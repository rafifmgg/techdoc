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00E8F0" w14:textId="77777777" w:rsidR="00BA6863" w:rsidRPr="00B32071" w:rsidRDefault="00BA6863">
      <w:pPr>
        <w:rPr>
          <w:rFonts w:ascii="Arial" w:hAnsi="Arial" w:cs="Arial"/>
        </w:rPr>
      </w:pPr>
    </w:p>
    <w:p w14:paraId="2E7502BC" w14:textId="77777777" w:rsidR="00BA6863" w:rsidRPr="00B32071" w:rsidRDefault="00BA6863">
      <w:pPr>
        <w:rPr>
          <w:rFonts w:ascii="Arial" w:hAnsi="Arial" w:cs="Arial"/>
        </w:rPr>
      </w:pPr>
    </w:p>
    <w:p w14:paraId="69839867" w14:textId="77777777" w:rsidR="00BA6863" w:rsidRPr="00B32071" w:rsidRDefault="00BA6863">
      <w:pPr>
        <w:rPr>
          <w:rFonts w:ascii="Arial" w:hAnsi="Arial" w:cs="Arial"/>
        </w:rPr>
      </w:pPr>
    </w:p>
    <w:p w14:paraId="1277E7B7" w14:textId="77777777" w:rsidR="00BA6863" w:rsidRPr="00B32071" w:rsidRDefault="00BA6863">
      <w:pPr>
        <w:rPr>
          <w:rFonts w:ascii="Arial" w:hAnsi="Arial" w:cs="Arial"/>
        </w:rPr>
      </w:pPr>
    </w:p>
    <w:p w14:paraId="4DF114F3" w14:textId="77777777" w:rsidR="00BA6863" w:rsidRPr="00B32071" w:rsidRDefault="00BA6863">
      <w:pPr>
        <w:rPr>
          <w:rFonts w:ascii="Arial" w:hAnsi="Arial" w:cs="Arial"/>
        </w:rPr>
      </w:pPr>
    </w:p>
    <w:p w14:paraId="65C57C73" w14:textId="77777777" w:rsidR="00BA6863" w:rsidRPr="00B32071" w:rsidRDefault="00BA6863">
      <w:pPr>
        <w:rPr>
          <w:rFonts w:ascii="Arial" w:hAnsi="Arial" w:cs="Arial"/>
        </w:rPr>
      </w:pPr>
    </w:p>
    <w:p w14:paraId="2600EE1B" w14:textId="77777777" w:rsidR="00BA6863" w:rsidRPr="00B32071" w:rsidRDefault="00BA6863">
      <w:pPr>
        <w:rPr>
          <w:rFonts w:ascii="Arial" w:hAnsi="Arial" w:cs="Arial"/>
        </w:rPr>
      </w:pPr>
    </w:p>
    <w:p w14:paraId="07312997" w14:textId="77777777" w:rsidR="00BA6863" w:rsidRPr="00B32071" w:rsidRDefault="00BA6863">
      <w:pPr>
        <w:rPr>
          <w:rFonts w:ascii="Arial" w:hAnsi="Arial" w:cs="Arial"/>
        </w:rPr>
      </w:pPr>
    </w:p>
    <w:p w14:paraId="3BA7562D" w14:textId="77777777" w:rsidR="00BA6863" w:rsidRPr="00B32071" w:rsidRDefault="00BA6863">
      <w:pPr>
        <w:rPr>
          <w:rFonts w:ascii="Arial" w:hAnsi="Arial" w:cs="Arial"/>
        </w:rPr>
      </w:pPr>
    </w:p>
    <w:p w14:paraId="6183A50F" w14:textId="77777777" w:rsidR="00BA6863" w:rsidRPr="00B32071" w:rsidRDefault="00BA6863">
      <w:pPr>
        <w:rPr>
          <w:rFonts w:ascii="Arial" w:hAnsi="Arial" w:cs="Arial"/>
        </w:rPr>
      </w:pPr>
    </w:p>
    <w:p w14:paraId="0E5CD22C" w14:textId="77777777" w:rsidR="00BA6863" w:rsidRPr="00B32071" w:rsidRDefault="00BA6863">
      <w:pPr>
        <w:rPr>
          <w:rFonts w:ascii="Arial" w:hAnsi="Arial" w:cs="Arial"/>
        </w:rPr>
      </w:pPr>
    </w:p>
    <w:p w14:paraId="4B0DD774" w14:textId="77777777" w:rsidR="00BA6863" w:rsidRPr="00B32071" w:rsidRDefault="00BA6863">
      <w:pPr>
        <w:rPr>
          <w:rFonts w:ascii="Arial" w:hAnsi="Arial" w:cs="Arial"/>
        </w:rPr>
      </w:pPr>
    </w:p>
    <w:p w14:paraId="7E49C6B8" w14:textId="37F02FE6" w:rsidR="00BA6863" w:rsidRPr="00B32071" w:rsidRDefault="00BA6863">
      <w:pPr>
        <w:rPr>
          <w:rFonts w:ascii="Arial" w:hAnsi="Arial" w:cs="Arial"/>
        </w:rPr>
      </w:pPr>
    </w:p>
    <w:p w14:paraId="54B61DC4" w14:textId="07EFA67D" w:rsidR="00BA6863" w:rsidRPr="00B32071" w:rsidRDefault="00BA6863">
      <w:pPr>
        <w:rPr>
          <w:rFonts w:ascii="Arial" w:hAnsi="Arial" w:cs="Arial"/>
        </w:rPr>
      </w:pPr>
    </w:p>
    <w:p w14:paraId="57077441" w14:textId="0C1D9426" w:rsidR="00BA6863" w:rsidRPr="00B32071" w:rsidRDefault="00BA6863">
      <w:pPr>
        <w:rPr>
          <w:rFonts w:ascii="Arial" w:hAnsi="Arial" w:cs="Arial"/>
        </w:rPr>
      </w:pPr>
    </w:p>
    <w:p w14:paraId="2F0459C3" w14:textId="32731F27" w:rsidR="00BA6863" w:rsidRPr="00B32071" w:rsidRDefault="00BA6863">
      <w:pPr>
        <w:rPr>
          <w:rFonts w:ascii="Arial" w:hAnsi="Arial" w:cs="Arial"/>
        </w:rPr>
      </w:pPr>
    </w:p>
    <w:p w14:paraId="3C2C730F" w14:textId="057EE1FB" w:rsidR="00BA6863" w:rsidRPr="00B32071" w:rsidRDefault="00EF1A13">
      <w:pPr>
        <w:rPr>
          <w:rFonts w:ascii="Arial" w:hAnsi="Arial" w:cs="Arial"/>
        </w:rPr>
      </w:pPr>
      <w:r w:rsidRPr="00B32071">
        <w:rPr>
          <w:rFonts w:ascii="Arial" w:hAnsi="Arial" w:cs="Arial"/>
          <w:noProof/>
          <w:lang w:val="en-SG" w:eastAsia="en-SG"/>
        </w:rPr>
        <mc:AlternateContent>
          <mc:Choice Requires="wps">
            <w:drawing>
              <wp:anchor distT="0" distB="0" distL="0" distR="0" simplePos="0" relativeHeight="251659264" behindDoc="0" locked="0" layoutInCell="1" hidden="0" allowOverlap="1" wp14:anchorId="341AABF1" wp14:editId="7B12BF90">
                <wp:simplePos x="0" y="0"/>
                <wp:positionH relativeFrom="column">
                  <wp:posOffset>53975</wp:posOffset>
                </wp:positionH>
                <wp:positionV relativeFrom="paragraph">
                  <wp:posOffset>96207</wp:posOffset>
                </wp:positionV>
                <wp:extent cx="5813425" cy="695960"/>
                <wp:effectExtent l="0" t="0" r="0" b="8890"/>
                <wp:wrapNone/>
                <wp:docPr id="1469780423" name="Rectangle 1469780423" descr="OCMS 39 – Parameters Management…"/>
                <wp:cNvGraphicFramePr/>
                <a:graphic xmlns:a="http://schemas.openxmlformats.org/drawingml/2006/main">
                  <a:graphicData uri="http://schemas.microsoft.com/office/word/2010/wordprocessingShape">
                    <wps:wsp>
                      <wps:cNvSpPr/>
                      <wps:spPr>
                        <a:xfrm>
                          <a:off x="0" y="0"/>
                          <a:ext cx="5813425" cy="695960"/>
                        </a:xfrm>
                        <a:prstGeom prst="rect">
                          <a:avLst/>
                        </a:prstGeom>
                        <a:solidFill>
                          <a:srgbClr val="FFFFFF"/>
                        </a:solidFill>
                        <a:ln>
                          <a:noFill/>
                        </a:ln>
                      </wps:spPr>
                      <wps:txbx>
                        <w:txbxContent>
                          <w:p w14:paraId="1456250E" w14:textId="18A046F1" w:rsidR="00BB0DEB" w:rsidRPr="00EF1A13" w:rsidRDefault="00BB0DEB" w:rsidP="00BA6863">
                            <w:pPr>
                              <w:spacing w:after="160"/>
                              <w:textDirection w:val="btLr"/>
                              <w:rPr>
                                <w:rFonts w:ascii="Arial" w:eastAsia="Arial" w:hAnsi="Arial" w:cs="Arial"/>
                                <w:b/>
                                <w:color w:val="005392"/>
                                <w:sz w:val="40"/>
                                <w:szCs w:val="28"/>
                              </w:rPr>
                            </w:pPr>
                            <w:r w:rsidRPr="00EF1A13">
                              <w:rPr>
                                <w:rFonts w:ascii="Arial" w:eastAsia="Arial" w:hAnsi="Arial" w:cs="Arial"/>
                                <w:b/>
                                <w:color w:val="005392"/>
                                <w:sz w:val="40"/>
                                <w:szCs w:val="28"/>
                              </w:rPr>
                              <w:t xml:space="preserve">OCMS </w:t>
                            </w:r>
                            <w:r>
                              <w:rPr>
                                <w:rFonts w:ascii="Arial" w:eastAsia="Arial" w:hAnsi="Arial" w:cs="Arial"/>
                                <w:b/>
                                <w:color w:val="005392"/>
                                <w:sz w:val="40"/>
                                <w:szCs w:val="28"/>
                              </w:rPr>
                              <w:t>43</w:t>
                            </w:r>
                            <w:r w:rsidRPr="00EF1A13">
                              <w:rPr>
                                <w:rFonts w:ascii="Arial" w:eastAsia="Arial" w:hAnsi="Arial" w:cs="Arial"/>
                                <w:b/>
                                <w:color w:val="005392"/>
                                <w:sz w:val="40"/>
                                <w:szCs w:val="28"/>
                              </w:rPr>
                              <w:t xml:space="preserve"> – </w:t>
                            </w:r>
                            <w:r w:rsidRPr="00A120E2">
                              <w:rPr>
                                <w:rFonts w:ascii="Arial" w:eastAsia="Arial" w:hAnsi="Arial" w:cs="Arial"/>
                                <w:b/>
                                <w:color w:val="005392"/>
                                <w:sz w:val="40"/>
                                <w:szCs w:val="28"/>
                              </w:rPr>
                              <w:t>Payment Processing</w:t>
                            </w:r>
                          </w:p>
                        </w:txbxContent>
                      </wps:txbx>
                      <wps:bodyPr spcFirstLastPara="1" wrap="square" lIns="45700" tIns="45700" rIns="45700"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341AABF1" id="Rectangle 1469780423" o:spid="_x0000_s1026" alt="OCMS 39 – Parameters Management…" style="position:absolute;margin-left:4.25pt;margin-top:7.6pt;width:457.75pt;height:54.8pt;z-index:2516592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" stroked="f">
                <v:textbox inset="1.2694mm,1.2694mm,1.2694mm,1.2694mm">
                  <w:txbxContent>
                    <w:p w14:paraId="1456250E" w14:textId="18A046F1" w:rsidR="00BB0DEB" w:rsidRPr="00EF1A13" w:rsidRDefault="00BB0DEB" w:rsidP="00BA6863">
                      <w:pPr>
                        <w:spacing w:after="160"/>
                        <w:textDirection w:val="btLr"/>
                        <w:rPr>
                          <w:rFonts w:ascii="Arial" w:eastAsia="Arial" w:hAnsi="Arial" w:cs="Arial"/>
                          <w:b/>
                          <w:color w:val="005392"/>
                          <w:sz w:val="40"/>
                          <w:szCs w:val="28"/>
                        </w:rPr>
                      </w:pPr>
                      <w:r w:rsidRPr="00EF1A13">
                        <w:rPr>
                          <w:rFonts w:ascii="Arial" w:eastAsia="Arial" w:hAnsi="Arial" w:cs="Arial"/>
                          <w:b/>
                          <w:color w:val="005392"/>
                          <w:sz w:val="40"/>
                          <w:szCs w:val="28"/>
                        </w:rPr>
                        <w:t xml:space="preserve">OCMS </w:t>
                      </w:r>
                      <w:r>
                        <w:rPr>
                          <w:rFonts w:ascii="Arial" w:eastAsia="Arial" w:hAnsi="Arial" w:cs="Arial"/>
                          <w:b/>
                          <w:color w:val="005392"/>
                          <w:sz w:val="40"/>
                          <w:szCs w:val="28"/>
                        </w:rPr>
                        <w:t>43</w:t>
                      </w:r>
                      <w:r w:rsidRPr="00EF1A13">
                        <w:rPr>
                          <w:rFonts w:ascii="Arial" w:eastAsia="Arial" w:hAnsi="Arial" w:cs="Arial"/>
                          <w:b/>
                          <w:color w:val="005392"/>
                          <w:sz w:val="40"/>
                          <w:szCs w:val="28"/>
                        </w:rPr>
                        <w:t xml:space="preserve"> – </w:t>
                      </w:r>
                      <w:r w:rsidRPr="00A120E2">
                        <w:rPr>
                          <w:rFonts w:ascii="Arial" w:eastAsia="Arial" w:hAnsi="Arial" w:cs="Arial"/>
                          <w:b/>
                          <w:color w:val="005392"/>
                          <w:sz w:val="40"/>
                          <w:szCs w:val="28"/>
                        </w:rPr>
                        <w:t>Payment Processing</w:t>
                      </w:r>
                    </w:p>
                  </w:txbxContent>
                </v:textbox>
              </v:rect>
            </w:pict>
          </mc:Fallback>
        </mc:AlternateContent>
      </w:r>
    </w:p>
    <w:p w14:paraId="0B47FADA" w14:textId="77777777" w:rsidR="00BA6863" w:rsidRPr="00B32071" w:rsidRDefault="00BA6863">
      <w:pPr>
        <w:rPr>
          <w:rFonts w:ascii="Arial" w:hAnsi="Arial" w:cs="Arial"/>
        </w:rPr>
      </w:pPr>
    </w:p>
    <w:p w14:paraId="3960A28A" w14:textId="77777777" w:rsidR="00BA6863" w:rsidRPr="00B32071" w:rsidRDefault="00BA6863">
      <w:pPr>
        <w:rPr>
          <w:rFonts w:ascii="Arial" w:hAnsi="Arial" w:cs="Arial"/>
        </w:rPr>
      </w:pPr>
    </w:p>
    <w:p w14:paraId="3253A599" w14:textId="77777777" w:rsidR="00BA6863" w:rsidRPr="00B32071" w:rsidRDefault="00BA6863">
      <w:pPr>
        <w:rPr>
          <w:rFonts w:ascii="Arial" w:hAnsi="Arial" w:cs="Arial"/>
        </w:rPr>
      </w:pPr>
    </w:p>
    <w:p w14:paraId="22750354" w14:textId="0C8EC5C5" w:rsidR="00BA6863" w:rsidRPr="00B32071" w:rsidRDefault="00BA6863">
      <w:pPr>
        <w:rPr>
          <w:rFonts w:ascii="Arial" w:hAnsi="Arial" w:cs="Arial"/>
        </w:rPr>
      </w:pPr>
    </w:p>
    <w:p w14:paraId="5FA9250C" w14:textId="57EDE8A0" w:rsidR="00BA6863" w:rsidRPr="00B32071" w:rsidRDefault="00BA6863">
      <w:pPr>
        <w:rPr>
          <w:rFonts w:ascii="Arial" w:hAnsi="Arial" w:cs="Arial"/>
        </w:rPr>
      </w:pPr>
    </w:p>
    <w:p w14:paraId="56A9A2A6" w14:textId="77777777" w:rsidR="00BA6863" w:rsidRPr="00B32071" w:rsidRDefault="00BA6863">
      <w:pPr>
        <w:rPr>
          <w:rFonts w:ascii="Arial" w:hAnsi="Arial" w:cs="Arial"/>
        </w:rPr>
      </w:pPr>
    </w:p>
    <w:p w14:paraId="6957C17E" w14:textId="77777777" w:rsidR="00BA6863" w:rsidRPr="00B32071" w:rsidRDefault="00BA6863">
      <w:pPr>
        <w:rPr>
          <w:rFonts w:ascii="Arial" w:hAnsi="Arial" w:cs="Arial"/>
        </w:rPr>
      </w:pPr>
    </w:p>
    <w:p w14:paraId="2CF5AC7F" w14:textId="77777777" w:rsidR="00BA6863" w:rsidRPr="00B32071" w:rsidRDefault="00BA6863">
      <w:pPr>
        <w:rPr>
          <w:rFonts w:ascii="Arial" w:hAnsi="Arial" w:cs="Arial"/>
        </w:rPr>
      </w:pPr>
    </w:p>
    <w:p w14:paraId="3188D771" w14:textId="77777777" w:rsidR="00BA6863" w:rsidRPr="00B32071" w:rsidRDefault="00BA6863">
      <w:pPr>
        <w:rPr>
          <w:rFonts w:ascii="Arial" w:hAnsi="Arial" w:cs="Arial"/>
        </w:rPr>
      </w:pPr>
    </w:p>
    <w:p w14:paraId="3474F828" w14:textId="77777777" w:rsidR="00BA6863" w:rsidRPr="00B32071" w:rsidRDefault="00BA6863">
      <w:pPr>
        <w:rPr>
          <w:rFonts w:ascii="Arial" w:hAnsi="Arial" w:cs="Arial"/>
        </w:rPr>
      </w:pPr>
    </w:p>
    <w:p w14:paraId="4F1D87C1" w14:textId="77777777" w:rsidR="00BA6863" w:rsidRPr="00B32071" w:rsidRDefault="00BA6863">
      <w:pPr>
        <w:rPr>
          <w:rFonts w:ascii="Arial" w:hAnsi="Arial" w:cs="Arial"/>
        </w:rPr>
      </w:pPr>
    </w:p>
    <w:p w14:paraId="5019F673" w14:textId="77777777" w:rsidR="00BA6863" w:rsidRPr="00B32071" w:rsidRDefault="00BA6863">
      <w:pPr>
        <w:rPr>
          <w:rFonts w:ascii="Arial" w:hAnsi="Arial" w:cs="Arial"/>
        </w:rPr>
      </w:pPr>
    </w:p>
    <w:p w14:paraId="07A2E9E2" w14:textId="77777777" w:rsidR="00BA6863" w:rsidRPr="00B32071" w:rsidRDefault="00BA6863">
      <w:pPr>
        <w:rPr>
          <w:rFonts w:ascii="Arial" w:hAnsi="Arial" w:cs="Arial"/>
        </w:rPr>
      </w:pPr>
    </w:p>
    <w:p w14:paraId="3EF7FFF5" w14:textId="35A41A5F" w:rsidR="00BA6863" w:rsidRPr="00B32071" w:rsidRDefault="00BA6863">
      <w:pPr>
        <w:rPr>
          <w:rFonts w:ascii="Arial" w:hAnsi="Arial" w:cs="Arial"/>
        </w:rPr>
      </w:pPr>
    </w:p>
    <w:p w14:paraId="2889CEE1" w14:textId="77777777" w:rsidR="004863AF" w:rsidRPr="00B32071" w:rsidRDefault="00BA6863">
      <w:pPr>
        <w:rPr>
          <w:rFonts w:ascii="Arial" w:hAnsi="Arial" w:cs="Arial"/>
        </w:rPr>
      </w:pPr>
      <w:r w:rsidRPr="00B32071">
        <w:rPr>
          <w:rFonts w:ascii="Arial" w:hAnsi="Arial" w:cs="Arial"/>
        </w:rPr>
        <w:tab/>
      </w:r>
      <w:r w:rsidRPr="00B32071">
        <w:rPr>
          <w:rFonts w:ascii="Arial" w:hAnsi="Arial" w:cs="Arial"/>
        </w:rPr>
        <w:tab/>
      </w:r>
      <w:r w:rsidRPr="00B32071">
        <w:rPr>
          <w:rFonts w:ascii="Arial" w:hAnsi="Arial" w:cs="Arial"/>
        </w:rPr>
        <w:tab/>
      </w:r>
      <w:r w:rsidRPr="00B32071">
        <w:rPr>
          <w:rFonts w:ascii="Arial" w:hAnsi="Arial" w:cs="Arial"/>
        </w:rPr>
        <w:tab/>
      </w:r>
      <w:r w:rsidRPr="00B32071">
        <w:rPr>
          <w:rFonts w:ascii="Arial" w:hAnsi="Arial" w:cs="Arial"/>
        </w:rPr>
        <w:tab/>
      </w:r>
      <w:r w:rsidRPr="00B32071">
        <w:rPr>
          <w:rFonts w:ascii="Arial" w:hAnsi="Arial" w:cs="Arial"/>
        </w:rPr>
        <w:tab/>
      </w:r>
      <w:r w:rsidRPr="00B32071">
        <w:rPr>
          <w:rFonts w:ascii="Arial" w:hAnsi="Arial" w:cs="Arial"/>
        </w:rPr>
        <w:tab/>
      </w:r>
      <w:r w:rsidRPr="00B32071">
        <w:rPr>
          <w:rFonts w:ascii="Arial" w:hAnsi="Arial" w:cs="Arial"/>
        </w:rPr>
        <w:tab/>
      </w:r>
    </w:p>
    <w:p w14:paraId="244A5391" w14:textId="77777777" w:rsidR="004863AF" w:rsidRPr="00B32071" w:rsidRDefault="004863AF">
      <w:pPr>
        <w:rPr>
          <w:rFonts w:ascii="Arial" w:hAnsi="Arial" w:cs="Arial"/>
        </w:rPr>
      </w:pPr>
    </w:p>
    <w:p w14:paraId="5E654102" w14:textId="77777777" w:rsidR="004863AF" w:rsidRPr="00B32071" w:rsidRDefault="004863AF">
      <w:pPr>
        <w:rPr>
          <w:rFonts w:ascii="Arial" w:hAnsi="Arial" w:cs="Arial"/>
        </w:rPr>
      </w:pPr>
    </w:p>
    <w:p w14:paraId="45D4E281" w14:textId="52749AD8" w:rsidR="00BA6863" w:rsidRPr="00B32071" w:rsidRDefault="00871B2C" w:rsidP="004863AF">
      <w:pPr>
        <w:ind w:left="5760"/>
        <w:rPr>
          <w:rFonts w:ascii="Arial" w:eastAsia="Arial" w:hAnsi="Arial" w:cs="Arial"/>
          <w:b/>
          <w:color w:val="000000"/>
          <w:sz w:val="20"/>
          <w:szCs w:val="20"/>
        </w:rPr>
      </w:pPr>
      <w:r w:rsidRPr="00B32071">
        <w:rPr>
          <w:rFonts w:ascii="Arial" w:hAnsi="Arial" w:cs="Arial"/>
        </w:rPr>
        <w:t xml:space="preserve">  </w:t>
      </w:r>
      <w:r w:rsidR="00BA6863" w:rsidRPr="00B32071">
        <w:rPr>
          <w:rFonts w:ascii="Arial" w:eastAsia="Arial" w:hAnsi="Arial" w:cs="Arial"/>
          <w:b/>
          <w:color w:val="000000"/>
          <w:sz w:val="20"/>
          <w:szCs w:val="20"/>
        </w:rPr>
        <w:t>Prepared</w:t>
      </w:r>
      <w:r w:rsidR="00BA6863" w:rsidRPr="00B32071">
        <w:rPr>
          <w:rFonts w:ascii="Arial" w:eastAsia="Arial" w:hAnsi="Arial" w:cs="Arial"/>
          <w:color w:val="000000"/>
          <w:sz w:val="20"/>
          <w:szCs w:val="20"/>
        </w:rPr>
        <w:t xml:space="preserve"> </w:t>
      </w:r>
      <w:r w:rsidR="00BA6863" w:rsidRPr="00B32071">
        <w:rPr>
          <w:rFonts w:ascii="Arial" w:eastAsia="Arial" w:hAnsi="Arial" w:cs="Arial"/>
          <w:b/>
          <w:color w:val="000000"/>
          <w:sz w:val="20"/>
          <w:szCs w:val="20"/>
        </w:rPr>
        <w:t>by</w:t>
      </w:r>
    </w:p>
    <w:p w14:paraId="33633404" w14:textId="559C7F15" w:rsidR="00BA6863" w:rsidRPr="00B32071" w:rsidRDefault="00BA6863">
      <w:pPr>
        <w:rPr>
          <w:rFonts w:ascii="Arial" w:eastAsia="Arial" w:hAnsi="Arial" w:cs="Arial"/>
          <w:b/>
          <w:color w:val="000000"/>
          <w:sz w:val="20"/>
          <w:szCs w:val="20"/>
        </w:rPr>
      </w:pPr>
    </w:p>
    <w:p w14:paraId="4BF67C3A" w14:textId="351EBFDA" w:rsidR="00BA6863" w:rsidRPr="00B32071" w:rsidRDefault="00BA6863">
      <w:pPr>
        <w:rPr>
          <w:rFonts w:ascii="Arial" w:eastAsia="Arial" w:hAnsi="Arial" w:cs="Arial"/>
          <w:b/>
          <w:color w:val="000000"/>
          <w:sz w:val="20"/>
          <w:szCs w:val="20"/>
        </w:rPr>
      </w:pPr>
    </w:p>
    <w:p w14:paraId="454A890F" w14:textId="243C0C31" w:rsidR="00BA6863" w:rsidRPr="00B32071" w:rsidRDefault="004863AF">
      <w:pPr>
        <w:rPr>
          <w:rFonts w:ascii="Arial" w:eastAsia="Arial" w:hAnsi="Arial" w:cs="Arial"/>
          <w:b/>
          <w:color w:val="000000"/>
          <w:sz w:val="20"/>
          <w:szCs w:val="20"/>
        </w:rPr>
      </w:pPr>
      <w:r w:rsidRPr="00B32071">
        <w:rPr>
          <w:rFonts w:ascii="Arial" w:hAnsi="Arial" w:cs="Arial"/>
          <w:noProof/>
          <w:lang w:val="en-SG" w:eastAsia="en-SG"/>
        </w:rPr>
        <w:drawing>
          <wp:anchor distT="0" distB="0" distL="114300" distR="114300" simplePos="0" relativeHeight="251660288" behindDoc="0" locked="0" layoutInCell="1" allowOverlap="1" wp14:anchorId="7CDC046E" wp14:editId="6DDA54C7">
            <wp:simplePos x="0" y="0"/>
            <wp:positionH relativeFrom="column">
              <wp:posOffset>3833495</wp:posOffset>
            </wp:positionH>
            <wp:positionV relativeFrom="paragraph">
              <wp:posOffset>34290</wp:posOffset>
            </wp:positionV>
            <wp:extent cx="620538" cy="882000"/>
            <wp:effectExtent l="0" t="0" r="8255" b="0"/>
            <wp:wrapNone/>
            <wp:docPr id="995295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0538" cy="88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6863" w:rsidRPr="00B32071">
        <w:rPr>
          <w:rFonts w:ascii="Arial" w:hAnsi="Arial" w:cs="Arial"/>
          <w:noProof/>
          <w:lang w:val="en-SG" w:eastAsia="en-SG"/>
        </w:rPr>
        <mc:AlternateContent>
          <mc:Choice Requires="wps">
            <w:drawing>
              <wp:anchor distT="0" distB="0" distL="0" distR="0" simplePos="0" relativeHeight="251662336" behindDoc="0" locked="0" layoutInCell="1" hidden="0" allowOverlap="1" wp14:anchorId="4E95E09C" wp14:editId="2E534485">
                <wp:simplePos x="0" y="0"/>
                <wp:positionH relativeFrom="column">
                  <wp:posOffset>4674235</wp:posOffset>
                </wp:positionH>
                <wp:positionV relativeFrom="paragraph">
                  <wp:posOffset>126891</wp:posOffset>
                </wp:positionV>
                <wp:extent cx="1483360" cy="738505"/>
                <wp:effectExtent l="0" t="0" r="2540" b="4445"/>
                <wp:wrapNone/>
                <wp:docPr id="1469780422" name="Rectangle 1469780422" descr="MGG SOFTWARE"/>
                <wp:cNvGraphicFramePr/>
                <a:graphic xmlns:a="http://schemas.openxmlformats.org/drawingml/2006/main">
                  <a:graphicData uri="http://schemas.microsoft.com/office/word/2010/wordprocessingShape">
                    <wps:wsp>
                      <wps:cNvSpPr/>
                      <wps:spPr>
                        <a:xfrm>
                          <a:off x="0" y="0"/>
                          <a:ext cx="1483360" cy="738505"/>
                        </a:xfrm>
                        <a:prstGeom prst="rect">
                          <a:avLst/>
                        </a:prstGeom>
                        <a:noFill/>
                        <a:ln>
                          <a:noFill/>
                        </a:ln>
                      </wps:spPr>
                      <wps:txbx>
                        <w:txbxContent>
                          <w:p w14:paraId="064B57B1" w14:textId="77777777" w:rsidR="00BB0DEB" w:rsidRDefault="00BB0DEB" w:rsidP="00BA6863">
                            <w:pPr>
                              <w:jc w:val="center"/>
                              <w:textDirection w:val="btLr"/>
                            </w:pPr>
                            <w:r>
                              <w:rPr>
                                <w:rFonts w:ascii="Roboto" w:eastAsia="Roboto" w:hAnsi="Roboto" w:cs="Roboto"/>
                                <w:color w:val="000000"/>
                              </w:rPr>
                              <w:t xml:space="preserve">MGG </w:t>
                            </w:r>
                            <w:r>
                              <w:rPr>
                                <w:rFonts w:ascii="Roboto" w:eastAsia="Roboto" w:hAnsi="Roboto" w:cs="Roboto"/>
                                <w:b/>
                                <w:color w:val="000000"/>
                              </w:rPr>
                              <w:t>SOFTWARE</w:t>
                            </w:r>
                          </w:p>
                        </w:txbxContent>
                      </wps:txbx>
                      <wps:bodyPr spcFirstLastPara="1" wrap="square" lIns="45700" tIns="45700" rIns="45700" bIns="45700" anchor="ctr" anchorCtr="0">
                        <a:noAutofit/>
                      </wps:bodyPr>
                    </wps:wsp>
                  </a:graphicData>
                </a:graphic>
              </wp:anchor>
            </w:drawing>
          </mc:Choice>
          <mc:Fallback>
            <w:pict>
              <v:rect w14:anchorId="4E95E09C" id="Rectangle 1469780422" o:spid="_x0000_s1027" alt="MGG SOFTWARE" style="position:absolute;margin-left:368.05pt;margin-top:10pt;width:116.8pt;height:58.15pt;z-index:25166233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" filled="f" stroked="f">
                <v:textbox inset="1.2694mm,1.2694mm,1.2694mm,1.2694mm">
                  <w:txbxContent>
                    <w:p w14:paraId="064B57B1" w14:textId="77777777" w:rsidR="00BB0DEB" w:rsidRDefault="00BB0DEB" w:rsidP="00BA6863">
                      <w:pPr>
                        <w:jc w:val="center"/>
                        <w:textDirection w:val="btLr"/>
                      </w:pPr>
                      <w:r>
                        <w:rPr>
                          <w:rFonts w:ascii="Roboto" w:eastAsia="Roboto" w:hAnsi="Roboto" w:cs="Roboto"/>
                          <w:color w:val="000000"/>
                        </w:rPr>
                        <w:t xml:space="preserve">MGG </w:t>
                      </w:r>
                      <w:r>
                        <w:rPr>
                          <w:rFonts w:ascii="Roboto" w:eastAsia="Roboto" w:hAnsi="Roboto" w:cs="Roboto"/>
                          <w:b/>
                          <w:color w:val="000000"/>
                        </w:rPr>
                        <w:t>SOFTWARE</w:t>
                      </w:r>
                    </w:p>
                  </w:txbxContent>
                </v:textbox>
              </v:rect>
            </w:pict>
          </mc:Fallback>
        </mc:AlternateContent>
      </w:r>
    </w:p>
    <w:p w14:paraId="544D7F09" w14:textId="4035A43B" w:rsidR="00BA6863" w:rsidRPr="00B32071" w:rsidRDefault="00BA6863">
      <w:pPr>
        <w:rPr>
          <w:rFonts w:ascii="Arial" w:eastAsia="Arial" w:hAnsi="Arial" w:cs="Arial"/>
          <w:b/>
          <w:color w:val="000000"/>
          <w:sz w:val="20"/>
          <w:szCs w:val="20"/>
        </w:rPr>
      </w:pPr>
    </w:p>
    <w:p w14:paraId="33F6FB61" w14:textId="43551668" w:rsidR="00BA6863" w:rsidRPr="00B32071" w:rsidRDefault="00BA6863">
      <w:pPr>
        <w:rPr>
          <w:rFonts w:ascii="Arial" w:eastAsia="Arial" w:hAnsi="Arial" w:cs="Arial"/>
          <w:b/>
          <w:color w:val="000000"/>
          <w:sz w:val="20"/>
          <w:szCs w:val="20"/>
        </w:rPr>
      </w:pPr>
    </w:p>
    <w:p w14:paraId="6BBB7448" w14:textId="4CDCFA1D" w:rsidR="00BA6863" w:rsidRPr="00B32071" w:rsidRDefault="00BA6863">
      <w:pPr>
        <w:rPr>
          <w:rFonts w:ascii="Arial" w:eastAsia="Arial" w:hAnsi="Arial" w:cs="Arial"/>
          <w:b/>
          <w:color w:val="000000"/>
          <w:sz w:val="20"/>
          <w:szCs w:val="20"/>
        </w:rPr>
      </w:pPr>
    </w:p>
    <w:p w14:paraId="01CC4E54" w14:textId="5BA8642E" w:rsidR="00BA6863" w:rsidRPr="00B32071" w:rsidRDefault="00BA6863">
      <w:pPr>
        <w:rPr>
          <w:rFonts w:ascii="Arial" w:eastAsia="Arial" w:hAnsi="Arial" w:cs="Arial"/>
          <w:b/>
          <w:color w:val="000000"/>
          <w:sz w:val="20"/>
          <w:szCs w:val="20"/>
        </w:rPr>
      </w:pPr>
    </w:p>
    <w:p w14:paraId="241B11C1" w14:textId="77777777" w:rsidR="00BA6863" w:rsidRPr="00B32071" w:rsidRDefault="00BA6863">
      <w:pPr>
        <w:rPr>
          <w:rFonts w:ascii="Arial" w:eastAsia="Arial" w:hAnsi="Arial" w:cs="Arial"/>
          <w:b/>
          <w:color w:val="000000"/>
          <w:sz w:val="20"/>
          <w:szCs w:val="20"/>
        </w:rPr>
      </w:pPr>
    </w:p>
    <w:p w14:paraId="2BF13FC9" w14:textId="77777777" w:rsidR="00BA6863" w:rsidRPr="00B32071" w:rsidRDefault="00BA6863">
      <w:pPr>
        <w:rPr>
          <w:rFonts w:ascii="Arial" w:eastAsia="Arial" w:hAnsi="Arial" w:cs="Arial"/>
          <w:b/>
          <w:color w:val="000000"/>
          <w:sz w:val="20"/>
          <w:szCs w:val="20"/>
        </w:rPr>
      </w:pPr>
    </w:p>
    <w:p w14:paraId="760BE9A9" w14:textId="1FE713EE" w:rsidR="00BA6863" w:rsidRPr="00B32071" w:rsidRDefault="00BA6863">
      <w:pPr>
        <w:rPr>
          <w:rFonts w:ascii="Arial" w:eastAsia="Arial" w:hAnsi="Arial" w:cs="Arial"/>
          <w:b/>
          <w:color w:val="000000"/>
          <w:sz w:val="20"/>
          <w:szCs w:val="20"/>
        </w:rPr>
      </w:pPr>
    </w:p>
    <w:p w14:paraId="7AB80C34" w14:textId="77777777" w:rsidR="00BA6863" w:rsidRPr="00B32071" w:rsidRDefault="00BA6863">
      <w:pPr>
        <w:rPr>
          <w:rFonts w:ascii="Arial" w:eastAsia="Arial" w:hAnsi="Arial" w:cs="Arial"/>
          <w:b/>
          <w:color w:val="000000"/>
          <w:sz w:val="20"/>
          <w:szCs w:val="20"/>
        </w:rPr>
      </w:pPr>
    </w:p>
    <w:p w14:paraId="36B8F9EB" w14:textId="77777777" w:rsidR="00BA6863" w:rsidRPr="00B32071" w:rsidRDefault="00BA6863">
      <w:pPr>
        <w:rPr>
          <w:rFonts w:ascii="Arial" w:eastAsia="Arial" w:hAnsi="Arial" w:cs="Arial"/>
          <w:b/>
          <w:color w:val="000000"/>
          <w:sz w:val="20"/>
          <w:szCs w:val="20"/>
        </w:rPr>
      </w:pPr>
    </w:p>
    <w:p w14:paraId="6AAEDEF9" w14:textId="77777777" w:rsidR="00BA6863" w:rsidRPr="00B32071" w:rsidRDefault="00BA6863">
      <w:pPr>
        <w:rPr>
          <w:rFonts w:ascii="Arial" w:eastAsia="Arial" w:hAnsi="Arial" w:cs="Arial"/>
          <w:b/>
          <w:color w:val="000000"/>
          <w:sz w:val="20"/>
          <w:szCs w:val="20"/>
        </w:rPr>
      </w:pPr>
    </w:p>
    <w:p w14:paraId="71409CEE" w14:textId="0D3E5C08" w:rsidR="00BA6863" w:rsidRPr="00B32071" w:rsidRDefault="00BA6863">
      <w:pPr>
        <w:rPr>
          <w:rFonts w:ascii="Arial" w:eastAsia="Arial" w:hAnsi="Arial" w:cs="Arial"/>
          <w:b/>
          <w:color w:val="000000"/>
          <w:sz w:val="20"/>
          <w:szCs w:val="20"/>
        </w:rPr>
      </w:pPr>
    </w:p>
    <w:p w14:paraId="00451A00" w14:textId="0D408CDC" w:rsidR="00BA6863" w:rsidRPr="00B0407D" w:rsidRDefault="00BA6863">
      <w:pPr>
        <w:rPr>
          <w:rFonts w:ascii="Arial" w:eastAsia="Arial" w:hAnsi="Arial" w:cs="Arial"/>
          <w:b/>
          <w:color w:val="000000"/>
          <w:sz w:val="32"/>
          <w:szCs w:val="32"/>
        </w:rPr>
      </w:pPr>
      <w:r w:rsidRPr="00B0407D">
        <w:rPr>
          <w:rFonts w:ascii="Arial" w:eastAsia="Arial" w:hAnsi="Arial" w:cs="Arial"/>
          <w:b/>
          <w:color w:val="000000"/>
          <w:sz w:val="32"/>
          <w:szCs w:val="32"/>
        </w:rPr>
        <w:lastRenderedPageBreak/>
        <w:t>Version History</w:t>
      </w:r>
    </w:p>
    <w:p w14:paraId="35A1A922" w14:textId="77777777" w:rsidR="00BA6863" w:rsidRPr="00B32071" w:rsidRDefault="00BA6863">
      <w:pPr>
        <w:rPr>
          <w:rFonts w:ascii="Arial" w:eastAsia="Arial" w:hAnsi="Arial" w:cs="Arial"/>
          <w:b/>
          <w:color w:val="000000"/>
          <w:sz w:val="20"/>
          <w:szCs w:val="20"/>
        </w:rPr>
      </w:pPr>
    </w:p>
    <w:p w14:paraId="2623D0E4" w14:textId="22B8D155" w:rsidR="00BA6863" w:rsidRPr="00B32071" w:rsidRDefault="00BA6863">
      <w:pPr>
        <w:rPr>
          <w:rFonts w:ascii="Arial" w:hAnsi="Arial" w:cs="Arial"/>
        </w:rPr>
      </w:pPr>
    </w:p>
    <w:tbl>
      <w:tblPr>
        <w:tblpPr w:leftFromText="180" w:rightFromText="180" w:vertAnchor="text" w:horzAnchor="margin" w:tblpY="-51"/>
        <w:tblW w:w="9375" w:type="dxa"/>
        <w:tblLayout w:type="fixed"/>
        <w:tblLook w:val="0400" w:firstRow="0" w:lastRow="0" w:firstColumn="0" w:lastColumn="0" w:noHBand="0" w:noVBand="1"/>
      </w:tblPr>
      <w:tblGrid>
        <w:gridCol w:w="1501"/>
        <w:gridCol w:w="1995"/>
        <w:gridCol w:w="1650"/>
        <w:gridCol w:w="4229"/>
      </w:tblGrid>
      <w:tr w:rsidR="00BA6863" w:rsidRPr="00B32071" w14:paraId="548E5CF0" w14:textId="77777777" w:rsidTr="00BA6863">
        <w:trPr>
          <w:trHeight w:val="433"/>
        </w:trPr>
        <w:tc>
          <w:tcPr>
            <w:tcW w:w="1501" w:type="dxa"/>
            <w:tcBorders>
              <w:top w:val="single" w:sz="6" w:space="0" w:color="525252"/>
              <w:left w:val="single" w:sz="6" w:space="0" w:color="525252"/>
              <w:bottom w:val="single" w:sz="6" w:space="0" w:color="525252"/>
              <w:right w:val="single" w:sz="6" w:space="0" w:color="525252"/>
            </w:tcBorders>
            <w:shd w:val="clear" w:color="auto" w:fill="A7C0DE"/>
            <w:vAlign w:val="center"/>
          </w:tcPr>
          <w:p w14:paraId="4AB054D7" w14:textId="1A07762C" w:rsidR="00BA6863" w:rsidRPr="00B32071" w:rsidRDefault="00BA6863" w:rsidP="00BA6863">
            <w:pPr>
              <w:spacing w:line="276" w:lineRule="auto"/>
              <w:jc w:val="center"/>
              <w:rPr>
                <w:rFonts w:ascii="Arial" w:eastAsia="Arial" w:hAnsi="Arial" w:cs="Arial"/>
                <w:color w:val="000000"/>
                <w:sz w:val="20"/>
                <w:szCs w:val="20"/>
              </w:rPr>
            </w:pPr>
            <w:r w:rsidRPr="00B32071">
              <w:rPr>
                <w:rFonts w:ascii="Arial" w:eastAsia="Arial" w:hAnsi="Arial" w:cs="Arial"/>
                <w:b/>
                <w:color w:val="212121"/>
                <w:sz w:val="20"/>
                <w:szCs w:val="20"/>
              </w:rPr>
              <w:lastRenderedPageBreak/>
              <w:t>Version</w:t>
            </w:r>
          </w:p>
        </w:tc>
        <w:tc>
          <w:tcPr>
            <w:tcW w:w="1995" w:type="dxa"/>
            <w:tcBorders>
              <w:top w:val="single" w:sz="6" w:space="0" w:color="525252"/>
              <w:left w:val="single" w:sz="6" w:space="0" w:color="525252"/>
              <w:bottom w:val="single" w:sz="6" w:space="0" w:color="525252"/>
              <w:right w:val="single" w:sz="6" w:space="0" w:color="525252"/>
            </w:tcBorders>
            <w:shd w:val="clear" w:color="auto" w:fill="A7C0DE"/>
            <w:vAlign w:val="center"/>
          </w:tcPr>
          <w:p w14:paraId="69B38B74" w14:textId="77777777" w:rsidR="00BA6863" w:rsidRPr="00B32071" w:rsidRDefault="00BA6863" w:rsidP="00BA6863">
            <w:pPr>
              <w:spacing w:line="276" w:lineRule="auto"/>
              <w:jc w:val="center"/>
              <w:rPr>
                <w:rFonts w:ascii="Arial" w:eastAsia="Arial" w:hAnsi="Arial" w:cs="Arial"/>
                <w:color w:val="000000"/>
                <w:sz w:val="20"/>
                <w:szCs w:val="20"/>
              </w:rPr>
            </w:pPr>
            <w:r w:rsidRPr="00B32071">
              <w:rPr>
                <w:rFonts w:ascii="Arial" w:eastAsia="Arial" w:hAnsi="Arial" w:cs="Arial"/>
                <w:b/>
                <w:color w:val="212121"/>
                <w:sz w:val="20"/>
                <w:szCs w:val="20"/>
              </w:rPr>
              <w:t>Updated By</w:t>
            </w:r>
          </w:p>
        </w:tc>
        <w:tc>
          <w:tcPr>
            <w:tcW w:w="1650" w:type="dxa"/>
            <w:tcBorders>
              <w:top w:val="single" w:sz="6" w:space="0" w:color="525252"/>
              <w:left w:val="single" w:sz="6" w:space="0" w:color="525252"/>
              <w:bottom w:val="single" w:sz="6" w:space="0" w:color="525252"/>
              <w:right w:val="single" w:sz="6" w:space="0" w:color="525252"/>
            </w:tcBorders>
            <w:shd w:val="clear" w:color="auto" w:fill="A7C0DE"/>
            <w:vAlign w:val="center"/>
          </w:tcPr>
          <w:p w14:paraId="27F9C8B1" w14:textId="77777777" w:rsidR="00BA6863" w:rsidRPr="00B32071" w:rsidRDefault="00BA6863" w:rsidP="00BA6863">
            <w:pPr>
              <w:spacing w:line="276" w:lineRule="auto"/>
              <w:jc w:val="center"/>
              <w:rPr>
                <w:rFonts w:ascii="Arial" w:eastAsia="Arial" w:hAnsi="Arial" w:cs="Arial"/>
                <w:color w:val="000000"/>
                <w:sz w:val="20"/>
                <w:szCs w:val="20"/>
              </w:rPr>
            </w:pPr>
            <w:r w:rsidRPr="00B32071">
              <w:rPr>
                <w:rFonts w:ascii="Arial" w:eastAsia="Arial" w:hAnsi="Arial" w:cs="Arial"/>
                <w:b/>
                <w:color w:val="212121"/>
                <w:sz w:val="20"/>
                <w:szCs w:val="20"/>
              </w:rPr>
              <w:t>Date</w:t>
            </w:r>
          </w:p>
        </w:tc>
        <w:tc>
          <w:tcPr>
            <w:tcW w:w="4229" w:type="dxa"/>
            <w:tcBorders>
              <w:top w:val="single" w:sz="6" w:space="0" w:color="525252"/>
              <w:left w:val="single" w:sz="6" w:space="0" w:color="525252"/>
              <w:bottom w:val="single" w:sz="6" w:space="0" w:color="525252"/>
              <w:right w:val="single" w:sz="6" w:space="0" w:color="525252"/>
            </w:tcBorders>
            <w:shd w:val="clear" w:color="auto" w:fill="A7C0DE"/>
            <w:vAlign w:val="center"/>
          </w:tcPr>
          <w:p w14:paraId="34950931" w14:textId="77777777" w:rsidR="00BA6863" w:rsidRPr="00B32071" w:rsidRDefault="00BA6863" w:rsidP="00BA6863">
            <w:pPr>
              <w:spacing w:line="276" w:lineRule="auto"/>
              <w:jc w:val="center"/>
              <w:rPr>
                <w:rFonts w:ascii="Arial" w:eastAsia="Arial" w:hAnsi="Arial" w:cs="Arial"/>
                <w:color w:val="000000"/>
                <w:sz w:val="20"/>
                <w:szCs w:val="20"/>
              </w:rPr>
            </w:pPr>
            <w:r w:rsidRPr="00B32071">
              <w:rPr>
                <w:rFonts w:ascii="Arial" w:eastAsia="Arial" w:hAnsi="Arial" w:cs="Arial"/>
                <w:b/>
                <w:color w:val="212121"/>
                <w:sz w:val="20"/>
                <w:szCs w:val="20"/>
              </w:rPr>
              <w:t>Changes</w:t>
            </w:r>
          </w:p>
        </w:tc>
      </w:tr>
      <w:tr w:rsidR="00BA6863" w:rsidRPr="00B32071" w14:paraId="676169B4" w14:textId="77777777" w:rsidTr="00BA6863">
        <w:trPr>
          <w:trHeight w:val="354"/>
        </w:trPr>
        <w:tc>
          <w:tcPr>
            <w:tcW w:w="1501"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74904F9B" w14:textId="77777777" w:rsidR="00BA6863" w:rsidRPr="00B32071" w:rsidRDefault="00BA6863" w:rsidP="00BA6863">
            <w:pPr>
              <w:spacing w:line="276" w:lineRule="auto"/>
              <w:jc w:val="center"/>
              <w:rPr>
                <w:rFonts w:ascii="Arial" w:eastAsia="Arial" w:hAnsi="Arial" w:cs="Arial"/>
                <w:color w:val="000000"/>
                <w:sz w:val="20"/>
                <w:szCs w:val="20"/>
              </w:rPr>
            </w:pPr>
            <w:r w:rsidRPr="00B32071">
              <w:rPr>
                <w:rFonts w:ascii="Arial" w:eastAsia="Arial" w:hAnsi="Arial" w:cs="Arial"/>
                <w:color w:val="000000"/>
                <w:sz w:val="20"/>
                <w:szCs w:val="20"/>
              </w:rPr>
              <w:t>v1.0</w:t>
            </w:r>
          </w:p>
        </w:tc>
        <w:tc>
          <w:tcPr>
            <w:tcW w:w="1995"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5F4AE724" w14:textId="5927A1C2" w:rsidR="00BA6863" w:rsidRPr="00B32071" w:rsidRDefault="00A120E2" w:rsidP="00BA6863">
            <w:pPr>
              <w:jc w:val="center"/>
              <w:rPr>
                <w:rFonts w:ascii="Arial" w:eastAsia="Arial" w:hAnsi="Arial" w:cs="Arial"/>
                <w:color w:val="000000"/>
                <w:sz w:val="20"/>
                <w:szCs w:val="20"/>
              </w:rPr>
            </w:pPr>
            <w:r w:rsidRPr="00B32071">
              <w:rPr>
                <w:rFonts w:ascii="Arial" w:eastAsia="Arial" w:hAnsi="Arial" w:cs="Arial"/>
                <w:color w:val="000000"/>
                <w:sz w:val="20"/>
                <w:szCs w:val="20"/>
              </w:rPr>
              <w:t>Rafif</w:t>
            </w:r>
          </w:p>
        </w:tc>
        <w:tc>
          <w:tcPr>
            <w:tcW w:w="1650"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57923767" w14:textId="64DA6178" w:rsidR="00BA6863" w:rsidRPr="00B32071" w:rsidRDefault="00A120E2" w:rsidP="00BA6863">
            <w:pPr>
              <w:jc w:val="center"/>
              <w:rPr>
                <w:rFonts w:ascii="Arial" w:eastAsia="Arial" w:hAnsi="Arial" w:cs="Arial"/>
                <w:sz w:val="20"/>
                <w:szCs w:val="20"/>
              </w:rPr>
            </w:pPr>
            <w:r w:rsidRPr="00B32071">
              <w:rPr>
                <w:rFonts w:ascii="Arial" w:eastAsia="Arial" w:hAnsi="Arial" w:cs="Arial"/>
                <w:sz w:val="20"/>
                <w:szCs w:val="20"/>
              </w:rPr>
              <w:t>01</w:t>
            </w:r>
            <w:r w:rsidR="00871B2C" w:rsidRPr="00B32071">
              <w:rPr>
                <w:rFonts w:ascii="Arial" w:eastAsia="Arial" w:hAnsi="Arial" w:cs="Arial"/>
                <w:sz w:val="20"/>
                <w:szCs w:val="20"/>
              </w:rPr>
              <w:t>/0</w:t>
            </w:r>
            <w:r w:rsidRPr="00B32071">
              <w:rPr>
                <w:rFonts w:ascii="Arial" w:eastAsia="Arial" w:hAnsi="Arial" w:cs="Arial"/>
                <w:sz w:val="20"/>
                <w:szCs w:val="20"/>
              </w:rPr>
              <w:t>5</w:t>
            </w:r>
            <w:r w:rsidR="00871B2C" w:rsidRPr="00B32071">
              <w:rPr>
                <w:rFonts w:ascii="Arial" w:eastAsia="Arial" w:hAnsi="Arial" w:cs="Arial"/>
                <w:sz w:val="20"/>
                <w:szCs w:val="20"/>
              </w:rPr>
              <w:t>/2025</w:t>
            </w:r>
          </w:p>
        </w:tc>
        <w:tc>
          <w:tcPr>
            <w:tcW w:w="4229"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1F6456C4" w14:textId="77777777" w:rsidR="00BA6863" w:rsidRPr="00B32071" w:rsidRDefault="00BA6863" w:rsidP="00BA6863">
            <w:pPr>
              <w:rPr>
                <w:rFonts w:ascii="Arial" w:eastAsia="Arial" w:hAnsi="Arial" w:cs="Arial"/>
                <w:sz w:val="20"/>
                <w:szCs w:val="20"/>
              </w:rPr>
            </w:pPr>
            <w:r w:rsidRPr="00B32071">
              <w:rPr>
                <w:rFonts w:ascii="Arial" w:eastAsia="Arial" w:hAnsi="Arial" w:cs="Arial"/>
                <w:sz w:val="20"/>
                <w:szCs w:val="20"/>
              </w:rPr>
              <w:t>Document Initiation</w:t>
            </w:r>
          </w:p>
        </w:tc>
      </w:tr>
      <w:tr w:rsidR="008840DA" w:rsidRPr="00B32071" w14:paraId="5A05593B" w14:textId="77777777" w:rsidTr="00BA6863">
        <w:trPr>
          <w:trHeight w:val="354"/>
        </w:trPr>
        <w:tc>
          <w:tcPr>
            <w:tcW w:w="1501"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69D563DB" w14:textId="53B6AC64" w:rsidR="008840DA" w:rsidRPr="00B32071" w:rsidRDefault="001923C1" w:rsidP="00BA6863">
            <w:pPr>
              <w:spacing w:line="276" w:lineRule="auto"/>
              <w:jc w:val="center"/>
              <w:rPr>
                <w:rFonts w:ascii="Arial" w:eastAsia="Arial" w:hAnsi="Arial" w:cs="Arial"/>
                <w:color w:val="000000"/>
                <w:sz w:val="20"/>
                <w:szCs w:val="20"/>
              </w:rPr>
            </w:pPr>
            <w:r>
              <w:rPr>
                <w:rFonts w:ascii="Arial" w:eastAsia="Arial" w:hAnsi="Arial" w:cs="Arial"/>
                <w:color w:val="000000"/>
                <w:sz w:val="20"/>
                <w:szCs w:val="20"/>
              </w:rPr>
              <w:t>v1.1.</w:t>
            </w:r>
          </w:p>
        </w:tc>
        <w:tc>
          <w:tcPr>
            <w:tcW w:w="1995"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3A64A8EB" w14:textId="073A25C0" w:rsidR="008840DA" w:rsidRPr="00B32071" w:rsidRDefault="001923C1" w:rsidP="00BA6863">
            <w:pPr>
              <w:jc w:val="center"/>
              <w:rPr>
                <w:rFonts w:ascii="Arial" w:eastAsia="Arial" w:hAnsi="Arial" w:cs="Arial"/>
                <w:color w:val="000000"/>
                <w:sz w:val="20"/>
                <w:szCs w:val="20"/>
              </w:rPr>
            </w:pPr>
            <w:r>
              <w:rPr>
                <w:rFonts w:ascii="Arial" w:eastAsia="Arial" w:hAnsi="Arial" w:cs="Arial"/>
                <w:color w:val="000000"/>
                <w:sz w:val="20"/>
                <w:szCs w:val="20"/>
              </w:rPr>
              <w:t>Rafif</w:t>
            </w:r>
          </w:p>
        </w:tc>
        <w:tc>
          <w:tcPr>
            <w:tcW w:w="1650"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42B1097A" w14:textId="0C1C03F1" w:rsidR="008840DA" w:rsidRPr="00B32071" w:rsidRDefault="001923C1" w:rsidP="00BA6863">
            <w:pPr>
              <w:jc w:val="center"/>
              <w:rPr>
                <w:rFonts w:ascii="Arial" w:eastAsia="Arial" w:hAnsi="Arial" w:cs="Arial"/>
                <w:sz w:val="20"/>
                <w:szCs w:val="20"/>
              </w:rPr>
            </w:pPr>
            <w:r>
              <w:rPr>
                <w:rFonts w:ascii="Arial" w:eastAsia="Arial" w:hAnsi="Arial" w:cs="Arial"/>
                <w:sz w:val="20"/>
                <w:szCs w:val="20"/>
              </w:rPr>
              <w:t>12/08/2025</w:t>
            </w:r>
          </w:p>
        </w:tc>
        <w:tc>
          <w:tcPr>
            <w:tcW w:w="4229"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7FBA0B31" w14:textId="77777777" w:rsidR="008840DA" w:rsidRDefault="001923C1" w:rsidP="00603BA6">
            <w:pPr>
              <w:pStyle w:val="ListParagraph"/>
              <w:numPr>
                <w:ilvl w:val="0"/>
                <w:numId w:val="59"/>
              </w:numPr>
              <w:ind w:left="413"/>
              <w:rPr>
                <w:rFonts w:ascii="Arial" w:eastAsia="Arial" w:hAnsi="Arial" w:cs="Arial"/>
                <w:sz w:val="20"/>
                <w:szCs w:val="20"/>
              </w:rPr>
            </w:pPr>
            <w:r>
              <w:rPr>
                <w:rFonts w:ascii="Arial" w:eastAsia="Arial" w:hAnsi="Arial" w:cs="Arial"/>
                <w:sz w:val="20"/>
                <w:szCs w:val="20"/>
              </w:rPr>
              <w:t xml:space="preserve">Restructure the </w:t>
            </w:r>
            <w:r w:rsidR="00603BA6">
              <w:rPr>
                <w:rFonts w:ascii="Arial" w:eastAsia="Arial" w:hAnsi="Arial" w:cs="Arial"/>
                <w:sz w:val="20"/>
                <w:szCs w:val="20"/>
              </w:rPr>
              <w:t>Table of content</w:t>
            </w:r>
          </w:p>
          <w:p w14:paraId="5BB24ACB" w14:textId="77777777" w:rsidR="00603BA6" w:rsidRDefault="00603BA6" w:rsidP="00603BA6">
            <w:pPr>
              <w:pStyle w:val="ListParagraph"/>
              <w:numPr>
                <w:ilvl w:val="0"/>
                <w:numId w:val="59"/>
              </w:numPr>
              <w:ind w:left="413"/>
              <w:rPr>
                <w:rFonts w:ascii="Arial" w:eastAsia="Arial" w:hAnsi="Arial" w:cs="Arial"/>
                <w:sz w:val="20"/>
                <w:szCs w:val="20"/>
              </w:rPr>
            </w:pPr>
            <w:r>
              <w:rPr>
                <w:rFonts w:ascii="Arial" w:eastAsia="Arial" w:hAnsi="Arial" w:cs="Arial"/>
                <w:sz w:val="20"/>
                <w:szCs w:val="20"/>
              </w:rPr>
              <w:t>Add payment status back</w:t>
            </w:r>
          </w:p>
          <w:p w14:paraId="0270EDF1" w14:textId="77777777" w:rsidR="00603BA6" w:rsidRDefault="00603BA6" w:rsidP="00603BA6">
            <w:pPr>
              <w:pStyle w:val="ListParagraph"/>
              <w:numPr>
                <w:ilvl w:val="0"/>
                <w:numId w:val="59"/>
              </w:numPr>
              <w:ind w:left="413"/>
              <w:rPr>
                <w:rFonts w:ascii="Arial" w:eastAsia="Arial" w:hAnsi="Arial" w:cs="Arial"/>
                <w:sz w:val="20"/>
                <w:szCs w:val="20"/>
              </w:rPr>
            </w:pPr>
            <w:r>
              <w:rPr>
                <w:rFonts w:ascii="Arial" w:eastAsia="Arial" w:hAnsi="Arial" w:cs="Arial"/>
                <w:sz w:val="20"/>
                <w:szCs w:val="20"/>
              </w:rPr>
              <w:t>Revise flow sync intranet to internet and Internet to Intranet</w:t>
            </w:r>
          </w:p>
          <w:p w14:paraId="1CC55973" w14:textId="6359D9F1" w:rsidR="00603BA6" w:rsidRPr="001923C1" w:rsidRDefault="00603BA6" w:rsidP="00603BA6">
            <w:pPr>
              <w:pStyle w:val="ListParagraph"/>
              <w:numPr>
                <w:ilvl w:val="0"/>
                <w:numId w:val="59"/>
              </w:numPr>
              <w:ind w:left="413"/>
              <w:rPr>
                <w:rFonts w:ascii="Arial" w:eastAsia="Arial" w:hAnsi="Arial" w:cs="Arial"/>
                <w:sz w:val="20"/>
                <w:szCs w:val="20"/>
              </w:rPr>
            </w:pPr>
            <w:r>
              <w:rPr>
                <w:rFonts w:ascii="Arial" w:eastAsia="Arial" w:hAnsi="Arial" w:cs="Arial"/>
                <w:sz w:val="20"/>
                <w:szCs w:val="20"/>
              </w:rPr>
              <w:t>Add new section about AXS</w:t>
            </w:r>
          </w:p>
        </w:tc>
      </w:tr>
      <w:tr w:rsidR="00A85503" w:rsidRPr="00B32071" w14:paraId="1BB1137C" w14:textId="77777777" w:rsidTr="00BA6863">
        <w:trPr>
          <w:trHeight w:val="354"/>
          <w:ins w:id="0" w:author="Ahmad Rafif" w:date="2025-08-26T07:40:00Z"/>
        </w:trPr>
        <w:tc>
          <w:tcPr>
            <w:tcW w:w="1501"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30E23C25" w14:textId="6114184A" w:rsidR="00A85503" w:rsidRDefault="00A85503" w:rsidP="00BA6863">
            <w:pPr>
              <w:spacing w:line="276" w:lineRule="auto"/>
              <w:jc w:val="center"/>
              <w:rPr>
                <w:ins w:id="1" w:author="Ahmad Rafif" w:date="2025-08-26T07:40:00Z"/>
                <w:rFonts w:ascii="Arial" w:eastAsia="Arial" w:hAnsi="Arial" w:cs="Arial"/>
                <w:color w:val="000000"/>
                <w:sz w:val="20"/>
                <w:szCs w:val="20"/>
              </w:rPr>
            </w:pPr>
            <w:ins w:id="2" w:author="Ahmad Rafif" w:date="2025-08-26T07:40:00Z">
              <w:r>
                <w:rPr>
                  <w:rFonts w:ascii="Arial" w:eastAsia="Arial" w:hAnsi="Arial" w:cs="Arial"/>
                  <w:color w:val="000000"/>
                  <w:sz w:val="20"/>
                  <w:szCs w:val="20"/>
                </w:rPr>
                <w:t>v1.2</w:t>
              </w:r>
            </w:ins>
          </w:p>
        </w:tc>
        <w:tc>
          <w:tcPr>
            <w:tcW w:w="1995"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722A2BF5" w14:textId="0B32E2C5" w:rsidR="00A85503" w:rsidRDefault="00A85503" w:rsidP="00BA6863">
            <w:pPr>
              <w:jc w:val="center"/>
              <w:rPr>
                <w:ins w:id="3" w:author="Ahmad Rafif" w:date="2025-08-26T07:40:00Z"/>
                <w:rFonts w:ascii="Arial" w:eastAsia="Arial" w:hAnsi="Arial" w:cs="Arial"/>
                <w:color w:val="000000"/>
                <w:sz w:val="20"/>
                <w:szCs w:val="20"/>
              </w:rPr>
            </w:pPr>
            <w:ins w:id="4" w:author="Ahmad Rafif" w:date="2025-08-26T07:40:00Z">
              <w:r>
                <w:rPr>
                  <w:rFonts w:ascii="Arial" w:eastAsia="Arial" w:hAnsi="Arial" w:cs="Arial"/>
                  <w:color w:val="000000"/>
                  <w:sz w:val="20"/>
                  <w:szCs w:val="20"/>
                </w:rPr>
                <w:t>Rafif</w:t>
              </w:r>
            </w:ins>
          </w:p>
        </w:tc>
        <w:tc>
          <w:tcPr>
            <w:tcW w:w="1650"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56E55202" w14:textId="2F027B16" w:rsidR="00A85503" w:rsidRDefault="00A85503" w:rsidP="00BA6863">
            <w:pPr>
              <w:jc w:val="center"/>
              <w:rPr>
                <w:ins w:id="5" w:author="Ahmad Rafif" w:date="2025-08-26T07:40:00Z"/>
                <w:rFonts w:ascii="Arial" w:eastAsia="Arial" w:hAnsi="Arial" w:cs="Arial"/>
                <w:sz w:val="20"/>
                <w:szCs w:val="20"/>
              </w:rPr>
            </w:pPr>
            <w:ins w:id="6" w:author="Ahmad Rafif" w:date="2025-08-26T07:40:00Z">
              <w:r>
                <w:rPr>
                  <w:rFonts w:ascii="Arial" w:eastAsia="Arial" w:hAnsi="Arial" w:cs="Arial"/>
                  <w:sz w:val="20"/>
                  <w:szCs w:val="20"/>
                </w:rPr>
                <w:t>26/08/2025</w:t>
              </w:r>
            </w:ins>
          </w:p>
        </w:tc>
        <w:tc>
          <w:tcPr>
            <w:tcW w:w="4229"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639226B8" w14:textId="73972596" w:rsidR="00A85503" w:rsidRDefault="00A85503" w:rsidP="00603BA6">
            <w:pPr>
              <w:pStyle w:val="ListParagraph"/>
              <w:numPr>
                <w:ilvl w:val="0"/>
                <w:numId w:val="59"/>
              </w:numPr>
              <w:ind w:left="413"/>
              <w:rPr>
                <w:ins w:id="7" w:author="Ahmad Rafif" w:date="2025-08-26T07:44:00Z"/>
                <w:rFonts w:ascii="Arial" w:eastAsia="Arial" w:hAnsi="Arial" w:cs="Arial"/>
                <w:sz w:val="20"/>
                <w:szCs w:val="20"/>
              </w:rPr>
            </w:pPr>
            <w:ins w:id="8" w:author="Ahmad Rafif" w:date="2025-08-26T07:44:00Z">
              <w:r>
                <w:rPr>
                  <w:rFonts w:ascii="Arial" w:eastAsia="Arial" w:hAnsi="Arial" w:cs="Arial"/>
                  <w:sz w:val="20"/>
                  <w:szCs w:val="20"/>
                </w:rPr>
                <w:t>Section 1.6: Add section for end day check sync notice</w:t>
              </w:r>
            </w:ins>
          </w:p>
          <w:p w14:paraId="3688083E" w14:textId="214E87B2" w:rsidR="00A85503" w:rsidRPr="00BC4D37" w:rsidRDefault="00A85503" w:rsidP="00BC4D37">
            <w:pPr>
              <w:pStyle w:val="ListParagraph"/>
              <w:numPr>
                <w:ilvl w:val="0"/>
                <w:numId w:val="59"/>
              </w:numPr>
              <w:ind w:left="413"/>
              <w:rPr>
                <w:ins w:id="9" w:author="Ahmad Rafif" w:date="2025-08-26T07:40:00Z"/>
                <w:rFonts w:ascii="Arial" w:eastAsia="Arial" w:hAnsi="Arial" w:cs="Arial"/>
                <w:sz w:val="20"/>
                <w:szCs w:val="20"/>
                <w:rPrChange w:id="10" w:author="Ahmad Rafif" w:date="2025-08-26T07:49:00Z">
                  <w:rPr>
                    <w:ins w:id="11" w:author="Ahmad Rafif" w:date="2025-08-26T07:40:00Z"/>
                    <w:rFonts w:eastAsia="Arial"/>
                  </w:rPr>
                </w:rPrChange>
              </w:rPr>
            </w:pPr>
            <w:ins w:id="12" w:author="Ahmad Rafif" w:date="2025-08-26T07:40:00Z">
              <w:r>
                <w:rPr>
                  <w:rFonts w:ascii="Arial" w:eastAsia="Arial" w:hAnsi="Arial" w:cs="Arial"/>
                  <w:sz w:val="20"/>
                  <w:szCs w:val="20"/>
                </w:rPr>
                <w:t>Section</w:t>
              </w:r>
            </w:ins>
            <w:ins w:id="13" w:author="Ahmad Rafif" w:date="2025-08-26T07:41:00Z">
              <w:r>
                <w:rPr>
                  <w:rFonts w:ascii="Arial" w:eastAsia="Arial" w:hAnsi="Arial" w:cs="Arial"/>
                  <w:sz w:val="20"/>
                  <w:szCs w:val="20"/>
                </w:rPr>
                <w:t xml:space="preserve"> 2.4:</w:t>
              </w:r>
            </w:ins>
            <w:ins w:id="14" w:author="Ahmad Rafif" w:date="2025-08-26T07:40:00Z">
              <w:r>
                <w:rPr>
                  <w:rFonts w:ascii="Arial" w:eastAsia="Arial" w:hAnsi="Arial" w:cs="Arial"/>
                  <w:sz w:val="20"/>
                  <w:szCs w:val="20"/>
                </w:rPr>
                <w:t xml:space="preserve"> Revise flow payment matrix</w:t>
              </w:r>
            </w:ins>
          </w:p>
        </w:tc>
      </w:tr>
      <w:tr w:rsidR="00DE2147" w:rsidRPr="00B32071" w14:paraId="5E4E3653" w14:textId="77777777" w:rsidTr="00BA6863">
        <w:trPr>
          <w:trHeight w:val="354"/>
          <w:ins w:id="15" w:author="danupraset@gmail.com" w:date="2025-09-23T16:16:00Z"/>
        </w:trPr>
        <w:tc>
          <w:tcPr>
            <w:tcW w:w="1501"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5629C82F" w14:textId="56F6D269" w:rsidR="00DE2147" w:rsidRDefault="004B4469" w:rsidP="00BA6863">
            <w:pPr>
              <w:spacing w:line="276" w:lineRule="auto"/>
              <w:jc w:val="center"/>
              <w:rPr>
                <w:ins w:id="16" w:author="danupraset@gmail.com" w:date="2025-09-23T16:16:00Z"/>
                <w:rFonts w:ascii="Arial" w:eastAsia="Arial" w:hAnsi="Arial" w:cs="Arial"/>
                <w:color w:val="000000"/>
                <w:sz w:val="20"/>
                <w:szCs w:val="20"/>
              </w:rPr>
            </w:pPr>
            <w:ins w:id="17" w:author="Ahmad Rafif" w:date="2025-09-23T20:40:00Z">
              <w:r>
                <w:rPr>
                  <w:rFonts w:ascii="Arial" w:eastAsia="Arial" w:hAnsi="Arial" w:cs="Arial"/>
                  <w:color w:val="000000"/>
                  <w:sz w:val="20"/>
                  <w:szCs w:val="20"/>
                </w:rPr>
                <w:t>v1.3</w:t>
              </w:r>
            </w:ins>
          </w:p>
        </w:tc>
        <w:tc>
          <w:tcPr>
            <w:tcW w:w="1995"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1BF19695" w14:textId="43C1EA84" w:rsidR="00DE2147" w:rsidRDefault="004B4469" w:rsidP="00BA6863">
            <w:pPr>
              <w:jc w:val="center"/>
              <w:rPr>
                <w:ins w:id="18" w:author="danupraset@gmail.com" w:date="2025-09-23T16:16:00Z"/>
                <w:rFonts w:ascii="Arial" w:eastAsia="Arial" w:hAnsi="Arial" w:cs="Arial"/>
                <w:color w:val="000000"/>
                <w:sz w:val="20"/>
                <w:szCs w:val="20"/>
              </w:rPr>
            </w:pPr>
            <w:ins w:id="19" w:author="Ahmad Rafif" w:date="2025-09-23T20:40:00Z">
              <w:r>
                <w:rPr>
                  <w:rFonts w:ascii="Arial" w:eastAsia="Arial" w:hAnsi="Arial" w:cs="Arial"/>
                  <w:color w:val="000000"/>
                  <w:sz w:val="20"/>
                  <w:szCs w:val="20"/>
                </w:rPr>
                <w:t>Danu, Rafif</w:t>
              </w:r>
            </w:ins>
          </w:p>
        </w:tc>
        <w:tc>
          <w:tcPr>
            <w:tcW w:w="1650"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1E2A8E00" w14:textId="6DD2FC57" w:rsidR="00DE2147" w:rsidRDefault="004B4469" w:rsidP="00BA6863">
            <w:pPr>
              <w:jc w:val="center"/>
              <w:rPr>
                <w:ins w:id="20" w:author="danupraset@gmail.com" w:date="2025-09-23T16:16:00Z"/>
                <w:rFonts w:ascii="Arial" w:eastAsia="Arial" w:hAnsi="Arial" w:cs="Arial"/>
                <w:sz w:val="20"/>
                <w:szCs w:val="20"/>
              </w:rPr>
            </w:pPr>
            <w:ins w:id="21" w:author="Ahmad Rafif" w:date="2025-09-23T20:40:00Z">
              <w:r>
                <w:rPr>
                  <w:rFonts w:ascii="Arial" w:eastAsia="Arial" w:hAnsi="Arial" w:cs="Arial"/>
                  <w:sz w:val="20"/>
                  <w:szCs w:val="20"/>
                </w:rPr>
                <w:t>23/09/2025</w:t>
              </w:r>
            </w:ins>
          </w:p>
        </w:tc>
        <w:tc>
          <w:tcPr>
            <w:tcW w:w="4229"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0A9AB282" w14:textId="0B97BC4B" w:rsidR="004B4469" w:rsidRDefault="004B4469" w:rsidP="00603BA6">
            <w:pPr>
              <w:pStyle w:val="ListParagraph"/>
              <w:numPr>
                <w:ilvl w:val="0"/>
                <w:numId w:val="59"/>
              </w:numPr>
              <w:ind w:left="413"/>
              <w:rPr>
                <w:ins w:id="22" w:author="Ahmad Rafif" w:date="2025-09-23T20:46:00Z"/>
                <w:rFonts w:ascii="Arial" w:eastAsia="Arial" w:hAnsi="Arial" w:cs="Arial"/>
                <w:sz w:val="20"/>
                <w:szCs w:val="20"/>
              </w:rPr>
            </w:pPr>
            <w:ins w:id="23" w:author="Ahmad Rafif" w:date="2025-09-23T20:46:00Z">
              <w:r>
                <w:rPr>
                  <w:rFonts w:ascii="Arial" w:eastAsia="Arial" w:hAnsi="Arial" w:cs="Arial"/>
                  <w:sz w:val="20"/>
                  <w:szCs w:val="20"/>
                </w:rPr>
                <w:t xml:space="preserve">Section 1.5: Modify flow only need to check notice that </w:t>
              </w:r>
              <w:proofErr w:type="gramStart"/>
              <w:r>
                <w:rPr>
                  <w:rFonts w:ascii="Arial" w:eastAsia="Arial" w:hAnsi="Arial" w:cs="Arial"/>
                  <w:sz w:val="20"/>
                  <w:szCs w:val="20"/>
                </w:rPr>
                <w:t>not sync</w:t>
              </w:r>
              <w:proofErr w:type="gramEnd"/>
              <w:r>
                <w:rPr>
                  <w:rFonts w:ascii="Arial" w:eastAsia="Arial" w:hAnsi="Arial" w:cs="Arial"/>
                  <w:sz w:val="20"/>
                  <w:szCs w:val="20"/>
                </w:rPr>
                <w:t xml:space="preserve"> yet</w:t>
              </w:r>
            </w:ins>
          </w:p>
          <w:p w14:paraId="5E81BF01" w14:textId="77777777" w:rsidR="00DE2147" w:rsidRDefault="004B4469" w:rsidP="00603BA6">
            <w:pPr>
              <w:pStyle w:val="ListParagraph"/>
              <w:numPr>
                <w:ilvl w:val="0"/>
                <w:numId w:val="59"/>
              </w:numPr>
              <w:ind w:left="413"/>
              <w:rPr>
                <w:ins w:id="24" w:author="Ahmad Rafif" w:date="2025-09-23T20:48:00Z"/>
                <w:rFonts w:ascii="Arial" w:eastAsia="Arial" w:hAnsi="Arial" w:cs="Arial"/>
                <w:sz w:val="20"/>
                <w:szCs w:val="20"/>
              </w:rPr>
            </w:pPr>
            <w:ins w:id="25" w:author="Ahmad Rafif" w:date="2025-09-23T20:46:00Z">
              <w:r w:rsidRPr="004B4469">
                <w:rPr>
                  <w:rFonts w:ascii="Arial" w:eastAsia="Arial" w:hAnsi="Arial" w:cs="Arial"/>
                  <w:sz w:val="20"/>
                  <w:szCs w:val="20"/>
                </w:rPr>
                <w:t>Section</w:t>
              </w:r>
              <w:r>
                <w:rPr>
                  <w:rFonts w:ascii="Arial" w:eastAsia="Arial" w:hAnsi="Arial" w:cs="Arial"/>
                  <w:sz w:val="20"/>
                  <w:szCs w:val="20"/>
                </w:rPr>
                <w:t xml:space="preserve"> 2</w:t>
              </w:r>
              <w:r w:rsidRPr="004B4469">
                <w:rPr>
                  <w:rFonts w:ascii="Arial" w:eastAsia="Arial" w:hAnsi="Arial" w:cs="Arial"/>
                  <w:sz w:val="20"/>
                  <w:szCs w:val="20"/>
                </w:rPr>
                <w:t xml:space="preserve"> Update </w:t>
              </w:r>
            </w:ins>
            <w:ins w:id="26" w:author="Ahmad Rafif" w:date="2025-09-23T20:48:00Z">
              <w:r>
                <w:rPr>
                  <w:rFonts w:ascii="Arial" w:eastAsia="Arial" w:hAnsi="Arial" w:cs="Arial"/>
                  <w:sz w:val="20"/>
                  <w:szCs w:val="20"/>
                </w:rPr>
                <w:t xml:space="preserve">flow and add new table </w:t>
              </w:r>
              <w:proofErr w:type="spellStart"/>
              <w:r>
                <w:rPr>
                  <w:rFonts w:ascii="Arial" w:eastAsia="Arial" w:hAnsi="Arial" w:cs="Arial"/>
                  <w:sz w:val="20"/>
                  <w:szCs w:val="20"/>
                </w:rPr>
                <w:t>ocms_refund_notice</w:t>
              </w:r>
              <w:proofErr w:type="spellEnd"/>
            </w:ins>
          </w:p>
          <w:p w14:paraId="2D23AABD" w14:textId="77777777" w:rsidR="004B4469" w:rsidRDefault="004B4469" w:rsidP="00603BA6">
            <w:pPr>
              <w:pStyle w:val="ListParagraph"/>
              <w:numPr>
                <w:ilvl w:val="0"/>
                <w:numId w:val="59"/>
              </w:numPr>
              <w:ind w:left="413"/>
              <w:rPr>
                <w:ins w:id="27" w:author="Ahmad Rafif" w:date="2025-09-23T20:50:00Z"/>
                <w:rFonts w:ascii="Arial" w:eastAsia="Arial" w:hAnsi="Arial" w:cs="Arial"/>
                <w:sz w:val="20"/>
                <w:szCs w:val="20"/>
              </w:rPr>
            </w:pPr>
            <w:ins w:id="28" w:author="Ahmad Rafif" w:date="2025-09-23T20:48:00Z">
              <w:r>
                <w:rPr>
                  <w:rFonts w:ascii="Arial" w:eastAsia="Arial" w:hAnsi="Arial" w:cs="Arial"/>
                  <w:sz w:val="20"/>
                  <w:szCs w:val="20"/>
                </w:rPr>
                <w:t>Section 3</w:t>
              </w:r>
            </w:ins>
            <w:ins w:id="29" w:author="Ahmad Rafif" w:date="2025-09-23T20:50:00Z">
              <w:r w:rsidR="00221848">
                <w:rPr>
                  <w:rFonts w:ascii="Arial" w:eastAsia="Arial" w:hAnsi="Arial" w:cs="Arial"/>
                  <w:sz w:val="20"/>
                  <w:szCs w:val="20"/>
                </w:rPr>
                <w:t xml:space="preserve"> Change to use </w:t>
              </w:r>
              <w:proofErr w:type="spellStart"/>
              <w:r w:rsidR="00221848">
                <w:rPr>
                  <w:rFonts w:ascii="Arial" w:eastAsia="Arial" w:hAnsi="Arial" w:cs="Arial"/>
                  <w:sz w:val="20"/>
                  <w:szCs w:val="20"/>
                </w:rPr>
                <w:t>ocms_refund_notice</w:t>
              </w:r>
              <w:proofErr w:type="spellEnd"/>
            </w:ins>
          </w:p>
          <w:p w14:paraId="0DB80F32" w14:textId="77777777" w:rsidR="00221848" w:rsidRDefault="00221848" w:rsidP="00603BA6">
            <w:pPr>
              <w:pStyle w:val="ListParagraph"/>
              <w:numPr>
                <w:ilvl w:val="0"/>
                <w:numId w:val="59"/>
              </w:numPr>
              <w:ind w:left="413"/>
              <w:rPr>
                <w:ins w:id="30" w:author="Ahmad Rafif" w:date="2025-09-23T20:51:00Z"/>
                <w:rFonts w:ascii="Arial" w:eastAsia="Arial" w:hAnsi="Arial" w:cs="Arial"/>
                <w:sz w:val="20"/>
                <w:szCs w:val="20"/>
              </w:rPr>
            </w:pPr>
            <w:ins w:id="31" w:author="Ahmad Rafif" w:date="2025-09-23T20:50:00Z">
              <w:r>
                <w:rPr>
                  <w:rFonts w:ascii="Arial" w:eastAsia="Arial" w:hAnsi="Arial" w:cs="Arial"/>
                  <w:sz w:val="20"/>
                  <w:szCs w:val="20"/>
                </w:rPr>
                <w:t xml:space="preserve">Move section 2 and 3 </w:t>
              </w:r>
            </w:ins>
            <w:ins w:id="32" w:author="Ahmad Rafif" w:date="2025-09-23T20:51:00Z">
              <w:r>
                <w:rPr>
                  <w:rFonts w:ascii="Arial" w:eastAsia="Arial" w:hAnsi="Arial" w:cs="Arial"/>
                  <w:sz w:val="20"/>
                  <w:szCs w:val="20"/>
                </w:rPr>
                <w:t>to OCMS 50</w:t>
              </w:r>
            </w:ins>
          </w:p>
          <w:p w14:paraId="61964E7F" w14:textId="6DB1DF97" w:rsidR="00221848" w:rsidRDefault="00221848" w:rsidP="00603BA6">
            <w:pPr>
              <w:pStyle w:val="ListParagraph"/>
              <w:numPr>
                <w:ilvl w:val="0"/>
                <w:numId w:val="59"/>
              </w:numPr>
              <w:ind w:left="413"/>
              <w:rPr>
                <w:ins w:id="33" w:author="danupraset@gmail.com" w:date="2025-09-23T16:16:00Z"/>
                <w:rFonts w:ascii="Arial" w:eastAsia="Arial" w:hAnsi="Arial" w:cs="Arial"/>
                <w:sz w:val="20"/>
                <w:szCs w:val="20"/>
              </w:rPr>
            </w:pPr>
            <w:ins w:id="34" w:author="Ahmad Rafif" w:date="2025-09-23T20:51:00Z">
              <w:r>
                <w:rPr>
                  <w:rFonts w:ascii="Arial" w:eastAsia="Arial" w:hAnsi="Arial" w:cs="Arial"/>
                  <w:sz w:val="20"/>
                  <w:szCs w:val="20"/>
                </w:rPr>
                <w:t>Move section 5 to OCMS 44</w:t>
              </w:r>
            </w:ins>
          </w:p>
        </w:tc>
      </w:tr>
      <w:tr w:rsidR="006B1E9E" w:rsidRPr="00B32071" w14:paraId="7F752E96" w14:textId="77777777" w:rsidTr="00BA6863">
        <w:trPr>
          <w:trHeight w:val="354"/>
          <w:ins w:id="35" w:author="Rafif" w:date="2025-10-30T18:17:00Z"/>
        </w:trPr>
        <w:tc>
          <w:tcPr>
            <w:tcW w:w="1501"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1FCDFEA4" w14:textId="0813391A" w:rsidR="006B1E9E" w:rsidRDefault="006B1E9E" w:rsidP="00BA6863">
            <w:pPr>
              <w:spacing w:line="276" w:lineRule="auto"/>
              <w:jc w:val="center"/>
              <w:rPr>
                <w:ins w:id="36" w:author="Rafif" w:date="2025-10-30T18:17:00Z"/>
                <w:rFonts w:ascii="Arial" w:eastAsia="Arial" w:hAnsi="Arial" w:cs="Arial"/>
                <w:color w:val="000000"/>
                <w:sz w:val="20"/>
                <w:szCs w:val="20"/>
              </w:rPr>
            </w:pPr>
            <w:ins w:id="37" w:author="Rafif" w:date="2025-10-30T18:17:00Z">
              <w:r>
                <w:rPr>
                  <w:rFonts w:ascii="Arial" w:eastAsia="Arial" w:hAnsi="Arial" w:cs="Arial"/>
                  <w:color w:val="000000"/>
                  <w:sz w:val="20"/>
                  <w:szCs w:val="20"/>
                </w:rPr>
                <w:t>v1.4</w:t>
              </w:r>
            </w:ins>
          </w:p>
        </w:tc>
        <w:tc>
          <w:tcPr>
            <w:tcW w:w="1995"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3CAEAB40" w14:textId="22C6E92D" w:rsidR="006B1E9E" w:rsidRDefault="006B1E9E" w:rsidP="00BA6863">
            <w:pPr>
              <w:jc w:val="center"/>
              <w:rPr>
                <w:ins w:id="38" w:author="Rafif" w:date="2025-10-30T18:17:00Z"/>
                <w:rFonts w:ascii="Arial" w:eastAsia="Arial" w:hAnsi="Arial" w:cs="Arial"/>
                <w:color w:val="000000"/>
                <w:sz w:val="20"/>
                <w:szCs w:val="20"/>
              </w:rPr>
            </w:pPr>
            <w:ins w:id="39" w:author="Rafif" w:date="2025-10-30T18:17:00Z">
              <w:r>
                <w:rPr>
                  <w:rFonts w:ascii="Arial" w:eastAsia="Arial" w:hAnsi="Arial" w:cs="Arial"/>
                  <w:color w:val="000000"/>
                  <w:sz w:val="20"/>
                  <w:szCs w:val="20"/>
                </w:rPr>
                <w:t>Rafif</w:t>
              </w:r>
            </w:ins>
          </w:p>
        </w:tc>
        <w:tc>
          <w:tcPr>
            <w:tcW w:w="1650"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13EC8FA4" w14:textId="3B5B6E2B" w:rsidR="006B1E9E" w:rsidRDefault="006B1E9E" w:rsidP="00BA6863">
            <w:pPr>
              <w:jc w:val="center"/>
              <w:rPr>
                <w:ins w:id="40" w:author="Rafif" w:date="2025-10-30T18:17:00Z"/>
                <w:rFonts w:ascii="Arial" w:eastAsia="Arial" w:hAnsi="Arial" w:cs="Arial"/>
                <w:sz w:val="20"/>
                <w:szCs w:val="20"/>
              </w:rPr>
            </w:pPr>
            <w:ins w:id="41" w:author="Rafif" w:date="2025-10-30T18:17:00Z">
              <w:r>
                <w:rPr>
                  <w:rFonts w:ascii="Arial" w:eastAsia="Arial" w:hAnsi="Arial" w:cs="Arial"/>
                  <w:sz w:val="20"/>
                  <w:szCs w:val="20"/>
                </w:rPr>
                <w:t>30/10/2025</w:t>
              </w:r>
            </w:ins>
          </w:p>
        </w:tc>
        <w:tc>
          <w:tcPr>
            <w:tcW w:w="4229"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4A233942" w14:textId="0F3A6950" w:rsidR="006B1E9E" w:rsidRDefault="006B1E9E" w:rsidP="006B1E9E">
            <w:pPr>
              <w:pStyle w:val="ListParagraph"/>
              <w:numPr>
                <w:ilvl w:val="0"/>
                <w:numId w:val="59"/>
              </w:numPr>
              <w:ind w:left="404"/>
              <w:rPr>
                <w:ins w:id="42" w:author="Rafif" w:date="2025-10-30T18:18:00Z"/>
                <w:rFonts w:ascii="Arial" w:eastAsia="Arial" w:hAnsi="Arial" w:cs="Arial"/>
                <w:sz w:val="20"/>
                <w:szCs w:val="20"/>
              </w:rPr>
            </w:pPr>
            <w:ins w:id="43" w:author="Rafif" w:date="2025-10-30T18:18:00Z">
              <w:r w:rsidRPr="006B1E9E">
                <w:rPr>
                  <w:rFonts w:ascii="Arial" w:eastAsia="Arial" w:hAnsi="Arial" w:cs="Arial"/>
                  <w:sz w:val="20"/>
                  <w:szCs w:val="20"/>
                </w:rPr>
                <w:t>add scenario for intranet push data to internet</w:t>
              </w:r>
            </w:ins>
          </w:p>
          <w:p w14:paraId="65463AC9" w14:textId="4FBABE4C" w:rsidR="006B1E9E" w:rsidRPr="006B1E9E" w:rsidRDefault="006B1E9E">
            <w:pPr>
              <w:pStyle w:val="ListParagraph"/>
              <w:numPr>
                <w:ilvl w:val="0"/>
                <w:numId w:val="59"/>
              </w:numPr>
              <w:ind w:left="404"/>
              <w:rPr>
                <w:ins w:id="44" w:author="Rafif" w:date="2025-10-30T18:18:00Z"/>
                <w:rFonts w:ascii="Arial" w:eastAsia="Arial" w:hAnsi="Arial" w:cs="Arial"/>
                <w:sz w:val="20"/>
                <w:szCs w:val="20"/>
              </w:rPr>
              <w:pPrChange w:id="45" w:author="Rafif" w:date="2025-10-30T18:18:00Z">
                <w:pPr>
                  <w:pStyle w:val="ListParagraph"/>
                  <w:framePr w:hSpace="180" w:wrap="around" w:vAnchor="text" w:hAnchor="margin" w:y="-51"/>
                  <w:numPr>
                    <w:numId w:val="59"/>
                  </w:numPr>
                  <w:ind w:hanging="360"/>
                </w:pPr>
              </w:pPrChange>
            </w:pPr>
            <w:ins w:id="46" w:author="Rafif" w:date="2025-10-30T18:18:00Z">
              <w:r w:rsidRPr="006B1E9E">
                <w:rPr>
                  <w:rFonts w:ascii="Arial" w:eastAsia="Arial" w:hAnsi="Arial" w:cs="Arial"/>
                  <w:sz w:val="20"/>
                  <w:szCs w:val="20"/>
                </w:rPr>
                <w:t xml:space="preserve">removing </w:t>
              </w:r>
              <w:proofErr w:type="spellStart"/>
              <w:r w:rsidRPr="006B1E9E">
                <w:rPr>
                  <w:rFonts w:ascii="Arial" w:eastAsia="Arial" w:hAnsi="Arial" w:cs="Arial"/>
                  <w:sz w:val="20"/>
                  <w:szCs w:val="20"/>
                </w:rPr>
                <w:t>refund_identified_date</w:t>
              </w:r>
              <w:proofErr w:type="spellEnd"/>
              <w:r w:rsidRPr="006B1E9E">
                <w:rPr>
                  <w:rFonts w:ascii="Arial" w:eastAsia="Arial" w:hAnsi="Arial" w:cs="Arial"/>
                  <w:sz w:val="20"/>
                  <w:szCs w:val="20"/>
                </w:rPr>
                <w:t xml:space="preserve"> in VON</w:t>
              </w:r>
            </w:ins>
          </w:p>
          <w:p w14:paraId="754F54CD" w14:textId="60E032AB" w:rsidR="006B1E9E" w:rsidRPr="006B1E9E" w:rsidRDefault="006B1E9E">
            <w:pPr>
              <w:pStyle w:val="ListParagraph"/>
              <w:numPr>
                <w:ilvl w:val="0"/>
                <w:numId w:val="59"/>
              </w:numPr>
              <w:ind w:left="404"/>
              <w:rPr>
                <w:ins w:id="47" w:author="Rafif" w:date="2025-10-30T18:17:00Z"/>
                <w:rFonts w:ascii="Arial" w:eastAsia="Arial" w:hAnsi="Arial" w:cs="Arial"/>
                <w:sz w:val="20"/>
                <w:szCs w:val="20"/>
                <w:rPrChange w:id="48" w:author="Rafif" w:date="2025-10-30T18:18:00Z">
                  <w:rPr>
                    <w:ins w:id="49" w:author="Rafif" w:date="2025-10-30T18:17:00Z"/>
                    <w:rFonts w:eastAsia="Arial"/>
                  </w:rPr>
                </w:rPrChange>
              </w:rPr>
              <w:pPrChange w:id="50" w:author="Rafif" w:date="2025-10-30T18:18:00Z">
                <w:pPr>
                  <w:pStyle w:val="ListParagraph"/>
                  <w:framePr w:hSpace="180" w:wrap="around" w:vAnchor="text" w:hAnchor="margin" w:y="-51"/>
                  <w:numPr>
                    <w:numId w:val="59"/>
                  </w:numPr>
                  <w:ind w:hanging="360"/>
                </w:pPr>
              </w:pPrChange>
            </w:pPr>
            <w:ins w:id="51" w:author="Rafif" w:date="2025-10-30T18:18:00Z">
              <w:r w:rsidRPr="006B1E9E">
                <w:rPr>
                  <w:rFonts w:ascii="Arial" w:eastAsia="Arial" w:hAnsi="Arial" w:cs="Arial"/>
                  <w:sz w:val="20"/>
                  <w:szCs w:val="20"/>
                </w:rPr>
                <w:t xml:space="preserve">add more detail information </w:t>
              </w:r>
              <w:proofErr w:type="spellStart"/>
              <w:r w:rsidRPr="006B1E9E">
                <w:rPr>
                  <w:rFonts w:ascii="Arial" w:eastAsia="Arial" w:hAnsi="Arial" w:cs="Arial"/>
                  <w:sz w:val="20"/>
                  <w:szCs w:val="20"/>
                </w:rPr>
                <w:t>feilds</w:t>
              </w:r>
              <w:proofErr w:type="spellEnd"/>
              <w:r w:rsidRPr="006B1E9E">
                <w:rPr>
                  <w:rFonts w:ascii="Arial" w:eastAsia="Arial" w:hAnsi="Arial" w:cs="Arial"/>
                  <w:sz w:val="20"/>
                  <w:szCs w:val="20"/>
                </w:rPr>
                <w:t xml:space="preserve"> for </w:t>
              </w:r>
              <w:proofErr w:type="spellStart"/>
              <w:r w:rsidRPr="006B1E9E">
                <w:rPr>
                  <w:rFonts w:ascii="Arial" w:eastAsia="Arial" w:hAnsi="Arial" w:cs="Arial"/>
                  <w:sz w:val="20"/>
                  <w:szCs w:val="20"/>
                </w:rPr>
                <w:t>cron</w:t>
              </w:r>
              <w:proofErr w:type="spellEnd"/>
              <w:r w:rsidRPr="006B1E9E">
                <w:rPr>
                  <w:rFonts w:ascii="Arial" w:eastAsia="Arial" w:hAnsi="Arial" w:cs="Arial"/>
                  <w:sz w:val="20"/>
                  <w:szCs w:val="20"/>
                </w:rPr>
                <w:t xml:space="preserve"> pull internet</w:t>
              </w:r>
            </w:ins>
          </w:p>
        </w:tc>
      </w:tr>
      <w:tr w:rsidR="00D37EA2" w:rsidRPr="00B32071" w14:paraId="28187B5B" w14:textId="77777777" w:rsidTr="00BA6863">
        <w:trPr>
          <w:trHeight w:val="354"/>
          <w:ins w:id="52" w:author="Rafif" w:date="2025-11-11T21:06:00Z"/>
        </w:trPr>
        <w:tc>
          <w:tcPr>
            <w:tcW w:w="1501"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7B2C074B" w14:textId="78BB0036" w:rsidR="00D37EA2" w:rsidRDefault="00D37EA2" w:rsidP="00BA6863">
            <w:pPr>
              <w:spacing w:line="276" w:lineRule="auto"/>
              <w:jc w:val="center"/>
              <w:rPr>
                <w:ins w:id="53" w:author="Rafif" w:date="2025-11-11T21:06:00Z"/>
                <w:rFonts w:ascii="Arial" w:eastAsia="Arial" w:hAnsi="Arial" w:cs="Arial"/>
                <w:color w:val="000000"/>
                <w:sz w:val="20"/>
                <w:szCs w:val="20"/>
              </w:rPr>
            </w:pPr>
            <w:ins w:id="54" w:author="Rafif" w:date="2025-11-11T21:06:00Z">
              <w:r>
                <w:rPr>
                  <w:rFonts w:ascii="Arial" w:eastAsia="Arial" w:hAnsi="Arial" w:cs="Arial"/>
                  <w:color w:val="000000"/>
                  <w:sz w:val="20"/>
                  <w:szCs w:val="20"/>
                </w:rPr>
                <w:t>v1.5</w:t>
              </w:r>
            </w:ins>
          </w:p>
        </w:tc>
        <w:tc>
          <w:tcPr>
            <w:tcW w:w="1995"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6320CFA4" w14:textId="72B6B239" w:rsidR="00D37EA2" w:rsidRDefault="00D37EA2" w:rsidP="00BA6863">
            <w:pPr>
              <w:jc w:val="center"/>
              <w:rPr>
                <w:ins w:id="55" w:author="Rafif" w:date="2025-11-11T21:06:00Z"/>
                <w:rFonts w:ascii="Arial" w:eastAsia="Arial" w:hAnsi="Arial" w:cs="Arial"/>
                <w:color w:val="000000"/>
                <w:sz w:val="20"/>
                <w:szCs w:val="20"/>
              </w:rPr>
            </w:pPr>
            <w:ins w:id="56" w:author="Rafif" w:date="2025-11-11T21:06:00Z">
              <w:r>
                <w:rPr>
                  <w:rFonts w:ascii="Arial" w:eastAsia="Arial" w:hAnsi="Arial" w:cs="Arial"/>
                  <w:color w:val="000000"/>
                  <w:sz w:val="20"/>
                  <w:szCs w:val="20"/>
                </w:rPr>
                <w:t>Mubi, Rafif</w:t>
              </w:r>
            </w:ins>
          </w:p>
        </w:tc>
        <w:tc>
          <w:tcPr>
            <w:tcW w:w="1650"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7CCAA91B" w14:textId="54AD0FE4" w:rsidR="00D37EA2" w:rsidRDefault="00D37EA2" w:rsidP="00BA6863">
            <w:pPr>
              <w:jc w:val="center"/>
              <w:rPr>
                <w:ins w:id="57" w:author="Rafif" w:date="2025-11-11T21:06:00Z"/>
                <w:rFonts w:ascii="Arial" w:eastAsia="Arial" w:hAnsi="Arial" w:cs="Arial"/>
                <w:sz w:val="20"/>
                <w:szCs w:val="20"/>
              </w:rPr>
            </w:pPr>
            <w:ins w:id="58" w:author="Rafif" w:date="2025-11-11T21:06:00Z">
              <w:r>
                <w:rPr>
                  <w:rFonts w:ascii="Arial" w:eastAsia="Arial" w:hAnsi="Arial" w:cs="Arial"/>
                  <w:sz w:val="20"/>
                  <w:szCs w:val="20"/>
                </w:rPr>
                <w:t>11/11/2025</w:t>
              </w:r>
            </w:ins>
          </w:p>
        </w:tc>
        <w:tc>
          <w:tcPr>
            <w:tcW w:w="4229"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2F4357E2" w14:textId="4F1D9B3A" w:rsidR="00E249A9" w:rsidRPr="00E249A9" w:rsidRDefault="00E249A9" w:rsidP="00E249A9">
            <w:pPr>
              <w:pStyle w:val="ListParagraph"/>
              <w:numPr>
                <w:ilvl w:val="0"/>
                <w:numId w:val="59"/>
              </w:numPr>
              <w:ind w:left="404"/>
              <w:rPr>
                <w:ins w:id="59" w:author="Rafif" w:date="2025-11-11T21:21:00Z"/>
                <w:rFonts w:ascii="Arial" w:eastAsia="Arial" w:hAnsi="Arial" w:cs="Arial"/>
                <w:sz w:val="20"/>
                <w:szCs w:val="20"/>
              </w:rPr>
            </w:pPr>
            <w:ins w:id="60" w:author="Rafif" w:date="2025-11-11T21:21:00Z">
              <w:r w:rsidRPr="00E249A9">
                <w:rPr>
                  <w:rFonts w:ascii="Arial" w:eastAsia="Arial" w:hAnsi="Arial" w:cs="Arial"/>
                  <w:sz w:val="20"/>
                  <w:szCs w:val="20"/>
                </w:rPr>
                <w:t>Add rollback mechanism for WTD (Web Transaction Detail) sync operations</w:t>
              </w:r>
            </w:ins>
          </w:p>
          <w:p w14:paraId="458F57F6" w14:textId="65359999" w:rsidR="00E249A9" w:rsidRPr="00E249A9" w:rsidRDefault="00E249A9" w:rsidP="00E249A9">
            <w:pPr>
              <w:pStyle w:val="ListParagraph"/>
              <w:numPr>
                <w:ilvl w:val="0"/>
                <w:numId w:val="59"/>
              </w:numPr>
              <w:ind w:left="404"/>
              <w:rPr>
                <w:ins w:id="61" w:author="Rafif" w:date="2025-11-11T21:21:00Z"/>
                <w:rFonts w:ascii="Arial" w:eastAsia="Arial" w:hAnsi="Arial" w:cs="Arial"/>
                <w:sz w:val="20"/>
                <w:szCs w:val="20"/>
              </w:rPr>
            </w:pPr>
            <w:ins w:id="62" w:author="Rafif" w:date="2025-11-11T21:21:00Z">
              <w:r w:rsidRPr="00E249A9">
                <w:rPr>
                  <w:rFonts w:ascii="Arial" w:eastAsia="Arial" w:hAnsi="Arial" w:cs="Arial"/>
                  <w:sz w:val="20"/>
                  <w:szCs w:val="20"/>
                </w:rPr>
                <w:t>Convert to batch queries for VON operations (no per-record looping)</w:t>
              </w:r>
            </w:ins>
          </w:p>
          <w:p w14:paraId="36D54FC6" w14:textId="0F417215" w:rsidR="00E249A9" w:rsidRPr="00E249A9" w:rsidRDefault="00E249A9" w:rsidP="00E249A9">
            <w:pPr>
              <w:pStyle w:val="ListParagraph"/>
              <w:numPr>
                <w:ilvl w:val="0"/>
                <w:numId w:val="59"/>
              </w:numPr>
              <w:ind w:left="404"/>
              <w:rPr>
                <w:ins w:id="63" w:author="Rafif" w:date="2025-11-11T21:21:00Z"/>
                <w:rFonts w:ascii="Arial" w:eastAsia="Arial" w:hAnsi="Arial" w:cs="Arial"/>
                <w:sz w:val="20"/>
                <w:szCs w:val="20"/>
              </w:rPr>
            </w:pPr>
            <w:ins w:id="64" w:author="Rafif" w:date="2025-11-11T21:21:00Z">
              <w:r w:rsidRPr="00E249A9">
                <w:rPr>
                  <w:rFonts w:ascii="Arial" w:eastAsia="Arial" w:hAnsi="Arial" w:cs="Arial"/>
                  <w:sz w:val="20"/>
                  <w:szCs w:val="20"/>
                </w:rPr>
                <w:t>Split INSERT and UPDATE flows into separate pathways</w:t>
              </w:r>
            </w:ins>
          </w:p>
          <w:p w14:paraId="182C5B1C" w14:textId="77777777" w:rsidR="00E249A9" w:rsidRDefault="00E249A9" w:rsidP="00E249A9">
            <w:pPr>
              <w:pStyle w:val="ListParagraph"/>
              <w:numPr>
                <w:ilvl w:val="0"/>
                <w:numId w:val="59"/>
              </w:numPr>
              <w:ind w:left="404"/>
              <w:rPr>
                <w:ins w:id="65" w:author="Rafif" w:date="2025-11-11T21:22:00Z"/>
                <w:rFonts w:ascii="Arial" w:eastAsia="Arial" w:hAnsi="Arial" w:cs="Arial"/>
                <w:sz w:val="20"/>
                <w:szCs w:val="20"/>
              </w:rPr>
            </w:pPr>
            <w:ins w:id="66" w:author="Rafif" w:date="2025-11-11T21:21:00Z">
              <w:r w:rsidRPr="00E249A9">
                <w:rPr>
                  <w:rFonts w:ascii="Arial" w:eastAsia="Arial" w:hAnsi="Arial" w:cs="Arial"/>
                  <w:sz w:val="20"/>
                  <w:szCs w:val="20"/>
                </w:rPr>
                <w:t xml:space="preserve">Add </w:t>
              </w:r>
              <w:proofErr w:type="spellStart"/>
              <w:r w:rsidRPr="00E249A9">
                <w:rPr>
                  <w:rFonts w:ascii="Arial" w:eastAsia="Arial" w:hAnsi="Arial" w:cs="Arial"/>
                  <w:sz w:val="20"/>
                  <w:szCs w:val="20"/>
                </w:rPr>
                <w:t>upsert</w:t>
              </w:r>
              <w:proofErr w:type="spellEnd"/>
              <w:r w:rsidRPr="00E249A9">
                <w:rPr>
                  <w:rFonts w:ascii="Arial" w:eastAsia="Arial" w:hAnsi="Arial" w:cs="Arial"/>
                  <w:sz w:val="20"/>
                  <w:szCs w:val="20"/>
                </w:rPr>
                <w:t xml:space="preserve"> logic: If notice exists in Internet → UPDATE; otherwise → INSERT</w:t>
              </w:r>
            </w:ins>
          </w:p>
          <w:p w14:paraId="7B6058B4" w14:textId="77777777" w:rsidR="003E5CB0" w:rsidRDefault="00E249A9" w:rsidP="00E249A9">
            <w:pPr>
              <w:pStyle w:val="ListParagraph"/>
              <w:numPr>
                <w:ilvl w:val="0"/>
                <w:numId w:val="59"/>
              </w:numPr>
              <w:ind w:left="404"/>
              <w:rPr>
                <w:ins w:id="67" w:author="Rafif" w:date="2025-11-11T21:23:00Z"/>
                <w:rFonts w:ascii="Arial" w:eastAsia="Arial" w:hAnsi="Arial" w:cs="Arial"/>
                <w:sz w:val="20"/>
                <w:szCs w:val="20"/>
              </w:rPr>
            </w:pPr>
            <w:ins w:id="68" w:author="Rafif" w:date="2025-11-11T21:22:00Z">
              <w:r w:rsidRPr="00E249A9">
                <w:rPr>
                  <w:rFonts w:ascii="Arial" w:eastAsia="Arial" w:hAnsi="Arial" w:cs="Arial"/>
                  <w:sz w:val="20"/>
                  <w:szCs w:val="20"/>
                </w:rPr>
                <w:t>Move</w:t>
              </w:r>
            </w:ins>
            <w:ins w:id="69" w:author="Rafif" w:date="2025-11-11T21:23:00Z">
              <w:r>
                <w:rPr>
                  <w:rFonts w:ascii="Arial" w:eastAsia="Arial" w:hAnsi="Arial" w:cs="Arial"/>
                  <w:sz w:val="20"/>
                  <w:szCs w:val="20"/>
                </w:rPr>
                <w:t xml:space="preserve"> intranet to internet</w:t>
              </w:r>
            </w:ins>
            <w:ins w:id="70" w:author="Rafif" w:date="2025-11-11T21:22:00Z">
              <w:r w:rsidRPr="00E249A9">
                <w:rPr>
                  <w:rFonts w:ascii="Arial" w:eastAsia="Arial" w:hAnsi="Arial" w:cs="Arial"/>
                  <w:sz w:val="20"/>
                  <w:szCs w:val="20"/>
                </w:rPr>
                <w:t xml:space="preserve"> sync to </w:t>
              </w:r>
              <w:proofErr w:type="spellStart"/>
              <w:r w:rsidRPr="00E249A9">
                <w:rPr>
                  <w:rFonts w:ascii="Arial" w:eastAsia="Arial" w:hAnsi="Arial" w:cs="Arial"/>
                  <w:sz w:val="20"/>
                  <w:szCs w:val="20"/>
                </w:rPr>
                <w:t>cron</w:t>
              </w:r>
              <w:proofErr w:type="spellEnd"/>
              <w:r w:rsidRPr="00E249A9">
                <w:rPr>
                  <w:rFonts w:ascii="Arial" w:eastAsia="Arial" w:hAnsi="Arial" w:cs="Arial"/>
                  <w:sz w:val="20"/>
                  <w:szCs w:val="20"/>
                </w:rPr>
                <w:t xml:space="preserve"> jobs</w:t>
              </w:r>
            </w:ins>
            <w:ins w:id="71" w:author="Rafif" w:date="2025-11-11T21:23:00Z">
              <w:r>
                <w:rPr>
                  <w:rFonts w:ascii="Arial" w:eastAsia="Arial" w:hAnsi="Arial" w:cs="Arial"/>
                  <w:sz w:val="20"/>
                  <w:szCs w:val="20"/>
                </w:rPr>
                <w:t xml:space="preserve"> if no need</w:t>
              </w:r>
              <w:r w:rsidRPr="00E249A9">
                <w:t xml:space="preserve"> </w:t>
              </w:r>
              <w:r w:rsidRPr="00E249A9">
                <w:rPr>
                  <w:rFonts w:ascii="Arial" w:eastAsia="Arial" w:hAnsi="Arial" w:cs="Arial"/>
                  <w:sz w:val="20"/>
                  <w:szCs w:val="20"/>
                </w:rPr>
                <w:t>immediately</w:t>
              </w:r>
              <w:r>
                <w:rPr>
                  <w:rFonts w:ascii="Arial" w:eastAsia="Arial" w:hAnsi="Arial" w:cs="Arial"/>
                  <w:sz w:val="20"/>
                  <w:szCs w:val="20"/>
                </w:rPr>
                <w:t xml:space="preserve"> update</w:t>
              </w:r>
            </w:ins>
          </w:p>
          <w:p w14:paraId="09E382DA" w14:textId="77777777" w:rsidR="00E249A9" w:rsidRDefault="00E249A9" w:rsidP="00E249A9">
            <w:pPr>
              <w:pStyle w:val="ListParagraph"/>
              <w:numPr>
                <w:ilvl w:val="0"/>
                <w:numId w:val="59"/>
              </w:numPr>
              <w:ind w:left="404"/>
              <w:rPr>
                <w:ins w:id="72" w:author="Rafif" w:date="2025-11-11T21:24:00Z"/>
                <w:rFonts w:ascii="Arial" w:eastAsia="Arial" w:hAnsi="Arial" w:cs="Arial"/>
                <w:sz w:val="20"/>
                <w:szCs w:val="20"/>
              </w:rPr>
            </w:pPr>
            <w:ins w:id="73" w:author="Rafif" w:date="2025-11-11T21:24:00Z">
              <w:r>
                <w:rPr>
                  <w:rFonts w:ascii="Arial" w:eastAsia="Arial" w:hAnsi="Arial" w:cs="Arial"/>
                  <w:sz w:val="20"/>
                  <w:szCs w:val="20"/>
                </w:rPr>
                <w:t xml:space="preserve">Remove </w:t>
              </w:r>
              <w:proofErr w:type="spellStart"/>
              <w:r>
                <w:rPr>
                  <w:rFonts w:ascii="Arial" w:eastAsia="Arial" w:hAnsi="Arial" w:cs="Arial"/>
                  <w:sz w:val="20"/>
                  <w:szCs w:val="20"/>
                </w:rPr>
                <w:t>addr</w:t>
              </w:r>
              <w:proofErr w:type="spellEnd"/>
              <w:r>
                <w:rPr>
                  <w:rFonts w:ascii="Arial" w:eastAsia="Arial" w:hAnsi="Arial" w:cs="Arial"/>
                  <w:sz w:val="20"/>
                  <w:szCs w:val="20"/>
                </w:rPr>
                <w:t xml:space="preserve"> table to sync to internet</w:t>
              </w:r>
            </w:ins>
          </w:p>
          <w:p w14:paraId="21A062E0" w14:textId="77777777" w:rsidR="00E249A9" w:rsidRDefault="00E249A9" w:rsidP="00E249A9">
            <w:pPr>
              <w:pStyle w:val="ListParagraph"/>
              <w:numPr>
                <w:ilvl w:val="0"/>
                <w:numId w:val="59"/>
              </w:numPr>
              <w:ind w:left="404"/>
              <w:rPr>
                <w:ins w:id="74" w:author="Rafif" w:date="2025-11-11T21:24:00Z"/>
                <w:rFonts w:ascii="Arial" w:eastAsia="Arial" w:hAnsi="Arial" w:cs="Arial"/>
                <w:sz w:val="20"/>
                <w:szCs w:val="20"/>
              </w:rPr>
            </w:pPr>
            <w:ins w:id="75" w:author="Rafif" w:date="2025-11-11T21:24:00Z">
              <w:r>
                <w:rPr>
                  <w:rFonts w:ascii="Arial" w:eastAsia="Arial" w:hAnsi="Arial" w:cs="Arial"/>
                  <w:sz w:val="20"/>
                  <w:szCs w:val="20"/>
                </w:rPr>
                <w:t>Only update important field to internet</w:t>
              </w:r>
            </w:ins>
          </w:p>
          <w:p w14:paraId="5BACB9E5" w14:textId="77777777" w:rsidR="00E249A9" w:rsidRDefault="00E249A9" w:rsidP="00E249A9">
            <w:pPr>
              <w:pStyle w:val="ListParagraph"/>
              <w:numPr>
                <w:ilvl w:val="0"/>
                <w:numId w:val="59"/>
              </w:numPr>
              <w:ind w:left="404"/>
              <w:rPr>
                <w:ins w:id="76" w:author="Rafif" w:date="2025-11-11T21:25:00Z"/>
                <w:rFonts w:ascii="Arial" w:eastAsia="Arial" w:hAnsi="Arial" w:cs="Arial"/>
                <w:sz w:val="20"/>
                <w:szCs w:val="20"/>
              </w:rPr>
            </w:pPr>
            <w:ins w:id="77" w:author="Rafif" w:date="2025-11-11T21:25:00Z">
              <w:r>
                <w:rPr>
                  <w:rFonts w:ascii="Arial" w:eastAsia="Arial" w:hAnsi="Arial" w:cs="Arial"/>
                  <w:sz w:val="20"/>
                  <w:szCs w:val="20"/>
                </w:rPr>
                <w:t xml:space="preserve">Change </w:t>
              </w:r>
              <w:r w:rsidRPr="00E249A9">
                <w:rPr>
                  <w:rFonts w:ascii="Arial" w:eastAsia="Arial" w:hAnsi="Arial" w:cs="Arial"/>
                  <w:sz w:val="20"/>
                  <w:szCs w:val="20"/>
                </w:rPr>
                <w:t>Generate Paid Notices Report for URA Finance</w:t>
              </w:r>
              <w:r>
                <w:rPr>
                  <w:rFonts w:ascii="Arial" w:eastAsia="Arial" w:hAnsi="Arial" w:cs="Arial"/>
                  <w:sz w:val="20"/>
                  <w:szCs w:val="20"/>
                </w:rPr>
                <w:t xml:space="preserve"> use </w:t>
              </w:r>
              <w:proofErr w:type="spellStart"/>
              <w:r>
                <w:rPr>
                  <w:rFonts w:ascii="Arial" w:eastAsia="Arial" w:hAnsi="Arial" w:cs="Arial"/>
                  <w:sz w:val="20"/>
                  <w:szCs w:val="20"/>
                </w:rPr>
                <w:t>ocms_refund_notice</w:t>
              </w:r>
              <w:proofErr w:type="spellEnd"/>
            </w:ins>
          </w:p>
          <w:p w14:paraId="156A1C4E" w14:textId="77777777" w:rsidR="00E249A9" w:rsidRDefault="00E249A9" w:rsidP="00E249A9">
            <w:pPr>
              <w:pStyle w:val="ListParagraph"/>
              <w:numPr>
                <w:ilvl w:val="0"/>
                <w:numId w:val="59"/>
              </w:numPr>
              <w:ind w:left="404"/>
              <w:rPr>
                <w:ins w:id="78" w:author="Rafif" w:date="2025-11-11T21:26:00Z"/>
                <w:rFonts w:ascii="Arial" w:eastAsia="Arial" w:hAnsi="Arial" w:cs="Arial"/>
                <w:sz w:val="20"/>
                <w:szCs w:val="20"/>
              </w:rPr>
            </w:pPr>
            <w:ins w:id="79" w:author="Rafif" w:date="2025-11-11T21:25:00Z">
              <w:r>
                <w:rPr>
                  <w:rFonts w:ascii="Arial" w:eastAsia="Arial" w:hAnsi="Arial" w:cs="Arial"/>
                  <w:sz w:val="20"/>
                  <w:szCs w:val="20"/>
                </w:rPr>
                <w:t xml:space="preserve">Toppan sync </w:t>
              </w:r>
            </w:ins>
            <w:ins w:id="80" w:author="Rafif" w:date="2025-11-11T21:26:00Z">
              <w:r>
                <w:rPr>
                  <w:rFonts w:ascii="Arial" w:eastAsia="Arial" w:hAnsi="Arial" w:cs="Arial"/>
                  <w:sz w:val="20"/>
                  <w:szCs w:val="20"/>
                </w:rPr>
                <w:t xml:space="preserve">to internet </w:t>
              </w:r>
            </w:ins>
            <w:proofErr w:type="gramStart"/>
            <w:ins w:id="81" w:author="Rafif" w:date="2025-11-11T21:25:00Z">
              <w:r>
                <w:rPr>
                  <w:rFonts w:ascii="Arial" w:eastAsia="Arial" w:hAnsi="Arial" w:cs="Arial"/>
                  <w:sz w:val="20"/>
                  <w:szCs w:val="20"/>
                </w:rPr>
                <w:t>add</w:t>
              </w:r>
              <w:proofErr w:type="gramEnd"/>
              <w:r>
                <w:rPr>
                  <w:rFonts w:ascii="Arial" w:eastAsia="Arial" w:hAnsi="Arial" w:cs="Arial"/>
                  <w:sz w:val="20"/>
                  <w:szCs w:val="20"/>
                </w:rPr>
                <w:t xml:space="preserve"> </w:t>
              </w:r>
              <w:proofErr w:type="spellStart"/>
              <w:r>
                <w:rPr>
                  <w:rFonts w:ascii="Arial" w:eastAsia="Arial" w:hAnsi="Arial" w:cs="Arial"/>
                  <w:sz w:val="20"/>
                  <w:szCs w:val="20"/>
                </w:rPr>
                <w:t>last_processing_stage</w:t>
              </w:r>
              <w:proofErr w:type="spellEnd"/>
              <w:r>
                <w:rPr>
                  <w:rFonts w:ascii="Arial" w:eastAsia="Arial" w:hAnsi="Arial" w:cs="Arial"/>
                  <w:sz w:val="20"/>
                  <w:szCs w:val="20"/>
                </w:rPr>
                <w:t xml:space="preserve">, </w:t>
              </w:r>
              <w:proofErr w:type="spellStart"/>
              <w:r>
                <w:rPr>
                  <w:rFonts w:ascii="Arial" w:eastAsia="Arial" w:hAnsi="Arial" w:cs="Arial"/>
                  <w:sz w:val="20"/>
                  <w:szCs w:val="20"/>
                </w:rPr>
                <w:t>next_processing_stage</w:t>
              </w:r>
              <w:proofErr w:type="spellEnd"/>
              <w:r>
                <w:rPr>
                  <w:rFonts w:ascii="Arial" w:eastAsia="Arial" w:hAnsi="Arial" w:cs="Arial"/>
                  <w:sz w:val="20"/>
                  <w:szCs w:val="20"/>
                </w:rPr>
                <w:t xml:space="preserve">, </w:t>
              </w:r>
            </w:ins>
            <w:proofErr w:type="spellStart"/>
            <w:ins w:id="82" w:author="Rafif" w:date="2025-11-11T21:26:00Z">
              <w:r>
                <w:rPr>
                  <w:rFonts w:ascii="Arial" w:eastAsia="Arial" w:hAnsi="Arial" w:cs="Arial"/>
                  <w:sz w:val="20"/>
                  <w:szCs w:val="20"/>
                </w:rPr>
                <w:t>eservice_message</w:t>
              </w:r>
              <w:proofErr w:type="spellEnd"/>
              <w:r>
                <w:rPr>
                  <w:rFonts w:ascii="Arial" w:eastAsia="Arial" w:hAnsi="Arial" w:cs="Arial"/>
                  <w:sz w:val="20"/>
                  <w:szCs w:val="20"/>
                </w:rPr>
                <w:t xml:space="preserve"> and </w:t>
              </w:r>
              <w:proofErr w:type="spellStart"/>
              <w:r>
                <w:rPr>
                  <w:rFonts w:ascii="Arial" w:eastAsia="Arial" w:hAnsi="Arial" w:cs="Arial"/>
                  <w:sz w:val="20"/>
                  <w:szCs w:val="20"/>
                </w:rPr>
                <w:t>payment_acceptance_allowed</w:t>
              </w:r>
              <w:proofErr w:type="spellEnd"/>
            </w:ins>
          </w:p>
          <w:p w14:paraId="05C66B8C" w14:textId="23097A9C" w:rsidR="00E249A9" w:rsidRPr="00E249A9" w:rsidRDefault="00E249A9">
            <w:pPr>
              <w:pStyle w:val="ListParagraph"/>
              <w:numPr>
                <w:ilvl w:val="0"/>
                <w:numId w:val="59"/>
              </w:numPr>
              <w:ind w:left="404"/>
              <w:rPr>
                <w:ins w:id="83" w:author="Rafif" w:date="2025-11-11T21:06:00Z"/>
                <w:rFonts w:ascii="Arial" w:eastAsia="Arial" w:hAnsi="Arial" w:cs="Arial"/>
                <w:sz w:val="20"/>
                <w:szCs w:val="20"/>
                <w:rPrChange w:id="84" w:author="Rafif" w:date="2025-11-11T21:26:00Z">
                  <w:rPr>
                    <w:ins w:id="85" w:author="Rafif" w:date="2025-11-11T21:06:00Z"/>
                    <w:rFonts w:eastAsia="Arial"/>
                  </w:rPr>
                </w:rPrChange>
              </w:rPr>
              <w:pPrChange w:id="86" w:author="Rafif" w:date="2025-11-11T21:26:00Z">
                <w:pPr>
                  <w:pStyle w:val="ListParagraph"/>
                  <w:framePr w:hSpace="180" w:wrap="around" w:vAnchor="text" w:hAnchor="margin" w:y="-51"/>
                  <w:numPr>
                    <w:numId w:val="59"/>
                  </w:numPr>
                  <w:ind w:hanging="360"/>
                </w:pPr>
              </w:pPrChange>
            </w:pPr>
            <w:ins w:id="87" w:author="Rafif" w:date="2025-11-11T21:26:00Z">
              <w:r>
                <w:rPr>
                  <w:rFonts w:ascii="Arial" w:eastAsia="Arial" w:hAnsi="Arial" w:cs="Arial"/>
                  <w:sz w:val="20"/>
                  <w:szCs w:val="20"/>
                </w:rPr>
                <w:t>Remove</w:t>
              </w:r>
              <w:r>
                <w:t xml:space="preserve"> </w:t>
              </w:r>
              <w:r w:rsidRPr="00E249A9">
                <w:rPr>
                  <w:rFonts w:ascii="Arial" w:eastAsia="Arial" w:hAnsi="Arial" w:cs="Arial"/>
                  <w:sz w:val="20"/>
                  <w:szCs w:val="20"/>
                </w:rPr>
                <w:t xml:space="preserve">Failed </w:t>
              </w:r>
              <w:proofErr w:type="spellStart"/>
              <w:r>
                <w:rPr>
                  <w:rFonts w:ascii="Arial" w:eastAsia="Arial" w:hAnsi="Arial" w:cs="Arial"/>
                  <w:sz w:val="20"/>
                  <w:szCs w:val="20"/>
                </w:rPr>
                <w:t>eNotification</w:t>
              </w:r>
              <w:proofErr w:type="spellEnd"/>
              <w:r>
                <w:rPr>
                  <w:rFonts w:ascii="Arial" w:eastAsia="Arial" w:hAnsi="Arial" w:cs="Arial"/>
                  <w:sz w:val="20"/>
                  <w:szCs w:val="20"/>
                </w:rPr>
                <w:t xml:space="preserve"> flow scenario</w:t>
              </w:r>
            </w:ins>
          </w:p>
        </w:tc>
      </w:tr>
      <w:tr w:rsidR="001803FB" w:rsidRPr="00B32071" w14:paraId="18F3A998" w14:textId="77777777" w:rsidTr="00BA6863">
        <w:trPr>
          <w:trHeight w:val="354"/>
          <w:ins w:id="88" w:author="Rafif" w:date="2025-11-15T20:54:00Z"/>
        </w:trPr>
        <w:tc>
          <w:tcPr>
            <w:tcW w:w="1501"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1A0CC865" w14:textId="29BDC369" w:rsidR="001803FB" w:rsidRDefault="001803FB" w:rsidP="00BA6863">
            <w:pPr>
              <w:spacing w:line="276" w:lineRule="auto"/>
              <w:jc w:val="center"/>
              <w:rPr>
                <w:ins w:id="89" w:author="Rafif" w:date="2025-11-15T20:54:00Z"/>
                <w:rFonts w:ascii="Arial" w:eastAsia="Arial" w:hAnsi="Arial" w:cs="Arial"/>
                <w:color w:val="000000"/>
                <w:sz w:val="20"/>
                <w:szCs w:val="20"/>
              </w:rPr>
            </w:pPr>
            <w:ins w:id="90" w:author="Rafif" w:date="2025-11-15T20:55:00Z">
              <w:r>
                <w:rPr>
                  <w:rFonts w:ascii="Arial" w:eastAsia="Arial" w:hAnsi="Arial" w:cs="Arial"/>
                  <w:color w:val="000000"/>
                  <w:sz w:val="20"/>
                  <w:szCs w:val="20"/>
                </w:rPr>
                <w:t>v</w:t>
              </w:r>
            </w:ins>
            <w:ins w:id="91" w:author="Rafif" w:date="2025-11-15T20:54:00Z">
              <w:r>
                <w:rPr>
                  <w:rFonts w:ascii="Arial" w:eastAsia="Arial" w:hAnsi="Arial" w:cs="Arial"/>
                  <w:color w:val="000000"/>
                  <w:sz w:val="20"/>
                  <w:szCs w:val="20"/>
                </w:rPr>
                <w:t>1.</w:t>
              </w:r>
            </w:ins>
            <w:ins w:id="92" w:author="Rafif" w:date="2025-11-15T20:55:00Z">
              <w:r>
                <w:rPr>
                  <w:rFonts w:ascii="Arial" w:eastAsia="Arial" w:hAnsi="Arial" w:cs="Arial"/>
                  <w:color w:val="000000"/>
                  <w:sz w:val="20"/>
                  <w:szCs w:val="20"/>
                </w:rPr>
                <w:t>6</w:t>
              </w:r>
            </w:ins>
          </w:p>
        </w:tc>
        <w:tc>
          <w:tcPr>
            <w:tcW w:w="1995"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77709B76" w14:textId="7115E098" w:rsidR="001803FB" w:rsidRDefault="001803FB" w:rsidP="00BA6863">
            <w:pPr>
              <w:jc w:val="center"/>
              <w:rPr>
                <w:ins w:id="93" w:author="Rafif" w:date="2025-11-15T20:54:00Z"/>
                <w:rFonts w:ascii="Arial" w:eastAsia="Arial" w:hAnsi="Arial" w:cs="Arial"/>
                <w:color w:val="000000"/>
                <w:sz w:val="20"/>
                <w:szCs w:val="20"/>
              </w:rPr>
            </w:pPr>
            <w:ins w:id="94" w:author="Rafif" w:date="2025-11-15T20:55:00Z">
              <w:r>
                <w:rPr>
                  <w:rFonts w:ascii="Arial" w:eastAsia="Arial" w:hAnsi="Arial" w:cs="Arial"/>
                  <w:color w:val="000000"/>
                  <w:sz w:val="20"/>
                  <w:szCs w:val="20"/>
                </w:rPr>
                <w:t>Rafif</w:t>
              </w:r>
            </w:ins>
          </w:p>
        </w:tc>
        <w:tc>
          <w:tcPr>
            <w:tcW w:w="1650"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3608F6BA" w14:textId="564E6D7B" w:rsidR="001803FB" w:rsidRDefault="001803FB" w:rsidP="00BA6863">
            <w:pPr>
              <w:jc w:val="center"/>
              <w:rPr>
                <w:ins w:id="95" w:author="Rafif" w:date="2025-11-15T20:54:00Z"/>
                <w:rFonts w:ascii="Arial" w:eastAsia="Arial" w:hAnsi="Arial" w:cs="Arial"/>
                <w:sz w:val="20"/>
                <w:szCs w:val="20"/>
              </w:rPr>
            </w:pPr>
            <w:ins w:id="96" w:author="Rafif" w:date="2025-11-15T20:55:00Z">
              <w:r>
                <w:rPr>
                  <w:rFonts w:ascii="Arial" w:eastAsia="Arial" w:hAnsi="Arial" w:cs="Arial"/>
                  <w:sz w:val="20"/>
                  <w:szCs w:val="20"/>
                </w:rPr>
                <w:t>15/11/2025</w:t>
              </w:r>
            </w:ins>
          </w:p>
        </w:tc>
        <w:tc>
          <w:tcPr>
            <w:tcW w:w="4229"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10EE16F7" w14:textId="7C2A8501" w:rsidR="001803FB" w:rsidRPr="00E249A9" w:rsidRDefault="001803FB" w:rsidP="00E249A9">
            <w:pPr>
              <w:pStyle w:val="ListParagraph"/>
              <w:numPr>
                <w:ilvl w:val="0"/>
                <w:numId w:val="59"/>
              </w:numPr>
              <w:ind w:left="404"/>
              <w:rPr>
                <w:ins w:id="97" w:author="Rafif" w:date="2025-11-15T20:54:00Z"/>
                <w:rFonts w:ascii="Arial" w:eastAsia="Arial" w:hAnsi="Arial" w:cs="Arial"/>
                <w:sz w:val="20"/>
                <w:szCs w:val="20"/>
              </w:rPr>
            </w:pPr>
            <w:ins w:id="98" w:author="Rafif" w:date="2025-11-15T20:55:00Z">
              <w:r>
                <w:rPr>
                  <w:rFonts w:ascii="Arial" w:eastAsia="Arial" w:hAnsi="Arial" w:cs="Arial"/>
                  <w:sz w:val="20"/>
                  <w:szCs w:val="20"/>
                </w:rPr>
                <w:t xml:space="preserve">Section 2.3: Update flow </w:t>
              </w:r>
              <w:proofErr w:type="spellStart"/>
              <w:r>
                <w:rPr>
                  <w:rFonts w:ascii="Arial" w:eastAsia="Arial" w:hAnsi="Arial" w:cs="Arial"/>
                  <w:sz w:val="20"/>
                  <w:szCs w:val="20"/>
                </w:rPr>
                <w:t>cron</w:t>
              </w:r>
              <w:proofErr w:type="spellEnd"/>
              <w:r>
                <w:rPr>
                  <w:rFonts w:ascii="Arial" w:eastAsia="Arial" w:hAnsi="Arial" w:cs="Arial"/>
                  <w:sz w:val="20"/>
                  <w:szCs w:val="20"/>
                </w:rPr>
                <w:t xml:space="preserve"> </w:t>
              </w:r>
            </w:ins>
            <w:ins w:id="99" w:author="Rafif" w:date="2025-11-15T20:56:00Z">
              <w:r>
                <w:rPr>
                  <w:rFonts w:ascii="Arial" w:eastAsia="Arial" w:hAnsi="Arial" w:cs="Arial"/>
                  <w:sz w:val="20"/>
                  <w:szCs w:val="20"/>
                </w:rPr>
                <w:t>pull internet to intranet</w:t>
              </w:r>
            </w:ins>
          </w:p>
        </w:tc>
      </w:tr>
      <w:tr w:rsidR="00C745E0" w:rsidRPr="00B32071" w14:paraId="494DFAB7" w14:textId="77777777" w:rsidTr="00BA6863">
        <w:trPr>
          <w:trHeight w:val="354"/>
          <w:ins w:id="100" w:author="Rafif" w:date="2025-12-04T16:38:00Z"/>
        </w:trPr>
        <w:tc>
          <w:tcPr>
            <w:tcW w:w="1501"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78B7454E" w14:textId="51AA7FAC" w:rsidR="00C745E0" w:rsidRDefault="00C745E0" w:rsidP="00BA6863">
            <w:pPr>
              <w:spacing w:line="276" w:lineRule="auto"/>
              <w:jc w:val="center"/>
              <w:rPr>
                <w:ins w:id="101" w:author="Rafif" w:date="2025-12-04T16:38:00Z" w16du:dateUtc="2025-12-04T09:38:00Z"/>
                <w:rFonts w:ascii="Arial" w:eastAsia="Arial" w:hAnsi="Arial" w:cs="Arial"/>
                <w:color w:val="000000"/>
                <w:sz w:val="20"/>
                <w:szCs w:val="20"/>
              </w:rPr>
            </w:pPr>
            <w:ins w:id="102" w:author="Rafif" w:date="2025-12-04T16:39:00Z" w16du:dateUtc="2025-12-04T09:39:00Z">
              <w:r>
                <w:rPr>
                  <w:rFonts w:ascii="Arial" w:eastAsia="Arial" w:hAnsi="Arial" w:cs="Arial"/>
                  <w:color w:val="000000"/>
                  <w:sz w:val="20"/>
                  <w:szCs w:val="20"/>
                </w:rPr>
                <w:t>v</w:t>
              </w:r>
            </w:ins>
            <w:ins w:id="103" w:author="Rafif" w:date="2025-12-04T16:38:00Z" w16du:dateUtc="2025-12-04T09:38:00Z">
              <w:r>
                <w:rPr>
                  <w:rFonts w:ascii="Arial" w:eastAsia="Arial" w:hAnsi="Arial" w:cs="Arial"/>
                  <w:color w:val="000000"/>
                  <w:sz w:val="20"/>
                  <w:szCs w:val="20"/>
                </w:rPr>
                <w:t>1.</w:t>
              </w:r>
            </w:ins>
            <w:ins w:id="104" w:author="Rafif" w:date="2025-12-04T16:39:00Z" w16du:dateUtc="2025-12-04T09:39:00Z">
              <w:r>
                <w:rPr>
                  <w:rFonts w:ascii="Arial" w:eastAsia="Arial" w:hAnsi="Arial" w:cs="Arial"/>
                  <w:color w:val="000000"/>
                  <w:sz w:val="20"/>
                  <w:szCs w:val="20"/>
                </w:rPr>
                <w:t>6.1</w:t>
              </w:r>
            </w:ins>
          </w:p>
        </w:tc>
        <w:tc>
          <w:tcPr>
            <w:tcW w:w="1995"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29EAB4CD" w14:textId="5FA17DFC" w:rsidR="00C745E0" w:rsidRDefault="00C745E0" w:rsidP="00BA6863">
            <w:pPr>
              <w:jc w:val="center"/>
              <w:rPr>
                <w:ins w:id="105" w:author="Rafif" w:date="2025-12-04T16:38:00Z" w16du:dateUtc="2025-12-04T09:38:00Z"/>
                <w:rFonts w:ascii="Arial" w:eastAsia="Arial" w:hAnsi="Arial" w:cs="Arial"/>
                <w:color w:val="000000"/>
                <w:sz w:val="20"/>
                <w:szCs w:val="20"/>
              </w:rPr>
            </w:pPr>
            <w:ins w:id="106" w:author="Rafif" w:date="2025-12-04T16:39:00Z" w16du:dateUtc="2025-12-04T09:39:00Z">
              <w:r>
                <w:rPr>
                  <w:rFonts w:ascii="Arial" w:eastAsia="Arial" w:hAnsi="Arial" w:cs="Arial"/>
                  <w:color w:val="000000"/>
                  <w:sz w:val="20"/>
                  <w:szCs w:val="20"/>
                </w:rPr>
                <w:t>Rafif</w:t>
              </w:r>
            </w:ins>
          </w:p>
        </w:tc>
        <w:tc>
          <w:tcPr>
            <w:tcW w:w="1650"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2C26F2DE" w14:textId="7B10214D" w:rsidR="00C745E0" w:rsidRDefault="00C745E0" w:rsidP="00BA6863">
            <w:pPr>
              <w:jc w:val="center"/>
              <w:rPr>
                <w:ins w:id="107" w:author="Rafif" w:date="2025-12-04T16:38:00Z" w16du:dateUtc="2025-12-04T09:38:00Z"/>
                <w:rFonts w:ascii="Arial" w:eastAsia="Arial" w:hAnsi="Arial" w:cs="Arial"/>
                <w:sz w:val="20"/>
                <w:szCs w:val="20"/>
              </w:rPr>
            </w:pPr>
            <w:ins w:id="108" w:author="Rafif" w:date="2025-12-04T16:39:00Z" w16du:dateUtc="2025-12-04T09:39:00Z">
              <w:r>
                <w:rPr>
                  <w:rFonts w:ascii="Arial" w:eastAsia="Arial" w:hAnsi="Arial" w:cs="Arial"/>
                  <w:sz w:val="20"/>
                  <w:szCs w:val="20"/>
                </w:rPr>
                <w:t>04/12/2025</w:t>
              </w:r>
            </w:ins>
          </w:p>
        </w:tc>
        <w:tc>
          <w:tcPr>
            <w:tcW w:w="4229" w:type="dxa"/>
            <w:tcBorders>
              <w:top w:val="single" w:sz="6" w:space="0" w:color="525252"/>
              <w:left w:val="single" w:sz="6" w:space="0" w:color="525252"/>
              <w:bottom w:val="single" w:sz="6" w:space="0" w:color="525252"/>
              <w:right w:val="single" w:sz="6" w:space="0" w:color="525252"/>
            </w:tcBorders>
            <w:shd w:val="clear" w:color="auto" w:fill="FFFFFF"/>
            <w:vAlign w:val="center"/>
          </w:tcPr>
          <w:p w14:paraId="6B2036E0" w14:textId="5028E187" w:rsidR="00C745E0" w:rsidRPr="00C745E0" w:rsidRDefault="00C745E0">
            <w:pPr>
              <w:rPr>
                <w:ins w:id="109" w:author="Rafif" w:date="2025-12-04T16:40:00Z" w16du:dateUtc="2025-12-04T09:40:00Z"/>
                <w:rFonts w:ascii="Arial" w:eastAsia="Arial" w:hAnsi="Arial" w:cs="Arial"/>
                <w:sz w:val="20"/>
                <w:szCs w:val="20"/>
                <w:rPrChange w:id="110" w:author="Rafif" w:date="2025-12-04T16:40:00Z" w16du:dateUtc="2025-12-04T09:40:00Z">
                  <w:rPr>
                    <w:ins w:id="111" w:author="Rafif" w:date="2025-12-04T16:40:00Z" w16du:dateUtc="2025-12-04T09:40:00Z"/>
                    <w:rFonts w:eastAsia="Arial"/>
                  </w:rPr>
                </w:rPrChange>
              </w:rPr>
              <w:pPrChange w:id="112" w:author="Rafif" w:date="2025-12-04T16:40:00Z" w16du:dateUtc="2025-12-04T09:40:00Z">
                <w:pPr>
                  <w:pStyle w:val="ListParagraph"/>
                  <w:framePr w:hSpace="180" w:wrap="around" w:vAnchor="text" w:hAnchor="margin" w:y="-51"/>
                  <w:numPr>
                    <w:numId w:val="59"/>
                  </w:numPr>
                  <w:ind w:left="404" w:hanging="360"/>
                </w:pPr>
              </w:pPrChange>
            </w:pPr>
            <w:ins w:id="113" w:author="Rafif" w:date="2025-12-04T16:40:00Z" w16du:dateUtc="2025-12-04T09:40:00Z">
              <w:r>
                <w:rPr>
                  <w:rFonts w:ascii="Arial" w:eastAsia="Arial" w:hAnsi="Arial" w:cs="Arial"/>
                  <w:sz w:val="20"/>
                  <w:szCs w:val="20"/>
                </w:rPr>
                <w:t>Section</w:t>
              </w:r>
            </w:ins>
            <w:ins w:id="114" w:author="Rafif" w:date="2025-12-04T16:41:00Z" w16du:dateUtc="2025-12-04T09:41:00Z">
              <w:r>
                <w:rPr>
                  <w:rFonts w:ascii="Arial" w:eastAsia="Arial" w:hAnsi="Arial" w:cs="Arial"/>
                  <w:sz w:val="20"/>
                  <w:szCs w:val="20"/>
                </w:rPr>
                <w:t xml:space="preserve"> 2:</w:t>
              </w:r>
            </w:ins>
          </w:p>
          <w:p w14:paraId="02993923" w14:textId="25528E0C" w:rsidR="00C745E0" w:rsidRDefault="00C745E0" w:rsidP="00E249A9">
            <w:pPr>
              <w:pStyle w:val="ListParagraph"/>
              <w:numPr>
                <w:ilvl w:val="0"/>
                <w:numId w:val="59"/>
              </w:numPr>
              <w:ind w:left="404"/>
              <w:rPr>
                <w:ins w:id="115" w:author="Rafif" w:date="2025-12-04T16:39:00Z" w16du:dateUtc="2025-12-04T09:39:00Z"/>
                <w:rFonts w:ascii="Arial" w:eastAsia="Arial" w:hAnsi="Arial" w:cs="Arial"/>
                <w:sz w:val="20"/>
                <w:szCs w:val="20"/>
              </w:rPr>
            </w:pPr>
            <w:ins w:id="116" w:author="Rafif" w:date="2025-12-04T16:39:00Z" w16du:dateUtc="2025-12-04T09:39:00Z">
              <w:r>
                <w:rPr>
                  <w:rFonts w:ascii="Arial" w:eastAsia="Arial" w:hAnsi="Arial" w:cs="Arial"/>
                  <w:sz w:val="20"/>
                  <w:szCs w:val="20"/>
                </w:rPr>
                <w:t xml:space="preserve">Add </w:t>
              </w:r>
              <w:proofErr w:type="spellStart"/>
              <w:r>
                <w:rPr>
                  <w:rFonts w:ascii="Arial" w:eastAsia="Arial" w:hAnsi="Arial" w:cs="Arial"/>
                  <w:sz w:val="20"/>
                  <w:szCs w:val="20"/>
                </w:rPr>
                <w:t>is_sync</w:t>
              </w:r>
              <w:proofErr w:type="spellEnd"/>
              <w:r>
                <w:rPr>
                  <w:rFonts w:ascii="Arial" w:eastAsia="Arial" w:hAnsi="Arial" w:cs="Arial"/>
                  <w:sz w:val="20"/>
                  <w:szCs w:val="20"/>
                </w:rPr>
                <w:t xml:space="preserve"> to </w:t>
              </w:r>
              <w:proofErr w:type="spellStart"/>
              <w:r>
                <w:rPr>
                  <w:rFonts w:ascii="Arial" w:eastAsia="Arial" w:hAnsi="Arial" w:cs="Arial"/>
                  <w:sz w:val="20"/>
                  <w:szCs w:val="20"/>
                </w:rPr>
                <w:t>eVON</w:t>
              </w:r>
              <w:proofErr w:type="spellEnd"/>
            </w:ins>
          </w:p>
          <w:p w14:paraId="1C6B6E83" w14:textId="77777777" w:rsidR="00C745E0" w:rsidRDefault="00C745E0" w:rsidP="00E249A9">
            <w:pPr>
              <w:pStyle w:val="ListParagraph"/>
              <w:numPr>
                <w:ilvl w:val="0"/>
                <w:numId w:val="59"/>
              </w:numPr>
              <w:ind w:left="404"/>
              <w:rPr>
                <w:ins w:id="117" w:author="Rafif" w:date="2025-12-04T16:39:00Z" w16du:dateUtc="2025-12-04T09:39:00Z"/>
                <w:rFonts w:ascii="Arial" w:eastAsia="Arial" w:hAnsi="Arial" w:cs="Arial"/>
                <w:sz w:val="20"/>
                <w:szCs w:val="20"/>
              </w:rPr>
            </w:pPr>
            <w:ins w:id="118" w:author="Rafif" w:date="2025-12-04T16:39:00Z" w16du:dateUtc="2025-12-04T09:39:00Z">
              <w:r>
                <w:rPr>
                  <w:rFonts w:ascii="Arial" w:eastAsia="Arial" w:hAnsi="Arial" w:cs="Arial"/>
                  <w:sz w:val="20"/>
                  <w:szCs w:val="20"/>
                </w:rPr>
                <w:t>Add check double pay for PS-FP/PS-PRA</w:t>
              </w:r>
            </w:ins>
          </w:p>
          <w:p w14:paraId="6D3FF2AE" w14:textId="01C5B2E1" w:rsidR="00C745E0" w:rsidRDefault="00C745E0" w:rsidP="00E249A9">
            <w:pPr>
              <w:pStyle w:val="ListParagraph"/>
              <w:numPr>
                <w:ilvl w:val="0"/>
                <w:numId w:val="59"/>
              </w:numPr>
              <w:ind w:left="404"/>
              <w:rPr>
                <w:ins w:id="119" w:author="Rafif" w:date="2025-12-04T16:38:00Z" w16du:dateUtc="2025-12-04T09:38:00Z"/>
                <w:rFonts w:ascii="Arial" w:eastAsia="Arial" w:hAnsi="Arial" w:cs="Arial"/>
                <w:sz w:val="20"/>
                <w:szCs w:val="20"/>
              </w:rPr>
            </w:pPr>
            <w:ins w:id="120" w:author="Rafif" w:date="2025-12-04T16:41:00Z" w16du:dateUtc="2025-12-04T09:41:00Z">
              <w:r>
                <w:rPr>
                  <w:rFonts w:ascii="Arial" w:eastAsia="Arial" w:hAnsi="Arial" w:cs="Arial"/>
                  <w:sz w:val="20"/>
                  <w:szCs w:val="20"/>
                </w:rPr>
                <w:t xml:space="preserve">Update </w:t>
              </w:r>
            </w:ins>
            <w:ins w:id="121" w:author="Rafif" w:date="2025-12-04T16:39:00Z" w16du:dateUtc="2025-12-04T09:39:00Z">
              <w:r>
                <w:rPr>
                  <w:rFonts w:ascii="Arial" w:eastAsia="Arial" w:hAnsi="Arial" w:cs="Arial"/>
                  <w:sz w:val="20"/>
                  <w:szCs w:val="20"/>
                </w:rPr>
                <w:t>refund</w:t>
              </w:r>
            </w:ins>
            <w:ins w:id="122" w:author="Rafif" w:date="2025-12-04T16:41:00Z" w16du:dateUtc="2025-12-04T09:41:00Z">
              <w:r>
                <w:rPr>
                  <w:rFonts w:ascii="Arial" w:eastAsia="Arial" w:hAnsi="Arial" w:cs="Arial"/>
                  <w:sz w:val="20"/>
                  <w:szCs w:val="20"/>
                </w:rPr>
                <w:t xml:space="preserve"> notice</w:t>
              </w:r>
            </w:ins>
            <w:ins w:id="123" w:author="Rafif" w:date="2025-12-04T16:39:00Z" w16du:dateUtc="2025-12-04T09:39:00Z">
              <w:r>
                <w:rPr>
                  <w:rFonts w:ascii="Arial" w:eastAsia="Arial" w:hAnsi="Arial" w:cs="Arial"/>
                  <w:sz w:val="20"/>
                  <w:szCs w:val="20"/>
                </w:rPr>
                <w:t xml:space="preserve"> table</w:t>
              </w:r>
            </w:ins>
          </w:p>
        </w:tc>
      </w:tr>
    </w:tbl>
    <w:p w14:paraId="2E6A6A60" w14:textId="77777777" w:rsidR="00BA6863" w:rsidRPr="00B32071" w:rsidRDefault="00BA6863">
      <w:pPr>
        <w:rPr>
          <w:rFonts w:ascii="Arial" w:hAnsi="Arial" w:cs="Arial"/>
        </w:rPr>
      </w:pPr>
    </w:p>
    <w:p w14:paraId="5B9795C8" w14:textId="18626DAD" w:rsidR="00B0407D" w:rsidDel="00000EAF" w:rsidRDefault="00B0407D">
      <w:pPr>
        <w:rPr>
          <w:del w:id="124" w:author="MUBIYARTO WIBISONO" w:date="2025-11-11T16:10:00Z"/>
          <w:rFonts w:ascii="Arial" w:hAnsi="Arial" w:cs="Arial"/>
        </w:rPr>
      </w:pPr>
    </w:p>
    <w:p w14:paraId="55CD5F0E" w14:textId="13164CBC" w:rsidR="00B0407D" w:rsidDel="00000EAF" w:rsidRDefault="00B0407D">
      <w:pPr>
        <w:rPr>
          <w:del w:id="125" w:author="MUBIYARTO WIBISONO" w:date="2025-11-11T16:10:00Z"/>
          <w:rFonts w:ascii="Arial" w:hAnsi="Arial" w:cs="Arial"/>
        </w:rPr>
      </w:pPr>
    </w:p>
    <w:p w14:paraId="05A4FA02" w14:textId="3F4113DB" w:rsidR="00B0407D" w:rsidDel="00000EAF" w:rsidRDefault="00B0407D">
      <w:pPr>
        <w:rPr>
          <w:del w:id="126" w:author="MUBIYARTO WIBISONO" w:date="2025-11-11T16:10:00Z"/>
          <w:rFonts w:ascii="Arial" w:hAnsi="Arial" w:cs="Arial"/>
        </w:rPr>
      </w:pPr>
    </w:p>
    <w:p w14:paraId="1C07DC2A" w14:textId="03C27646" w:rsidR="00B0407D" w:rsidDel="00000EAF" w:rsidRDefault="00B0407D">
      <w:pPr>
        <w:rPr>
          <w:del w:id="127" w:author="MUBIYARTO WIBISONO" w:date="2025-11-11T16:10:00Z"/>
          <w:rFonts w:ascii="Arial" w:hAnsi="Arial" w:cs="Arial"/>
        </w:rPr>
      </w:pPr>
    </w:p>
    <w:p w14:paraId="7E803F3D" w14:textId="53AA112E" w:rsidR="00B0407D" w:rsidRPr="00B0407D" w:rsidRDefault="00B0407D" w:rsidP="00B0407D">
      <w:pPr>
        <w:spacing w:after="240"/>
        <w:rPr>
          <w:rFonts w:ascii="Arial" w:hAnsi="Arial" w:cs="Arial"/>
          <w:b/>
          <w:bCs/>
          <w:sz w:val="32"/>
          <w:szCs w:val="32"/>
        </w:rPr>
      </w:pPr>
      <w:r w:rsidRPr="00B0407D">
        <w:rPr>
          <w:rFonts w:ascii="Arial" w:hAnsi="Arial" w:cs="Arial"/>
          <w:b/>
          <w:bCs/>
          <w:sz w:val="32"/>
          <w:szCs w:val="32"/>
        </w:rPr>
        <w:t>Table of Content</w:t>
      </w:r>
    </w:p>
    <w:tbl>
      <w:tblPr>
        <w:tblW w:w="9300" w:type="dxa"/>
        <w:tblLook w:val="04A0" w:firstRow="1" w:lastRow="0" w:firstColumn="1" w:lastColumn="0" w:noHBand="0" w:noVBand="1"/>
        <w:tblPrChange w:id="128" w:author="danupraset@gmail.com" w:date="2025-11-11T18:32:00Z">
          <w:tblPr>
            <w:tblW w:w="8740" w:type="dxa"/>
            <w:tblLook w:val="04A0" w:firstRow="1" w:lastRow="0" w:firstColumn="1" w:lastColumn="0" w:noHBand="0" w:noVBand="1"/>
          </w:tblPr>
        </w:tblPrChange>
      </w:tblPr>
      <w:tblGrid>
        <w:gridCol w:w="469"/>
        <w:gridCol w:w="469"/>
        <w:gridCol w:w="315"/>
        <w:gridCol w:w="9"/>
        <w:gridCol w:w="1231"/>
        <w:gridCol w:w="9"/>
        <w:gridCol w:w="9"/>
        <w:gridCol w:w="82"/>
        <w:gridCol w:w="4941"/>
        <w:gridCol w:w="940"/>
        <w:gridCol w:w="9"/>
        <w:gridCol w:w="9"/>
        <w:gridCol w:w="858"/>
        <w:tblGridChange w:id="129">
          <w:tblGrid>
            <w:gridCol w:w="5"/>
            <w:gridCol w:w="464"/>
            <w:gridCol w:w="420"/>
            <w:gridCol w:w="49"/>
            <w:gridCol w:w="22"/>
            <w:gridCol w:w="5"/>
            <w:gridCol w:w="288"/>
            <w:gridCol w:w="9"/>
            <w:gridCol w:w="622"/>
            <w:gridCol w:w="609"/>
            <w:gridCol w:w="18"/>
            <w:gridCol w:w="4509"/>
            <w:gridCol w:w="514"/>
            <w:gridCol w:w="446"/>
            <w:gridCol w:w="81"/>
            <w:gridCol w:w="5"/>
            <w:gridCol w:w="408"/>
            <w:gridCol w:w="18"/>
            <w:gridCol w:w="375"/>
            <w:gridCol w:w="5"/>
            <w:gridCol w:w="478"/>
          </w:tblGrid>
        </w:tblGridChange>
      </w:tblGrid>
      <w:tr w:rsidR="009B4BE3" w:rsidDel="002C0D45" w14:paraId="32B8D307" w14:textId="2A721EFB" w:rsidTr="00E90F2D">
        <w:trPr>
          <w:trHeight w:val="454"/>
          <w:del w:id="130" w:author="Ahmad Rafif" w:date="2025-09-23T21:09:00Z"/>
          <w:trPrChange w:id="131" w:author="danupraset@gmail.com" w:date="2025-11-11T18:32:00Z">
            <w:trPr>
              <w:gridBefore w:val="1"/>
              <w:gridAfter w:val="0"/>
              <w:wAfter w:w="765" w:type="dxa"/>
              <w:trHeight w:val="454"/>
            </w:trPr>
          </w:trPrChange>
        </w:trPr>
        <w:tc>
          <w:tcPr>
            <w:tcW w:w="960"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Change w:id="132" w:author="danupraset@gmail.com" w:date="2025-11-11T18:32:00Z">
              <w:tcPr>
                <w:tcW w:w="88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tcPrChange>
          </w:tcPr>
          <w:p w14:paraId="7317071E" w14:textId="3841B041" w:rsidR="009B4BE3" w:rsidDel="002C0D45" w:rsidRDefault="009B4BE3">
            <w:pPr>
              <w:rPr>
                <w:del w:id="133" w:author="Ahmad Rafif" w:date="2025-09-23T21:09:00Z"/>
                <w:rFonts w:ascii="Arial" w:hAnsi="Arial" w:cs="Arial"/>
                <w:color w:val="000000"/>
                <w:sz w:val="20"/>
                <w:szCs w:val="20"/>
                <w:lang w:val="en-SG" w:eastAsia="en-SG"/>
              </w:rPr>
            </w:pPr>
            <w:del w:id="134" w:author="Ahmad Rafif" w:date="2025-09-23T21:09:00Z">
              <w:r w:rsidDel="002C0D45">
                <w:rPr>
                  <w:rFonts w:ascii="Arial" w:hAnsi="Arial" w:cs="Arial"/>
                  <w:color w:val="000000"/>
                  <w:sz w:val="20"/>
                  <w:szCs w:val="20"/>
                </w:rPr>
                <w:delText>Section</w:delText>
              </w:r>
            </w:del>
          </w:p>
        </w:tc>
        <w:tc>
          <w:tcPr>
            <w:tcW w:w="6486" w:type="dxa"/>
            <w:gridSpan w:val="6"/>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Change w:id="135" w:author="danupraset@gmail.com" w:date="2025-11-11T18:32:00Z">
              <w:tcPr>
                <w:tcW w:w="6131" w:type="dxa"/>
                <w:gridSpan w:val="9"/>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tcPrChange>
          </w:tcPr>
          <w:p w14:paraId="5578FB1D" w14:textId="4845D30B" w:rsidR="009B4BE3" w:rsidDel="002C0D45" w:rsidRDefault="009B4BE3">
            <w:pPr>
              <w:jc w:val="center"/>
              <w:rPr>
                <w:del w:id="136" w:author="Ahmad Rafif" w:date="2025-09-23T21:09:00Z"/>
                <w:rFonts w:ascii="Arial" w:hAnsi="Arial" w:cs="Arial"/>
                <w:color w:val="000000"/>
                <w:sz w:val="20"/>
                <w:szCs w:val="20"/>
              </w:rPr>
            </w:pPr>
            <w:del w:id="137" w:author="Ahmad Rafif" w:date="2025-09-23T21:09:00Z">
              <w:r w:rsidDel="002C0D45">
                <w:rPr>
                  <w:rFonts w:ascii="Arial" w:hAnsi="Arial" w:cs="Arial"/>
                  <w:color w:val="000000"/>
                  <w:sz w:val="20"/>
                  <w:szCs w:val="20"/>
                </w:rPr>
                <w:delText>Content</w:delText>
              </w:r>
            </w:del>
          </w:p>
        </w:tc>
        <w:tc>
          <w:tcPr>
            <w:tcW w:w="1854" w:type="dxa"/>
            <w:gridSpan w:val="4"/>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Change w:id="138" w:author="danupraset@gmail.com" w:date="2025-11-11T18:32:00Z">
              <w:tcPr>
                <w:tcW w:w="960" w:type="dxa"/>
                <w:gridSpan w:val="2"/>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tcPrChange>
          </w:tcPr>
          <w:p w14:paraId="1D46730F" w14:textId="501E0351" w:rsidR="009B4BE3" w:rsidDel="002C0D45" w:rsidRDefault="009B4BE3" w:rsidP="00AA76BD">
            <w:pPr>
              <w:jc w:val="center"/>
              <w:rPr>
                <w:del w:id="139" w:author="Ahmad Rafif" w:date="2025-09-23T21:09:00Z"/>
                <w:rFonts w:ascii="Arial" w:hAnsi="Arial" w:cs="Arial"/>
                <w:color w:val="000000"/>
                <w:sz w:val="20"/>
                <w:szCs w:val="20"/>
              </w:rPr>
            </w:pPr>
            <w:del w:id="140" w:author="Ahmad Rafif" w:date="2025-09-23T21:09:00Z">
              <w:r w:rsidDel="002C0D45">
                <w:rPr>
                  <w:rFonts w:ascii="Arial" w:hAnsi="Arial" w:cs="Arial"/>
                  <w:color w:val="000000"/>
                  <w:sz w:val="20"/>
                  <w:szCs w:val="20"/>
                </w:rPr>
                <w:delText>Pages</w:delText>
              </w:r>
            </w:del>
          </w:p>
        </w:tc>
      </w:tr>
      <w:tr w:rsidR="009B4BE3" w:rsidDel="002C0D45" w14:paraId="748C48CC" w14:textId="00A07B03" w:rsidTr="00E90F2D">
        <w:trPr>
          <w:trHeight w:val="600"/>
          <w:del w:id="141" w:author="Ahmad Rafif" w:date="2025-09-23T21:09:00Z"/>
          <w:trPrChange w:id="142" w:author="danupraset@gmail.com" w:date="2025-11-11T18:32:00Z">
            <w:trPr>
              <w:gridBefore w:val="1"/>
              <w:gridAfter w:val="0"/>
              <w:wAfter w:w="765" w:type="dxa"/>
              <w:trHeight w:val="600"/>
            </w:trPr>
          </w:trPrChange>
        </w:trPr>
        <w:tc>
          <w:tcPr>
            <w:tcW w:w="960" w:type="dxa"/>
            <w:gridSpan w:val="3"/>
            <w:vMerge w:val="restart"/>
            <w:tcBorders>
              <w:top w:val="nil"/>
              <w:left w:val="single" w:sz="4" w:space="0" w:color="auto"/>
              <w:bottom w:val="single" w:sz="4" w:space="0" w:color="auto"/>
              <w:right w:val="single" w:sz="4" w:space="0" w:color="auto"/>
            </w:tcBorders>
            <w:noWrap/>
            <w:vAlign w:val="center"/>
            <w:hideMark/>
            <w:tcPrChange w:id="143" w:author="danupraset@gmail.com" w:date="2025-11-11T18:32:00Z">
              <w:tcPr>
                <w:tcW w:w="884" w:type="dxa"/>
                <w:gridSpan w:val="2"/>
                <w:vMerge w:val="restart"/>
                <w:tcBorders>
                  <w:top w:val="nil"/>
                  <w:left w:val="single" w:sz="4" w:space="0" w:color="auto"/>
                  <w:bottom w:val="single" w:sz="4" w:space="0" w:color="auto"/>
                  <w:right w:val="single" w:sz="4" w:space="0" w:color="auto"/>
                </w:tcBorders>
                <w:noWrap/>
                <w:vAlign w:val="center"/>
                <w:hideMark/>
              </w:tcPr>
            </w:tcPrChange>
          </w:tcPr>
          <w:p w14:paraId="77847F71" w14:textId="6E6DD0A0" w:rsidR="009B4BE3" w:rsidDel="002C0D45" w:rsidRDefault="009B4BE3">
            <w:pPr>
              <w:jc w:val="center"/>
              <w:rPr>
                <w:del w:id="144" w:author="Ahmad Rafif" w:date="2025-09-23T21:09:00Z"/>
                <w:rFonts w:ascii="Arial" w:hAnsi="Arial" w:cs="Arial"/>
                <w:color w:val="000000"/>
                <w:sz w:val="20"/>
                <w:szCs w:val="20"/>
              </w:rPr>
            </w:pPr>
            <w:del w:id="145" w:author="Ahmad Rafif" w:date="2025-09-23T21:09:00Z">
              <w:r w:rsidDel="002C0D45">
                <w:rPr>
                  <w:rFonts w:ascii="Arial" w:hAnsi="Arial" w:cs="Arial"/>
                  <w:color w:val="000000"/>
                  <w:sz w:val="20"/>
                  <w:szCs w:val="20"/>
                </w:rPr>
                <w:delText>1</w:delText>
              </w:r>
            </w:del>
          </w:p>
        </w:tc>
        <w:tc>
          <w:tcPr>
            <w:tcW w:w="6486" w:type="dxa"/>
            <w:gridSpan w:val="6"/>
            <w:tcBorders>
              <w:top w:val="single" w:sz="4" w:space="0" w:color="auto"/>
              <w:left w:val="nil"/>
              <w:bottom w:val="single" w:sz="4" w:space="0" w:color="auto"/>
              <w:right w:val="single" w:sz="4" w:space="0" w:color="auto"/>
            </w:tcBorders>
            <w:vAlign w:val="center"/>
            <w:hideMark/>
            <w:tcPrChange w:id="146" w:author="danupraset@gmail.com" w:date="2025-11-11T18:32:00Z">
              <w:tcPr>
                <w:tcW w:w="6131" w:type="dxa"/>
                <w:gridSpan w:val="9"/>
                <w:tcBorders>
                  <w:top w:val="single" w:sz="4" w:space="0" w:color="auto"/>
                  <w:left w:val="nil"/>
                  <w:bottom w:val="single" w:sz="4" w:space="0" w:color="auto"/>
                  <w:right w:val="single" w:sz="4" w:space="0" w:color="auto"/>
                </w:tcBorders>
                <w:vAlign w:val="center"/>
                <w:hideMark/>
              </w:tcPr>
            </w:tcPrChange>
          </w:tcPr>
          <w:p w14:paraId="311A1254" w14:textId="6BF6840D" w:rsidR="009B4BE3" w:rsidDel="002C0D45" w:rsidRDefault="009B4BE3">
            <w:pPr>
              <w:rPr>
                <w:del w:id="147" w:author="Ahmad Rafif" w:date="2025-09-23T21:09:00Z"/>
                <w:rFonts w:ascii="Arial" w:hAnsi="Arial" w:cs="Arial"/>
                <w:color w:val="000000"/>
                <w:sz w:val="20"/>
                <w:szCs w:val="20"/>
              </w:rPr>
            </w:pPr>
            <w:del w:id="148" w:author="Ahmad Rafif" w:date="2025-09-23T21:09:00Z">
              <w:r w:rsidDel="002C0D45">
                <w:rPr>
                  <w:rFonts w:ascii="Arial" w:hAnsi="Arial" w:cs="Arial"/>
                  <w:color w:val="000000"/>
                  <w:sz w:val="20"/>
                  <w:szCs w:val="20"/>
                </w:rPr>
                <w:delText>Sync Offence Notice and Offender data between the Intranet and Internet Zones for payment</w:delText>
              </w:r>
            </w:del>
          </w:p>
        </w:tc>
        <w:tc>
          <w:tcPr>
            <w:tcW w:w="1854" w:type="dxa"/>
            <w:gridSpan w:val="4"/>
            <w:tcBorders>
              <w:top w:val="nil"/>
              <w:left w:val="nil"/>
              <w:bottom w:val="single" w:sz="4" w:space="0" w:color="auto"/>
              <w:right w:val="single" w:sz="4" w:space="0" w:color="auto"/>
            </w:tcBorders>
            <w:noWrap/>
            <w:vAlign w:val="center"/>
            <w:hideMark/>
            <w:tcPrChange w:id="149"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503DF928" w14:textId="67A00303" w:rsidR="009B4BE3" w:rsidDel="002C0D45" w:rsidRDefault="009B4BE3" w:rsidP="00AA76BD">
            <w:pPr>
              <w:jc w:val="center"/>
              <w:rPr>
                <w:del w:id="150" w:author="Ahmad Rafif" w:date="2025-09-23T21:09:00Z"/>
                <w:rFonts w:ascii="Arial" w:hAnsi="Arial" w:cs="Arial"/>
                <w:color w:val="000000"/>
                <w:sz w:val="20"/>
                <w:szCs w:val="20"/>
              </w:rPr>
            </w:pPr>
            <w:del w:id="151" w:author="Ahmad Rafif" w:date="2025-09-23T21:09:00Z">
              <w:r w:rsidDel="002C0D45">
                <w:rPr>
                  <w:rFonts w:ascii="Arial" w:hAnsi="Arial" w:cs="Arial"/>
                  <w:color w:val="000000"/>
                  <w:sz w:val="20"/>
                  <w:szCs w:val="20"/>
                </w:rPr>
                <w:delText>7</w:delText>
              </w:r>
            </w:del>
          </w:p>
        </w:tc>
      </w:tr>
      <w:tr w:rsidR="009B4BE3" w:rsidDel="002C0D45" w14:paraId="4491B8DD" w14:textId="273139EC" w:rsidTr="00E90F2D">
        <w:trPr>
          <w:trHeight w:val="288"/>
          <w:del w:id="152" w:author="Ahmad Rafif" w:date="2025-09-23T21:09:00Z"/>
          <w:trPrChange w:id="153"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54"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44D1AF13" w14:textId="279BCB4D" w:rsidR="009B4BE3" w:rsidDel="002C0D45" w:rsidRDefault="009B4BE3">
            <w:pPr>
              <w:rPr>
                <w:del w:id="155"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56"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3B363435" w14:textId="245BA934" w:rsidR="009B4BE3" w:rsidDel="002C0D45" w:rsidRDefault="009B4BE3">
            <w:pPr>
              <w:rPr>
                <w:del w:id="157" w:author="Ahmad Rafif" w:date="2025-09-23T21:09:00Z"/>
                <w:rFonts w:ascii="Arial" w:hAnsi="Arial" w:cs="Arial"/>
                <w:color w:val="000000"/>
                <w:sz w:val="20"/>
                <w:szCs w:val="20"/>
              </w:rPr>
            </w:pPr>
            <w:del w:id="158" w:author="Ahmad Rafif" w:date="2025-09-23T21:09:00Z">
              <w:r w:rsidDel="002C0D45">
                <w:rPr>
                  <w:rFonts w:ascii="Arial" w:hAnsi="Arial" w:cs="Arial"/>
                  <w:color w:val="000000"/>
                  <w:sz w:val="20"/>
                  <w:szCs w:val="20"/>
                </w:rPr>
                <w:delText>1.1</w:delText>
              </w:r>
            </w:del>
          </w:p>
        </w:tc>
        <w:tc>
          <w:tcPr>
            <w:tcW w:w="5136" w:type="dxa"/>
            <w:tcBorders>
              <w:top w:val="nil"/>
              <w:left w:val="nil"/>
              <w:bottom w:val="single" w:sz="4" w:space="0" w:color="auto"/>
              <w:right w:val="single" w:sz="4" w:space="0" w:color="auto"/>
            </w:tcBorders>
            <w:noWrap/>
            <w:vAlign w:val="center"/>
            <w:hideMark/>
            <w:tcPrChange w:id="159"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297DB9F6" w14:textId="4F403DBE" w:rsidR="009B4BE3" w:rsidDel="002C0D45" w:rsidRDefault="009B4BE3">
            <w:pPr>
              <w:rPr>
                <w:del w:id="160" w:author="Ahmad Rafif" w:date="2025-09-23T21:09:00Z"/>
                <w:rFonts w:ascii="Arial" w:hAnsi="Arial" w:cs="Arial"/>
                <w:color w:val="000000"/>
                <w:sz w:val="20"/>
                <w:szCs w:val="20"/>
              </w:rPr>
            </w:pPr>
            <w:del w:id="161" w:author="Ahmad Rafif" w:date="2025-09-23T21:09:00Z">
              <w:r w:rsidDel="002C0D45">
                <w:rPr>
                  <w:rFonts w:ascii="Arial" w:hAnsi="Arial" w:cs="Arial"/>
                  <w:color w:val="000000"/>
                  <w:sz w:val="20"/>
                  <w:szCs w:val="20"/>
                </w:rPr>
                <w:delText>Use case</w:delText>
              </w:r>
            </w:del>
          </w:p>
        </w:tc>
        <w:tc>
          <w:tcPr>
            <w:tcW w:w="1854" w:type="dxa"/>
            <w:gridSpan w:val="4"/>
            <w:tcBorders>
              <w:top w:val="nil"/>
              <w:left w:val="nil"/>
              <w:bottom w:val="single" w:sz="4" w:space="0" w:color="auto"/>
              <w:right w:val="single" w:sz="4" w:space="0" w:color="auto"/>
            </w:tcBorders>
            <w:noWrap/>
            <w:vAlign w:val="center"/>
            <w:hideMark/>
            <w:tcPrChange w:id="162"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5753CAA3" w14:textId="433D7152" w:rsidR="009B4BE3" w:rsidDel="002C0D45" w:rsidRDefault="009B4BE3" w:rsidP="00AA76BD">
            <w:pPr>
              <w:jc w:val="center"/>
              <w:rPr>
                <w:del w:id="163" w:author="Ahmad Rafif" w:date="2025-09-23T21:09:00Z"/>
                <w:rFonts w:ascii="Arial" w:hAnsi="Arial" w:cs="Arial"/>
                <w:color w:val="000000"/>
                <w:sz w:val="20"/>
                <w:szCs w:val="20"/>
              </w:rPr>
            </w:pPr>
            <w:del w:id="164" w:author="Ahmad Rafif" w:date="2025-09-23T21:09:00Z">
              <w:r w:rsidDel="002C0D45">
                <w:rPr>
                  <w:rFonts w:ascii="Arial" w:hAnsi="Arial" w:cs="Arial"/>
                  <w:color w:val="000000"/>
                  <w:sz w:val="20"/>
                  <w:szCs w:val="20"/>
                </w:rPr>
                <w:delText>8</w:delText>
              </w:r>
            </w:del>
          </w:p>
        </w:tc>
      </w:tr>
      <w:tr w:rsidR="009B4BE3" w:rsidDel="002C0D45" w14:paraId="7228EFB9" w14:textId="48FA809C" w:rsidTr="00E90F2D">
        <w:trPr>
          <w:trHeight w:val="288"/>
          <w:del w:id="165" w:author="Ahmad Rafif" w:date="2025-09-23T21:09:00Z"/>
          <w:trPrChange w:id="166"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67"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256DD479" w14:textId="2687D220" w:rsidR="009B4BE3" w:rsidDel="002C0D45" w:rsidRDefault="009B4BE3">
            <w:pPr>
              <w:rPr>
                <w:del w:id="168"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69"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017CE5CD" w14:textId="41CACFE3" w:rsidR="009B4BE3" w:rsidDel="002C0D45" w:rsidRDefault="009B4BE3">
            <w:pPr>
              <w:rPr>
                <w:del w:id="170" w:author="Ahmad Rafif" w:date="2025-09-23T21:09:00Z"/>
                <w:rFonts w:ascii="Arial" w:hAnsi="Arial" w:cs="Arial"/>
                <w:color w:val="000000"/>
                <w:sz w:val="20"/>
                <w:szCs w:val="20"/>
              </w:rPr>
            </w:pPr>
            <w:del w:id="171" w:author="Ahmad Rafif" w:date="2025-09-23T21:09:00Z">
              <w:r w:rsidDel="002C0D45">
                <w:rPr>
                  <w:rFonts w:ascii="Arial" w:hAnsi="Arial" w:cs="Arial"/>
                  <w:color w:val="000000"/>
                  <w:sz w:val="20"/>
                  <w:szCs w:val="20"/>
                </w:rPr>
                <w:delText>1.2</w:delText>
              </w:r>
            </w:del>
          </w:p>
        </w:tc>
        <w:tc>
          <w:tcPr>
            <w:tcW w:w="5136" w:type="dxa"/>
            <w:tcBorders>
              <w:top w:val="nil"/>
              <w:left w:val="nil"/>
              <w:bottom w:val="single" w:sz="4" w:space="0" w:color="auto"/>
              <w:right w:val="single" w:sz="4" w:space="0" w:color="auto"/>
            </w:tcBorders>
            <w:noWrap/>
            <w:vAlign w:val="center"/>
            <w:hideMark/>
            <w:tcPrChange w:id="172"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2F8893A9" w14:textId="45929E74" w:rsidR="009B4BE3" w:rsidDel="002C0D45" w:rsidRDefault="009B4BE3">
            <w:pPr>
              <w:rPr>
                <w:del w:id="173" w:author="Ahmad Rafif" w:date="2025-09-23T21:09:00Z"/>
                <w:rFonts w:ascii="Arial" w:hAnsi="Arial" w:cs="Arial"/>
                <w:color w:val="000000"/>
                <w:sz w:val="20"/>
                <w:szCs w:val="20"/>
              </w:rPr>
            </w:pPr>
            <w:del w:id="174" w:author="Ahmad Rafif" w:date="2025-09-23T21:09:00Z">
              <w:r w:rsidDel="002C0D45">
                <w:rPr>
                  <w:rFonts w:ascii="Arial" w:hAnsi="Arial" w:cs="Arial"/>
                  <w:color w:val="000000"/>
                  <w:sz w:val="20"/>
                  <w:szCs w:val="20"/>
                </w:rPr>
                <w:delText>High Level Business Process</w:delText>
              </w:r>
            </w:del>
          </w:p>
        </w:tc>
        <w:tc>
          <w:tcPr>
            <w:tcW w:w="1854" w:type="dxa"/>
            <w:gridSpan w:val="4"/>
            <w:tcBorders>
              <w:top w:val="nil"/>
              <w:left w:val="nil"/>
              <w:bottom w:val="single" w:sz="4" w:space="0" w:color="auto"/>
              <w:right w:val="single" w:sz="4" w:space="0" w:color="auto"/>
            </w:tcBorders>
            <w:noWrap/>
            <w:vAlign w:val="center"/>
            <w:hideMark/>
            <w:tcPrChange w:id="175"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259577FD" w14:textId="34129C14" w:rsidR="009B4BE3" w:rsidDel="002C0D45" w:rsidRDefault="009B4BE3" w:rsidP="00AA76BD">
            <w:pPr>
              <w:jc w:val="center"/>
              <w:rPr>
                <w:del w:id="176" w:author="Ahmad Rafif" w:date="2025-09-23T21:09:00Z"/>
                <w:rFonts w:ascii="Arial" w:hAnsi="Arial" w:cs="Arial"/>
                <w:color w:val="000000"/>
                <w:sz w:val="20"/>
                <w:szCs w:val="20"/>
              </w:rPr>
            </w:pPr>
            <w:del w:id="177" w:author="Ahmad Rafif" w:date="2025-09-23T21:09:00Z">
              <w:r w:rsidDel="002C0D45">
                <w:rPr>
                  <w:rFonts w:ascii="Arial" w:hAnsi="Arial" w:cs="Arial"/>
                  <w:color w:val="000000"/>
                  <w:sz w:val="20"/>
                  <w:szCs w:val="20"/>
                </w:rPr>
                <w:delText>9</w:delText>
              </w:r>
            </w:del>
          </w:p>
        </w:tc>
      </w:tr>
      <w:tr w:rsidR="009B4BE3" w:rsidDel="002C0D45" w14:paraId="1C738E1E" w14:textId="0984668A" w:rsidTr="00E90F2D">
        <w:trPr>
          <w:trHeight w:val="288"/>
          <w:del w:id="178" w:author="Ahmad Rafif" w:date="2025-09-23T21:09:00Z"/>
          <w:trPrChange w:id="179"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80"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2781875A" w14:textId="4D24B63D" w:rsidR="009B4BE3" w:rsidDel="002C0D45" w:rsidRDefault="009B4BE3">
            <w:pPr>
              <w:rPr>
                <w:del w:id="181"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82"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2F326296" w14:textId="2E6D20F7" w:rsidR="009B4BE3" w:rsidDel="002C0D45" w:rsidRDefault="009B4BE3">
            <w:pPr>
              <w:rPr>
                <w:del w:id="183" w:author="Ahmad Rafif" w:date="2025-09-23T21:09:00Z"/>
                <w:rFonts w:ascii="Arial" w:hAnsi="Arial" w:cs="Arial"/>
                <w:color w:val="000000"/>
                <w:sz w:val="20"/>
                <w:szCs w:val="20"/>
              </w:rPr>
            </w:pPr>
            <w:del w:id="184" w:author="Ahmad Rafif" w:date="2025-09-23T21:09:00Z">
              <w:r w:rsidDel="002C0D45">
                <w:rPr>
                  <w:rFonts w:ascii="Arial" w:hAnsi="Arial" w:cs="Arial"/>
                  <w:color w:val="000000"/>
                  <w:sz w:val="20"/>
                  <w:szCs w:val="20"/>
                </w:rPr>
                <w:delText>1.2.1</w:delText>
              </w:r>
            </w:del>
          </w:p>
        </w:tc>
        <w:tc>
          <w:tcPr>
            <w:tcW w:w="5136" w:type="dxa"/>
            <w:tcBorders>
              <w:top w:val="nil"/>
              <w:left w:val="nil"/>
              <w:bottom w:val="single" w:sz="4" w:space="0" w:color="auto"/>
              <w:right w:val="single" w:sz="4" w:space="0" w:color="auto"/>
            </w:tcBorders>
            <w:noWrap/>
            <w:vAlign w:val="center"/>
            <w:hideMark/>
            <w:tcPrChange w:id="185"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3AFCD4A2" w14:textId="426B549D" w:rsidR="009B4BE3" w:rsidDel="002C0D45" w:rsidRDefault="009B4BE3">
            <w:pPr>
              <w:rPr>
                <w:del w:id="186" w:author="Ahmad Rafif" w:date="2025-09-23T21:09:00Z"/>
                <w:rFonts w:ascii="Arial" w:hAnsi="Arial" w:cs="Arial"/>
                <w:color w:val="000000"/>
                <w:sz w:val="20"/>
                <w:szCs w:val="20"/>
              </w:rPr>
            </w:pPr>
            <w:del w:id="187" w:author="Ahmad Rafif" w:date="2025-09-23T21:09:00Z">
              <w:r w:rsidDel="002C0D45">
                <w:rPr>
                  <w:rFonts w:ascii="Arial" w:hAnsi="Arial" w:cs="Arial"/>
                  <w:color w:val="000000"/>
                  <w:sz w:val="20"/>
                  <w:szCs w:val="20"/>
                </w:rPr>
                <w:delText>High Level Process Flow for Intranet-Internet Sync</w:delText>
              </w:r>
            </w:del>
          </w:p>
        </w:tc>
        <w:tc>
          <w:tcPr>
            <w:tcW w:w="1854" w:type="dxa"/>
            <w:gridSpan w:val="4"/>
            <w:tcBorders>
              <w:top w:val="nil"/>
              <w:left w:val="nil"/>
              <w:bottom w:val="single" w:sz="4" w:space="0" w:color="auto"/>
              <w:right w:val="single" w:sz="4" w:space="0" w:color="auto"/>
            </w:tcBorders>
            <w:noWrap/>
            <w:vAlign w:val="center"/>
            <w:hideMark/>
            <w:tcPrChange w:id="188"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107610EA" w14:textId="6E63E63B" w:rsidR="009B4BE3" w:rsidDel="002C0D45" w:rsidRDefault="009B4BE3" w:rsidP="00AA76BD">
            <w:pPr>
              <w:jc w:val="center"/>
              <w:rPr>
                <w:del w:id="189" w:author="Ahmad Rafif" w:date="2025-09-23T21:09:00Z"/>
                <w:rFonts w:ascii="Arial" w:hAnsi="Arial" w:cs="Arial"/>
                <w:color w:val="000000"/>
                <w:sz w:val="20"/>
                <w:szCs w:val="20"/>
              </w:rPr>
            </w:pPr>
            <w:del w:id="190" w:author="Ahmad Rafif" w:date="2025-09-23T21:09:00Z">
              <w:r w:rsidDel="002C0D45">
                <w:rPr>
                  <w:rFonts w:ascii="Arial" w:hAnsi="Arial" w:cs="Arial"/>
                  <w:color w:val="000000"/>
                  <w:sz w:val="20"/>
                  <w:szCs w:val="20"/>
                </w:rPr>
                <w:delText>9</w:delText>
              </w:r>
            </w:del>
          </w:p>
        </w:tc>
      </w:tr>
      <w:tr w:rsidR="009B4BE3" w:rsidDel="002C0D45" w14:paraId="73BB44C0" w14:textId="2225AA83" w:rsidTr="00E90F2D">
        <w:trPr>
          <w:trHeight w:val="288"/>
          <w:del w:id="191" w:author="Ahmad Rafif" w:date="2025-09-23T21:09:00Z"/>
          <w:trPrChange w:id="192"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93"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181FD5B7" w14:textId="375E6E69" w:rsidR="009B4BE3" w:rsidDel="002C0D45" w:rsidRDefault="009B4BE3">
            <w:pPr>
              <w:rPr>
                <w:del w:id="194"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95"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18568588" w14:textId="745DBC1B" w:rsidR="009B4BE3" w:rsidDel="002C0D45" w:rsidRDefault="009B4BE3">
            <w:pPr>
              <w:rPr>
                <w:del w:id="196" w:author="Ahmad Rafif" w:date="2025-09-23T21:09:00Z"/>
                <w:rFonts w:ascii="Arial" w:hAnsi="Arial" w:cs="Arial"/>
                <w:color w:val="000000"/>
                <w:sz w:val="20"/>
                <w:szCs w:val="20"/>
              </w:rPr>
            </w:pPr>
            <w:del w:id="197" w:author="Ahmad Rafif" w:date="2025-09-23T21:09:00Z">
              <w:r w:rsidDel="002C0D45">
                <w:rPr>
                  <w:rFonts w:ascii="Arial" w:hAnsi="Arial" w:cs="Arial"/>
                  <w:color w:val="000000"/>
                  <w:sz w:val="20"/>
                  <w:szCs w:val="20"/>
                </w:rPr>
                <w:delText>1.3</w:delText>
              </w:r>
            </w:del>
          </w:p>
        </w:tc>
        <w:tc>
          <w:tcPr>
            <w:tcW w:w="5136" w:type="dxa"/>
            <w:tcBorders>
              <w:top w:val="nil"/>
              <w:left w:val="nil"/>
              <w:bottom w:val="single" w:sz="4" w:space="0" w:color="auto"/>
              <w:right w:val="single" w:sz="4" w:space="0" w:color="auto"/>
            </w:tcBorders>
            <w:noWrap/>
            <w:vAlign w:val="center"/>
            <w:hideMark/>
            <w:tcPrChange w:id="198"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4A4D60C9" w14:textId="4AC7BB27" w:rsidR="009B4BE3" w:rsidDel="002C0D45" w:rsidRDefault="009B4BE3">
            <w:pPr>
              <w:rPr>
                <w:del w:id="199" w:author="Ahmad Rafif" w:date="2025-09-23T21:09:00Z"/>
                <w:rFonts w:ascii="Arial" w:hAnsi="Arial" w:cs="Arial"/>
                <w:color w:val="000000"/>
                <w:sz w:val="20"/>
                <w:szCs w:val="20"/>
              </w:rPr>
            </w:pPr>
            <w:del w:id="200" w:author="Ahmad Rafif" w:date="2025-09-23T21:09:00Z">
              <w:r w:rsidDel="002C0D45">
                <w:rPr>
                  <w:rFonts w:ascii="Arial" w:hAnsi="Arial" w:cs="Arial"/>
                  <w:color w:val="000000"/>
                  <w:sz w:val="20"/>
                  <w:szCs w:val="20"/>
                </w:rPr>
                <w:delText>Intranet Push to Internet</w:delText>
              </w:r>
            </w:del>
          </w:p>
        </w:tc>
        <w:tc>
          <w:tcPr>
            <w:tcW w:w="1854" w:type="dxa"/>
            <w:gridSpan w:val="4"/>
            <w:tcBorders>
              <w:top w:val="nil"/>
              <w:left w:val="nil"/>
              <w:bottom w:val="single" w:sz="4" w:space="0" w:color="auto"/>
              <w:right w:val="single" w:sz="4" w:space="0" w:color="auto"/>
            </w:tcBorders>
            <w:noWrap/>
            <w:vAlign w:val="center"/>
            <w:hideMark/>
            <w:tcPrChange w:id="201"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1586E992" w14:textId="697AAC02" w:rsidR="009B4BE3" w:rsidDel="002C0D45" w:rsidRDefault="009B4BE3" w:rsidP="00AA76BD">
            <w:pPr>
              <w:jc w:val="center"/>
              <w:rPr>
                <w:del w:id="202" w:author="Ahmad Rafif" w:date="2025-09-23T21:09:00Z"/>
                <w:rFonts w:ascii="Arial" w:hAnsi="Arial" w:cs="Arial"/>
                <w:color w:val="000000"/>
                <w:sz w:val="20"/>
                <w:szCs w:val="20"/>
              </w:rPr>
            </w:pPr>
            <w:del w:id="203" w:author="Ahmad Rafif" w:date="2025-09-23T21:09:00Z">
              <w:r w:rsidDel="002C0D45">
                <w:rPr>
                  <w:rFonts w:ascii="Arial" w:hAnsi="Arial" w:cs="Arial"/>
                  <w:color w:val="000000"/>
                  <w:sz w:val="20"/>
                  <w:szCs w:val="20"/>
                </w:rPr>
                <w:delText>10</w:delText>
              </w:r>
            </w:del>
          </w:p>
        </w:tc>
      </w:tr>
      <w:tr w:rsidR="009B4BE3" w:rsidDel="002C0D45" w14:paraId="75D6C210" w14:textId="52C0802F" w:rsidTr="00E90F2D">
        <w:trPr>
          <w:trHeight w:val="288"/>
          <w:del w:id="204" w:author="Ahmad Rafif" w:date="2025-09-23T21:09:00Z"/>
          <w:trPrChange w:id="205"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206"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72497B39" w14:textId="1A0B18A4" w:rsidR="009B4BE3" w:rsidDel="002C0D45" w:rsidRDefault="009B4BE3">
            <w:pPr>
              <w:rPr>
                <w:del w:id="207"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208"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0809351E" w14:textId="0F06E5EE" w:rsidR="009B4BE3" w:rsidDel="002C0D45" w:rsidRDefault="009B4BE3">
            <w:pPr>
              <w:rPr>
                <w:del w:id="209" w:author="Ahmad Rafif" w:date="2025-09-23T21:09:00Z"/>
                <w:rFonts w:ascii="Arial" w:hAnsi="Arial" w:cs="Arial"/>
                <w:color w:val="000000"/>
                <w:sz w:val="20"/>
                <w:szCs w:val="20"/>
              </w:rPr>
            </w:pPr>
            <w:del w:id="210" w:author="Ahmad Rafif" w:date="2025-09-23T21:09:00Z">
              <w:r w:rsidDel="002C0D45">
                <w:rPr>
                  <w:rFonts w:ascii="Arial" w:hAnsi="Arial" w:cs="Arial"/>
                  <w:color w:val="000000"/>
                  <w:sz w:val="20"/>
                  <w:szCs w:val="20"/>
                </w:rPr>
                <w:delText>1.3.1</w:delText>
              </w:r>
            </w:del>
          </w:p>
        </w:tc>
        <w:tc>
          <w:tcPr>
            <w:tcW w:w="5136" w:type="dxa"/>
            <w:tcBorders>
              <w:top w:val="nil"/>
              <w:left w:val="nil"/>
              <w:bottom w:val="single" w:sz="4" w:space="0" w:color="auto"/>
              <w:right w:val="single" w:sz="4" w:space="0" w:color="auto"/>
            </w:tcBorders>
            <w:noWrap/>
            <w:vAlign w:val="center"/>
            <w:hideMark/>
            <w:tcPrChange w:id="211"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644779AB" w14:textId="677BA553" w:rsidR="009B4BE3" w:rsidDel="002C0D45" w:rsidRDefault="009B4BE3">
            <w:pPr>
              <w:rPr>
                <w:del w:id="212" w:author="Ahmad Rafif" w:date="2025-09-23T21:09:00Z"/>
                <w:rFonts w:ascii="Arial" w:hAnsi="Arial" w:cs="Arial"/>
                <w:color w:val="000000"/>
                <w:sz w:val="20"/>
                <w:szCs w:val="20"/>
              </w:rPr>
            </w:pPr>
            <w:del w:id="213" w:author="Ahmad Rafif" w:date="2025-09-23T21:09:00Z">
              <w:r w:rsidDel="002C0D45">
                <w:rPr>
                  <w:rFonts w:ascii="Arial" w:hAnsi="Arial" w:cs="Arial"/>
                  <w:color w:val="000000"/>
                  <w:sz w:val="20"/>
                  <w:szCs w:val="20"/>
                </w:rPr>
                <w:delText>Design Rationale</w:delText>
              </w:r>
            </w:del>
          </w:p>
        </w:tc>
        <w:tc>
          <w:tcPr>
            <w:tcW w:w="1854" w:type="dxa"/>
            <w:gridSpan w:val="4"/>
            <w:tcBorders>
              <w:top w:val="nil"/>
              <w:left w:val="nil"/>
              <w:bottom w:val="single" w:sz="4" w:space="0" w:color="auto"/>
              <w:right w:val="single" w:sz="4" w:space="0" w:color="auto"/>
            </w:tcBorders>
            <w:noWrap/>
            <w:vAlign w:val="center"/>
            <w:hideMark/>
            <w:tcPrChange w:id="214"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251370AF" w14:textId="5A2EDC26" w:rsidR="009B4BE3" w:rsidDel="002C0D45" w:rsidRDefault="009B4BE3" w:rsidP="00AA76BD">
            <w:pPr>
              <w:jc w:val="center"/>
              <w:rPr>
                <w:del w:id="215" w:author="Ahmad Rafif" w:date="2025-09-23T21:09:00Z"/>
                <w:rFonts w:ascii="Arial" w:hAnsi="Arial" w:cs="Arial"/>
                <w:color w:val="000000"/>
                <w:sz w:val="20"/>
                <w:szCs w:val="20"/>
              </w:rPr>
            </w:pPr>
            <w:del w:id="216" w:author="Ahmad Rafif" w:date="2025-09-23T21:09:00Z">
              <w:r w:rsidDel="002C0D45">
                <w:rPr>
                  <w:rFonts w:ascii="Arial" w:hAnsi="Arial" w:cs="Arial"/>
                  <w:color w:val="000000"/>
                  <w:sz w:val="20"/>
                  <w:szCs w:val="20"/>
                </w:rPr>
                <w:delText>11</w:delText>
              </w:r>
            </w:del>
          </w:p>
        </w:tc>
      </w:tr>
      <w:tr w:rsidR="009B4BE3" w:rsidDel="002C0D45" w14:paraId="518C01D2" w14:textId="58063EE2" w:rsidTr="00E90F2D">
        <w:trPr>
          <w:trHeight w:val="288"/>
          <w:del w:id="217" w:author="Ahmad Rafif" w:date="2025-09-23T21:09:00Z"/>
          <w:trPrChange w:id="218"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219"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4ADFCD82" w14:textId="3E0277DF" w:rsidR="009B4BE3" w:rsidDel="002C0D45" w:rsidRDefault="009B4BE3">
            <w:pPr>
              <w:rPr>
                <w:del w:id="220"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221"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06DBCB13" w14:textId="226330F1" w:rsidR="009B4BE3" w:rsidDel="002C0D45" w:rsidRDefault="009B4BE3">
            <w:pPr>
              <w:rPr>
                <w:del w:id="222" w:author="Ahmad Rafif" w:date="2025-09-23T21:09:00Z"/>
                <w:rFonts w:ascii="Arial" w:hAnsi="Arial" w:cs="Arial"/>
                <w:color w:val="000000"/>
                <w:sz w:val="20"/>
                <w:szCs w:val="20"/>
              </w:rPr>
            </w:pPr>
            <w:del w:id="223" w:author="Ahmad Rafif" w:date="2025-09-23T21:09:00Z">
              <w:r w:rsidDel="002C0D45">
                <w:rPr>
                  <w:rFonts w:ascii="Arial" w:hAnsi="Arial" w:cs="Arial"/>
                  <w:color w:val="000000"/>
                  <w:sz w:val="20"/>
                  <w:szCs w:val="20"/>
                </w:rPr>
                <w:delText>1.3.1.1</w:delText>
              </w:r>
            </w:del>
          </w:p>
        </w:tc>
        <w:tc>
          <w:tcPr>
            <w:tcW w:w="5136" w:type="dxa"/>
            <w:tcBorders>
              <w:top w:val="nil"/>
              <w:left w:val="nil"/>
              <w:bottom w:val="single" w:sz="4" w:space="0" w:color="auto"/>
              <w:right w:val="single" w:sz="4" w:space="0" w:color="auto"/>
            </w:tcBorders>
            <w:noWrap/>
            <w:vAlign w:val="center"/>
            <w:hideMark/>
            <w:tcPrChange w:id="224"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390A3905" w14:textId="461D6FD6" w:rsidR="009B4BE3" w:rsidDel="002C0D45" w:rsidRDefault="009B4BE3">
            <w:pPr>
              <w:rPr>
                <w:del w:id="225" w:author="Ahmad Rafif" w:date="2025-09-23T21:09:00Z"/>
                <w:rFonts w:ascii="Arial" w:hAnsi="Arial" w:cs="Arial"/>
                <w:color w:val="000000"/>
                <w:sz w:val="20"/>
                <w:szCs w:val="20"/>
              </w:rPr>
            </w:pPr>
            <w:del w:id="226" w:author="Ahmad Rafif" w:date="2025-09-23T21:09:00Z">
              <w:r w:rsidDel="002C0D45">
                <w:rPr>
                  <w:rFonts w:ascii="Arial" w:hAnsi="Arial" w:cs="Arial"/>
                  <w:color w:val="000000"/>
                  <w:sz w:val="20"/>
                  <w:szCs w:val="20"/>
                </w:rPr>
                <w:delText>Mechanism</w:delText>
              </w:r>
            </w:del>
          </w:p>
        </w:tc>
        <w:tc>
          <w:tcPr>
            <w:tcW w:w="1854" w:type="dxa"/>
            <w:gridSpan w:val="4"/>
            <w:tcBorders>
              <w:top w:val="nil"/>
              <w:left w:val="nil"/>
              <w:bottom w:val="single" w:sz="4" w:space="0" w:color="auto"/>
              <w:right w:val="single" w:sz="4" w:space="0" w:color="auto"/>
            </w:tcBorders>
            <w:noWrap/>
            <w:vAlign w:val="center"/>
            <w:hideMark/>
            <w:tcPrChange w:id="227"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583A5998" w14:textId="3BB98A95" w:rsidR="009B4BE3" w:rsidDel="002C0D45" w:rsidRDefault="009B4BE3" w:rsidP="00AA76BD">
            <w:pPr>
              <w:jc w:val="center"/>
              <w:rPr>
                <w:del w:id="228" w:author="Ahmad Rafif" w:date="2025-09-23T21:09:00Z"/>
                <w:rFonts w:ascii="Arial" w:hAnsi="Arial" w:cs="Arial"/>
                <w:color w:val="000000"/>
                <w:sz w:val="20"/>
                <w:szCs w:val="20"/>
              </w:rPr>
            </w:pPr>
            <w:del w:id="229" w:author="Ahmad Rafif" w:date="2025-09-23T21:09:00Z">
              <w:r w:rsidDel="002C0D45">
                <w:rPr>
                  <w:rFonts w:ascii="Arial" w:hAnsi="Arial" w:cs="Arial"/>
                  <w:color w:val="000000"/>
                  <w:sz w:val="20"/>
                  <w:szCs w:val="20"/>
                </w:rPr>
                <w:delText>11</w:delText>
              </w:r>
            </w:del>
          </w:p>
        </w:tc>
      </w:tr>
      <w:tr w:rsidR="009B4BE3" w:rsidDel="002C0D45" w14:paraId="1BFD4581" w14:textId="32D9EBC5" w:rsidTr="00E90F2D">
        <w:trPr>
          <w:trHeight w:val="288"/>
          <w:del w:id="230" w:author="Ahmad Rafif" w:date="2025-09-23T21:09:00Z"/>
          <w:trPrChange w:id="231"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232"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032EBAD2" w14:textId="02A74C42" w:rsidR="009B4BE3" w:rsidDel="002C0D45" w:rsidRDefault="009B4BE3">
            <w:pPr>
              <w:rPr>
                <w:del w:id="233"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234"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32C1C27D" w14:textId="16371D38" w:rsidR="009B4BE3" w:rsidDel="002C0D45" w:rsidRDefault="009B4BE3">
            <w:pPr>
              <w:rPr>
                <w:del w:id="235" w:author="Ahmad Rafif" w:date="2025-09-23T21:09:00Z"/>
                <w:rFonts w:ascii="Arial" w:hAnsi="Arial" w:cs="Arial"/>
                <w:color w:val="000000"/>
                <w:sz w:val="20"/>
                <w:szCs w:val="20"/>
              </w:rPr>
            </w:pPr>
            <w:del w:id="236" w:author="Ahmad Rafif" w:date="2025-09-23T21:09:00Z">
              <w:r w:rsidDel="002C0D45">
                <w:rPr>
                  <w:rFonts w:ascii="Arial" w:hAnsi="Arial" w:cs="Arial"/>
                  <w:color w:val="000000"/>
                  <w:sz w:val="20"/>
                  <w:szCs w:val="20"/>
                </w:rPr>
                <w:delText>1.3.1.2</w:delText>
              </w:r>
            </w:del>
          </w:p>
        </w:tc>
        <w:tc>
          <w:tcPr>
            <w:tcW w:w="5136" w:type="dxa"/>
            <w:tcBorders>
              <w:top w:val="nil"/>
              <w:left w:val="nil"/>
              <w:bottom w:val="single" w:sz="4" w:space="0" w:color="auto"/>
              <w:right w:val="single" w:sz="4" w:space="0" w:color="auto"/>
            </w:tcBorders>
            <w:noWrap/>
            <w:vAlign w:val="center"/>
            <w:hideMark/>
            <w:tcPrChange w:id="237"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4E4EF1BB" w14:textId="58DCFF3A" w:rsidR="009B4BE3" w:rsidDel="002C0D45" w:rsidRDefault="009B4BE3">
            <w:pPr>
              <w:rPr>
                <w:del w:id="238" w:author="Ahmad Rafif" w:date="2025-09-23T21:09:00Z"/>
                <w:rFonts w:ascii="Arial" w:hAnsi="Arial" w:cs="Arial"/>
                <w:color w:val="000000"/>
                <w:sz w:val="20"/>
                <w:szCs w:val="20"/>
              </w:rPr>
            </w:pPr>
            <w:del w:id="239" w:author="Ahmad Rafif" w:date="2025-09-23T21:09:00Z">
              <w:r w:rsidDel="002C0D45">
                <w:rPr>
                  <w:rFonts w:ascii="Arial" w:hAnsi="Arial" w:cs="Arial"/>
                  <w:color w:val="000000"/>
                  <w:sz w:val="20"/>
                  <w:szCs w:val="20"/>
                </w:rPr>
                <w:delText>Advantage</w:delText>
              </w:r>
            </w:del>
          </w:p>
        </w:tc>
        <w:tc>
          <w:tcPr>
            <w:tcW w:w="1854" w:type="dxa"/>
            <w:gridSpan w:val="4"/>
            <w:tcBorders>
              <w:top w:val="nil"/>
              <w:left w:val="nil"/>
              <w:bottom w:val="single" w:sz="4" w:space="0" w:color="auto"/>
              <w:right w:val="single" w:sz="4" w:space="0" w:color="auto"/>
            </w:tcBorders>
            <w:noWrap/>
            <w:vAlign w:val="center"/>
            <w:hideMark/>
            <w:tcPrChange w:id="240"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459C65E1" w14:textId="53B07088" w:rsidR="009B4BE3" w:rsidDel="002C0D45" w:rsidRDefault="009B4BE3" w:rsidP="00AA76BD">
            <w:pPr>
              <w:jc w:val="center"/>
              <w:rPr>
                <w:del w:id="241" w:author="Ahmad Rafif" w:date="2025-09-23T21:09:00Z"/>
                <w:rFonts w:ascii="Arial" w:hAnsi="Arial" w:cs="Arial"/>
                <w:color w:val="000000"/>
                <w:sz w:val="20"/>
                <w:szCs w:val="20"/>
              </w:rPr>
            </w:pPr>
            <w:del w:id="242" w:author="Ahmad Rafif" w:date="2025-09-23T21:09:00Z">
              <w:r w:rsidDel="002C0D45">
                <w:rPr>
                  <w:rFonts w:ascii="Arial" w:hAnsi="Arial" w:cs="Arial"/>
                  <w:color w:val="000000"/>
                  <w:sz w:val="20"/>
                  <w:szCs w:val="20"/>
                </w:rPr>
                <w:delText>11</w:delText>
              </w:r>
            </w:del>
          </w:p>
        </w:tc>
      </w:tr>
      <w:tr w:rsidR="009B4BE3" w:rsidDel="002C0D45" w14:paraId="1FE37960" w14:textId="4A4C9185" w:rsidTr="00E90F2D">
        <w:trPr>
          <w:trHeight w:val="288"/>
          <w:del w:id="243" w:author="Ahmad Rafif" w:date="2025-09-23T21:09:00Z"/>
          <w:trPrChange w:id="244"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245"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5E601464" w14:textId="6D36C0A7" w:rsidR="009B4BE3" w:rsidDel="002C0D45" w:rsidRDefault="009B4BE3">
            <w:pPr>
              <w:rPr>
                <w:del w:id="246"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247"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26FB38D1" w14:textId="043B3D41" w:rsidR="009B4BE3" w:rsidDel="002C0D45" w:rsidRDefault="009B4BE3">
            <w:pPr>
              <w:rPr>
                <w:del w:id="248" w:author="Ahmad Rafif" w:date="2025-09-23T21:09:00Z"/>
                <w:rFonts w:ascii="Arial" w:hAnsi="Arial" w:cs="Arial"/>
                <w:color w:val="000000"/>
                <w:sz w:val="20"/>
                <w:szCs w:val="20"/>
              </w:rPr>
            </w:pPr>
            <w:del w:id="249" w:author="Ahmad Rafif" w:date="2025-09-23T21:09:00Z">
              <w:r w:rsidDel="002C0D45">
                <w:rPr>
                  <w:rFonts w:ascii="Arial" w:hAnsi="Arial" w:cs="Arial"/>
                  <w:color w:val="000000"/>
                  <w:sz w:val="20"/>
                  <w:szCs w:val="20"/>
                </w:rPr>
                <w:delText>1.3.1.3</w:delText>
              </w:r>
            </w:del>
          </w:p>
        </w:tc>
        <w:tc>
          <w:tcPr>
            <w:tcW w:w="5136" w:type="dxa"/>
            <w:tcBorders>
              <w:top w:val="nil"/>
              <w:left w:val="nil"/>
              <w:bottom w:val="single" w:sz="4" w:space="0" w:color="auto"/>
              <w:right w:val="single" w:sz="4" w:space="0" w:color="auto"/>
            </w:tcBorders>
            <w:noWrap/>
            <w:vAlign w:val="center"/>
            <w:hideMark/>
            <w:tcPrChange w:id="250"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0EBF6067" w14:textId="587AD6AC" w:rsidR="009B4BE3" w:rsidDel="002C0D45" w:rsidRDefault="009B4BE3">
            <w:pPr>
              <w:rPr>
                <w:del w:id="251" w:author="Ahmad Rafif" w:date="2025-09-23T21:09:00Z"/>
                <w:rFonts w:ascii="Arial" w:hAnsi="Arial" w:cs="Arial"/>
                <w:color w:val="000000"/>
                <w:sz w:val="20"/>
                <w:szCs w:val="20"/>
              </w:rPr>
            </w:pPr>
            <w:del w:id="252" w:author="Ahmad Rafif" w:date="2025-09-23T21:09:00Z">
              <w:r w:rsidDel="002C0D45">
                <w:rPr>
                  <w:rFonts w:ascii="Arial" w:hAnsi="Arial" w:cs="Arial"/>
                  <w:color w:val="000000"/>
                  <w:sz w:val="20"/>
                  <w:szCs w:val="20"/>
                </w:rPr>
                <w:delText>Weakness and mitigation</w:delText>
              </w:r>
            </w:del>
          </w:p>
        </w:tc>
        <w:tc>
          <w:tcPr>
            <w:tcW w:w="1854" w:type="dxa"/>
            <w:gridSpan w:val="4"/>
            <w:tcBorders>
              <w:top w:val="nil"/>
              <w:left w:val="nil"/>
              <w:bottom w:val="single" w:sz="4" w:space="0" w:color="auto"/>
              <w:right w:val="single" w:sz="4" w:space="0" w:color="auto"/>
            </w:tcBorders>
            <w:noWrap/>
            <w:vAlign w:val="center"/>
            <w:hideMark/>
            <w:tcPrChange w:id="253"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5EE204EA" w14:textId="095984E9" w:rsidR="009B4BE3" w:rsidDel="002C0D45" w:rsidRDefault="009B4BE3" w:rsidP="00AA76BD">
            <w:pPr>
              <w:jc w:val="center"/>
              <w:rPr>
                <w:del w:id="254" w:author="Ahmad Rafif" w:date="2025-09-23T21:09:00Z"/>
                <w:rFonts w:ascii="Arial" w:hAnsi="Arial" w:cs="Arial"/>
                <w:color w:val="000000"/>
                <w:sz w:val="20"/>
                <w:szCs w:val="20"/>
              </w:rPr>
            </w:pPr>
            <w:del w:id="255" w:author="Ahmad Rafif" w:date="2025-09-23T21:09:00Z">
              <w:r w:rsidDel="002C0D45">
                <w:rPr>
                  <w:rFonts w:ascii="Arial" w:hAnsi="Arial" w:cs="Arial"/>
                  <w:color w:val="000000"/>
                  <w:sz w:val="20"/>
                  <w:szCs w:val="20"/>
                </w:rPr>
                <w:delText>11</w:delText>
              </w:r>
            </w:del>
          </w:p>
        </w:tc>
      </w:tr>
      <w:tr w:rsidR="009B4BE3" w:rsidDel="002C0D45" w14:paraId="78AF0EAB" w14:textId="56C2E685" w:rsidTr="00E90F2D">
        <w:trPr>
          <w:trHeight w:val="288"/>
          <w:del w:id="256" w:author="Ahmad Rafif" w:date="2025-09-23T21:09:00Z"/>
          <w:trPrChange w:id="257"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258"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74B40EB8" w14:textId="767781F7" w:rsidR="009B4BE3" w:rsidDel="002C0D45" w:rsidRDefault="009B4BE3">
            <w:pPr>
              <w:rPr>
                <w:del w:id="259"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260"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3AA5A78C" w14:textId="64FECCA8" w:rsidR="009B4BE3" w:rsidDel="002C0D45" w:rsidRDefault="009B4BE3">
            <w:pPr>
              <w:rPr>
                <w:del w:id="261" w:author="Ahmad Rafif" w:date="2025-09-23T21:09:00Z"/>
                <w:rFonts w:ascii="Arial" w:hAnsi="Arial" w:cs="Arial"/>
                <w:color w:val="000000"/>
                <w:sz w:val="20"/>
                <w:szCs w:val="20"/>
              </w:rPr>
            </w:pPr>
            <w:del w:id="262" w:author="Ahmad Rafif" w:date="2025-09-23T21:09:00Z">
              <w:r w:rsidDel="002C0D45">
                <w:rPr>
                  <w:rFonts w:ascii="Arial" w:hAnsi="Arial" w:cs="Arial"/>
                  <w:color w:val="000000"/>
                  <w:sz w:val="20"/>
                  <w:szCs w:val="20"/>
                </w:rPr>
                <w:delText>1.3.2</w:delText>
              </w:r>
            </w:del>
          </w:p>
        </w:tc>
        <w:tc>
          <w:tcPr>
            <w:tcW w:w="5136" w:type="dxa"/>
            <w:tcBorders>
              <w:top w:val="nil"/>
              <w:left w:val="nil"/>
              <w:bottom w:val="single" w:sz="4" w:space="0" w:color="auto"/>
              <w:right w:val="single" w:sz="4" w:space="0" w:color="auto"/>
            </w:tcBorders>
            <w:noWrap/>
            <w:vAlign w:val="center"/>
            <w:hideMark/>
            <w:tcPrChange w:id="263"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001985B2" w14:textId="3CB45258" w:rsidR="009B4BE3" w:rsidDel="002C0D45" w:rsidRDefault="009B4BE3">
            <w:pPr>
              <w:rPr>
                <w:del w:id="264" w:author="Ahmad Rafif" w:date="2025-09-23T21:09:00Z"/>
                <w:rFonts w:ascii="Arial" w:hAnsi="Arial" w:cs="Arial"/>
                <w:color w:val="000000"/>
                <w:sz w:val="20"/>
                <w:szCs w:val="20"/>
              </w:rPr>
            </w:pPr>
            <w:del w:id="265" w:author="Ahmad Rafif" w:date="2025-09-23T21:09:00Z">
              <w:r w:rsidDel="002C0D45">
                <w:rPr>
                  <w:rFonts w:ascii="Arial" w:hAnsi="Arial" w:cs="Arial"/>
                  <w:color w:val="000000"/>
                  <w:sz w:val="20"/>
                  <w:szCs w:val="20"/>
                </w:rPr>
                <w:delText>Data Mapping</w:delText>
              </w:r>
            </w:del>
          </w:p>
        </w:tc>
        <w:tc>
          <w:tcPr>
            <w:tcW w:w="1854" w:type="dxa"/>
            <w:gridSpan w:val="4"/>
            <w:tcBorders>
              <w:top w:val="nil"/>
              <w:left w:val="nil"/>
              <w:bottom w:val="single" w:sz="4" w:space="0" w:color="auto"/>
              <w:right w:val="single" w:sz="4" w:space="0" w:color="auto"/>
            </w:tcBorders>
            <w:noWrap/>
            <w:vAlign w:val="center"/>
            <w:hideMark/>
            <w:tcPrChange w:id="266"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6E2ABD5A" w14:textId="47F32AEF" w:rsidR="009B4BE3" w:rsidDel="002C0D45" w:rsidRDefault="009B4BE3" w:rsidP="00AA76BD">
            <w:pPr>
              <w:jc w:val="center"/>
              <w:rPr>
                <w:del w:id="267" w:author="Ahmad Rafif" w:date="2025-09-23T21:09:00Z"/>
                <w:rFonts w:ascii="Arial" w:hAnsi="Arial" w:cs="Arial"/>
                <w:color w:val="000000"/>
                <w:sz w:val="20"/>
                <w:szCs w:val="20"/>
              </w:rPr>
            </w:pPr>
            <w:del w:id="268" w:author="Ahmad Rafif" w:date="2025-09-23T21:09:00Z">
              <w:r w:rsidDel="002C0D45">
                <w:rPr>
                  <w:rFonts w:ascii="Arial" w:hAnsi="Arial" w:cs="Arial"/>
                  <w:color w:val="000000"/>
                  <w:sz w:val="20"/>
                  <w:szCs w:val="20"/>
                </w:rPr>
                <w:delText>12</w:delText>
              </w:r>
            </w:del>
          </w:p>
        </w:tc>
      </w:tr>
      <w:tr w:rsidR="009B4BE3" w:rsidDel="002C0D45" w14:paraId="62629C8E" w14:textId="12EB1EA8" w:rsidTr="00E90F2D">
        <w:trPr>
          <w:trHeight w:val="288"/>
          <w:del w:id="269" w:author="Ahmad Rafif" w:date="2025-09-23T21:09:00Z"/>
          <w:trPrChange w:id="270"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271"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6ED2B007" w14:textId="0E12520A" w:rsidR="009B4BE3" w:rsidDel="002C0D45" w:rsidRDefault="009B4BE3">
            <w:pPr>
              <w:rPr>
                <w:del w:id="272"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273"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23B7EAC4" w14:textId="4A8CFA4B" w:rsidR="009B4BE3" w:rsidDel="002C0D45" w:rsidRDefault="009B4BE3">
            <w:pPr>
              <w:rPr>
                <w:del w:id="274" w:author="Ahmad Rafif" w:date="2025-09-23T21:09:00Z"/>
                <w:rFonts w:ascii="Arial" w:hAnsi="Arial" w:cs="Arial"/>
                <w:color w:val="000000"/>
                <w:sz w:val="20"/>
                <w:szCs w:val="20"/>
              </w:rPr>
            </w:pPr>
            <w:del w:id="275" w:author="Ahmad Rafif" w:date="2025-09-23T21:09:00Z">
              <w:r w:rsidDel="002C0D45">
                <w:rPr>
                  <w:rFonts w:ascii="Arial" w:hAnsi="Arial" w:cs="Arial"/>
                  <w:color w:val="000000"/>
                  <w:sz w:val="20"/>
                  <w:szCs w:val="20"/>
                </w:rPr>
                <w:delText>1.3.2.1</w:delText>
              </w:r>
            </w:del>
          </w:p>
        </w:tc>
        <w:tc>
          <w:tcPr>
            <w:tcW w:w="5136" w:type="dxa"/>
            <w:tcBorders>
              <w:top w:val="nil"/>
              <w:left w:val="nil"/>
              <w:bottom w:val="single" w:sz="4" w:space="0" w:color="auto"/>
              <w:right w:val="single" w:sz="4" w:space="0" w:color="auto"/>
            </w:tcBorders>
            <w:noWrap/>
            <w:vAlign w:val="center"/>
            <w:hideMark/>
            <w:tcPrChange w:id="276"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61B61C2C" w14:textId="2A6E37CD" w:rsidR="009B4BE3" w:rsidDel="002C0D45" w:rsidRDefault="009B4BE3">
            <w:pPr>
              <w:rPr>
                <w:del w:id="277" w:author="Ahmad Rafif" w:date="2025-09-23T21:09:00Z"/>
                <w:rFonts w:ascii="Arial" w:hAnsi="Arial" w:cs="Arial"/>
                <w:color w:val="000000"/>
                <w:sz w:val="20"/>
                <w:szCs w:val="20"/>
              </w:rPr>
            </w:pPr>
            <w:del w:id="278" w:author="Ahmad Rafif" w:date="2025-09-23T21:09:00Z">
              <w:r w:rsidDel="002C0D45">
                <w:rPr>
                  <w:rFonts w:ascii="Arial" w:hAnsi="Arial" w:cs="Arial"/>
                  <w:color w:val="000000"/>
                  <w:sz w:val="20"/>
                  <w:szCs w:val="20"/>
                </w:rPr>
                <w:delText>Notice Table</w:delText>
              </w:r>
            </w:del>
          </w:p>
        </w:tc>
        <w:tc>
          <w:tcPr>
            <w:tcW w:w="1854" w:type="dxa"/>
            <w:gridSpan w:val="4"/>
            <w:tcBorders>
              <w:top w:val="nil"/>
              <w:left w:val="nil"/>
              <w:bottom w:val="single" w:sz="4" w:space="0" w:color="auto"/>
              <w:right w:val="single" w:sz="4" w:space="0" w:color="auto"/>
            </w:tcBorders>
            <w:noWrap/>
            <w:vAlign w:val="center"/>
            <w:hideMark/>
            <w:tcPrChange w:id="279"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22639BF4" w14:textId="29894A10" w:rsidR="009B4BE3" w:rsidDel="002C0D45" w:rsidRDefault="009B4BE3" w:rsidP="00AA76BD">
            <w:pPr>
              <w:jc w:val="center"/>
              <w:rPr>
                <w:del w:id="280" w:author="Ahmad Rafif" w:date="2025-09-23T21:09:00Z"/>
                <w:rFonts w:ascii="Arial" w:hAnsi="Arial" w:cs="Arial"/>
                <w:color w:val="000000"/>
                <w:sz w:val="20"/>
                <w:szCs w:val="20"/>
              </w:rPr>
            </w:pPr>
            <w:del w:id="281" w:author="Ahmad Rafif" w:date="2025-09-23T21:09:00Z">
              <w:r w:rsidDel="002C0D45">
                <w:rPr>
                  <w:rFonts w:ascii="Arial" w:hAnsi="Arial" w:cs="Arial"/>
                  <w:color w:val="000000"/>
                  <w:sz w:val="20"/>
                  <w:szCs w:val="20"/>
                </w:rPr>
                <w:delText>12</w:delText>
              </w:r>
            </w:del>
          </w:p>
        </w:tc>
      </w:tr>
      <w:tr w:rsidR="009B4BE3" w:rsidDel="002C0D45" w14:paraId="03AA67C1" w14:textId="59273EBD" w:rsidTr="00E90F2D">
        <w:trPr>
          <w:trHeight w:val="288"/>
          <w:del w:id="282" w:author="Ahmad Rafif" w:date="2025-09-23T21:09:00Z"/>
          <w:trPrChange w:id="283"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284"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7C1CE746" w14:textId="6103DA83" w:rsidR="009B4BE3" w:rsidDel="002C0D45" w:rsidRDefault="009B4BE3">
            <w:pPr>
              <w:rPr>
                <w:del w:id="285"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286"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7BE153A6" w14:textId="73C7D3C0" w:rsidR="009B4BE3" w:rsidDel="002C0D45" w:rsidRDefault="009B4BE3">
            <w:pPr>
              <w:rPr>
                <w:del w:id="287" w:author="Ahmad Rafif" w:date="2025-09-23T21:09:00Z"/>
                <w:rFonts w:ascii="Arial" w:hAnsi="Arial" w:cs="Arial"/>
                <w:color w:val="000000"/>
                <w:sz w:val="20"/>
                <w:szCs w:val="20"/>
              </w:rPr>
            </w:pPr>
            <w:del w:id="288" w:author="Ahmad Rafif" w:date="2025-09-23T21:09:00Z">
              <w:r w:rsidDel="002C0D45">
                <w:rPr>
                  <w:rFonts w:ascii="Arial" w:hAnsi="Arial" w:cs="Arial"/>
                  <w:color w:val="000000"/>
                  <w:sz w:val="20"/>
                  <w:szCs w:val="20"/>
                </w:rPr>
                <w:delText>1.3.2.2</w:delText>
              </w:r>
            </w:del>
          </w:p>
        </w:tc>
        <w:tc>
          <w:tcPr>
            <w:tcW w:w="5136" w:type="dxa"/>
            <w:tcBorders>
              <w:top w:val="nil"/>
              <w:left w:val="nil"/>
              <w:bottom w:val="single" w:sz="4" w:space="0" w:color="auto"/>
              <w:right w:val="single" w:sz="4" w:space="0" w:color="auto"/>
            </w:tcBorders>
            <w:noWrap/>
            <w:vAlign w:val="center"/>
            <w:hideMark/>
            <w:tcPrChange w:id="289"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0E5304D0" w14:textId="04484C6E" w:rsidR="009B4BE3" w:rsidDel="002C0D45" w:rsidRDefault="009B4BE3">
            <w:pPr>
              <w:rPr>
                <w:del w:id="290" w:author="Ahmad Rafif" w:date="2025-09-23T21:09:00Z"/>
                <w:rFonts w:ascii="Arial" w:hAnsi="Arial" w:cs="Arial"/>
                <w:color w:val="000000"/>
                <w:sz w:val="20"/>
                <w:szCs w:val="20"/>
              </w:rPr>
            </w:pPr>
            <w:del w:id="291" w:author="Ahmad Rafif" w:date="2025-09-23T21:09:00Z">
              <w:r w:rsidDel="002C0D45">
                <w:rPr>
                  <w:rFonts w:ascii="Arial" w:hAnsi="Arial" w:cs="Arial"/>
                  <w:color w:val="000000"/>
                  <w:sz w:val="20"/>
                  <w:szCs w:val="20"/>
                </w:rPr>
                <w:delText>Offender Table</w:delText>
              </w:r>
            </w:del>
          </w:p>
        </w:tc>
        <w:tc>
          <w:tcPr>
            <w:tcW w:w="1854" w:type="dxa"/>
            <w:gridSpan w:val="4"/>
            <w:tcBorders>
              <w:top w:val="nil"/>
              <w:left w:val="nil"/>
              <w:bottom w:val="single" w:sz="4" w:space="0" w:color="auto"/>
              <w:right w:val="single" w:sz="4" w:space="0" w:color="auto"/>
            </w:tcBorders>
            <w:noWrap/>
            <w:vAlign w:val="center"/>
            <w:hideMark/>
            <w:tcPrChange w:id="292"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21EC5CA2" w14:textId="3CEFDE12" w:rsidR="009B4BE3" w:rsidDel="002C0D45" w:rsidRDefault="009B4BE3" w:rsidP="00AA76BD">
            <w:pPr>
              <w:jc w:val="center"/>
              <w:rPr>
                <w:del w:id="293" w:author="Ahmad Rafif" w:date="2025-09-23T21:09:00Z"/>
                <w:rFonts w:ascii="Arial" w:hAnsi="Arial" w:cs="Arial"/>
                <w:color w:val="000000"/>
                <w:sz w:val="20"/>
                <w:szCs w:val="20"/>
              </w:rPr>
            </w:pPr>
            <w:del w:id="294" w:author="Ahmad Rafif" w:date="2025-09-23T21:09:00Z">
              <w:r w:rsidDel="002C0D45">
                <w:rPr>
                  <w:rFonts w:ascii="Arial" w:hAnsi="Arial" w:cs="Arial"/>
                  <w:color w:val="000000"/>
                  <w:sz w:val="20"/>
                  <w:szCs w:val="20"/>
                </w:rPr>
                <w:delText>12</w:delText>
              </w:r>
            </w:del>
          </w:p>
        </w:tc>
      </w:tr>
      <w:tr w:rsidR="009B4BE3" w:rsidDel="002C0D45" w14:paraId="25F157FF" w14:textId="08CC6813" w:rsidTr="00E90F2D">
        <w:trPr>
          <w:trHeight w:val="288"/>
          <w:del w:id="295" w:author="Ahmad Rafif" w:date="2025-09-23T21:09:00Z"/>
          <w:trPrChange w:id="296"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297"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3B5B13BB" w14:textId="519ECF92" w:rsidR="009B4BE3" w:rsidDel="002C0D45" w:rsidRDefault="009B4BE3">
            <w:pPr>
              <w:rPr>
                <w:del w:id="298"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299"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3010C4C0" w14:textId="656FB0F3" w:rsidR="009B4BE3" w:rsidDel="002C0D45" w:rsidRDefault="009B4BE3">
            <w:pPr>
              <w:rPr>
                <w:del w:id="300" w:author="Ahmad Rafif" w:date="2025-09-23T21:09:00Z"/>
                <w:rFonts w:ascii="Arial" w:hAnsi="Arial" w:cs="Arial"/>
                <w:color w:val="000000"/>
                <w:sz w:val="20"/>
                <w:szCs w:val="20"/>
              </w:rPr>
            </w:pPr>
            <w:del w:id="301" w:author="Ahmad Rafif" w:date="2025-09-23T21:09:00Z">
              <w:r w:rsidDel="002C0D45">
                <w:rPr>
                  <w:rFonts w:ascii="Arial" w:hAnsi="Arial" w:cs="Arial"/>
                  <w:color w:val="000000"/>
                  <w:sz w:val="20"/>
                  <w:szCs w:val="20"/>
                </w:rPr>
                <w:delText>1.3.3</w:delText>
              </w:r>
            </w:del>
          </w:p>
        </w:tc>
        <w:tc>
          <w:tcPr>
            <w:tcW w:w="5136" w:type="dxa"/>
            <w:tcBorders>
              <w:top w:val="nil"/>
              <w:left w:val="nil"/>
              <w:bottom w:val="single" w:sz="4" w:space="0" w:color="auto"/>
              <w:right w:val="single" w:sz="4" w:space="0" w:color="auto"/>
            </w:tcBorders>
            <w:noWrap/>
            <w:vAlign w:val="center"/>
            <w:hideMark/>
            <w:tcPrChange w:id="302"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0E58CF19" w14:textId="387BF45E" w:rsidR="009B4BE3" w:rsidDel="002C0D45" w:rsidRDefault="009B4BE3">
            <w:pPr>
              <w:rPr>
                <w:del w:id="303" w:author="Ahmad Rafif" w:date="2025-09-23T21:09:00Z"/>
                <w:rFonts w:ascii="Arial" w:hAnsi="Arial" w:cs="Arial"/>
                <w:color w:val="000000"/>
                <w:sz w:val="20"/>
                <w:szCs w:val="20"/>
              </w:rPr>
            </w:pPr>
            <w:del w:id="304" w:author="Ahmad Rafif" w:date="2025-09-23T21:09:00Z">
              <w:r w:rsidDel="002C0D45">
                <w:rPr>
                  <w:rFonts w:ascii="Arial" w:hAnsi="Arial" w:cs="Arial"/>
                  <w:color w:val="000000"/>
                  <w:sz w:val="20"/>
                  <w:szCs w:val="20"/>
                </w:rPr>
                <w:delText>Success Outcome</w:delText>
              </w:r>
            </w:del>
          </w:p>
        </w:tc>
        <w:tc>
          <w:tcPr>
            <w:tcW w:w="1854" w:type="dxa"/>
            <w:gridSpan w:val="4"/>
            <w:tcBorders>
              <w:top w:val="nil"/>
              <w:left w:val="nil"/>
              <w:bottom w:val="single" w:sz="4" w:space="0" w:color="auto"/>
              <w:right w:val="single" w:sz="4" w:space="0" w:color="auto"/>
            </w:tcBorders>
            <w:noWrap/>
            <w:vAlign w:val="center"/>
            <w:hideMark/>
            <w:tcPrChange w:id="305"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000DA14B" w14:textId="5D4DB2AC" w:rsidR="009B4BE3" w:rsidDel="002C0D45" w:rsidRDefault="009B4BE3" w:rsidP="00AA76BD">
            <w:pPr>
              <w:jc w:val="center"/>
              <w:rPr>
                <w:del w:id="306" w:author="Ahmad Rafif" w:date="2025-09-23T21:09:00Z"/>
                <w:rFonts w:ascii="Arial" w:hAnsi="Arial" w:cs="Arial"/>
                <w:color w:val="000000"/>
                <w:sz w:val="20"/>
                <w:szCs w:val="20"/>
              </w:rPr>
            </w:pPr>
            <w:del w:id="307" w:author="Ahmad Rafif" w:date="2025-09-23T21:09:00Z">
              <w:r w:rsidDel="002C0D45">
                <w:rPr>
                  <w:rFonts w:ascii="Arial" w:hAnsi="Arial" w:cs="Arial"/>
                  <w:color w:val="000000"/>
                  <w:sz w:val="20"/>
                  <w:szCs w:val="20"/>
                </w:rPr>
                <w:delText>12</w:delText>
              </w:r>
            </w:del>
          </w:p>
        </w:tc>
      </w:tr>
      <w:tr w:rsidR="009B4BE3" w:rsidDel="002C0D45" w14:paraId="2B999F50" w14:textId="0126E85E" w:rsidTr="00E90F2D">
        <w:trPr>
          <w:trHeight w:val="288"/>
          <w:del w:id="308" w:author="Ahmad Rafif" w:date="2025-09-23T21:09:00Z"/>
          <w:trPrChange w:id="309"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310"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36C98963" w14:textId="24C1507C" w:rsidR="009B4BE3" w:rsidDel="002C0D45" w:rsidRDefault="009B4BE3">
            <w:pPr>
              <w:rPr>
                <w:del w:id="311"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312"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CA86178" w14:textId="5FFCE7B8" w:rsidR="009B4BE3" w:rsidDel="002C0D45" w:rsidRDefault="009B4BE3">
            <w:pPr>
              <w:rPr>
                <w:del w:id="313" w:author="Ahmad Rafif" w:date="2025-09-23T21:09:00Z"/>
                <w:rFonts w:ascii="Arial" w:hAnsi="Arial" w:cs="Arial"/>
                <w:color w:val="000000"/>
                <w:sz w:val="20"/>
                <w:szCs w:val="20"/>
              </w:rPr>
            </w:pPr>
            <w:del w:id="314" w:author="Ahmad Rafif" w:date="2025-09-23T21:09:00Z">
              <w:r w:rsidDel="002C0D45">
                <w:rPr>
                  <w:rFonts w:ascii="Arial" w:hAnsi="Arial" w:cs="Arial"/>
                  <w:color w:val="000000"/>
                  <w:sz w:val="20"/>
                  <w:szCs w:val="20"/>
                </w:rPr>
                <w:delText>1.3.4</w:delText>
              </w:r>
            </w:del>
          </w:p>
        </w:tc>
        <w:tc>
          <w:tcPr>
            <w:tcW w:w="5136" w:type="dxa"/>
            <w:tcBorders>
              <w:top w:val="nil"/>
              <w:left w:val="nil"/>
              <w:bottom w:val="single" w:sz="4" w:space="0" w:color="auto"/>
              <w:right w:val="single" w:sz="4" w:space="0" w:color="auto"/>
            </w:tcBorders>
            <w:noWrap/>
            <w:vAlign w:val="center"/>
            <w:hideMark/>
            <w:tcPrChange w:id="315"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12B035E0" w14:textId="671179B3" w:rsidR="009B4BE3" w:rsidDel="002C0D45" w:rsidRDefault="009B4BE3">
            <w:pPr>
              <w:rPr>
                <w:del w:id="316" w:author="Ahmad Rafif" w:date="2025-09-23T21:09:00Z"/>
                <w:rFonts w:ascii="Arial" w:hAnsi="Arial" w:cs="Arial"/>
                <w:color w:val="000000"/>
                <w:sz w:val="20"/>
                <w:szCs w:val="20"/>
              </w:rPr>
            </w:pPr>
            <w:del w:id="317" w:author="Ahmad Rafif" w:date="2025-09-23T21:09:00Z">
              <w:r w:rsidDel="002C0D45">
                <w:rPr>
                  <w:rFonts w:ascii="Arial" w:hAnsi="Arial" w:cs="Arial"/>
                  <w:color w:val="000000"/>
                  <w:sz w:val="20"/>
                  <w:szCs w:val="20"/>
                </w:rPr>
                <w:delText>Error Handling</w:delText>
              </w:r>
            </w:del>
          </w:p>
        </w:tc>
        <w:tc>
          <w:tcPr>
            <w:tcW w:w="1854" w:type="dxa"/>
            <w:gridSpan w:val="4"/>
            <w:tcBorders>
              <w:top w:val="nil"/>
              <w:left w:val="nil"/>
              <w:bottom w:val="single" w:sz="4" w:space="0" w:color="auto"/>
              <w:right w:val="single" w:sz="4" w:space="0" w:color="auto"/>
            </w:tcBorders>
            <w:noWrap/>
            <w:vAlign w:val="center"/>
            <w:hideMark/>
            <w:tcPrChange w:id="318"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0D0FA0D4" w14:textId="79710DAF" w:rsidR="009B4BE3" w:rsidDel="002C0D45" w:rsidRDefault="009B4BE3" w:rsidP="00AA76BD">
            <w:pPr>
              <w:jc w:val="center"/>
              <w:rPr>
                <w:del w:id="319" w:author="Ahmad Rafif" w:date="2025-09-23T21:09:00Z"/>
                <w:rFonts w:ascii="Arial" w:hAnsi="Arial" w:cs="Arial"/>
                <w:color w:val="000000"/>
                <w:sz w:val="20"/>
                <w:szCs w:val="20"/>
              </w:rPr>
            </w:pPr>
            <w:del w:id="320" w:author="Ahmad Rafif" w:date="2025-09-23T21:09:00Z">
              <w:r w:rsidDel="002C0D45">
                <w:rPr>
                  <w:rFonts w:ascii="Arial" w:hAnsi="Arial" w:cs="Arial"/>
                  <w:color w:val="000000"/>
                  <w:sz w:val="20"/>
                  <w:szCs w:val="20"/>
                </w:rPr>
                <w:delText>12</w:delText>
              </w:r>
            </w:del>
          </w:p>
        </w:tc>
      </w:tr>
      <w:tr w:rsidR="009B4BE3" w:rsidDel="002C0D45" w14:paraId="66887249" w14:textId="1289E292" w:rsidTr="00E90F2D">
        <w:trPr>
          <w:trHeight w:val="288"/>
          <w:del w:id="321" w:author="Ahmad Rafif" w:date="2025-09-23T21:09:00Z"/>
          <w:trPrChange w:id="322"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323"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3F817FAD" w14:textId="4CACFFF1" w:rsidR="009B4BE3" w:rsidDel="002C0D45" w:rsidRDefault="009B4BE3">
            <w:pPr>
              <w:rPr>
                <w:del w:id="324"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325"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60BF1DA" w14:textId="6D30F0C4" w:rsidR="009B4BE3" w:rsidDel="002C0D45" w:rsidRDefault="009B4BE3">
            <w:pPr>
              <w:rPr>
                <w:del w:id="326" w:author="Ahmad Rafif" w:date="2025-09-23T21:09:00Z"/>
                <w:rFonts w:ascii="Arial" w:hAnsi="Arial" w:cs="Arial"/>
                <w:color w:val="000000"/>
                <w:sz w:val="20"/>
                <w:szCs w:val="20"/>
              </w:rPr>
            </w:pPr>
            <w:del w:id="327" w:author="Ahmad Rafif" w:date="2025-09-23T21:09:00Z">
              <w:r w:rsidDel="002C0D45">
                <w:rPr>
                  <w:rFonts w:ascii="Arial" w:hAnsi="Arial" w:cs="Arial"/>
                  <w:color w:val="000000"/>
                  <w:sz w:val="20"/>
                  <w:szCs w:val="20"/>
                </w:rPr>
                <w:delText>1.4</w:delText>
              </w:r>
            </w:del>
          </w:p>
        </w:tc>
        <w:tc>
          <w:tcPr>
            <w:tcW w:w="5136" w:type="dxa"/>
            <w:tcBorders>
              <w:top w:val="nil"/>
              <w:left w:val="nil"/>
              <w:bottom w:val="single" w:sz="4" w:space="0" w:color="auto"/>
              <w:right w:val="single" w:sz="4" w:space="0" w:color="auto"/>
            </w:tcBorders>
            <w:noWrap/>
            <w:vAlign w:val="center"/>
            <w:hideMark/>
            <w:tcPrChange w:id="328"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734A2883" w14:textId="2B85D096" w:rsidR="009B4BE3" w:rsidDel="002C0D45" w:rsidRDefault="009B4BE3">
            <w:pPr>
              <w:rPr>
                <w:del w:id="329" w:author="Ahmad Rafif" w:date="2025-09-23T21:09:00Z"/>
                <w:rFonts w:ascii="Arial" w:hAnsi="Arial" w:cs="Arial"/>
                <w:color w:val="000000"/>
                <w:sz w:val="20"/>
                <w:szCs w:val="20"/>
              </w:rPr>
            </w:pPr>
            <w:del w:id="330" w:author="Ahmad Rafif" w:date="2025-09-23T21:09:00Z">
              <w:r w:rsidDel="002C0D45">
                <w:rPr>
                  <w:rFonts w:ascii="Arial" w:hAnsi="Arial" w:cs="Arial"/>
                  <w:color w:val="000000"/>
                  <w:sz w:val="20"/>
                  <w:szCs w:val="20"/>
                </w:rPr>
                <w:delText>Cron Retry Intranet Push to Internet</w:delText>
              </w:r>
            </w:del>
          </w:p>
        </w:tc>
        <w:tc>
          <w:tcPr>
            <w:tcW w:w="1854" w:type="dxa"/>
            <w:gridSpan w:val="4"/>
            <w:tcBorders>
              <w:top w:val="nil"/>
              <w:left w:val="nil"/>
              <w:bottom w:val="single" w:sz="4" w:space="0" w:color="auto"/>
              <w:right w:val="single" w:sz="4" w:space="0" w:color="auto"/>
            </w:tcBorders>
            <w:noWrap/>
            <w:vAlign w:val="center"/>
            <w:hideMark/>
            <w:tcPrChange w:id="331"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7F010E24" w14:textId="5C71BDC4" w:rsidR="009B4BE3" w:rsidDel="002C0D45" w:rsidRDefault="009B4BE3" w:rsidP="00AA76BD">
            <w:pPr>
              <w:jc w:val="center"/>
              <w:rPr>
                <w:del w:id="332" w:author="Ahmad Rafif" w:date="2025-09-23T21:09:00Z"/>
                <w:rFonts w:ascii="Arial" w:hAnsi="Arial" w:cs="Arial"/>
                <w:color w:val="000000"/>
                <w:sz w:val="20"/>
                <w:szCs w:val="20"/>
              </w:rPr>
            </w:pPr>
            <w:del w:id="333" w:author="Ahmad Rafif" w:date="2025-09-23T21:09:00Z">
              <w:r w:rsidDel="002C0D45">
                <w:rPr>
                  <w:rFonts w:ascii="Arial" w:hAnsi="Arial" w:cs="Arial"/>
                  <w:color w:val="000000"/>
                  <w:sz w:val="20"/>
                  <w:szCs w:val="20"/>
                </w:rPr>
                <w:delText>13</w:delText>
              </w:r>
            </w:del>
          </w:p>
        </w:tc>
      </w:tr>
      <w:tr w:rsidR="009B4BE3" w:rsidDel="002C0D45" w14:paraId="2DE07142" w14:textId="02D87DEE" w:rsidTr="00E90F2D">
        <w:trPr>
          <w:trHeight w:val="288"/>
          <w:del w:id="334" w:author="Ahmad Rafif" w:date="2025-09-23T21:09:00Z"/>
          <w:trPrChange w:id="335"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336"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1B955A6D" w14:textId="4EC5B0C3" w:rsidR="009B4BE3" w:rsidDel="002C0D45" w:rsidRDefault="009B4BE3">
            <w:pPr>
              <w:rPr>
                <w:del w:id="337"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338"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4BBABD65" w14:textId="559E6F3C" w:rsidR="009B4BE3" w:rsidDel="002C0D45" w:rsidRDefault="009B4BE3">
            <w:pPr>
              <w:rPr>
                <w:del w:id="339" w:author="Ahmad Rafif" w:date="2025-09-23T21:09:00Z"/>
                <w:rFonts w:ascii="Arial" w:hAnsi="Arial" w:cs="Arial"/>
                <w:color w:val="000000"/>
                <w:sz w:val="20"/>
                <w:szCs w:val="20"/>
              </w:rPr>
            </w:pPr>
            <w:del w:id="340" w:author="Ahmad Rafif" w:date="2025-09-23T21:09:00Z">
              <w:r w:rsidDel="002C0D45">
                <w:rPr>
                  <w:rFonts w:ascii="Arial" w:hAnsi="Arial" w:cs="Arial"/>
                  <w:color w:val="000000"/>
                  <w:sz w:val="20"/>
                  <w:szCs w:val="20"/>
                </w:rPr>
                <w:delText>1.4.1</w:delText>
              </w:r>
            </w:del>
          </w:p>
        </w:tc>
        <w:tc>
          <w:tcPr>
            <w:tcW w:w="5136" w:type="dxa"/>
            <w:tcBorders>
              <w:top w:val="nil"/>
              <w:left w:val="nil"/>
              <w:bottom w:val="single" w:sz="4" w:space="0" w:color="auto"/>
              <w:right w:val="single" w:sz="4" w:space="0" w:color="auto"/>
            </w:tcBorders>
            <w:noWrap/>
            <w:vAlign w:val="center"/>
            <w:hideMark/>
            <w:tcPrChange w:id="341"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5600B590" w14:textId="32482189" w:rsidR="009B4BE3" w:rsidDel="002C0D45" w:rsidRDefault="009B4BE3">
            <w:pPr>
              <w:rPr>
                <w:del w:id="342" w:author="Ahmad Rafif" w:date="2025-09-23T21:09:00Z"/>
                <w:rFonts w:ascii="Arial" w:hAnsi="Arial" w:cs="Arial"/>
                <w:color w:val="000000"/>
                <w:sz w:val="20"/>
                <w:szCs w:val="20"/>
              </w:rPr>
            </w:pPr>
            <w:del w:id="343" w:author="Ahmad Rafif" w:date="2025-09-23T21:09:00Z">
              <w:r w:rsidDel="002C0D45">
                <w:rPr>
                  <w:rFonts w:ascii="Arial" w:hAnsi="Arial" w:cs="Arial"/>
                  <w:color w:val="000000"/>
                  <w:sz w:val="20"/>
                  <w:szCs w:val="20"/>
                </w:rPr>
                <w:delText>Design Rationale</w:delText>
              </w:r>
            </w:del>
          </w:p>
        </w:tc>
        <w:tc>
          <w:tcPr>
            <w:tcW w:w="1854" w:type="dxa"/>
            <w:gridSpan w:val="4"/>
            <w:tcBorders>
              <w:top w:val="nil"/>
              <w:left w:val="nil"/>
              <w:bottom w:val="single" w:sz="4" w:space="0" w:color="auto"/>
              <w:right w:val="single" w:sz="4" w:space="0" w:color="auto"/>
            </w:tcBorders>
            <w:noWrap/>
            <w:vAlign w:val="center"/>
            <w:hideMark/>
            <w:tcPrChange w:id="344"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74424866" w14:textId="41EED7C5" w:rsidR="009B4BE3" w:rsidDel="002C0D45" w:rsidRDefault="009B4BE3" w:rsidP="00AA76BD">
            <w:pPr>
              <w:jc w:val="center"/>
              <w:rPr>
                <w:del w:id="345" w:author="Ahmad Rafif" w:date="2025-09-23T21:09:00Z"/>
                <w:rFonts w:ascii="Arial" w:hAnsi="Arial" w:cs="Arial"/>
                <w:color w:val="000000"/>
                <w:sz w:val="20"/>
                <w:szCs w:val="20"/>
              </w:rPr>
            </w:pPr>
            <w:del w:id="346" w:author="Ahmad Rafif" w:date="2025-09-23T21:09:00Z">
              <w:r w:rsidDel="002C0D45">
                <w:rPr>
                  <w:rFonts w:ascii="Arial" w:hAnsi="Arial" w:cs="Arial"/>
                  <w:color w:val="000000"/>
                  <w:sz w:val="20"/>
                  <w:szCs w:val="20"/>
                </w:rPr>
                <w:delText>13</w:delText>
              </w:r>
            </w:del>
          </w:p>
        </w:tc>
      </w:tr>
      <w:tr w:rsidR="009B4BE3" w:rsidDel="002C0D45" w14:paraId="6CCE1E79" w14:textId="5E919B58" w:rsidTr="00E90F2D">
        <w:trPr>
          <w:trHeight w:val="288"/>
          <w:del w:id="347" w:author="Ahmad Rafif" w:date="2025-09-23T21:09:00Z"/>
          <w:trPrChange w:id="348"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349"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1665C2BA" w14:textId="4663D360" w:rsidR="009B4BE3" w:rsidDel="002C0D45" w:rsidRDefault="009B4BE3">
            <w:pPr>
              <w:rPr>
                <w:del w:id="350"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351"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58EC1390" w14:textId="62C3B02A" w:rsidR="009B4BE3" w:rsidDel="002C0D45" w:rsidRDefault="009B4BE3">
            <w:pPr>
              <w:rPr>
                <w:del w:id="352" w:author="Ahmad Rafif" w:date="2025-09-23T21:09:00Z"/>
                <w:rFonts w:ascii="Arial" w:hAnsi="Arial" w:cs="Arial"/>
                <w:color w:val="000000"/>
                <w:sz w:val="20"/>
                <w:szCs w:val="20"/>
              </w:rPr>
            </w:pPr>
            <w:del w:id="353" w:author="Ahmad Rafif" w:date="2025-09-23T21:09:00Z">
              <w:r w:rsidDel="002C0D45">
                <w:rPr>
                  <w:rFonts w:ascii="Arial" w:hAnsi="Arial" w:cs="Arial"/>
                  <w:color w:val="000000"/>
                  <w:sz w:val="20"/>
                  <w:szCs w:val="20"/>
                </w:rPr>
                <w:delText>1.4.1.1</w:delText>
              </w:r>
            </w:del>
          </w:p>
        </w:tc>
        <w:tc>
          <w:tcPr>
            <w:tcW w:w="5136" w:type="dxa"/>
            <w:tcBorders>
              <w:top w:val="nil"/>
              <w:left w:val="nil"/>
              <w:bottom w:val="single" w:sz="4" w:space="0" w:color="auto"/>
              <w:right w:val="single" w:sz="4" w:space="0" w:color="auto"/>
            </w:tcBorders>
            <w:noWrap/>
            <w:vAlign w:val="center"/>
            <w:hideMark/>
            <w:tcPrChange w:id="354"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73B76BC7" w14:textId="1D96AC11" w:rsidR="009B4BE3" w:rsidDel="002C0D45" w:rsidRDefault="009B4BE3">
            <w:pPr>
              <w:rPr>
                <w:del w:id="355" w:author="Ahmad Rafif" w:date="2025-09-23T21:09:00Z"/>
                <w:rFonts w:ascii="Arial" w:hAnsi="Arial" w:cs="Arial"/>
                <w:color w:val="000000"/>
                <w:sz w:val="20"/>
                <w:szCs w:val="20"/>
              </w:rPr>
            </w:pPr>
            <w:del w:id="356" w:author="Ahmad Rafif" w:date="2025-09-23T21:09:00Z">
              <w:r w:rsidDel="002C0D45">
                <w:rPr>
                  <w:rFonts w:ascii="Arial" w:hAnsi="Arial" w:cs="Arial"/>
                  <w:color w:val="000000"/>
                  <w:sz w:val="20"/>
                  <w:szCs w:val="20"/>
                </w:rPr>
                <w:delText>Mechanism</w:delText>
              </w:r>
            </w:del>
          </w:p>
        </w:tc>
        <w:tc>
          <w:tcPr>
            <w:tcW w:w="1854" w:type="dxa"/>
            <w:gridSpan w:val="4"/>
            <w:tcBorders>
              <w:top w:val="nil"/>
              <w:left w:val="nil"/>
              <w:bottom w:val="single" w:sz="4" w:space="0" w:color="auto"/>
              <w:right w:val="single" w:sz="4" w:space="0" w:color="auto"/>
            </w:tcBorders>
            <w:noWrap/>
            <w:vAlign w:val="center"/>
            <w:hideMark/>
            <w:tcPrChange w:id="357"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5EAEA3C8" w14:textId="00D3F604" w:rsidR="009B4BE3" w:rsidDel="002C0D45" w:rsidRDefault="009B4BE3" w:rsidP="00AA76BD">
            <w:pPr>
              <w:jc w:val="center"/>
              <w:rPr>
                <w:del w:id="358" w:author="Ahmad Rafif" w:date="2025-09-23T21:09:00Z"/>
                <w:rFonts w:ascii="Arial" w:hAnsi="Arial" w:cs="Arial"/>
                <w:color w:val="000000"/>
                <w:sz w:val="20"/>
                <w:szCs w:val="20"/>
              </w:rPr>
            </w:pPr>
            <w:del w:id="359" w:author="Ahmad Rafif" w:date="2025-09-23T21:09:00Z">
              <w:r w:rsidDel="002C0D45">
                <w:rPr>
                  <w:rFonts w:ascii="Arial" w:hAnsi="Arial" w:cs="Arial"/>
                  <w:color w:val="000000"/>
                  <w:sz w:val="20"/>
                  <w:szCs w:val="20"/>
                </w:rPr>
                <w:delText>13</w:delText>
              </w:r>
            </w:del>
          </w:p>
        </w:tc>
      </w:tr>
      <w:tr w:rsidR="009B4BE3" w:rsidDel="002C0D45" w14:paraId="50D7D1C9" w14:textId="528A35C9" w:rsidTr="00E90F2D">
        <w:trPr>
          <w:trHeight w:val="288"/>
          <w:del w:id="360" w:author="Ahmad Rafif" w:date="2025-09-23T21:09:00Z"/>
          <w:trPrChange w:id="361"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362"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3A73FA99" w14:textId="13015909" w:rsidR="009B4BE3" w:rsidDel="002C0D45" w:rsidRDefault="009B4BE3">
            <w:pPr>
              <w:rPr>
                <w:del w:id="363"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364"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0E619621" w14:textId="5A702449" w:rsidR="009B4BE3" w:rsidDel="002C0D45" w:rsidRDefault="009B4BE3">
            <w:pPr>
              <w:rPr>
                <w:del w:id="365" w:author="Ahmad Rafif" w:date="2025-09-23T21:09:00Z"/>
                <w:rFonts w:ascii="Arial" w:hAnsi="Arial" w:cs="Arial"/>
                <w:color w:val="000000"/>
                <w:sz w:val="20"/>
                <w:szCs w:val="20"/>
              </w:rPr>
            </w:pPr>
            <w:del w:id="366" w:author="Ahmad Rafif" w:date="2025-09-23T21:09:00Z">
              <w:r w:rsidDel="002C0D45">
                <w:rPr>
                  <w:rFonts w:ascii="Arial" w:hAnsi="Arial" w:cs="Arial"/>
                  <w:color w:val="000000"/>
                  <w:sz w:val="20"/>
                  <w:szCs w:val="20"/>
                </w:rPr>
                <w:delText>1.4.1.2</w:delText>
              </w:r>
            </w:del>
          </w:p>
        </w:tc>
        <w:tc>
          <w:tcPr>
            <w:tcW w:w="5136" w:type="dxa"/>
            <w:tcBorders>
              <w:top w:val="nil"/>
              <w:left w:val="nil"/>
              <w:bottom w:val="single" w:sz="4" w:space="0" w:color="auto"/>
              <w:right w:val="single" w:sz="4" w:space="0" w:color="auto"/>
            </w:tcBorders>
            <w:noWrap/>
            <w:vAlign w:val="center"/>
            <w:hideMark/>
            <w:tcPrChange w:id="367"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50C91B99" w14:textId="25078DD3" w:rsidR="009B4BE3" w:rsidDel="002C0D45" w:rsidRDefault="009B4BE3">
            <w:pPr>
              <w:rPr>
                <w:del w:id="368" w:author="Ahmad Rafif" w:date="2025-09-23T21:09:00Z"/>
                <w:rFonts w:ascii="Arial" w:hAnsi="Arial" w:cs="Arial"/>
                <w:color w:val="000000"/>
                <w:sz w:val="20"/>
                <w:szCs w:val="20"/>
              </w:rPr>
            </w:pPr>
            <w:del w:id="369" w:author="Ahmad Rafif" w:date="2025-09-23T21:09:00Z">
              <w:r w:rsidDel="002C0D45">
                <w:rPr>
                  <w:rFonts w:ascii="Arial" w:hAnsi="Arial" w:cs="Arial"/>
                  <w:color w:val="000000"/>
                  <w:sz w:val="20"/>
                  <w:szCs w:val="20"/>
                </w:rPr>
                <w:delText>Advantage</w:delText>
              </w:r>
            </w:del>
          </w:p>
        </w:tc>
        <w:tc>
          <w:tcPr>
            <w:tcW w:w="1854" w:type="dxa"/>
            <w:gridSpan w:val="4"/>
            <w:tcBorders>
              <w:top w:val="nil"/>
              <w:left w:val="nil"/>
              <w:bottom w:val="single" w:sz="4" w:space="0" w:color="auto"/>
              <w:right w:val="single" w:sz="4" w:space="0" w:color="auto"/>
            </w:tcBorders>
            <w:noWrap/>
            <w:vAlign w:val="center"/>
            <w:hideMark/>
            <w:tcPrChange w:id="370"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4E348B7B" w14:textId="6D04219B" w:rsidR="009B4BE3" w:rsidDel="002C0D45" w:rsidRDefault="009B4BE3" w:rsidP="00AA76BD">
            <w:pPr>
              <w:jc w:val="center"/>
              <w:rPr>
                <w:del w:id="371" w:author="Ahmad Rafif" w:date="2025-09-23T21:09:00Z"/>
                <w:rFonts w:ascii="Arial" w:hAnsi="Arial" w:cs="Arial"/>
                <w:color w:val="000000"/>
                <w:sz w:val="20"/>
                <w:szCs w:val="20"/>
              </w:rPr>
            </w:pPr>
            <w:del w:id="372" w:author="Ahmad Rafif" w:date="2025-09-23T21:09:00Z">
              <w:r w:rsidDel="002C0D45">
                <w:rPr>
                  <w:rFonts w:ascii="Arial" w:hAnsi="Arial" w:cs="Arial"/>
                  <w:color w:val="000000"/>
                  <w:sz w:val="20"/>
                  <w:szCs w:val="20"/>
                </w:rPr>
                <w:delText>14</w:delText>
              </w:r>
            </w:del>
          </w:p>
        </w:tc>
      </w:tr>
      <w:tr w:rsidR="009B4BE3" w:rsidDel="002C0D45" w14:paraId="10E65A9E" w14:textId="70B85CAC" w:rsidTr="00E90F2D">
        <w:trPr>
          <w:trHeight w:val="288"/>
          <w:del w:id="373" w:author="Ahmad Rafif" w:date="2025-09-23T21:09:00Z"/>
          <w:trPrChange w:id="374"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375"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0297FFA3" w14:textId="1B3E513D" w:rsidR="009B4BE3" w:rsidDel="002C0D45" w:rsidRDefault="009B4BE3">
            <w:pPr>
              <w:rPr>
                <w:del w:id="376"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377"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1C36CE1C" w14:textId="075C7480" w:rsidR="009B4BE3" w:rsidDel="002C0D45" w:rsidRDefault="009B4BE3">
            <w:pPr>
              <w:rPr>
                <w:del w:id="378" w:author="Ahmad Rafif" w:date="2025-09-23T21:09:00Z"/>
                <w:rFonts w:ascii="Arial" w:hAnsi="Arial" w:cs="Arial"/>
                <w:color w:val="000000"/>
                <w:sz w:val="20"/>
                <w:szCs w:val="20"/>
              </w:rPr>
            </w:pPr>
            <w:del w:id="379" w:author="Ahmad Rafif" w:date="2025-09-23T21:09:00Z">
              <w:r w:rsidDel="002C0D45">
                <w:rPr>
                  <w:rFonts w:ascii="Arial" w:hAnsi="Arial" w:cs="Arial"/>
                  <w:color w:val="000000"/>
                  <w:sz w:val="20"/>
                  <w:szCs w:val="20"/>
                </w:rPr>
                <w:delText>1.4.1.3</w:delText>
              </w:r>
            </w:del>
          </w:p>
        </w:tc>
        <w:tc>
          <w:tcPr>
            <w:tcW w:w="5136" w:type="dxa"/>
            <w:tcBorders>
              <w:top w:val="nil"/>
              <w:left w:val="nil"/>
              <w:bottom w:val="single" w:sz="4" w:space="0" w:color="auto"/>
              <w:right w:val="single" w:sz="4" w:space="0" w:color="auto"/>
            </w:tcBorders>
            <w:noWrap/>
            <w:vAlign w:val="center"/>
            <w:hideMark/>
            <w:tcPrChange w:id="380"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7D8DBCFF" w14:textId="44EF8A6F" w:rsidR="009B4BE3" w:rsidDel="002C0D45" w:rsidRDefault="009B4BE3">
            <w:pPr>
              <w:rPr>
                <w:del w:id="381" w:author="Ahmad Rafif" w:date="2025-09-23T21:09:00Z"/>
                <w:rFonts w:ascii="Arial" w:hAnsi="Arial" w:cs="Arial"/>
                <w:color w:val="000000"/>
                <w:sz w:val="20"/>
                <w:szCs w:val="20"/>
              </w:rPr>
            </w:pPr>
            <w:del w:id="382" w:author="Ahmad Rafif" w:date="2025-09-23T21:09:00Z">
              <w:r w:rsidDel="002C0D45">
                <w:rPr>
                  <w:rFonts w:ascii="Arial" w:hAnsi="Arial" w:cs="Arial"/>
                  <w:color w:val="000000"/>
                  <w:sz w:val="20"/>
                  <w:szCs w:val="20"/>
                </w:rPr>
                <w:delText>Weakness and Mitigation</w:delText>
              </w:r>
            </w:del>
          </w:p>
        </w:tc>
        <w:tc>
          <w:tcPr>
            <w:tcW w:w="1854" w:type="dxa"/>
            <w:gridSpan w:val="4"/>
            <w:tcBorders>
              <w:top w:val="nil"/>
              <w:left w:val="nil"/>
              <w:bottom w:val="single" w:sz="4" w:space="0" w:color="auto"/>
              <w:right w:val="single" w:sz="4" w:space="0" w:color="auto"/>
            </w:tcBorders>
            <w:noWrap/>
            <w:vAlign w:val="center"/>
            <w:hideMark/>
            <w:tcPrChange w:id="383"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419875A7" w14:textId="447FAA62" w:rsidR="009B4BE3" w:rsidDel="002C0D45" w:rsidRDefault="009B4BE3" w:rsidP="00AA76BD">
            <w:pPr>
              <w:jc w:val="center"/>
              <w:rPr>
                <w:del w:id="384" w:author="Ahmad Rafif" w:date="2025-09-23T21:09:00Z"/>
                <w:rFonts w:ascii="Arial" w:hAnsi="Arial" w:cs="Arial"/>
                <w:color w:val="000000"/>
                <w:sz w:val="20"/>
                <w:szCs w:val="20"/>
              </w:rPr>
            </w:pPr>
            <w:del w:id="385" w:author="Ahmad Rafif" w:date="2025-09-23T21:09:00Z">
              <w:r w:rsidDel="002C0D45">
                <w:rPr>
                  <w:rFonts w:ascii="Arial" w:hAnsi="Arial" w:cs="Arial"/>
                  <w:color w:val="000000"/>
                  <w:sz w:val="20"/>
                  <w:szCs w:val="20"/>
                </w:rPr>
                <w:delText>14</w:delText>
              </w:r>
            </w:del>
          </w:p>
        </w:tc>
      </w:tr>
      <w:tr w:rsidR="009B4BE3" w:rsidDel="002C0D45" w14:paraId="642210DA" w14:textId="72D3D728" w:rsidTr="00E90F2D">
        <w:trPr>
          <w:trHeight w:val="288"/>
          <w:del w:id="386" w:author="Ahmad Rafif" w:date="2025-09-23T21:09:00Z"/>
          <w:trPrChange w:id="387"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388"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702F15CB" w14:textId="6BC821FA" w:rsidR="009B4BE3" w:rsidDel="002C0D45" w:rsidRDefault="009B4BE3">
            <w:pPr>
              <w:rPr>
                <w:del w:id="389"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390"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59640800" w14:textId="756A0B84" w:rsidR="009B4BE3" w:rsidDel="002C0D45" w:rsidRDefault="009B4BE3">
            <w:pPr>
              <w:rPr>
                <w:del w:id="391" w:author="Ahmad Rafif" w:date="2025-09-23T21:09:00Z"/>
                <w:rFonts w:ascii="Arial" w:hAnsi="Arial" w:cs="Arial"/>
                <w:color w:val="000000"/>
                <w:sz w:val="20"/>
                <w:szCs w:val="20"/>
              </w:rPr>
            </w:pPr>
            <w:del w:id="392" w:author="Ahmad Rafif" w:date="2025-09-23T21:09:00Z">
              <w:r w:rsidDel="002C0D45">
                <w:rPr>
                  <w:rFonts w:ascii="Arial" w:hAnsi="Arial" w:cs="Arial"/>
                  <w:color w:val="000000"/>
                  <w:sz w:val="20"/>
                  <w:szCs w:val="20"/>
                </w:rPr>
                <w:delText>1.4.2</w:delText>
              </w:r>
            </w:del>
          </w:p>
        </w:tc>
        <w:tc>
          <w:tcPr>
            <w:tcW w:w="5136" w:type="dxa"/>
            <w:tcBorders>
              <w:top w:val="nil"/>
              <w:left w:val="nil"/>
              <w:bottom w:val="single" w:sz="4" w:space="0" w:color="auto"/>
              <w:right w:val="single" w:sz="4" w:space="0" w:color="auto"/>
            </w:tcBorders>
            <w:noWrap/>
            <w:vAlign w:val="center"/>
            <w:hideMark/>
            <w:tcPrChange w:id="393"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6D93E08F" w14:textId="01582EF1" w:rsidR="009B4BE3" w:rsidDel="002C0D45" w:rsidRDefault="009B4BE3">
            <w:pPr>
              <w:rPr>
                <w:del w:id="394" w:author="Ahmad Rafif" w:date="2025-09-23T21:09:00Z"/>
                <w:rFonts w:ascii="Arial" w:hAnsi="Arial" w:cs="Arial"/>
                <w:color w:val="000000"/>
                <w:sz w:val="20"/>
                <w:szCs w:val="20"/>
              </w:rPr>
            </w:pPr>
            <w:del w:id="395" w:author="Ahmad Rafif" w:date="2025-09-23T21:09:00Z">
              <w:r w:rsidDel="002C0D45">
                <w:rPr>
                  <w:rFonts w:ascii="Arial" w:hAnsi="Arial" w:cs="Arial"/>
                  <w:color w:val="000000"/>
                  <w:sz w:val="20"/>
                  <w:szCs w:val="20"/>
                </w:rPr>
                <w:delText>Data Mapping</w:delText>
              </w:r>
            </w:del>
          </w:p>
        </w:tc>
        <w:tc>
          <w:tcPr>
            <w:tcW w:w="1854" w:type="dxa"/>
            <w:gridSpan w:val="4"/>
            <w:tcBorders>
              <w:top w:val="nil"/>
              <w:left w:val="nil"/>
              <w:bottom w:val="single" w:sz="4" w:space="0" w:color="auto"/>
              <w:right w:val="single" w:sz="4" w:space="0" w:color="auto"/>
            </w:tcBorders>
            <w:noWrap/>
            <w:vAlign w:val="center"/>
            <w:hideMark/>
            <w:tcPrChange w:id="396"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5D1AB1C1" w14:textId="321F38D3" w:rsidR="009B4BE3" w:rsidDel="002C0D45" w:rsidRDefault="009B4BE3" w:rsidP="00AA76BD">
            <w:pPr>
              <w:jc w:val="center"/>
              <w:rPr>
                <w:del w:id="397" w:author="Ahmad Rafif" w:date="2025-09-23T21:09:00Z"/>
                <w:rFonts w:ascii="Arial" w:hAnsi="Arial" w:cs="Arial"/>
                <w:color w:val="000000"/>
                <w:sz w:val="20"/>
                <w:szCs w:val="20"/>
              </w:rPr>
            </w:pPr>
            <w:del w:id="398" w:author="Ahmad Rafif" w:date="2025-09-23T21:09:00Z">
              <w:r w:rsidDel="002C0D45">
                <w:rPr>
                  <w:rFonts w:ascii="Arial" w:hAnsi="Arial" w:cs="Arial"/>
                  <w:color w:val="000000"/>
                  <w:sz w:val="20"/>
                  <w:szCs w:val="20"/>
                </w:rPr>
                <w:delText>14</w:delText>
              </w:r>
            </w:del>
          </w:p>
        </w:tc>
      </w:tr>
      <w:tr w:rsidR="009B4BE3" w:rsidDel="002C0D45" w14:paraId="017B5F85" w14:textId="7FEC91EB" w:rsidTr="00E90F2D">
        <w:trPr>
          <w:trHeight w:val="288"/>
          <w:del w:id="399" w:author="Ahmad Rafif" w:date="2025-09-23T21:09:00Z"/>
          <w:trPrChange w:id="400"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401"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09ED6FF0" w14:textId="43F217EF" w:rsidR="009B4BE3" w:rsidDel="002C0D45" w:rsidRDefault="009B4BE3">
            <w:pPr>
              <w:rPr>
                <w:del w:id="402"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403"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74EBFD83" w14:textId="74977FFA" w:rsidR="009B4BE3" w:rsidDel="002C0D45" w:rsidRDefault="009B4BE3">
            <w:pPr>
              <w:rPr>
                <w:del w:id="404" w:author="Ahmad Rafif" w:date="2025-09-23T21:09:00Z"/>
                <w:rFonts w:ascii="Arial" w:hAnsi="Arial" w:cs="Arial"/>
                <w:color w:val="000000"/>
                <w:sz w:val="20"/>
                <w:szCs w:val="20"/>
              </w:rPr>
            </w:pPr>
            <w:del w:id="405" w:author="Ahmad Rafif" w:date="2025-09-23T21:09:00Z">
              <w:r w:rsidDel="002C0D45">
                <w:rPr>
                  <w:rFonts w:ascii="Arial" w:hAnsi="Arial" w:cs="Arial"/>
                  <w:color w:val="000000"/>
                  <w:sz w:val="20"/>
                  <w:szCs w:val="20"/>
                </w:rPr>
                <w:delText>1.4.3</w:delText>
              </w:r>
            </w:del>
          </w:p>
        </w:tc>
        <w:tc>
          <w:tcPr>
            <w:tcW w:w="5136" w:type="dxa"/>
            <w:tcBorders>
              <w:top w:val="nil"/>
              <w:left w:val="nil"/>
              <w:bottom w:val="single" w:sz="4" w:space="0" w:color="auto"/>
              <w:right w:val="single" w:sz="4" w:space="0" w:color="auto"/>
            </w:tcBorders>
            <w:noWrap/>
            <w:vAlign w:val="center"/>
            <w:hideMark/>
            <w:tcPrChange w:id="406"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1C6974B1" w14:textId="1B0E149B" w:rsidR="009B4BE3" w:rsidDel="002C0D45" w:rsidRDefault="009B4BE3">
            <w:pPr>
              <w:rPr>
                <w:del w:id="407" w:author="Ahmad Rafif" w:date="2025-09-23T21:09:00Z"/>
                <w:rFonts w:ascii="Arial" w:hAnsi="Arial" w:cs="Arial"/>
                <w:color w:val="000000"/>
                <w:sz w:val="20"/>
                <w:szCs w:val="20"/>
              </w:rPr>
            </w:pPr>
            <w:del w:id="408" w:author="Ahmad Rafif" w:date="2025-09-23T21:09:00Z">
              <w:r w:rsidDel="002C0D45">
                <w:rPr>
                  <w:rFonts w:ascii="Arial" w:hAnsi="Arial" w:cs="Arial"/>
                  <w:color w:val="000000"/>
                  <w:sz w:val="20"/>
                  <w:szCs w:val="20"/>
                </w:rPr>
                <w:delText>Success Outcome</w:delText>
              </w:r>
            </w:del>
          </w:p>
        </w:tc>
        <w:tc>
          <w:tcPr>
            <w:tcW w:w="1854" w:type="dxa"/>
            <w:gridSpan w:val="4"/>
            <w:tcBorders>
              <w:top w:val="nil"/>
              <w:left w:val="nil"/>
              <w:bottom w:val="single" w:sz="4" w:space="0" w:color="auto"/>
              <w:right w:val="single" w:sz="4" w:space="0" w:color="auto"/>
            </w:tcBorders>
            <w:noWrap/>
            <w:vAlign w:val="center"/>
            <w:hideMark/>
            <w:tcPrChange w:id="409"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14AE6592" w14:textId="5EC9D490" w:rsidR="009B4BE3" w:rsidDel="002C0D45" w:rsidRDefault="009B4BE3" w:rsidP="00AA76BD">
            <w:pPr>
              <w:jc w:val="center"/>
              <w:rPr>
                <w:del w:id="410" w:author="Ahmad Rafif" w:date="2025-09-23T21:09:00Z"/>
                <w:rFonts w:ascii="Arial" w:hAnsi="Arial" w:cs="Arial"/>
                <w:color w:val="000000"/>
                <w:sz w:val="20"/>
                <w:szCs w:val="20"/>
              </w:rPr>
            </w:pPr>
            <w:del w:id="411" w:author="Ahmad Rafif" w:date="2025-09-23T21:09:00Z">
              <w:r w:rsidDel="002C0D45">
                <w:rPr>
                  <w:rFonts w:ascii="Arial" w:hAnsi="Arial" w:cs="Arial"/>
                  <w:color w:val="000000"/>
                  <w:sz w:val="20"/>
                  <w:szCs w:val="20"/>
                </w:rPr>
                <w:delText>14</w:delText>
              </w:r>
            </w:del>
          </w:p>
        </w:tc>
      </w:tr>
      <w:tr w:rsidR="009B4BE3" w:rsidDel="002C0D45" w14:paraId="003B83C8" w14:textId="1DF0E1BF" w:rsidTr="00E90F2D">
        <w:trPr>
          <w:trHeight w:val="288"/>
          <w:del w:id="412" w:author="Ahmad Rafif" w:date="2025-09-23T21:09:00Z"/>
          <w:trPrChange w:id="413"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414"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750C1DBF" w14:textId="31A6DD02" w:rsidR="009B4BE3" w:rsidDel="002C0D45" w:rsidRDefault="009B4BE3">
            <w:pPr>
              <w:rPr>
                <w:del w:id="415"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416"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CDE1D93" w14:textId="6F898413" w:rsidR="009B4BE3" w:rsidDel="002C0D45" w:rsidRDefault="009B4BE3">
            <w:pPr>
              <w:rPr>
                <w:del w:id="417" w:author="Ahmad Rafif" w:date="2025-09-23T21:09:00Z"/>
                <w:rFonts w:ascii="Arial" w:hAnsi="Arial" w:cs="Arial"/>
                <w:color w:val="000000"/>
                <w:sz w:val="20"/>
                <w:szCs w:val="20"/>
              </w:rPr>
            </w:pPr>
            <w:del w:id="418" w:author="Ahmad Rafif" w:date="2025-09-23T21:09:00Z">
              <w:r w:rsidDel="002C0D45">
                <w:rPr>
                  <w:rFonts w:ascii="Arial" w:hAnsi="Arial" w:cs="Arial"/>
                  <w:color w:val="000000"/>
                  <w:sz w:val="20"/>
                  <w:szCs w:val="20"/>
                </w:rPr>
                <w:delText>1.4.4</w:delText>
              </w:r>
            </w:del>
          </w:p>
        </w:tc>
        <w:tc>
          <w:tcPr>
            <w:tcW w:w="5136" w:type="dxa"/>
            <w:tcBorders>
              <w:top w:val="nil"/>
              <w:left w:val="nil"/>
              <w:bottom w:val="single" w:sz="4" w:space="0" w:color="auto"/>
              <w:right w:val="single" w:sz="4" w:space="0" w:color="auto"/>
            </w:tcBorders>
            <w:noWrap/>
            <w:vAlign w:val="center"/>
            <w:hideMark/>
            <w:tcPrChange w:id="419"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20217914" w14:textId="5C8FB7EC" w:rsidR="009B4BE3" w:rsidDel="002C0D45" w:rsidRDefault="009B4BE3">
            <w:pPr>
              <w:rPr>
                <w:del w:id="420" w:author="Ahmad Rafif" w:date="2025-09-23T21:09:00Z"/>
                <w:rFonts w:ascii="Arial" w:hAnsi="Arial" w:cs="Arial"/>
                <w:color w:val="000000"/>
                <w:sz w:val="20"/>
                <w:szCs w:val="20"/>
              </w:rPr>
            </w:pPr>
            <w:del w:id="421" w:author="Ahmad Rafif" w:date="2025-09-23T21:09:00Z">
              <w:r w:rsidDel="002C0D45">
                <w:rPr>
                  <w:rFonts w:ascii="Arial" w:hAnsi="Arial" w:cs="Arial"/>
                  <w:color w:val="000000"/>
                  <w:sz w:val="20"/>
                  <w:szCs w:val="20"/>
                </w:rPr>
                <w:delText>Error Handling</w:delText>
              </w:r>
            </w:del>
          </w:p>
        </w:tc>
        <w:tc>
          <w:tcPr>
            <w:tcW w:w="1854" w:type="dxa"/>
            <w:gridSpan w:val="4"/>
            <w:tcBorders>
              <w:top w:val="nil"/>
              <w:left w:val="nil"/>
              <w:bottom w:val="single" w:sz="4" w:space="0" w:color="auto"/>
              <w:right w:val="single" w:sz="4" w:space="0" w:color="auto"/>
            </w:tcBorders>
            <w:noWrap/>
            <w:vAlign w:val="center"/>
            <w:hideMark/>
            <w:tcPrChange w:id="422"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3F2EC4AA" w14:textId="7318EAB4" w:rsidR="009B4BE3" w:rsidDel="002C0D45" w:rsidRDefault="009B4BE3" w:rsidP="00AA76BD">
            <w:pPr>
              <w:jc w:val="center"/>
              <w:rPr>
                <w:del w:id="423" w:author="Ahmad Rafif" w:date="2025-09-23T21:09:00Z"/>
                <w:rFonts w:ascii="Arial" w:hAnsi="Arial" w:cs="Arial"/>
                <w:color w:val="000000"/>
                <w:sz w:val="20"/>
                <w:szCs w:val="20"/>
              </w:rPr>
            </w:pPr>
            <w:del w:id="424" w:author="Ahmad Rafif" w:date="2025-09-23T21:09:00Z">
              <w:r w:rsidDel="002C0D45">
                <w:rPr>
                  <w:rFonts w:ascii="Arial" w:hAnsi="Arial" w:cs="Arial"/>
                  <w:color w:val="000000"/>
                  <w:sz w:val="20"/>
                  <w:szCs w:val="20"/>
                </w:rPr>
                <w:delText>15</w:delText>
              </w:r>
            </w:del>
          </w:p>
        </w:tc>
      </w:tr>
      <w:tr w:rsidR="009B4BE3" w:rsidDel="002C0D45" w14:paraId="02CD8E96" w14:textId="37A6E8B0" w:rsidTr="00E90F2D">
        <w:trPr>
          <w:trHeight w:val="288"/>
          <w:del w:id="425" w:author="Ahmad Rafif" w:date="2025-09-23T21:09:00Z"/>
          <w:trPrChange w:id="426"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427"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063B30DA" w14:textId="3D1114A9" w:rsidR="009B4BE3" w:rsidDel="002C0D45" w:rsidRDefault="009B4BE3">
            <w:pPr>
              <w:rPr>
                <w:del w:id="428"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429"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27CDE095" w14:textId="196DA366" w:rsidR="009B4BE3" w:rsidDel="002C0D45" w:rsidRDefault="009B4BE3">
            <w:pPr>
              <w:rPr>
                <w:del w:id="430" w:author="Ahmad Rafif" w:date="2025-09-23T21:09:00Z"/>
                <w:rFonts w:ascii="Arial" w:hAnsi="Arial" w:cs="Arial"/>
                <w:color w:val="000000"/>
                <w:sz w:val="20"/>
                <w:szCs w:val="20"/>
              </w:rPr>
            </w:pPr>
            <w:del w:id="431" w:author="Ahmad Rafif" w:date="2025-09-23T21:09:00Z">
              <w:r w:rsidDel="002C0D45">
                <w:rPr>
                  <w:rFonts w:ascii="Arial" w:hAnsi="Arial" w:cs="Arial"/>
                  <w:color w:val="000000"/>
                  <w:sz w:val="20"/>
                  <w:szCs w:val="20"/>
                </w:rPr>
                <w:delText>1.5</w:delText>
              </w:r>
            </w:del>
          </w:p>
        </w:tc>
        <w:tc>
          <w:tcPr>
            <w:tcW w:w="5136" w:type="dxa"/>
            <w:tcBorders>
              <w:top w:val="nil"/>
              <w:left w:val="nil"/>
              <w:bottom w:val="single" w:sz="4" w:space="0" w:color="auto"/>
              <w:right w:val="single" w:sz="4" w:space="0" w:color="auto"/>
            </w:tcBorders>
            <w:noWrap/>
            <w:vAlign w:val="center"/>
            <w:hideMark/>
            <w:tcPrChange w:id="432"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202D7D9F" w14:textId="22FA04BE" w:rsidR="009B4BE3" w:rsidDel="002C0D45" w:rsidRDefault="009B4BE3">
            <w:pPr>
              <w:rPr>
                <w:del w:id="433" w:author="Ahmad Rafif" w:date="2025-09-23T21:09:00Z"/>
                <w:rFonts w:ascii="Arial" w:hAnsi="Arial" w:cs="Arial"/>
                <w:color w:val="000000"/>
                <w:sz w:val="20"/>
                <w:szCs w:val="20"/>
              </w:rPr>
            </w:pPr>
            <w:del w:id="434" w:author="Ahmad Rafif" w:date="2025-09-23T21:09:00Z">
              <w:r w:rsidDel="002C0D45">
                <w:rPr>
                  <w:rFonts w:ascii="Arial" w:hAnsi="Arial" w:cs="Arial"/>
                  <w:color w:val="000000"/>
                  <w:sz w:val="20"/>
                  <w:szCs w:val="20"/>
                </w:rPr>
                <w:delText>Intranet Update</w:delText>
              </w:r>
            </w:del>
          </w:p>
        </w:tc>
        <w:tc>
          <w:tcPr>
            <w:tcW w:w="1854" w:type="dxa"/>
            <w:gridSpan w:val="4"/>
            <w:tcBorders>
              <w:top w:val="nil"/>
              <w:left w:val="nil"/>
              <w:bottom w:val="single" w:sz="4" w:space="0" w:color="auto"/>
              <w:right w:val="single" w:sz="4" w:space="0" w:color="auto"/>
            </w:tcBorders>
            <w:noWrap/>
            <w:vAlign w:val="center"/>
            <w:hideMark/>
            <w:tcPrChange w:id="435"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0C3906FB" w14:textId="1E622EB7" w:rsidR="009B4BE3" w:rsidDel="002C0D45" w:rsidRDefault="009B4BE3" w:rsidP="00AA76BD">
            <w:pPr>
              <w:jc w:val="center"/>
              <w:rPr>
                <w:del w:id="436" w:author="Ahmad Rafif" w:date="2025-09-23T21:09:00Z"/>
                <w:rFonts w:ascii="Arial" w:hAnsi="Arial" w:cs="Arial"/>
                <w:color w:val="000000"/>
                <w:sz w:val="20"/>
                <w:szCs w:val="20"/>
              </w:rPr>
            </w:pPr>
            <w:del w:id="437" w:author="Ahmad Rafif" w:date="2025-09-23T21:09:00Z">
              <w:r w:rsidDel="002C0D45">
                <w:rPr>
                  <w:rFonts w:ascii="Arial" w:hAnsi="Arial" w:cs="Arial"/>
                  <w:color w:val="000000"/>
                  <w:sz w:val="20"/>
                  <w:szCs w:val="20"/>
                </w:rPr>
                <w:delText>15</w:delText>
              </w:r>
            </w:del>
          </w:p>
        </w:tc>
      </w:tr>
      <w:tr w:rsidR="009B4BE3" w:rsidDel="002C0D45" w14:paraId="35CFD98D" w14:textId="0A6374F8" w:rsidTr="00E90F2D">
        <w:trPr>
          <w:trHeight w:val="288"/>
          <w:del w:id="438" w:author="Ahmad Rafif" w:date="2025-09-23T21:09:00Z"/>
          <w:trPrChange w:id="439"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440"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22E3BF96" w14:textId="19398959" w:rsidR="009B4BE3" w:rsidDel="002C0D45" w:rsidRDefault="009B4BE3">
            <w:pPr>
              <w:rPr>
                <w:del w:id="441"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442"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1639AA56" w14:textId="510C2414" w:rsidR="009B4BE3" w:rsidDel="002C0D45" w:rsidRDefault="009B4BE3">
            <w:pPr>
              <w:rPr>
                <w:del w:id="443" w:author="Ahmad Rafif" w:date="2025-09-23T21:09:00Z"/>
                <w:rFonts w:ascii="Arial" w:hAnsi="Arial" w:cs="Arial"/>
                <w:color w:val="000000"/>
                <w:sz w:val="20"/>
                <w:szCs w:val="20"/>
              </w:rPr>
            </w:pPr>
            <w:del w:id="444" w:author="Ahmad Rafif" w:date="2025-09-23T21:09:00Z">
              <w:r w:rsidDel="002C0D45">
                <w:rPr>
                  <w:rFonts w:ascii="Arial" w:hAnsi="Arial" w:cs="Arial"/>
                  <w:color w:val="000000"/>
                  <w:sz w:val="20"/>
                  <w:szCs w:val="20"/>
                </w:rPr>
                <w:delText>1.5.1</w:delText>
              </w:r>
            </w:del>
          </w:p>
        </w:tc>
        <w:tc>
          <w:tcPr>
            <w:tcW w:w="5136" w:type="dxa"/>
            <w:tcBorders>
              <w:top w:val="nil"/>
              <w:left w:val="nil"/>
              <w:bottom w:val="single" w:sz="4" w:space="0" w:color="auto"/>
              <w:right w:val="single" w:sz="4" w:space="0" w:color="auto"/>
            </w:tcBorders>
            <w:noWrap/>
            <w:vAlign w:val="center"/>
            <w:hideMark/>
            <w:tcPrChange w:id="445"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3D4866FE" w14:textId="3D534B6F" w:rsidR="009B4BE3" w:rsidDel="002C0D45" w:rsidRDefault="009B4BE3">
            <w:pPr>
              <w:rPr>
                <w:del w:id="446" w:author="Ahmad Rafif" w:date="2025-09-23T21:09:00Z"/>
                <w:rFonts w:ascii="Arial" w:hAnsi="Arial" w:cs="Arial"/>
                <w:color w:val="000000"/>
                <w:sz w:val="20"/>
                <w:szCs w:val="20"/>
              </w:rPr>
            </w:pPr>
            <w:del w:id="447" w:author="Ahmad Rafif" w:date="2025-09-23T21:09:00Z">
              <w:r w:rsidDel="002C0D45">
                <w:rPr>
                  <w:rFonts w:ascii="Arial" w:hAnsi="Arial" w:cs="Arial"/>
                  <w:color w:val="000000"/>
                  <w:sz w:val="20"/>
                  <w:szCs w:val="20"/>
                </w:rPr>
                <w:delText>Design Rationale</w:delText>
              </w:r>
            </w:del>
          </w:p>
        </w:tc>
        <w:tc>
          <w:tcPr>
            <w:tcW w:w="1854" w:type="dxa"/>
            <w:gridSpan w:val="4"/>
            <w:tcBorders>
              <w:top w:val="nil"/>
              <w:left w:val="nil"/>
              <w:bottom w:val="single" w:sz="4" w:space="0" w:color="auto"/>
              <w:right w:val="single" w:sz="4" w:space="0" w:color="auto"/>
            </w:tcBorders>
            <w:noWrap/>
            <w:vAlign w:val="center"/>
            <w:hideMark/>
            <w:tcPrChange w:id="448"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1DA3F3E2" w14:textId="6B753447" w:rsidR="009B4BE3" w:rsidDel="002C0D45" w:rsidRDefault="009B4BE3" w:rsidP="00AA76BD">
            <w:pPr>
              <w:jc w:val="center"/>
              <w:rPr>
                <w:del w:id="449" w:author="Ahmad Rafif" w:date="2025-09-23T21:09:00Z"/>
                <w:rFonts w:ascii="Arial" w:hAnsi="Arial" w:cs="Arial"/>
                <w:color w:val="000000"/>
                <w:sz w:val="20"/>
                <w:szCs w:val="20"/>
              </w:rPr>
            </w:pPr>
            <w:del w:id="450" w:author="Ahmad Rafif" w:date="2025-09-23T21:09:00Z">
              <w:r w:rsidDel="002C0D45">
                <w:rPr>
                  <w:rFonts w:ascii="Arial" w:hAnsi="Arial" w:cs="Arial"/>
                  <w:color w:val="000000"/>
                  <w:sz w:val="20"/>
                  <w:szCs w:val="20"/>
                </w:rPr>
                <w:delText>16</w:delText>
              </w:r>
            </w:del>
          </w:p>
        </w:tc>
      </w:tr>
      <w:tr w:rsidR="009B4BE3" w:rsidDel="002C0D45" w14:paraId="4B10041A" w14:textId="4676EAE1" w:rsidTr="00E90F2D">
        <w:trPr>
          <w:trHeight w:val="288"/>
          <w:del w:id="451" w:author="Ahmad Rafif" w:date="2025-09-23T21:09:00Z"/>
          <w:trPrChange w:id="452"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453"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01D9D5C3" w14:textId="248AF43C" w:rsidR="009B4BE3" w:rsidDel="002C0D45" w:rsidRDefault="009B4BE3">
            <w:pPr>
              <w:rPr>
                <w:del w:id="454"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455"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1CEA3DA8" w14:textId="0019F1F9" w:rsidR="009B4BE3" w:rsidDel="002C0D45" w:rsidRDefault="009B4BE3">
            <w:pPr>
              <w:rPr>
                <w:del w:id="456" w:author="Ahmad Rafif" w:date="2025-09-23T21:09:00Z"/>
                <w:rFonts w:ascii="Arial" w:hAnsi="Arial" w:cs="Arial"/>
                <w:color w:val="000000"/>
                <w:sz w:val="20"/>
                <w:szCs w:val="20"/>
              </w:rPr>
            </w:pPr>
            <w:del w:id="457" w:author="Ahmad Rafif" w:date="2025-09-23T21:09:00Z">
              <w:r w:rsidDel="002C0D45">
                <w:rPr>
                  <w:rFonts w:ascii="Arial" w:hAnsi="Arial" w:cs="Arial"/>
                  <w:color w:val="000000"/>
                  <w:sz w:val="20"/>
                  <w:szCs w:val="20"/>
                </w:rPr>
                <w:delText>1.5.1.1</w:delText>
              </w:r>
            </w:del>
          </w:p>
        </w:tc>
        <w:tc>
          <w:tcPr>
            <w:tcW w:w="5136" w:type="dxa"/>
            <w:tcBorders>
              <w:top w:val="nil"/>
              <w:left w:val="nil"/>
              <w:bottom w:val="single" w:sz="4" w:space="0" w:color="auto"/>
              <w:right w:val="single" w:sz="4" w:space="0" w:color="auto"/>
            </w:tcBorders>
            <w:noWrap/>
            <w:vAlign w:val="center"/>
            <w:hideMark/>
            <w:tcPrChange w:id="458"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614C2921" w14:textId="72DCAC35" w:rsidR="009B4BE3" w:rsidDel="002C0D45" w:rsidRDefault="009B4BE3">
            <w:pPr>
              <w:rPr>
                <w:del w:id="459" w:author="Ahmad Rafif" w:date="2025-09-23T21:09:00Z"/>
                <w:rFonts w:ascii="Arial" w:hAnsi="Arial" w:cs="Arial"/>
                <w:color w:val="000000"/>
                <w:sz w:val="20"/>
                <w:szCs w:val="20"/>
              </w:rPr>
            </w:pPr>
            <w:del w:id="460" w:author="Ahmad Rafif" w:date="2025-09-23T21:09:00Z">
              <w:r w:rsidDel="002C0D45">
                <w:rPr>
                  <w:rFonts w:ascii="Arial" w:hAnsi="Arial" w:cs="Arial"/>
                  <w:color w:val="000000"/>
                  <w:sz w:val="20"/>
                  <w:szCs w:val="20"/>
                </w:rPr>
                <w:delText>Mechanism</w:delText>
              </w:r>
            </w:del>
          </w:p>
        </w:tc>
        <w:tc>
          <w:tcPr>
            <w:tcW w:w="1854" w:type="dxa"/>
            <w:gridSpan w:val="4"/>
            <w:tcBorders>
              <w:top w:val="nil"/>
              <w:left w:val="nil"/>
              <w:bottom w:val="single" w:sz="4" w:space="0" w:color="auto"/>
              <w:right w:val="single" w:sz="4" w:space="0" w:color="auto"/>
            </w:tcBorders>
            <w:noWrap/>
            <w:vAlign w:val="center"/>
            <w:hideMark/>
            <w:tcPrChange w:id="461"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41D2B253" w14:textId="7940CFF5" w:rsidR="009B4BE3" w:rsidDel="002C0D45" w:rsidRDefault="009B4BE3" w:rsidP="00AA76BD">
            <w:pPr>
              <w:jc w:val="center"/>
              <w:rPr>
                <w:del w:id="462" w:author="Ahmad Rafif" w:date="2025-09-23T21:09:00Z"/>
                <w:rFonts w:ascii="Arial" w:hAnsi="Arial" w:cs="Arial"/>
                <w:color w:val="000000"/>
                <w:sz w:val="20"/>
                <w:szCs w:val="20"/>
              </w:rPr>
            </w:pPr>
            <w:del w:id="463" w:author="Ahmad Rafif" w:date="2025-09-23T21:09:00Z">
              <w:r w:rsidDel="002C0D45">
                <w:rPr>
                  <w:rFonts w:ascii="Arial" w:hAnsi="Arial" w:cs="Arial"/>
                  <w:color w:val="000000"/>
                  <w:sz w:val="20"/>
                  <w:szCs w:val="20"/>
                </w:rPr>
                <w:delText>16</w:delText>
              </w:r>
            </w:del>
          </w:p>
        </w:tc>
      </w:tr>
      <w:tr w:rsidR="009B4BE3" w:rsidDel="002C0D45" w14:paraId="34D5900A" w14:textId="4721DBF0" w:rsidTr="00E90F2D">
        <w:trPr>
          <w:trHeight w:val="288"/>
          <w:del w:id="464" w:author="Ahmad Rafif" w:date="2025-09-23T21:09:00Z"/>
          <w:trPrChange w:id="465"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466"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407A2D24" w14:textId="5B1DA3C3" w:rsidR="009B4BE3" w:rsidDel="002C0D45" w:rsidRDefault="009B4BE3">
            <w:pPr>
              <w:rPr>
                <w:del w:id="467"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468"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2A2293CC" w14:textId="40D70876" w:rsidR="009B4BE3" w:rsidDel="002C0D45" w:rsidRDefault="009B4BE3">
            <w:pPr>
              <w:rPr>
                <w:del w:id="469" w:author="Ahmad Rafif" w:date="2025-09-23T21:09:00Z"/>
                <w:rFonts w:ascii="Arial" w:hAnsi="Arial" w:cs="Arial"/>
                <w:color w:val="000000"/>
                <w:sz w:val="20"/>
                <w:szCs w:val="20"/>
              </w:rPr>
            </w:pPr>
            <w:del w:id="470" w:author="Ahmad Rafif" w:date="2025-09-23T21:09:00Z">
              <w:r w:rsidDel="002C0D45">
                <w:rPr>
                  <w:rFonts w:ascii="Arial" w:hAnsi="Arial" w:cs="Arial"/>
                  <w:color w:val="000000"/>
                  <w:sz w:val="20"/>
                  <w:szCs w:val="20"/>
                </w:rPr>
                <w:delText>1.5.1.2</w:delText>
              </w:r>
            </w:del>
          </w:p>
        </w:tc>
        <w:tc>
          <w:tcPr>
            <w:tcW w:w="5136" w:type="dxa"/>
            <w:tcBorders>
              <w:top w:val="nil"/>
              <w:left w:val="nil"/>
              <w:bottom w:val="single" w:sz="4" w:space="0" w:color="auto"/>
              <w:right w:val="single" w:sz="4" w:space="0" w:color="auto"/>
            </w:tcBorders>
            <w:noWrap/>
            <w:vAlign w:val="center"/>
            <w:hideMark/>
            <w:tcPrChange w:id="471"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0B8CCB29" w14:textId="1E100E3B" w:rsidR="009B4BE3" w:rsidDel="002C0D45" w:rsidRDefault="009B4BE3">
            <w:pPr>
              <w:rPr>
                <w:del w:id="472" w:author="Ahmad Rafif" w:date="2025-09-23T21:09:00Z"/>
                <w:rFonts w:ascii="Arial" w:hAnsi="Arial" w:cs="Arial"/>
                <w:color w:val="000000"/>
                <w:sz w:val="20"/>
                <w:szCs w:val="20"/>
              </w:rPr>
            </w:pPr>
            <w:del w:id="473" w:author="Ahmad Rafif" w:date="2025-09-23T21:09:00Z">
              <w:r w:rsidDel="002C0D45">
                <w:rPr>
                  <w:rFonts w:ascii="Arial" w:hAnsi="Arial" w:cs="Arial"/>
                  <w:color w:val="000000"/>
                  <w:sz w:val="20"/>
                  <w:szCs w:val="20"/>
                </w:rPr>
                <w:delText>Advantage</w:delText>
              </w:r>
            </w:del>
          </w:p>
        </w:tc>
        <w:tc>
          <w:tcPr>
            <w:tcW w:w="1854" w:type="dxa"/>
            <w:gridSpan w:val="4"/>
            <w:tcBorders>
              <w:top w:val="nil"/>
              <w:left w:val="nil"/>
              <w:bottom w:val="single" w:sz="4" w:space="0" w:color="auto"/>
              <w:right w:val="single" w:sz="4" w:space="0" w:color="auto"/>
            </w:tcBorders>
            <w:noWrap/>
            <w:vAlign w:val="center"/>
            <w:hideMark/>
            <w:tcPrChange w:id="474"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335A9366" w14:textId="0F04D311" w:rsidR="009B4BE3" w:rsidDel="002C0D45" w:rsidRDefault="009B4BE3" w:rsidP="00AA76BD">
            <w:pPr>
              <w:jc w:val="center"/>
              <w:rPr>
                <w:del w:id="475" w:author="Ahmad Rafif" w:date="2025-09-23T21:09:00Z"/>
                <w:rFonts w:ascii="Arial" w:hAnsi="Arial" w:cs="Arial"/>
                <w:color w:val="000000"/>
                <w:sz w:val="20"/>
                <w:szCs w:val="20"/>
              </w:rPr>
            </w:pPr>
            <w:del w:id="476" w:author="Ahmad Rafif" w:date="2025-09-23T21:09:00Z">
              <w:r w:rsidDel="002C0D45">
                <w:rPr>
                  <w:rFonts w:ascii="Arial" w:hAnsi="Arial" w:cs="Arial"/>
                  <w:color w:val="000000"/>
                  <w:sz w:val="20"/>
                  <w:szCs w:val="20"/>
                </w:rPr>
                <w:delText>16</w:delText>
              </w:r>
            </w:del>
          </w:p>
        </w:tc>
      </w:tr>
      <w:tr w:rsidR="009B4BE3" w:rsidDel="002C0D45" w14:paraId="29CA907A" w14:textId="061E8F54" w:rsidTr="00E90F2D">
        <w:trPr>
          <w:trHeight w:val="288"/>
          <w:del w:id="477" w:author="Ahmad Rafif" w:date="2025-09-23T21:09:00Z"/>
          <w:trPrChange w:id="478"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479"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00039D43" w14:textId="78FF58D5" w:rsidR="009B4BE3" w:rsidDel="002C0D45" w:rsidRDefault="009B4BE3">
            <w:pPr>
              <w:rPr>
                <w:del w:id="480"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481"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25B4CDB6" w14:textId="4E0D6804" w:rsidR="009B4BE3" w:rsidDel="002C0D45" w:rsidRDefault="009B4BE3">
            <w:pPr>
              <w:rPr>
                <w:del w:id="482" w:author="Ahmad Rafif" w:date="2025-09-23T21:09:00Z"/>
                <w:rFonts w:ascii="Arial" w:hAnsi="Arial" w:cs="Arial"/>
                <w:color w:val="000000"/>
                <w:sz w:val="20"/>
                <w:szCs w:val="20"/>
              </w:rPr>
            </w:pPr>
            <w:del w:id="483" w:author="Ahmad Rafif" w:date="2025-09-23T21:09:00Z">
              <w:r w:rsidDel="002C0D45">
                <w:rPr>
                  <w:rFonts w:ascii="Arial" w:hAnsi="Arial" w:cs="Arial"/>
                  <w:color w:val="000000"/>
                  <w:sz w:val="20"/>
                  <w:szCs w:val="20"/>
                </w:rPr>
                <w:delText>1.5.1.3</w:delText>
              </w:r>
            </w:del>
          </w:p>
        </w:tc>
        <w:tc>
          <w:tcPr>
            <w:tcW w:w="5136" w:type="dxa"/>
            <w:tcBorders>
              <w:top w:val="nil"/>
              <w:left w:val="nil"/>
              <w:bottom w:val="single" w:sz="4" w:space="0" w:color="auto"/>
              <w:right w:val="single" w:sz="4" w:space="0" w:color="auto"/>
            </w:tcBorders>
            <w:noWrap/>
            <w:vAlign w:val="center"/>
            <w:hideMark/>
            <w:tcPrChange w:id="484"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244485B4" w14:textId="351375A4" w:rsidR="009B4BE3" w:rsidDel="002C0D45" w:rsidRDefault="009B4BE3">
            <w:pPr>
              <w:rPr>
                <w:del w:id="485" w:author="Ahmad Rafif" w:date="2025-09-23T21:09:00Z"/>
                <w:rFonts w:ascii="Arial" w:hAnsi="Arial" w:cs="Arial"/>
                <w:color w:val="000000"/>
                <w:sz w:val="20"/>
                <w:szCs w:val="20"/>
              </w:rPr>
            </w:pPr>
            <w:del w:id="486" w:author="Ahmad Rafif" w:date="2025-09-23T21:09:00Z">
              <w:r w:rsidDel="002C0D45">
                <w:rPr>
                  <w:rFonts w:ascii="Arial" w:hAnsi="Arial" w:cs="Arial"/>
                  <w:color w:val="000000"/>
                  <w:sz w:val="20"/>
                  <w:szCs w:val="20"/>
                </w:rPr>
                <w:delText>Weakness and Mitigation</w:delText>
              </w:r>
            </w:del>
          </w:p>
        </w:tc>
        <w:tc>
          <w:tcPr>
            <w:tcW w:w="1854" w:type="dxa"/>
            <w:gridSpan w:val="4"/>
            <w:tcBorders>
              <w:top w:val="nil"/>
              <w:left w:val="nil"/>
              <w:bottom w:val="single" w:sz="4" w:space="0" w:color="auto"/>
              <w:right w:val="single" w:sz="4" w:space="0" w:color="auto"/>
            </w:tcBorders>
            <w:noWrap/>
            <w:vAlign w:val="center"/>
            <w:hideMark/>
            <w:tcPrChange w:id="487"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73CA0FBC" w14:textId="5B37C8C8" w:rsidR="009B4BE3" w:rsidDel="002C0D45" w:rsidRDefault="009B4BE3" w:rsidP="00AA76BD">
            <w:pPr>
              <w:jc w:val="center"/>
              <w:rPr>
                <w:del w:id="488" w:author="Ahmad Rafif" w:date="2025-09-23T21:09:00Z"/>
                <w:rFonts w:ascii="Arial" w:hAnsi="Arial" w:cs="Arial"/>
                <w:color w:val="000000"/>
                <w:sz w:val="20"/>
                <w:szCs w:val="20"/>
              </w:rPr>
            </w:pPr>
            <w:del w:id="489" w:author="Ahmad Rafif" w:date="2025-09-23T21:09:00Z">
              <w:r w:rsidDel="002C0D45">
                <w:rPr>
                  <w:rFonts w:ascii="Arial" w:hAnsi="Arial" w:cs="Arial"/>
                  <w:color w:val="000000"/>
                  <w:sz w:val="20"/>
                  <w:szCs w:val="20"/>
                </w:rPr>
                <w:delText>16</w:delText>
              </w:r>
            </w:del>
          </w:p>
        </w:tc>
      </w:tr>
      <w:tr w:rsidR="009B4BE3" w:rsidDel="002C0D45" w14:paraId="19ED7AD2" w14:textId="6A998217" w:rsidTr="00E90F2D">
        <w:trPr>
          <w:trHeight w:val="288"/>
          <w:del w:id="490" w:author="Ahmad Rafif" w:date="2025-09-23T21:09:00Z"/>
          <w:trPrChange w:id="491"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492"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5B156D36" w14:textId="5D6D47DB" w:rsidR="009B4BE3" w:rsidDel="002C0D45" w:rsidRDefault="009B4BE3">
            <w:pPr>
              <w:rPr>
                <w:del w:id="493"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494"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00BA91A" w14:textId="4404F073" w:rsidR="009B4BE3" w:rsidDel="002C0D45" w:rsidRDefault="009B4BE3">
            <w:pPr>
              <w:rPr>
                <w:del w:id="495" w:author="Ahmad Rafif" w:date="2025-09-23T21:09:00Z"/>
                <w:rFonts w:ascii="Arial" w:hAnsi="Arial" w:cs="Arial"/>
                <w:color w:val="000000"/>
                <w:sz w:val="20"/>
                <w:szCs w:val="20"/>
              </w:rPr>
            </w:pPr>
            <w:del w:id="496" w:author="Ahmad Rafif" w:date="2025-09-23T21:09:00Z">
              <w:r w:rsidDel="002C0D45">
                <w:rPr>
                  <w:rFonts w:ascii="Arial" w:hAnsi="Arial" w:cs="Arial"/>
                  <w:color w:val="000000"/>
                  <w:sz w:val="20"/>
                  <w:szCs w:val="20"/>
                </w:rPr>
                <w:delText>1.5.2</w:delText>
              </w:r>
            </w:del>
          </w:p>
        </w:tc>
        <w:tc>
          <w:tcPr>
            <w:tcW w:w="5136" w:type="dxa"/>
            <w:tcBorders>
              <w:top w:val="nil"/>
              <w:left w:val="nil"/>
              <w:bottom w:val="single" w:sz="4" w:space="0" w:color="auto"/>
              <w:right w:val="single" w:sz="4" w:space="0" w:color="auto"/>
            </w:tcBorders>
            <w:noWrap/>
            <w:vAlign w:val="center"/>
            <w:hideMark/>
            <w:tcPrChange w:id="497"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3A632748" w14:textId="09E74893" w:rsidR="009B4BE3" w:rsidDel="002C0D45" w:rsidRDefault="009B4BE3">
            <w:pPr>
              <w:rPr>
                <w:del w:id="498" w:author="Ahmad Rafif" w:date="2025-09-23T21:09:00Z"/>
                <w:rFonts w:ascii="Arial" w:hAnsi="Arial" w:cs="Arial"/>
                <w:color w:val="000000"/>
                <w:sz w:val="20"/>
                <w:szCs w:val="20"/>
              </w:rPr>
            </w:pPr>
            <w:del w:id="499" w:author="Ahmad Rafif" w:date="2025-09-23T21:09:00Z">
              <w:r w:rsidDel="002C0D45">
                <w:rPr>
                  <w:rFonts w:ascii="Arial" w:hAnsi="Arial" w:cs="Arial"/>
                  <w:color w:val="000000"/>
                  <w:sz w:val="20"/>
                  <w:szCs w:val="20"/>
                </w:rPr>
                <w:delText>Data Mapping</w:delText>
              </w:r>
            </w:del>
          </w:p>
        </w:tc>
        <w:tc>
          <w:tcPr>
            <w:tcW w:w="1854" w:type="dxa"/>
            <w:gridSpan w:val="4"/>
            <w:tcBorders>
              <w:top w:val="nil"/>
              <w:left w:val="nil"/>
              <w:bottom w:val="single" w:sz="4" w:space="0" w:color="auto"/>
              <w:right w:val="single" w:sz="4" w:space="0" w:color="auto"/>
            </w:tcBorders>
            <w:noWrap/>
            <w:vAlign w:val="center"/>
            <w:hideMark/>
            <w:tcPrChange w:id="500"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08E6D106" w14:textId="5BC33372" w:rsidR="009B4BE3" w:rsidDel="002C0D45" w:rsidRDefault="009B4BE3" w:rsidP="00AA76BD">
            <w:pPr>
              <w:jc w:val="center"/>
              <w:rPr>
                <w:del w:id="501" w:author="Ahmad Rafif" w:date="2025-09-23T21:09:00Z"/>
                <w:rFonts w:ascii="Arial" w:hAnsi="Arial" w:cs="Arial"/>
                <w:color w:val="000000"/>
                <w:sz w:val="20"/>
                <w:szCs w:val="20"/>
              </w:rPr>
            </w:pPr>
            <w:del w:id="502" w:author="Ahmad Rafif" w:date="2025-09-23T21:09:00Z">
              <w:r w:rsidDel="002C0D45">
                <w:rPr>
                  <w:rFonts w:ascii="Arial" w:hAnsi="Arial" w:cs="Arial"/>
                  <w:color w:val="000000"/>
                  <w:sz w:val="20"/>
                  <w:szCs w:val="20"/>
                </w:rPr>
                <w:delText>17</w:delText>
              </w:r>
            </w:del>
          </w:p>
        </w:tc>
      </w:tr>
      <w:tr w:rsidR="009B4BE3" w:rsidDel="002C0D45" w14:paraId="4C37B351" w14:textId="7943CF82" w:rsidTr="00E90F2D">
        <w:trPr>
          <w:trHeight w:val="288"/>
          <w:del w:id="503" w:author="Ahmad Rafif" w:date="2025-09-23T21:09:00Z"/>
          <w:trPrChange w:id="504"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505"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468D8123" w14:textId="1E2098DB" w:rsidR="009B4BE3" w:rsidDel="002C0D45" w:rsidRDefault="009B4BE3">
            <w:pPr>
              <w:rPr>
                <w:del w:id="506"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507"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3D9FF40E" w14:textId="5C3BD2E8" w:rsidR="009B4BE3" w:rsidDel="002C0D45" w:rsidRDefault="009B4BE3">
            <w:pPr>
              <w:rPr>
                <w:del w:id="508" w:author="Ahmad Rafif" w:date="2025-09-23T21:09:00Z"/>
                <w:rFonts w:ascii="Arial" w:hAnsi="Arial" w:cs="Arial"/>
                <w:color w:val="000000"/>
                <w:sz w:val="20"/>
                <w:szCs w:val="20"/>
              </w:rPr>
            </w:pPr>
            <w:del w:id="509" w:author="Ahmad Rafif" w:date="2025-09-23T21:09:00Z">
              <w:r w:rsidDel="002C0D45">
                <w:rPr>
                  <w:rFonts w:ascii="Arial" w:hAnsi="Arial" w:cs="Arial"/>
                  <w:color w:val="000000"/>
                  <w:sz w:val="20"/>
                  <w:szCs w:val="20"/>
                </w:rPr>
                <w:delText>1.5.2.1</w:delText>
              </w:r>
            </w:del>
          </w:p>
        </w:tc>
        <w:tc>
          <w:tcPr>
            <w:tcW w:w="5136" w:type="dxa"/>
            <w:tcBorders>
              <w:top w:val="nil"/>
              <w:left w:val="nil"/>
              <w:bottom w:val="single" w:sz="4" w:space="0" w:color="auto"/>
              <w:right w:val="single" w:sz="4" w:space="0" w:color="auto"/>
            </w:tcBorders>
            <w:noWrap/>
            <w:vAlign w:val="center"/>
            <w:hideMark/>
            <w:tcPrChange w:id="510"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3C629CD8" w14:textId="50917666" w:rsidR="009B4BE3" w:rsidDel="002C0D45" w:rsidRDefault="009B4BE3">
            <w:pPr>
              <w:rPr>
                <w:del w:id="511" w:author="Ahmad Rafif" w:date="2025-09-23T21:09:00Z"/>
                <w:rFonts w:ascii="Arial" w:hAnsi="Arial" w:cs="Arial"/>
                <w:color w:val="000000"/>
                <w:sz w:val="20"/>
                <w:szCs w:val="20"/>
              </w:rPr>
            </w:pPr>
            <w:del w:id="512" w:author="Ahmad Rafif" w:date="2025-09-23T21:09:00Z">
              <w:r w:rsidDel="002C0D45">
                <w:rPr>
                  <w:rFonts w:ascii="Arial" w:hAnsi="Arial" w:cs="Arial"/>
                  <w:color w:val="000000"/>
                  <w:sz w:val="20"/>
                  <w:szCs w:val="20"/>
                </w:rPr>
                <w:delText>Offender Table</w:delText>
              </w:r>
            </w:del>
          </w:p>
        </w:tc>
        <w:tc>
          <w:tcPr>
            <w:tcW w:w="1854" w:type="dxa"/>
            <w:gridSpan w:val="4"/>
            <w:tcBorders>
              <w:top w:val="nil"/>
              <w:left w:val="nil"/>
              <w:bottom w:val="single" w:sz="4" w:space="0" w:color="auto"/>
              <w:right w:val="single" w:sz="4" w:space="0" w:color="auto"/>
            </w:tcBorders>
            <w:noWrap/>
            <w:vAlign w:val="center"/>
            <w:hideMark/>
            <w:tcPrChange w:id="513"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2E27E98E" w14:textId="5131A996" w:rsidR="009B4BE3" w:rsidDel="002C0D45" w:rsidRDefault="009B4BE3" w:rsidP="00AA76BD">
            <w:pPr>
              <w:jc w:val="center"/>
              <w:rPr>
                <w:del w:id="514" w:author="Ahmad Rafif" w:date="2025-09-23T21:09:00Z"/>
                <w:rFonts w:ascii="Arial" w:hAnsi="Arial" w:cs="Arial"/>
                <w:color w:val="000000"/>
                <w:sz w:val="20"/>
                <w:szCs w:val="20"/>
              </w:rPr>
            </w:pPr>
            <w:del w:id="515" w:author="Ahmad Rafif" w:date="2025-09-23T21:09:00Z">
              <w:r w:rsidDel="002C0D45">
                <w:rPr>
                  <w:rFonts w:ascii="Arial" w:hAnsi="Arial" w:cs="Arial"/>
                  <w:color w:val="000000"/>
                  <w:sz w:val="20"/>
                  <w:szCs w:val="20"/>
                </w:rPr>
                <w:delText>17</w:delText>
              </w:r>
            </w:del>
          </w:p>
        </w:tc>
      </w:tr>
      <w:tr w:rsidR="009B4BE3" w:rsidDel="002C0D45" w14:paraId="4FF00EC6" w14:textId="3E63EE16" w:rsidTr="00E90F2D">
        <w:trPr>
          <w:trHeight w:val="288"/>
          <w:del w:id="516" w:author="Ahmad Rafif" w:date="2025-09-23T21:09:00Z"/>
          <w:trPrChange w:id="517"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518"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0FE71640" w14:textId="397C9D45" w:rsidR="009B4BE3" w:rsidDel="002C0D45" w:rsidRDefault="009B4BE3">
            <w:pPr>
              <w:rPr>
                <w:del w:id="519"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520"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2F4D5757" w14:textId="2A9BBE06" w:rsidR="009B4BE3" w:rsidDel="002C0D45" w:rsidRDefault="009B4BE3">
            <w:pPr>
              <w:rPr>
                <w:del w:id="521" w:author="Ahmad Rafif" w:date="2025-09-23T21:09:00Z"/>
                <w:rFonts w:ascii="Arial" w:hAnsi="Arial" w:cs="Arial"/>
                <w:color w:val="000000"/>
                <w:sz w:val="20"/>
                <w:szCs w:val="20"/>
              </w:rPr>
            </w:pPr>
            <w:del w:id="522" w:author="Ahmad Rafif" w:date="2025-09-23T21:09:00Z">
              <w:r w:rsidDel="002C0D45">
                <w:rPr>
                  <w:rFonts w:ascii="Arial" w:hAnsi="Arial" w:cs="Arial"/>
                  <w:color w:val="000000"/>
                  <w:sz w:val="20"/>
                  <w:szCs w:val="20"/>
                </w:rPr>
                <w:delText>1.5.3</w:delText>
              </w:r>
            </w:del>
          </w:p>
        </w:tc>
        <w:tc>
          <w:tcPr>
            <w:tcW w:w="5136" w:type="dxa"/>
            <w:tcBorders>
              <w:top w:val="nil"/>
              <w:left w:val="nil"/>
              <w:bottom w:val="single" w:sz="4" w:space="0" w:color="auto"/>
              <w:right w:val="single" w:sz="4" w:space="0" w:color="auto"/>
            </w:tcBorders>
            <w:noWrap/>
            <w:vAlign w:val="center"/>
            <w:hideMark/>
            <w:tcPrChange w:id="523"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451C6006" w14:textId="26CAB127" w:rsidR="009B4BE3" w:rsidDel="002C0D45" w:rsidRDefault="009B4BE3">
            <w:pPr>
              <w:rPr>
                <w:del w:id="524" w:author="Ahmad Rafif" w:date="2025-09-23T21:09:00Z"/>
                <w:rFonts w:ascii="Arial" w:hAnsi="Arial" w:cs="Arial"/>
                <w:color w:val="000000"/>
                <w:sz w:val="20"/>
                <w:szCs w:val="20"/>
              </w:rPr>
            </w:pPr>
            <w:del w:id="525" w:author="Ahmad Rafif" w:date="2025-09-23T21:09:00Z">
              <w:r w:rsidDel="002C0D45">
                <w:rPr>
                  <w:rFonts w:ascii="Arial" w:hAnsi="Arial" w:cs="Arial"/>
                  <w:color w:val="000000"/>
                  <w:sz w:val="20"/>
                  <w:szCs w:val="20"/>
                </w:rPr>
                <w:delText>Success Outcome</w:delText>
              </w:r>
            </w:del>
          </w:p>
        </w:tc>
        <w:tc>
          <w:tcPr>
            <w:tcW w:w="1854" w:type="dxa"/>
            <w:gridSpan w:val="4"/>
            <w:tcBorders>
              <w:top w:val="nil"/>
              <w:left w:val="nil"/>
              <w:bottom w:val="single" w:sz="4" w:space="0" w:color="auto"/>
              <w:right w:val="single" w:sz="4" w:space="0" w:color="auto"/>
            </w:tcBorders>
            <w:noWrap/>
            <w:vAlign w:val="center"/>
            <w:hideMark/>
            <w:tcPrChange w:id="526"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6C9CA197" w14:textId="5BB4B3D6" w:rsidR="009B4BE3" w:rsidDel="002C0D45" w:rsidRDefault="009B4BE3" w:rsidP="00AA76BD">
            <w:pPr>
              <w:jc w:val="center"/>
              <w:rPr>
                <w:del w:id="527" w:author="Ahmad Rafif" w:date="2025-09-23T21:09:00Z"/>
                <w:rFonts w:ascii="Arial" w:hAnsi="Arial" w:cs="Arial"/>
                <w:color w:val="000000"/>
                <w:sz w:val="20"/>
                <w:szCs w:val="20"/>
              </w:rPr>
            </w:pPr>
            <w:del w:id="528" w:author="Ahmad Rafif" w:date="2025-09-23T21:09:00Z">
              <w:r w:rsidDel="002C0D45">
                <w:rPr>
                  <w:rFonts w:ascii="Arial" w:hAnsi="Arial" w:cs="Arial"/>
                  <w:color w:val="000000"/>
                  <w:sz w:val="20"/>
                  <w:szCs w:val="20"/>
                </w:rPr>
                <w:delText>17</w:delText>
              </w:r>
            </w:del>
          </w:p>
        </w:tc>
      </w:tr>
      <w:tr w:rsidR="009B4BE3" w:rsidDel="002C0D45" w14:paraId="47105359" w14:textId="2A9B3043" w:rsidTr="00E90F2D">
        <w:trPr>
          <w:trHeight w:val="288"/>
          <w:del w:id="529" w:author="Ahmad Rafif" w:date="2025-09-23T21:09:00Z"/>
          <w:trPrChange w:id="530"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531"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47739194" w14:textId="1AB19790" w:rsidR="009B4BE3" w:rsidDel="002C0D45" w:rsidRDefault="009B4BE3">
            <w:pPr>
              <w:rPr>
                <w:del w:id="532"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533"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37A4B7D4" w14:textId="4A919458" w:rsidR="009B4BE3" w:rsidDel="002C0D45" w:rsidRDefault="009B4BE3">
            <w:pPr>
              <w:rPr>
                <w:del w:id="534" w:author="Ahmad Rafif" w:date="2025-09-23T21:09:00Z"/>
                <w:rFonts w:ascii="Arial" w:hAnsi="Arial" w:cs="Arial"/>
                <w:color w:val="000000"/>
                <w:sz w:val="20"/>
                <w:szCs w:val="20"/>
              </w:rPr>
            </w:pPr>
            <w:del w:id="535" w:author="Ahmad Rafif" w:date="2025-09-23T21:09:00Z">
              <w:r w:rsidDel="002C0D45">
                <w:rPr>
                  <w:rFonts w:ascii="Arial" w:hAnsi="Arial" w:cs="Arial"/>
                  <w:color w:val="000000"/>
                  <w:sz w:val="20"/>
                  <w:szCs w:val="20"/>
                </w:rPr>
                <w:delText>1.5.4</w:delText>
              </w:r>
            </w:del>
          </w:p>
        </w:tc>
        <w:tc>
          <w:tcPr>
            <w:tcW w:w="5136" w:type="dxa"/>
            <w:tcBorders>
              <w:top w:val="nil"/>
              <w:left w:val="nil"/>
              <w:bottom w:val="single" w:sz="4" w:space="0" w:color="auto"/>
              <w:right w:val="single" w:sz="4" w:space="0" w:color="auto"/>
            </w:tcBorders>
            <w:noWrap/>
            <w:vAlign w:val="center"/>
            <w:hideMark/>
            <w:tcPrChange w:id="536"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452D0A6B" w14:textId="4457468F" w:rsidR="009B4BE3" w:rsidDel="002C0D45" w:rsidRDefault="009B4BE3">
            <w:pPr>
              <w:rPr>
                <w:del w:id="537" w:author="Ahmad Rafif" w:date="2025-09-23T21:09:00Z"/>
                <w:rFonts w:ascii="Arial" w:hAnsi="Arial" w:cs="Arial"/>
                <w:color w:val="000000"/>
                <w:sz w:val="20"/>
                <w:szCs w:val="20"/>
              </w:rPr>
            </w:pPr>
            <w:del w:id="538" w:author="Ahmad Rafif" w:date="2025-09-23T21:09:00Z">
              <w:r w:rsidDel="002C0D45">
                <w:rPr>
                  <w:rFonts w:ascii="Arial" w:hAnsi="Arial" w:cs="Arial"/>
                  <w:color w:val="000000"/>
                  <w:sz w:val="20"/>
                  <w:szCs w:val="20"/>
                </w:rPr>
                <w:delText>Error Handling</w:delText>
              </w:r>
            </w:del>
          </w:p>
        </w:tc>
        <w:tc>
          <w:tcPr>
            <w:tcW w:w="1854" w:type="dxa"/>
            <w:gridSpan w:val="4"/>
            <w:tcBorders>
              <w:top w:val="nil"/>
              <w:left w:val="nil"/>
              <w:bottom w:val="single" w:sz="4" w:space="0" w:color="auto"/>
              <w:right w:val="single" w:sz="4" w:space="0" w:color="auto"/>
            </w:tcBorders>
            <w:noWrap/>
            <w:vAlign w:val="center"/>
            <w:hideMark/>
            <w:tcPrChange w:id="539"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6BF592DF" w14:textId="5FD2873E" w:rsidR="009B4BE3" w:rsidDel="002C0D45" w:rsidRDefault="009B4BE3" w:rsidP="00AA76BD">
            <w:pPr>
              <w:jc w:val="center"/>
              <w:rPr>
                <w:del w:id="540" w:author="Ahmad Rafif" w:date="2025-09-23T21:09:00Z"/>
                <w:rFonts w:ascii="Arial" w:hAnsi="Arial" w:cs="Arial"/>
                <w:color w:val="000000"/>
                <w:sz w:val="20"/>
                <w:szCs w:val="20"/>
              </w:rPr>
            </w:pPr>
            <w:del w:id="541" w:author="Ahmad Rafif" w:date="2025-09-23T21:09:00Z">
              <w:r w:rsidDel="002C0D45">
                <w:rPr>
                  <w:rFonts w:ascii="Arial" w:hAnsi="Arial" w:cs="Arial"/>
                  <w:color w:val="000000"/>
                  <w:sz w:val="20"/>
                  <w:szCs w:val="20"/>
                </w:rPr>
                <w:delText>17</w:delText>
              </w:r>
            </w:del>
          </w:p>
        </w:tc>
      </w:tr>
      <w:tr w:rsidR="009B4BE3" w:rsidDel="002C0D45" w14:paraId="7D9D2F03" w14:textId="42CE27F3" w:rsidTr="00E90F2D">
        <w:trPr>
          <w:trHeight w:val="576"/>
          <w:del w:id="542" w:author="Ahmad Rafif" w:date="2025-09-23T21:09:00Z"/>
          <w:trPrChange w:id="543" w:author="danupraset@gmail.com" w:date="2025-11-11T18:32:00Z">
            <w:trPr>
              <w:gridBefore w:val="1"/>
              <w:gridAfter w:val="0"/>
              <w:wAfter w:w="765" w:type="dxa"/>
              <w:trHeight w:val="576"/>
            </w:trPr>
          </w:trPrChange>
        </w:trPr>
        <w:tc>
          <w:tcPr>
            <w:tcW w:w="960" w:type="dxa"/>
            <w:gridSpan w:val="3"/>
            <w:vMerge w:val="restart"/>
            <w:tcBorders>
              <w:top w:val="nil"/>
              <w:left w:val="single" w:sz="4" w:space="0" w:color="auto"/>
              <w:bottom w:val="single" w:sz="4" w:space="0" w:color="auto"/>
              <w:right w:val="single" w:sz="4" w:space="0" w:color="auto"/>
            </w:tcBorders>
            <w:noWrap/>
            <w:vAlign w:val="center"/>
            <w:hideMark/>
            <w:tcPrChange w:id="544" w:author="danupraset@gmail.com" w:date="2025-11-11T18:32:00Z">
              <w:tcPr>
                <w:tcW w:w="884" w:type="dxa"/>
                <w:gridSpan w:val="2"/>
                <w:vMerge w:val="restart"/>
                <w:tcBorders>
                  <w:top w:val="nil"/>
                  <w:left w:val="single" w:sz="4" w:space="0" w:color="auto"/>
                  <w:bottom w:val="single" w:sz="4" w:space="0" w:color="auto"/>
                  <w:right w:val="single" w:sz="4" w:space="0" w:color="auto"/>
                </w:tcBorders>
                <w:noWrap/>
                <w:vAlign w:val="center"/>
                <w:hideMark/>
              </w:tcPr>
            </w:tcPrChange>
          </w:tcPr>
          <w:p w14:paraId="585A4B2E" w14:textId="2E545C95" w:rsidR="009B4BE3" w:rsidDel="002C0D45" w:rsidRDefault="009B4BE3">
            <w:pPr>
              <w:jc w:val="center"/>
              <w:rPr>
                <w:del w:id="545" w:author="Ahmad Rafif" w:date="2025-09-23T21:09:00Z"/>
                <w:rFonts w:ascii="Arial" w:hAnsi="Arial" w:cs="Arial"/>
                <w:color w:val="000000"/>
                <w:sz w:val="20"/>
                <w:szCs w:val="20"/>
              </w:rPr>
            </w:pPr>
            <w:del w:id="546" w:author="Ahmad Rafif" w:date="2025-09-23T21:09:00Z">
              <w:r w:rsidDel="002C0D45">
                <w:rPr>
                  <w:rFonts w:ascii="Arial" w:hAnsi="Arial" w:cs="Arial"/>
                  <w:color w:val="000000"/>
                  <w:sz w:val="20"/>
                  <w:szCs w:val="20"/>
                </w:rPr>
                <w:delText>2</w:delText>
              </w:r>
            </w:del>
          </w:p>
        </w:tc>
        <w:tc>
          <w:tcPr>
            <w:tcW w:w="6486" w:type="dxa"/>
            <w:gridSpan w:val="6"/>
            <w:tcBorders>
              <w:top w:val="single" w:sz="4" w:space="0" w:color="auto"/>
              <w:left w:val="nil"/>
              <w:bottom w:val="single" w:sz="4" w:space="0" w:color="auto"/>
              <w:right w:val="single" w:sz="4" w:space="0" w:color="auto"/>
            </w:tcBorders>
            <w:vAlign w:val="center"/>
            <w:hideMark/>
            <w:tcPrChange w:id="547" w:author="danupraset@gmail.com" w:date="2025-11-11T18:32:00Z">
              <w:tcPr>
                <w:tcW w:w="6131" w:type="dxa"/>
                <w:gridSpan w:val="9"/>
                <w:tcBorders>
                  <w:top w:val="single" w:sz="4" w:space="0" w:color="auto"/>
                  <w:left w:val="nil"/>
                  <w:bottom w:val="single" w:sz="4" w:space="0" w:color="auto"/>
                  <w:right w:val="single" w:sz="4" w:space="0" w:color="auto"/>
                </w:tcBorders>
                <w:vAlign w:val="center"/>
                <w:hideMark/>
              </w:tcPr>
            </w:tcPrChange>
          </w:tcPr>
          <w:p w14:paraId="1B03195A" w14:textId="7ABE7D0C" w:rsidR="009B4BE3" w:rsidDel="002C0D45" w:rsidRDefault="009B4BE3">
            <w:pPr>
              <w:rPr>
                <w:del w:id="548" w:author="Ahmad Rafif" w:date="2025-09-23T21:09:00Z"/>
                <w:rFonts w:ascii="Arial" w:hAnsi="Arial" w:cs="Arial"/>
                <w:color w:val="000000"/>
                <w:sz w:val="20"/>
                <w:szCs w:val="20"/>
              </w:rPr>
            </w:pPr>
            <w:del w:id="549" w:author="Ahmad Rafif" w:date="2025-09-23T21:09:00Z">
              <w:r w:rsidDel="002C0D45">
                <w:rPr>
                  <w:rFonts w:ascii="Arial" w:hAnsi="Arial" w:cs="Arial"/>
                  <w:color w:val="000000"/>
                  <w:sz w:val="20"/>
                  <w:szCs w:val="20"/>
                </w:rPr>
                <w:delText>Send outstanding parking offence notices to the payment channels according to Payment Matrix</w:delText>
              </w:r>
            </w:del>
          </w:p>
        </w:tc>
        <w:tc>
          <w:tcPr>
            <w:tcW w:w="1854" w:type="dxa"/>
            <w:gridSpan w:val="4"/>
            <w:tcBorders>
              <w:top w:val="nil"/>
              <w:left w:val="nil"/>
              <w:bottom w:val="single" w:sz="4" w:space="0" w:color="auto"/>
              <w:right w:val="single" w:sz="4" w:space="0" w:color="auto"/>
            </w:tcBorders>
            <w:noWrap/>
            <w:vAlign w:val="center"/>
            <w:hideMark/>
            <w:tcPrChange w:id="550"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60F04BEA" w14:textId="67C31A20" w:rsidR="009B4BE3" w:rsidDel="002C0D45" w:rsidRDefault="009B4BE3" w:rsidP="00AA76BD">
            <w:pPr>
              <w:jc w:val="center"/>
              <w:rPr>
                <w:del w:id="551" w:author="Ahmad Rafif" w:date="2025-09-23T21:09:00Z"/>
                <w:rFonts w:ascii="Arial" w:hAnsi="Arial" w:cs="Arial"/>
                <w:color w:val="000000"/>
                <w:sz w:val="20"/>
                <w:szCs w:val="20"/>
              </w:rPr>
            </w:pPr>
            <w:del w:id="552" w:author="Ahmad Rafif" w:date="2025-09-23T21:09:00Z">
              <w:r w:rsidDel="002C0D45">
                <w:rPr>
                  <w:rFonts w:ascii="Arial" w:hAnsi="Arial" w:cs="Arial"/>
                  <w:color w:val="000000"/>
                  <w:sz w:val="20"/>
                  <w:szCs w:val="20"/>
                </w:rPr>
                <w:delText>18</w:delText>
              </w:r>
            </w:del>
          </w:p>
        </w:tc>
      </w:tr>
      <w:tr w:rsidR="009B4BE3" w:rsidDel="002C0D45" w14:paraId="23F167A6" w14:textId="1F0EACC5" w:rsidTr="00E90F2D">
        <w:trPr>
          <w:trHeight w:val="288"/>
          <w:del w:id="553" w:author="Ahmad Rafif" w:date="2025-09-23T21:09:00Z"/>
          <w:trPrChange w:id="554"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555"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12219295" w14:textId="79DF6573" w:rsidR="009B4BE3" w:rsidDel="002C0D45" w:rsidRDefault="009B4BE3">
            <w:pPr>
              <w:rPr>
                <w:del w:id="556"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557"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2D0127C9" w14:textId="6732959B" w:rsidR="009B4BE3" w:rsidDel="002C0D45" w:rsidRDefault="009B4BE3">
            <w:pPr>
              <w:rPr>
                <w:del w:id="558" w:author="Ahmad Rafif" w:date="2025-09-23T21:09:00Z"/>
                <w:rFonts w:ascii="Arial" w:hAnsi="Arial" w:cs="Arial"/>
                <w:color w:val="000000"/>
                <w:sz w:val="20"/>
                <w:szCs w:val="20"/>
              </w:rPr>
            </w:pPr>
            <w:del w:id="559" w:author="Ahmad Rafif" w:date="2025-09-23T21:09:00Z">
              <w:r w:rsidDel="002C0D45">
                <w:rPr>
                  <w:rFonts w:ascii="Arial" w:hAnsi="Arial" w:cs="Arial"/>
                  <w:color w:val="000000"/>
                  <w:sz w:val="20"/>
                  <w:szCs w:val="20"/>
                </w:rPr>
                <w:delText>2.1</w:delText>
              </w:r>
            </w:del>
          </w:p>
        </w:tc>
        <w:tc>
          <w:tcPr>
            <w:tcW w:w="5136" w:type="dxa"/>
            <w:tcBorders>
              <w:top w:val="nil"/>
              <w:left w:val="nil"/>
              <w:bottom w:val="single" w:sz="4" w:space="0" w:color="auto"/>
              <w:right w:val="single" w:sz="4" w:space="0" w:color="auto"/>
            </w:tcBorders>
            <w:noWrap/>
            <w:vAlign w:val="center"/>
            <w:hideMark/>
            <w:tcPrChange w:id="560"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206012B4" w14:textId="5F6CFB7B" w:rsidR="009B4BE3" w:rsidDel="002C0D45" w:rsidRDefault="009B4BE3">
            <w:pPr>
              <w:rPr>
                <w:del w:id="561" w:author="Ahmad Rafif" w:date="2025-09-23T21:09:00Z"/>
                <w:rFonts w:ascii="Arial" w:hAnsi="Arial" w:cs="Arial"/>
                <w:color w:val="000000"/>
                <w:sz w:val="20"/>
                <w:szCs w:val="20"/>
              </w:rPr>
            </w:pPr>
            <w:del w:id="562" w:author="Ahmad Rafif" w:date="2025-09-23T21:09:00Z">
              <w:r w:rsidDel="002C0D45">
                <w:rPr>
                  <w:rFonts w:ascii="Arial" w:hAnsi="Arial" w:cs="Arial"/>
                  <w:color w:val="000000"/>
                  <w:sz w:val="20"/>
                  <w:szCs w:val="20"/>
                </w:rPr>
                <w:delText>Use Case</w:delText>
              </w:r>
            </w:del>
          </w:p>
        </w:tc>
        <w:tc>
          <w:tcPr>
            <w:tcW w:w="1854" w:type="dxa"/>
            <w:gridSpan w:val="4"/>
            <w:tcBorders>
              <w:top w:val="nil"/>
              <w:left w:val="nil"/>
              <w:bottom w:val="single" w:sz="4" w:space="0" w:color="auto"/>
              <w:right w:val="single" w:sz="4" w:space="0" w:color="auto"/>
            </w:tcBorders>
            <w:noWrap/>
            <w:vAlign w:val="center"/>
            <w:hideMark/>
            <w:tcPrChange w:id="563"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20BA3E36" w14:textId="40AF459F" w:rsidR="009B4BE3" w:rsidDel="002C0D45" w:rsidRDefault="009B4BE3" w:rsidP="00AA76BD">
            <w:pPr>
              <w:jc w:val="center"/>
              <w:rPr>
                <w:del w:id="564" w:author="Ahmad Rafif" w:date="2025-09-23T21:09:00Z"/>
                <w:rFonts w:ascii="Arial" w:hAnsi="Arial" w:cs="Arial"/>
                <w:color w:val="000000"/>
                <w:sz w:val="20"/>
                <w:szCs w:val="20"/>
              </w:rPr>
            </w:pPr>
            <w:del w:id="565" w:author="Ahmad Rafif" w:date="2025-09-23T21:09:00Z">
              <w:r w:rsidDel="002C0D45">
                <w:rPr>
                  <w:rFonts w:ascii="Arial" w:hAnsi="Arial" w:cs="Arial"/>
                  <w:color w:val="000000"/>
                  <w:sz w:val="20"/>
                  <w:szCs w:val="20"/>
                </w:rPr>
                <w:delText>19</w:delText>
              </w:r>
            </w:del>
          </w:p>
        </w:tc>
      </w:tr>
      <w:tr w:rsidR="009B4BE3" w:rsidDel="002C0D45" w14:paraId="0E6B26D9" w14:textId="2A4EEF8B" w:rsidTr="00E90F2D">
        <w:trPr>
          <w:trHeight w:val="288"/>
          <w:del w:id="566" w:author="Ahmad Rafif" w:date="2025-09-23T21:09:00Z"/>
          <w:trPrChange w:id="567"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568"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7F221076" w14:textId="1106CA66" w:rsidR="009B4BE3" w:rsidDel="002C0D45" w:rsidRDefault="009B4BE3">
            <w:pPr>
              <w:rPr>
                <w:del w:id="569"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570"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58DE71CE" w14:textId="365AB45A" w:rsidR="009B4BE3" w:rsidDel="002C0D45" w:rsidRDefault="009B4BE3">
            <w:pPr>
              <w:rPr>
                <w:del w:id="571" w:author="Ahmad Rafif" w:date="2025-09-23T21:09:00Z"/>
                <w:rFonts w:ascii="Arial" w:hAnsi="Arial" w:cs="Arial"/>
                <w:color w:val="000000"/>
                <w:sz w:val="20"/>
                <w:szCs w:val="20"/>
              </w:rPr>
            </w:pPr>
            <w:del w:id="572" w:author="Ahmad Rafif" w:date="2025-09-23T21:09:00Z">
              <w:r w:rsidDel="002C0D45">
                <w:rPr>
                  <w:rFonts w:ascii="Arial" w:hAnsi="Arial" w:cs="Arial"/>
                  <w:color w:val="000000"/>
                  <w:sz w:val="20"/>
                  <w:szCs w:val="20"/>
                </w:rPr>
                <w:delText>2.2</w:delText>
              </w:r>
            </w:del>
          </w:p>
        </w:tc>
        <w:tc>
          <w:tcPr>
            <w:tcW w:w="5136" w:type="dxa"/>
            <w:tcBorders>
              <w:top w:val="nil"/>
              <w:left w:val="nil"/>
              <w:bottom w:val="single" w:sz="4" w:space="0" w:color="auto"/>
              <w:right w:val="single" w:sz="4" w:space="0" w:color="auto"/>
            </w:tcBorders>
            <w:noWrap/>
            <w:vAlign w:val="center"/>
            <w:hideMark/>
            <w:tcPrChange w:id="573"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68C0DE40" w14:textId="49954DD7" w:rsidR="009B4BE3" w:rsidDel="002C0D45" w:rsidRDefault="009B4BE3">
            <w:pPr>
              <w:rPr>
                <w:del w:id="574" w:author="Ahmad Rafif" w:date="2025-09-23T21:09:00Z"/>
                <w:rFonts w:ascii="Arial" w:hAnsi="Arial" w:cs="Arial"/>
                <w:color w:val="000000"/>
                <w:sz w:val="20"/>
                <w:szCs w:val="20"/>
              </w:rPr>
            </w:pPr>
            <w:del w:id="575" w:author="Ahmad Rafif" w:date="2025-09-23T21:09:00Z">
              <w:r w:rsidDel="002C0D45">
                <w:rPr>
                  <w:rFonts w:ascii="Arial" w:hAnsi="Arial" w:cs="Arial"/>
                  <w:color w:val="000000"/>
                  <w:sz w:val="20"/>
                  <w:szCs w:val="20"/>
                </w:rPr>
                <w:delText>High Level Business Process</w:delText>
              </w:r>
            </w:del>
          </w:p>
        </w:tc>
        <w:tc>
          <w:tcPr>
            <w:tcW w:w="1854" w:type="dxa"/>
            <w:gridSpan w:val="4"/>
            <w:tcBorders>
              <w:top w:val="nil"/>
              <w:left w:val="nil"/>
              <w:bottom w:val="single" w:sz="4" w:space="0" w:color="auto"/>
              <w:right w:val="single" w:sz="4" w:space="0" w:color="auto"/>
            </w:tcBorders>
            <w:noWrap/>
            <w:vAlign w:val="center"/>
            <w:hideMark/>
            <w:tcPrChange w:id="576"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4A1B251A" w14:textId="21649258" w:rsidR="009B4BE3" w:rsidDel="002C0D45" w:rsidRDefault="009B4BE3" w:rsidP="00AA76BD">
            <w:pPr>
              <w:jc w:val="center"/>
              <w:rPr>
                <w:del w:id="577" w:author="Ahmad Rafif" w:date="2025-09-23T21:09:00Z"/>
                <w:rFonts w:ascii="Arial" w:hAnsi="Arial" w:cs="Arial"/>
                <w:color w:val="000000"/>
                <w:sz w:val="20"/>
                <w:szCs w:val="20"/>
              </w:rPr>
            </w:pPr>
            <w:del w:id="578" w:author="Ahmad Rafif" w:date="2025-09-23T21:09:00Z">
              <w:r w:rsidDel="002C0D45">
                <w:rPr>
                  <w:rFonts w:ascii="Arial" w:hAnsi="Arial" w:cs="Arial"/>
                  <w:color w:val="000000"/>
                  <w:sz w:val="20"/>
                  <w:szCs w:val="20"/>
                </w:rPr>
                <w:delText>20</w:delText>
              </w:r>
            </w:del>
          </w:p>
        </w:tc>
      </w:tr>
      <w:tr w:rsidR="009B4BE3" w:rsidDel="002C0D45" w14:paraId="265C1631" w14:textId="26D16B76" w:rsidTr="00E90F2D">
        <w:trPr>
          <w:trHeight w:val="288"/>
          <w:del w:id="579" w:author="Ahmad Rafif" w:date="2025-09-23T21:09:00Z"/>
          <w:trPrChange w:id="580"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581"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3FBE027D" w14:textId="31487C77" w:rsidR="009B4BE3" w:rsidDel="002C0D45" w:rsidRDefault="009B4BE3">
            <w:pPr>
              <w:rPr>
                <w:del w:id="582"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583"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77723CF7" w14:textId="3C87B481" w:rsidR="009B4BE3" w:rsidDel="002C0D45" w:rsidRDefault="009B4BE3">
            <w:pPr>
              <w:rPr>
                <w:del w:id="584" w:author="Ahmad Rafif" w:date="2025-09-23T21:09:00Z"/>
                <w:rFonts w:ascii="Arial" w:hAnsi="Arial" w:cs="Arial"/>
                <w:color w:val="000000"/>
                <w:sz w:val="20"/>
                <w:szCs w:val="20"/>
              </w:rPr>
            </w:pPr>
            <w:del w:id="585" w:author="Ahmad Rafif" w:date="2025-09-23T21:09:00Z">
              <w:r w:rsidDel="002C0D45">
                <w:rPr>
                  <w:rFonts w:ascii="Arial" w:hAnsi="Arial" w:cs="Arial"/>
                  <w:color w:val="000000"/>
                  <w:sz w:val="20"/>
                  <w:szCs w:val="20"/>
                </w:rPr>
                <w:delText>2.2.1</w:delText>
              </w:r>
            </w:del>
          </w:p>
        </w:tc>
        <w:tc>
          <w:tcPr>
            <w:tcW w:w="5136" w:type="dxa"/>
            <w:tcBorders>
              <w:top w:val="nil"/>
              <w:left w:val="nil"/>
              <w:bottom w:val="single" w:sz="4" w:space="0" w:color="auto"/>
              <w:right w:val="single" w:sz="4" w:space="0" w:color="auto"/>
            </w:tcBorders>
            <w:noWrap/>
            <w:vAlign w:val="center"/>
            <w:hideMark/>
            <w:tcPrChange w:id="586"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7499BB79" w14:textId="3F78D0ED" w:rsidR="009B4BE3" w:rsidDel="002C0D45" w:rsidRDefault="009B4BE3">
            <w:pPr>
              <w:rPr>
                <w:del w:id="587" w:author="Ahmad Rafif" w:date="2025-09-23T21:09:00Z"/>
                <w:rFonts w:ascii="Arial" w:hAnsi="Arial" w:cs="Arial"/>
                <w:color w:val="000000"/>
                <w:sz w:val="20"/>
                <w:szCs w:val="20"/>
              </w:rPr>
            </w:pPr>
            <w:del w:id="588" w:author="Ahmad Rafif" w:date="2025-09-23T21:09:00Z">
              <w:r w:rsidDel="002C0D45">
                <w:rPr>
                  <w:rFonts w:ascii="Arial" w:hAnsi="Arial" w:cs="Arial"/>
                  <w:color w:val="000000"/>
                  <w:sz w:val="20"/>
                  <w:szCs w:val="20"/>
                </w:rPr>
                <w:delText>General Description</w:delText>
              </w:r>
            </w:del>
          </w:p>
        </w:tc>
        <w:tc>
          <w:tcPr>
            <w:tcW w:w="1854" w:type="dxa"/>
            <w:gridSpan w:val="4"/>
            <w:tcBorders>
              <w:top w:val="nil"/>
              <w:left w:val="nil"/>
              <w:bottom w:val="single" w:sz="4" w:space="0" w:color="auto"/>
              <w:right w:val="single" w:sz="4" w:space="0" w:color="auto"/>
            </w:tcBorders>
            <w:noWrap/>
            <w:vAlign w:val="center"/>
            <w:hideMark/>
            <w:tcPrChange w:id="589"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48BA18F4" w14:textId="5E66BF9A" w:rsidR="009B4BE3" w:rsidDel="002C0D45" w:rsidRDefault="009B4BE3" w:rsidP="00AA76BD">
            <w:pPr>
              <w:jc w:val="center"/>
              <w:rPr>
                <w:del w:id="590" w:author="Ahmad Rafif" w:date="2025-09-23T21:09:00Z"/>
                <w:rFonts w:ascii="Arial" w:hAnsi="Arial" w:cs="Arial"/>
                <w:color w:val="000000"/>
                <w:sz w:val="20"/>
                <w:szCs w:val="20"/>
              </w:rPr>
            </w:pPr>
            <w:del w:id="591" w:author="Ahmad Rafif" w:date="2025-09-23T21:09:00Z">
              <w:r w:rsidDel="002C0D45">
                <w:rPr>
                  <w:rFonts w:ascii="Arial" w:hAnsi="Arial" w:cs="Arial"/>
                  <w:color w:val="000000"/>
                  <w:sz w:val="20"/>
                  <w:szCs w:val="20"/>
                </w:rPr>
                <w:delText>20</w:delText>
              </w:r>
            </w:del>
          </w:p>
        </w:tc>
      </w:tr>
      <w:tr w:rsidR="009B4BE3" w:rsidDel="002C0D45" w14:paraId="53115838" w14:textId="41E8BADD" w:rsidTr="00E90F2D">
        <w:trPr>
          <w:trHeight w:val="288"/>
          <w:del w:id="592" w:author="Ahmad Rafif" w:date="2025-09-23T21:09:00Z"/>
          <w:trPrChange w:id="593"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594"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35CC2F91" w14:textId="4B1452A7" w:rsidR="009B4BE3" w:rsidDel="002C0D45" w:rsidRDefault="009B4BE3">
            <w:pPr>
              <w:rPr>
                <w:del w:id="595"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596"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75499860" w14:textId="372B5FB6" w:rsidR="009B4BE3" w:rsidDel="002C0D45" w:rsidRDefault="009B4BE3">
            <w:pPr>
              <w:rPr>
                <w:del w:id="597" w:author="Ahmad Rafif" w:date="2025-09-23T21:09:00Z"/>
                <w:rFonts w:ascii="Arial" w:hAnsi="Arial" w:cs="Arial"/>
                <w:color w:val="000000"/>
                <w:sz w:val="20"/>
                <w:szCs w:val="20"/>
              </w:rPr>
            </w:pPr>
            <w:del w:id="598" w:author="Ahmad Rafif" w:date="2025-09-23T21:09:00Z">
              <w:r w:rsidDel="002C0D45">
                <w:rPr>
                  <w:rFonts w:ascii="Arial" w:hAnsi="Arial" w:cs="Arial"/>
                  <w:color w:val="000000"/>
                  <w:sz w:val="20"/>
                  <w:szCs w:val="20"/>
                </w:rPr>
                <w:delText>2.3</w:delText>
              </w:r>
            </w:del>
          </w:p>
        </w:tc>
        <w:tc>
          <w:tcPr>
            <w:tcW w:w="5136" w:type="dxa"/>
            <w:tcBorders>
              <w:top w:val="nil"/>
              <w:left w:val="nil"/>
              <w:bottom w:val="single" w:sz="4" w:space="0" w:color="auto"/>
              <w:right w:val="single" w:sz="4" w:space="0" w:color="auto"/>
            </w:tcBorders>
            <w:noWrap/>
            <w:vAlign w:val="center"/>
            <w:hideMark/>
            <w:tcPrChange w:id="599"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23679EC0" w14:textId="244A65C8" w:rsidR="009B4BE3" w:rsidDel="002C0D45" w:rsidRDefault="009B4BE3">
            <w:pPr>
              <w:rPr>
                <w:del w:id="600" w:author="Ahmad Rafif" w:date="2025-09-23T21:09:00Z"/>
                <w:rFonts w:ascii="Arial" w:hAnsi="Arial" w:cs="Arial"/>
                <w:color w:val="000000"/>
                <w:sz w:val="20"/>
                <w:szCs w:val="20"/>
              </w:rPr>
            </w:pPr>
            <w:del w:id="601" w:author="Ahmad Rafif" w:date="2025-09-23T21:09:00Z">
              <w:r w:rsidDel="002C0D45">
                <w:rPr>
                  <w:rFonts w:ascii="Arial" w:hAnsi="Arial" w:cs="Arial"/>
                  <w:color w:val="000000"/>
                  <w:sz w:val="20"/>
                  <w:szCs w:val="20"/>
                </w:rPr>
                <w:delText>Singpass Corppass Login</w:delText>
              </w:r>
            </w:del>
          </w:p>
        </w:tc>
        <w:tc>
          <w:tcPr>
            <w:tcW w:w="1854" w:type="dxa"/>
            <w:gridSpan w:val="4"/>
            <w:tcBorders>
              <w:top w:val="nil"/>
              <w:left w:val="nil"/>
              <w:bottom w:val="single" w:sz="4" w:space="0" w:color="auto"/>
              <w:right w:val="single" w:sz="4" w:space="0" w:color="auto"/>
            </w:tcBorders>
            <w:noWrap/>
            <w:vAlign w:val="center"/>
            <w:hideMark/>
            <w:tcPrChange w:id="602"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5941F999" w14:textId="18564D86" w:rsidR="009B4BE3" w:rsidDel="002C0D45" w:rsidRDefault="009B4BE3" w:rsidP="00AA76BD">
            <w:pPr>
              <w:jc w:val="center"/>
              <w:rPr>
                <w:del w:id="603" w:author="Ahmad Rafif" w:date="2025-09-23T21:09:00Z"/>
                <w:rFonts w:ascii="Arial" w:hAnsi="Arial" w:cs="Arial"/>
                <w:color w:val="000000"/>
                <w:sz w:val="20"/>
                <w:szCs w:val="20"/>
              </w:rPr>
            </w:pPr>
            <w:del w:id="604" w:author="Ahmad Rafif" w:date="2025-09-23T21:09:00Z">
              <w:r w:rsidDel="002C0D45">
                <w:rPr>
                  <w:rFonts w:ascii="Arial" w:hAnsi="Arial" w:cs="Arial"/>
                  <w:color w:val="000000"/>
                  <w:sz w:val="20"/>
                  <w:szCs w:val="20"/>
                </w:rPr>
                <w:delText>22</w:delText>
              </w:r>
            </w:del>
          </w:p>
        </w:tc>
      </w:tr>
      <w:tr w:rsidR="009B4BE3" w:rsidDel="002C0D45" w14:paraId="564B2B47" w14:textId="4824A782" w:rsidTr="00E90F2D">
        <w:trPr>
          <w:trHeight w:val="288"/>
          <w:del w:id="605" w:author="Ahmad Rafif" w:date="2025-09-23T21:09:00Z"/>
          <w:trPrChange w:id="606"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607"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5B723CED" w14:textId="18557812" w:rsidR="009B4BE3" w:rsidDel="002C0D45" w:rsidRDefault="009B4BE3">
            <w:pPr>
              <w:rPr>
                <w:del w:id="608"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609"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48982F1B" w14:textId="758DF059" w:rsidR="009B4BE3" w:rsidDel="002C0D45" w:rsidRDefault="009B4BE3">
            <w:pPr>
              <w:rPr>
                <w:del w:id="610" w:author="Ahmad Rafif" w:date="2025-09-23T21:09:00Z"/>
                <w:rFonts w:ascii="Arial" w:hAnsi="Arial" w:cs="Arial"/>
                <w:color w:val="000000"/>
                <w:sz w:val="20"/>
                <w:szCs w:val="20"/>
              </w:rPr>
            </w:pPr>
            <w:del w:id="611" w:author="Ahmad Rafif" w:date="2025-09-23T21:09:00Z">
              <w:r w:rsidDel="002C0D45">
                <w:rPr>
                  <w:rFonts w:ascii="Arial" w:hAnsi="Arial" w:cs="Arial"/>
                  <w:color w:val="000000"/>
                  <w:sz w:val="20"/>
                  <w:szCs w:val="20"/>
                </w:rPr>
                <w:delText>2.3.1</w:delText>
              </w:r>
            </w:del>
          </w:p>
        </w:tc>
        <w:tc>
          <w:tcPr>
            <w:tcW w:w="5136" w:type="dxa"/>
            <w:tcBorders>
              <w:top w:val="nil"/>
              <w:left w:val="nil"/>
              <w:bottom w:val="single" w:sz="4" w:space="0" w:color="auto"/>
              <w:right w:val="single" w:sz="4" w:space="0" w:color="auto"/>
            </w:tcBorders>
            <w:noWrap/>
            <w:vAlign w:val="center"/>
            <w:hideMark/>
            <w:tcPrChange w:id="612"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115404F0" w14:textId="7F5232F7" w:rsidR="009B4BE3" w:rsidDel="002C0D45" w:rsidRDefault="009B4BE3">
            <w:pPr>
              <w:rPr>
                <w:del w:id="613" w:author="Ahmad Rafif" w:date="2025-09-23T21:09:00Z"/>
                <w:rFonts w:ascii="Arial" w:hAnsi="Arial" w:cs="Arial"/>
                <w:color w:val="000000"/>
                <w:sz w:val="20"/>
                <w:szCs w:val="20"/>
              </w:rPr>
            </w:pPr>
            <w:del w:id="614" w:author="Ahmad Rafif" w:date="2025-09-23T21:09:00Z">
              <w:r w:rsidDel="002C0D45">
                <w:rPr>
                  <w:rFonts w:ascii="Arial" w:hAnsi="Arial" w:cs="Arial"/>
                  <w:color w:val="000000"/>
                  <w:sz w:val="20"/>
                  <w:szCs w:val="20"/>
                </w:rPr>
                <w:delText>Design Rationale</w:delText>
              </w:r>
            </w:del>
          </w:p>
        </w:tc>
        <w:tc>
          <w:tcPr>
            <w:tcW w:w="1854" w:type="dxa"/>
            <w:gridSpan w:val="4"/>
            <w:tcBorders>
              <w:top w:val="nil"/>
              <w:left w:val="nil"/>
              <w:bottom w:val="single" w:sz="4" w:space="0" w:color="auto"/>
              <w:right w:val="single" w:sz="4" w:space="0" w:color="auto"/>
            </w:tcBorders>
            <w:noWrap/>
            <w:vAlign w:val="center"/>
            <w:hideMark/>
            <w:tcPrChange w:id="615"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5F4E34C4" w14:textId="5EC50A2F" w:rsidR="009B4BE3" w:rsidDel="002C0D45" w:rsidRDefault="009B4BE3" w:rsidP="00AA76BD">
            <w:pPr>
              <w:jc w:val="center"/>
              <w:rPr>
                <w:del w:id="616" w:author="Ahmad Rafif" w:date="2025-09-23T21:09:00Z"/>
                <w:rFonts w:ascii="Arial" w:hAnsi="Arial" w:cs="Arial"/>
                <w:color w:val="000000"/>
                <w:sz w:val="20"/>
                <w:szCs w:val="20"/>
              </w:rPr>
            </w:pPr>
            <w:del w:id="617" w:author="Ahmad Rafif" w:date="2025-09-23T21:09:00Z">
              <w:r w:rsidDel="002C0D45">
                <w:rPr>
                  <w:rFonts w:ascii="Arial" w:hAnsi="Arial" w:cs="Arial"/>
                  <w:color w:val="000000"/>
                  <w:sz w:val="20"/>
                  <w:szCs w:val="20"/>
                </w:rPr>
                <w:delText>24</w:delText>
              </w:r>
            </w:del>
          </w:p>
        </w:tc>
      </w:tr>
      <w:tr w:rsidR="009B4BE3" w:rsidDel="002C0D45" w14:paraId="2E99946A" w14:textId="420D87A5" w:rsidTr="00E90F2D">
        <w:trPr>
          <w:trHeight w:val="288"/>
          <w:del w:id="618" w:author="Ahmad Rafif" w:date="2025-09-23T21:09:00Z"/>
          <w:trPrChange w:id="619"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620"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1CC82819" w14:textId="413AF86C" w:rsidR="009B4BE3" w:rsidDel="002C0D45" w:rsidRDefault="009B4BE3">
            <w:pPr>
              <w:rPr>
                <w:del w:id="621"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622"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45B710BD" w14:textId="0DD4F661" w:rsidR="009B4BE3" w:rsidDel="002C0D45" w:rsidRDefault="009B4BE3">
            <w:pPr>
              <w:rPr>
                <w:del w:id="623" w:author="Ahmad Rafif" w:date="2025-09-23T21:09:00Z"/>
                <w:rFonts w:ascii="Arial" w:hAnsi="Arial" w:cs="Arial"/>
                <w:color w:val="000000"/>
                <w:sz w:val="20"/>
                <w:szCs w:val="20"/>
              </w:rPr>
            </w:pPr>
            <w:del w:id="624" w:author="Ahmad Rafif" w:date="2025-09-23T21:09:00Z">
              <w:r w:rsidDel="002C0D45">
                <w:rPr>
                  <w:rFonts w:ascii="Arial" w:hAnsi="Arial" w:cs="Arial"/>
                  <w:color w:val="000000"/>
                  <w:sz w:val="20"/>
                  <w:szCs w:val="20"/>
                </w:rPr>
                <w:delText>2.3.1.1</w:delText>
              </w:r>
            </w:del>
          </w:p>
        </w:tc>
        <w:tc>
          <w:tcPr>
            <w:tcW w:w="5136" w:type="dxa"/>
            <w:tcBorders>
              <w:top w:val="nil"/>
              <w:left w:val="nil"/>
              <w:bottom w:val="single" w:sz="4" w:space="0" w:color="auto"/>
              <w:right w:val="single" w:sz="4" w:space="0" w:color="auto"/>
            </w:tcBorders>
            <w:noWrap/>
            <w:vAlign w:val="center"/>
            <w:hideMark/>
            <w:tcPrChange w:id="625"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1B09EB58" w14:textId="1D1063F1" w:rsidR="009B4BE3" w:rsidDel="002C0D45" w:rsidRDefault="009B4BE3">
            <w:pPr>
              <w:rPr>
                <w:del w:id="626" w:author="Ahmad Rafif" w:date="2025-09-23T21:09:00Z"/>
                <w:rFonts w:ascii="Arial" w:hAnsi="Arial" w:cs="Arial"/>
                <w:color w:val="000000"/>
                <w:sz w:val="20"/>
                <w:szCs w:val="20"/>
              </w:rPr>
            </w:pPr>
            <w:del w:id="627" w:author="Ahmad Rafif" w:date="2025-09-23T21:09:00Z">
              <w:r w:rsidDel="002C0D45">
                <w:rPr>
                  <w:rFonts w:ascii="Arial" w:hAnsi="Arial" w:cs="Arial"/>
                  <w:color w:val="000000"/>
                  <w:sz w:val="20"/>
                  <w:szCs w:val="20"/>
                </w:rPr>
                <w:delText>Mechanism</w:delText>
              </w:r>
            </w:del>
          </w:p>
        </w:tc>
        <w:tc>
          <w:tcPr>
            <w:tcW w:w="1854" w:type="dxa"/>
            <w:gridSpan w:val="4"/>
            <w:tcBorders>
              <w:top w:val="nil"/>
              <w:left w:val="nil"/>
              <w:bottom w:val="single" w:sz="4" w:space="0" w:color="auto"/>
              <w:right w:val="single" w:sz="4" w:space="0" w:color="auto"/>
            </w:tcBorders>
            <w:noWrap/>
            <w:vAlign w:val="center"/>
            <w:hideMark/>
            <w:tcPrChange w:id="628"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669649C9" w14:textId="05344A28" w:rsidR="009B4BE3" w:rsidDel="002C0D45" w:rsidRDefault="009B4BE3" w:rsidP="00AA76BD">
            <w:pPr>
              <w:jc w:val="center"/>
              <w:rPr>
                <w:del w:id="629" w:author="Ahmad Rafif" w:date="2025-09-23T21:09:00Z"/>
                <w:rFonts w:ascii="Arial" w:hAnsi="Arial" w:cs="Arial"/>
                <w:color w:val="000000"/>
                <w:sz w:val="20"/>
                <w:szCs w:val="20"/>
              </w:rPr>
            </w:pPr>
            <w:del w:id="630" w:author="Ahmad Rafif" w:date="2025-09-23T21:09:00Z">
              <w:r w:rsidDel="002C0D45">
                <w:rPr>
                  <w:rFonts w:ascii="Arial" w:hAnsi="Arial" w:cs="Arial"/>
                  <w:color w:val="000000"/>
                  <w:sz w:val="20"/>
                  <w:szCs w:val="20"/>
                </w:rPr>
                <w:delText>24</w:delText>
              </w:r>
            </w:del>
          </w:p>
        </w:tc>
      </w:tr>
      <w:tr w:rsidR="009B4BE3" w:rsidDel="002C0D45" w14:paraId="41A7B484" w14:textId="5A91B6CD" w:rsidTr="00E90F2D">
        <w:trPr>
          <w:trHeight w:val="288"/>
          <w:del w:id="631" w:author="Ahmad Rafif" w:date="2025-09-23T21:09:00Z"/>
          <w:trPrChange w:id="632"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633"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54DF6BAA" w14:textId="1C1997BD" w:rsidR="009B4BE3" w:rsidDel="002C0D45" w:rsidRDefault="009B4BE3">
            <w:pPr>
              <w:rPr>
                <w:del w:id="634"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635"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1A324BB3" w14:textId="3188FE2F" w:rsidR="009B4BE3" w:rsidDel="002C0D45" w:rsidRDefault="009B4BE3">
            <w:pPr>
              <w:rPr>
                <w:del w:id="636" w:author="Ahmad Rafif" w:date="2025-09-23T21:09:00Z"/>
                <w:rFonts w:ascii="Arial" w:hAnsi="Arial" w:cs="Arial"/>
                <w:color w:val="000000"/>
                <w:sz w:val="20"/>
                <w:szCs w:val="20"/>
              </w:rPr>
            </w:pPr>
            <w:del w:id="637" w:author="Ahmad Rafif" w:date="2025-09-23T21:09:00Z">
              <w:r w:rsidDel="002C0D45">
                <w:rPr>
                  <w:rFonts w:ascii="Arial" w:hAnsi="Arial" w:cs="Arial"/>
                  <w:color w:val="000000"/>
                  <w:sz w:val="20"/>
                  <w:szCs w:val="20"/>
                </w:rPr>
                <w:delText>2.3.1.2</w:delText>
              </w:r>
            </w:del>
          </w:p>
        </w:tc>
        <w:tc>
          <w:tcPr>
            <w:tcW w:w="5136" w:type="dxa"/>
            <w:tcBorders>
              <w:top w:val="nil"/>
              <w:left w:val="nil"/>
              <w:bottom w:val="single" w:sz="4" w:space="0" w:color="auto"/>
              <w:right w:val="single" w:sz="4" w:space="0" w:color="auto"/>
            </w:tcBorders>
            <w:noWrap/>
            <w:vAlign w:val="center"/>
            <w:hideMark/>
            <w:tcPrChange w:id="638"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168EDDEF" w14:textId="6E12534A" w:rsidR="009B4BE3" w:rsidDel="002C0D45" w:rsidRDefault="009B4BE3">
            <w:pPr>
              <w:rPr>
                <w:del w:id="639" w:author="Ahmad Rafif" w:date="2025-09-23T21:09:00Z"/>
                <w:rFonts w:ascii="Arial" w:hAnsi="Arial" w:cs="Arial"/>
                <w:color w:val="000000"/>
                <w:sz w:val="20"/>
                <w:szCs w:val="20"/>
              </w:rPr>
            </w:pPr>
            <w:del w:id="640" w:author="Ahmad Rafif" w:date="2025-09-23T21:09:00Z">
              <w:r w:rsidDel="002C0D45">
                <w:rPr>
                  <w:rFonts w:ascii="Arial" w:hAnsi="Arial" w:cs="Arial"/>
                  <w:color w:val="000000"/>
                  <w:sz w:val="20"/>
                  <w:szCs w:val="20"/>
                </w:rPr>
                <w:delText>Advantage</w:delText>
              </w:r>
            </w:del>
          </w:p>
        </w:tc>
        <w:tc>
          <w:tcPr>
            <w:tcW w:w="1854" w:type="dxa"/>
            <w:gridSpan w:val="4"/>
            <w:tcBorders>
              <w:top w:val="nil"/>
              <w:left w:val="nil"/>
              <w:bottom w:val="single" w:sz="4" w:space="0" w:color="auto"/>
              <w:right w:val="single" w:sz="4" w:space="0" w:color="auto"/>
            </w:tcBorders>
            <w:noWrap/>
            <w:vAlign w:val="center"/>
            <w:hideMark/>
            <w:tcPrChange w:id="641"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01E4CD61" w14:textId="67A25B34" w:rsidR="009B4BE3" w:rsidDel="002C0D45" w:rsidRDefault="009B4BE3" w:rsidP="00AA76BD">
            <w:pPr>
              <w:jc w:val="center"/>
              <w:rPr>
                <w:del w:id="642" w:author="Ahmad Rafif" w:date="2025-09-23T21:09:00Z"/>
                <w:rFonts w:ascii="Arial" w:hAnsi="Arial" w:cs="Arial"/>
                <w:color w:val="000000"/>
                <w:sz w:val="20"/>
                <w:szCs w:val="20"/>
              </w:rPr>
            </w:pPr>
            <w:del w:id="643" w:author="Ahmad Rafif" w:date="2025-09-23T21:09:00Z">
              <w:r w:rsidDel="002C0D45">
                <w:rPr>
                  <w:rFonts w:ascii="Arial" w:hAnsi="Arial" w:cs="Arial"/>
                  <w:color w:val="000000"/>
                  <w:sz w:val="20"/>
                  <w:szCs w:val="20"/>
                </w:rPr>
                <w:delText>24</w:delText>
              </w:r>
            </w:del>
          </w:p>
        </w:tc>
      </w:tr>
      <w:tr w:rsidR="009B4BE3" w:rsidDel="002C0D45" w14:paraId="3696730A" w14:textId="61DA1A0E" w:rsidTr="00E90F2D">
        <w:trPr>
          <w:trHeight w:val="288"/>
          <w:del w:id="644" w:author="Ahmad Rafif" w:date="2025-09-23T21:09:00Z"/>
          <w:trPrChange w:id="645"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646"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59C50139" w14:textId="231EB94E" w:rsidR="009B4BE3" w:rsidDel="002C0D45" w:rsidRDefault="009B4BE3">
            <w:pPr>
              <w:rPr>
                <w:del w:id="647"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648"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75CCCD4F" w14:textId="5DC9AE90" w:rsidR="009B4BE3" w:rsidDel="002C0D45" w:rsidRDefault="009B4BE3">
            <w:pPr>
              <w:rPr>
                <w:del w:id="649" w:author="Ahmad Rafif" w:date="2025-09-23T21:09:00Z"/>
                <w:rFonts w:ascii="Arial" w:hAnsi="Arial" w:cs="Arial"/>
                <w:color w:val="000000"/>
                <w:sz w:val="20"/>
                <w:szCs w:val="20"/>
              </w:rPr>
            </w:pPr>
            <w:del w:id="650" w:author="Ahmad Rafif" w:date="2025-09-23T21:09:00Z">
              <w:r w:rsidDel="002C0D45">
                <w:rPr>
                  <w:rFonts w:ascii="Arial" w:hAnsi="Arial" w:cs="Arial"/>
                  <w:color w:val="000000"/>
                  <w:sz w:val="20"/>
                  <w:szCs w:val="20"/>
                </w:rPr>
                <w:delText>2.3.1.3</w:delText>
              </w:r>
            </w:del>
          </w:p>
        </w:tc>
        <w:tc>
          <w:tcPr>
            <w:tcW w:w="5136" w:type="dxa"/>
            <w:tcBorders>
              <w:top w:val="nil"/>
              <w:left w:val="nil"/>
              <w:bottom w:val="single" w:sz="4" w:space="0" w:color="auto"/>
              <w:right w:val="single" w:sz="4" w:space="0" w:color="auto"/>
            </w:tcBorders>
            <w:noWrap/>
            <w:vAlign w:val="center"/>
            <w:hideMark/>
            <w:tcPrChange w:id="651"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4CED353A" w14:textId="72BA4428" w:rsidR="009B4BE3" w:rsidDel="002C0D45" w:rsidRDefault="009B4BE3">
            <w:pPr>
              <w:rPr>
                <w:del w:id="652" w:author="Ahmad Rafif" w:date="2025-09-23T21:09:00Z"/>
                <w:rFonts w:ascii="Arial" w:hAnsi="Arial" w:cs="Arial"/>
                <w:color w:val="000000"/>
                <w:sz w:val="20"/>
                <w:szCs w:val="20"/>
              </w:rPr>
            </w:pPr>
            <w:del w:id="653" w:author="Ahmad Rafif" w:date="2025-09-23T21:09:00Z">
              <w:r w:rsidDel="002C0D45">
                <w:rPr>
                  <w:rFonts w:ascii="Arial" w:hAnsi="Arial" w:cs="Arial"/>
                  <w:color w:val="000000"/>
                  <w:sz w:val="20"/>
                  <w:szCs w:val="20"/>
                </w:rPr>
                <w:delText>Weakness and Mitigation</w:delText>
              </w:r>
            </w:del>
          </w:p>
        </w:tc>
        <w:tc>
          <w:tcPr>
            <w:tcW w:w="1854" w:type="dxa"/>
            <w:gridSpan w:val="4"/>
            <w:tcBorders>
              <w:top w:val="nil"/>
              <w:left w:val="nil"/>
              <w:bottom w:val="single" w:sz="4" w:space="0" w:color="auto"/>
              <w:right w:val="single" w:sz="4" w:space="0" w:color="auto"/>
            </w:tcBorders>
            <w:noWrap/>
            <w:vAlign w:val="center"/>
            <w:hideMark/>
            <w:tcPrChange w:id="654"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431FD0B4" w14:textId="17A9A2E0" w:rsidR="009B4BE3" w:rsidDel="002C0D45" w:rsidRDefault="009B4BE3" w:rsidP="00AA76BD">
            <w:pPr>
              <w:jc w:val="center"/>
              <w:rPr>
                <w:del w:id="655" w:author="Ahmad Rafif" w:date="2025-09-23T21:09:00Z"/>
                <w:rFonts w:ascii="Arial" w:hAnsi="Arial" w:cs="Arial"/>
                <w:color w:val="000000"/>
                <w:sz w:val="20"/>
                <w:szCs w:val="20"/>
              </w:rPr>
            </w:pPr>
            <w:del w:id="656" w:author="Ahmad Rafif" w:date="2025-09-23T21:09:00Z">
              <w:r w:rsidDel="002C0D45">
                <w:rPr>
                  <w:rFonts w:ascii="Arial" w:hAnsi="Arial" w:cs="Arial"/>
                  <w:color w:val="000000"/>
                  <w:sz w:val="20"/>
                  <w:szCs w:val="20"/>
                </w:rPr>
                <w:delText>24</w:delText>
              </w:r>
            </w:del>
          </w:p>
        </w:tc>
      </w:tr>
      <w:tr w:rsidR="009B4BE3" w:rsidDel="002C0D45" w14:paraId="70D84BE2" w14:textId="0E1CF8BF" w:rsidTr="00E90F2D">
        <w:trPr>
          <w:trHeight w:val="288"/>
          <w:del w:id="657" w:author="Ahmad Rafif" w:date="2025-09-23T21:09:00Z"/>
          <w:trPrChange w:id="658"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659"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44C824D1" w14:textId="07266B26" w:rsidR="009B4BE3" w:rsidDel="002C0D45" w:rsidRDefault="009B4BE3">
            <w:pPr>
              <w:rPr>
                <w:del w:id="660"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661"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4D394C21" w14:textId="7A2418E1" w:rsidR="009B4BE3" w:rsidDel="002C0D45" w:rsidRDefault="009B4BE3">
            <w:pPr>
              <w:rPr>
                <w:del w:id="662" w:author="Ahmad Rafif" w:date="2025-09-23T21:09:00Z"/>
                <w:rFonts w:ascii="Arial" w:hAnsi="Arial" w:cs="Arial"/>
                <w:color w:val="000000"/>
                <w:sz w:val="20"/>
                <w:szCs w:val="20"/>
              </w:rPr>
            </w:pPr>
            <w:del w:id="663" w:author="Ahmad Rafif" w:date="2025-09-23T21:09:00Z">
              <w:r w:rsidDel="002C0D45">
                <w:rPr>
                  <w:rFonts w:ascii="Arial" w:hAnsi="Arial" w:cs="Arial"/>
                  <w:color w:val="000000"/>
                  <w:sz w:val="20"/>
                  <w:szCs w:val="20"/>
                </w:rPr>
                <w:delText>2.3.2</w:delText>
              </w:r>
            </w:del>
          </w:p>
        </w:tc>
        <w:tc>
          <w:tcPr>
            <w:tcW w:w="5136" w:type="dxa"/>
            <w:tcBorders>
              <w:top w:val="nil"/>
              <w:left w:val="nil"/>
              <w:bottom w:val="single" w:sz="4" w:space="0" w:color="auto"/>
              <w:right w:val="single" w:sz="4" w:space="0" w:color="auto"/>
            </w:tcBorders>
            <w:noWrap/>
            <w:vAlign w:val="center"/>
            <w:hideMark/>
            <w:tcPrChange w:id="664"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2A2A5E8A" w14:textId="5B8DE2E3" w:rsidR="009B4BE3" w:rsidDel="002C0D45" w:rsidRDefault="009B4BE3">
            <w:pPr>
              <w:rPr>
                <w:del w:id="665" w:author="Ahmad Rafif" w:date="2025-09-23T21:09:00Z"/>
                <w:rFonts w:ascii="Arial" w:hAnsi="Arial" w:cs="Arial"/>
                <w:color w:val="000000"/>
                <w:sz w:val="20"/>
                <w:szCs w:val="20"/>
              </w:rPr>
            </w:pPr>
            <w:del w:id="666" w:author="Ahmad Rafif" w:date="2025-09-23T21:09:00Z">
              <w:r w:rsidDel="002C0D45">
                <w:rPr>
                  <w:rFonts w:ascii="Arial" w:hAnsi="Arial" w:cs="Arial"/>
                  <w:color w:val="000000"/>
                  <w:sz w:val="20"/>
                  <w:szCs w:val="20"/>
                </w:rPr>
                <w:delText>API Specification</w:delText>
              </w:r>
            </w:del>
          </w:p>
        </w:tc>
        <w:tc>
          <w:tcPr>
            <w:tcW w:w="1854" w:type="dxa"/>
            <w:gridSpan w:val="4"/>
            <w:tcBorders>
              <w:top w:val="nil"/>
              <w:left w:val="nil"/>
              <w:bottom w:val="single" w:sz="4" w:space="0" w:color="auto"/>
              <w:right w:val="single" w:sz="4" w:space="0" w:color="auto"/>
            </w:tcBorders>
            <w:noWrap/>
            <w:vAlign w:val="center"/>
            <w:hideMark/>
            <w:tcPrChange w:id="667"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367991BA" w14:textId="31B52A1A" w:rsidR="009B4BE3" w:rsidDel="002C0D45" w:rsidRDefault="009B4BE3" w:rsidP="00AA76BD">
            <w:pPr>
              <w:jc w:val="center"/>
              <w:rPr>
                <w:del w:id="668" w:author="Ahmad Rafif" w:date="2025-09-23T21:09:00Z"/>
                <w:rFonts w:ascii="Arial" w:hAnsi="Arial" w:cs="Arial"/>
                <w:color w:val="000000"/>
                <w:sz w:val="20"/>
                <w:szCs w:val="20"/>
              </w:rPr>
            </w:pPr>
            <w:del w:id="669" w:author="Ahmad Rafif" w:date="2025-09-23T21:09:00Z">
              <w:r w:rsidDel="002C0D45">
                <w:rPr>
                  <w:rFonts w:ascii="Arial" w:hAnsi="Arial" w:cs="Arial"/>
                  <w:color w:val="000000"/>
                  <w:sz w:val="20"/>
                  <w:szCs w:val="20"/>
                </w:rPr>
                <w:delText>25</w:delText>
              </w:r>
            </w:del>
          </w:p>
        </w:tc>
      </w:tr>
      <w:tr w:rsidR="009B4BE3" w:rsidDel="002C0D45" w14:paraId="67DD5B54" w14:textId="3760D662" w:rsidTr="00E90F2D">
        <w:trPr>
          <w:trHeight w:val="288"/>
          <w:del w:id="670" w:author="Ahmad Rafif" w:date="2025-09-23T21:09:00Z"/>
          <w:trPrChange w:id="671"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672"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34E40999" w14:textId="087F6DF0" w:rsidR="009B4BE3" w:rsidDel="002C0D45" w:rsidRDefault="009B4BE3">
            <w:pPr>
              <w:rPr>
                <w:del w:id="673"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674"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2B510D06" w14:textId="48EE92E9" w:rsidR="009B4BE3" w:rsidDel="002C0D45" w:rsidRDefault="009B4BE3">
            <w:pPr>
              <w:rPr>
                <w:del w:id="675" w:author="Ahmad Rafif" w:date="2025-09-23T21:09:00Z"/>
                <w:rFonts w:ascii="Arial" w:hAnsi="Arial" w:cs="Arial"/>
                <w:color w:val="000000"/>
                <w:sz w:val="20"/>
                <w:szCs w:val="20"/>
              </w:rPr>
            </w:pPr>
            <w:del w:id="676" w:author="Ahmad Rafif" w:date="2025-09-23T21:09:00Z">
              <w:r w:rsidDel="002C0D45">
                <w:rPr>
                  <w:rFonts w:ascii="Arial" w:hAnsi="Arial" w:cs="Arial"/>
                  <w:color w:val="000000"/>
                  <w:sz w:val="20"/>
                  <w:szCs w:val="20"/>
                </w:rPr>
                <w:delText>2.3.2.1</w:delText>
              </w:r>
            </w:del>
          </w:p>
        </w:tc>
        <w:tc>
          <w:tcPr>
            <w:tcW w:w="5136" w:type="dxa"/>
            <w:tcBorders>
              <w:top w:val="nil"/>
              <w:left w:val="nil"/>
              <w:bottom w:val="single" w:sz="4" w:space="0" w:color="auto"/>
              <w:right w:val="single" w:sz="4" w:space="0" w:color="auto"/>
            </w:tcBorders>
            <w:noWrap/>
            <w:vAlign w:val="center"/>
            <w:hideMark/>
            <w:tcPrChange w:id="677"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5F6D5BDF" w14:textId="663BF640" w:rsidR="009B4BE3" w:rsidDel="002C0D45" w:rsidRDefault="009B4BE3">
            <w:pPr>
              <w:rPr>
                <w:del w:id="678" w:author="Ahmad Rafif" w:date="2025-09-23T21:09:00Z"/>
                <w:rFonts w:ascii="Arial" w:hAnsi="Arial" w:cs="Arial"/>
                <w:color w:val="000000"/>
                <w:sz w:val="20"/>
                <w:szCs w:val="20"/>
              </w:rPr>
            </w:pPr>
            <w:del w:id="679" w:author="Ahmad Rafif" w:date="2025-09-23T21:09:00Z">
              <w:r w:rsidDel="002C0D45">
                <w:rPr>
                  <w:rFonts w:ascii="Arial" w:hAnsi="Arial" w:cs="Arial"/>
                  <w:color w:val="000000"/>
                  <w:sz w:val="20"/>
                  <w:szCs w:val="20"/>
                </w:rPr>
                <w:delText>API for eService</w:delText>
              </w:r>
            </w:del>
          </w:p>
        </w:tc>
        <w:tc>
          <w:tcPr>
            <w:tcW w:w="1854" w:type="dxa"/>
            <w:gridSpan w:val="4"/>
            <w:tcBorders>
              <w:top w:val="nil"/>
              <w:left w:val="nil"/>
              <w:bottom w:val="single" w:sz="4" w:space="0" w:color="auto"/>
              <w:right w:val="single" w:sz="4" w:space="0" w:color="auto"/>
            </w:tcBorders>
            <w:noWrap/>
            <w:vAlign w:val="center"/>
            <w:hideMark/>
            <w:tcPrChange w:id="680"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016A58CD" w14:textId="5E3BCE29" w:rsidR="009B4BE3" w:rsidDel="002C0D45" w:rsidRDefault="009B4BE3" w:rsidP="00AA76BD">
            <w:pPr>
              <w:jc w:val="center"/>
              <w:rPr>
                <w:del w:id="681" w:author="Ahmad Rafif" w:date="2025-09-23T21:09:00Z"/>
                <w:rFonts w:ascii="Arial" w:hAnsi="Arial" w:cs="Arial"/>
                <w:color w:val="000000"/>
                <w:sz w:val="20"/>
                <w:szCs w:val="20"/>
              </w:rPr>
            </w:pPr>
            <w:del w:id="682" w:author="Ahmad Rafif" w:date="2025-09-23T21:09:00Z">
              <w:r w:rsidDel="002C0D45">
                <w:rPr>
                  <w:rFonts w:ascii="Arial" w:hAnsi="Arial" w:cs="Arial"/>
                  <w:color w:val="000000"/>
                  <w:sz w:val="20"/>
                  <w:szCs w:val="20"/>
                </w:rPr>
                <w:delText>25</w:delText>
              </w:r>
            </w:del>
          </w:p>
        </w:tc>
      </w:tr>
      <w:tr w:rsidR="009B4BE3" w:rsidDel="002C0D45" w14:paraId="2F8DD1C1" w14:textId="1D22A160" w:rsidTr="00E90F2D">
        <w:trPr>
          <w:trHeight w:val="288"/>
          <w:del w:id="683" w:author="Ahmad Rafif" w:date="2025-09-23T21:09:00Z"/>
          <w:trPrChange w:id="684"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685"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3205A1D3" w14:textId="190D3F20" w:rsidR="009B4BE3" w:rsidDel="002C0D45" w:rsidRDefault="009B4BE3">
            <w:pPr>
              <w:rPr>
                <w:del w:id="686"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687"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1D1DE7B5" w14:textId="00C727BD" w:rsidR="009B4BE3" w:rsidDel="002C0D45" w:rsidRDefault="009B4BE3">
            <w:pPr>
              <w:rPr>
                <w:del w:id="688" w:author="Ahmad Rafif" w:date="2025-09-23T21:09:00Z"/>
                <w:rFonts w:ascii="Arial" w:hAnsi="Arial" w:cs="Arial"/>
                <w:color w:val="000000"/>
                <w:sz w:val="20"/>
                <w:szCs w:val="20"/>
              </w:rPr>
            </w:pPr>
            <w:del w:id="689" w:author="Ahmad Rafif" w:date="2025-09-23T21:09:00Z">
              <w:r w:rsidDel="002C0D45">
                <w:rPr>
                  <w:rFonts w:ascii="Arial" w:hAnsi="Arial" w:cs="Arial"/>
                  <w:color w:val="000000"/>
                  <w:sz w:val="20"/>
                  <w:szCs w:val="20"/>
                </w:rPr>
                <w:delText>2.3.2.1.1</w:delText>
              </w:r>
            </w:del>
          </w:p>
        </w:tc>
        <w:tc>
          <w:tcPr>
            <w:tcW w:w="5136" w:type="dxa"/>
            <w:tcBorders>
              <w:top w:val="nil"/>
              <w:left w:val="nil"/>
              <w:bottom w:val="single" w:sz="4" w:space="0" w:color="auto"/>
              <w:right w:val="single" w:sz="4" w:space="0" w:color="auto"/>
            </w:tcBorders>
            <w:noWrap/>
            <w:vAlign w:val="center"/>
            <w:hideMark/>
            <w:tcPrChange w:id="690"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1F4ECC3E" w14:textId="4ACCB6FE" w:rsidR="009B4BE3" w:rsidDel="002C0D45" w:rsidRDefault="009B4BE3">
            <w:pPr>
              <w:rPr>
                <w:del w:id="691" w:author="Ahmad Rafif" w:date="2025-09-23T21:09:00Z"/>
                <w:rFonts w:ascii="Arial" w:hAnsi="Arial" w:cs="Arial"/>
                <w:color w:val="000000"/>
                <w:sz w:val="20"/>
                <w:szCs w:val="20"/>
              </w:rPr>
            </w:pPr>
            <w:del w:id="692" w:author="Ahmad Rafif" w:date="2025-09-23T21:09:00Z">
              <w:r w:rsidDel="002C0D45">
                <w:rPr>
                  <w:rFonts w:ascii="Arial" w:hAnsi="Arial" w:cs="Arial"/>
                  <w:color w:val="000000"/>
                  <w:sz w:val="20"/>
                  <w:szCs w:val="20"/>
                </w:rPr>
                <w:delText>Generate app txn id</w:delText>
              </w:r>
            </w:del>
          </w:p>
        </w:tc>
        <w:tc>
          <w:tcPr>
            <w:tcW w:w="1854" w:type="dxa"/>
            <w:gridSpan w:val="4"/>
            <w:tcBorders>
              <w:top w:val="nil"/>
              <w:left w:val="nil"/>
              <w:bottom w:val="single" w:sz="4" w:space="0" w:color="auto"/>
              <w:right w:val="single" w:sz="4" w:space="0" w:color="auto"/>
            </w:tcBorders>
            <w:noWrap/>
            <w:vAlign w:val="center"/>
            <w:hideMark/>
            <w:tcPrChange w:id="693"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2CFE36EC" w14:textId="359B2D39" w:rsidR="009B4BE3" w:rsidDel="002C0D45" w:rsidRDefault="009B4BE3" w:rsidP="00AA76BD">
            <w:pPr>
              <w:jc w:val="center"/>
              <w:rPr>
                <w:del w:id="694" w:author="Ahmad Rafif" w:date="2025-09-23T21:09:00Z"/>
                <w:rFonts w:ascii="Arial" w:hAnsi="Arial" w:cs="Arial"/>
                <w:color w:val="000000"/>
                <w:sz w:val="20"/>
                <w:szCs w:val="20"/>
              </w:rPr>
            </w:pPr>
            <w:del w:id="695" w:author="Ahmad Rafif" w:date="2025-09-23T21:09:00Z">
              <w:r w:rsidDel="002C0D45">
                <w:rPr>
                  <w:rFonts w:ascii="Arial" w:hAnsi="Arial" w:cs="Arial"/>
                  <w:color w:val="000000"/>
                  <w:sz w:val="20"/>
                  <w:szCs w:val="20"/>
                </w:rPr>
                <w:delText>25</w:delText>
              </w:r>
            </w:del>
          </w:p>
        </w:tc>
      </w:tr>
      <w:tr w:rsidR="009B4BE3" w:rsidDel="002C0D45" w14:paraId="799A21A5" w14:textId="2558E5B2" w:rsidTr="00E90F2D">
        <w:trPr>
          <w:trHeight w:val="288"/>
          <w:del w:id="696" w:author="Ahmad Rafif" w:date="2025-09-23T21:09:00Z"/>
          <w:trPrChange w:id="697"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698"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6EB4A0AB" w14:textId="5495A628" w:rsidR="009B4BE3" w:rsidDel="002C0D45" w:rsidRDefault="009B4BE3">
            <w:pPr>
              <w:rPr>
                <w:del w:id="699"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700"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2284ABDF" w14:textId="7E3E8317" w:rsidR="009B4BE3" w:rsidDel="002C0D45" w:rsidRDefault="009B4BE3">
            <w:pPr>
              <w:rPr>
                <w:del w:id="701" w:author="Ahmad Rafif" w:date="2025-09-23T21:09:00Z"/>
                <w:rFonts w:ascii="Arial" w:hAnsi="Arial" w:cs="Arial"/>
                <w:color w:val="000000"/>
                <w:sz w:val="20"/>
                <w:szCs w:val="20"/>
              </w:rPr>
            </w:pPr>
            <w:del w:id="702" w:author="Ahmad Rafif" w:date="2025-09-23T21:09:00Z">
              <w:r w:rsidDel="002C0D45">
                <w:rPr>
                  <w:rFonts w:ascii="Arial" w:hAnsi="Arial" w:cs="Arial"/>
                  <w:color w:val="000000"/>
                  <w:sz w:val="20"/>
                  <w:szCs w:val="20"/>
                </w:rPr>
                <w:delText>2.3.2.1.2</w:delText>
              </w:r>
            </w:del>
          </w:p>
        </w:tc>
        <w:tc>
          <w:tcPr>
            <w:tcW w:w="5136" w:type="dxa"/>
            <w:tcBorders>
              <w:top w:val="nil"/>
              <w:left w:val="nil"/>
              <w:bottom w:val="single" w:sz="4" w:space="0" w:color="auto"/>
              <w:right w:val="single" w:sz="4" w:space="0" w:color="auto"/>
            </w:tcBorders>
            <w:noWrap/>
            <w:vAlign w:val="center"/>
            <w:hideMark/>
            <w:tcPrChange w:id="703"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56C24547" w14:textId="64ADFADE" w:rsidR="009B4BE3" w:rsidDel="002C0D45" w:rsidRDefault="009B4BE3">
            <w:pPr>
              <w:rPr>
                <w:del w:id="704" w:author="Ahmad Rafif" w:date="2025-09-23T21:09:00Z"/>
                <w:rFonts w:ascii="Arial" w:hAnsi="Arial" w:cs="Arial"/>
                <w:color w:val="000000"/>
                <w:sz w:val="20"/>
                <w:szCs w:val="20"/>
              </w:rPr>
            </w:pPr>
            <w:del w:id="705" w:author="Ahmad Rafif" w:date="2025-09-23T21:09:00Z">
              <w:r w:rsidDel="002C0D45">
                <w:rPr>
                  <w:rFonts w:ascii="Arial" w:hAnsi="Arial" w:cs="Arial"/>
                  <w:color w:val="000000"/>
                  <w:sz w:val="20"/>
                  <w:szCs w:val="20"/>
                </w:rPr>
                <w:delText>Redirect to SPCP page</w:delText>
              </w:r>
            </w:del>
          </w:p>
        </w:tc>
        <w:tc>
          <w:tcPr>
            <w:tcW w:w="1854" w:type="dxa"/>
            <w:gridSpan w:val="4"/>
            <w:tcBorders>
              <w:top w:val="nil"/>
              <w:left w:val="nil"/>
              <w:bottom w:val="single" w:sz="4" w:space="0" w:color="auto"/>
              <w:right w:val="single" w:sz="4" w:space="0" w:color="auto"/>
            </w:tcBorders>
            <w:noWrap/>
            <w:vAlign w:val="center"/>
            <w:hideMark/>
            <w:tcPrChange w:id="706"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75E8A8A1" w14:textId="57885CB1" w:rsidR="009B4BE3" w:rsidDel="002C0D45" w:rsidRDefault="009B4BE3" w:rsidP="00AA76BD">
            <w:pPr>
              <w:jc w:val="center"/>
              <w:rPr>
                <w:del w:id="707" w:author="Ahmad Rafif" w:date="2025-09-23T21:09:00Z"/>
                <w:rFonts w:ascii="Arial" w:hAnsi="Arial" w:cs="Arial"/>
                <w:color w:val="000000"/>
                <w:sz w:val="20"/>
                <w:szCs w:val="20"/>
              </w:rPr>
            </w:pPr>
            <w:del w:id="708" w:author="Ahmad Rafif" w:date="2025-09-23T21:09:00Z">
              <w:r w:rsidDel="002C0D45">
                <w:rPr>
                  <w:rFonts w:ascii="Arial" w:hAnsi="Arial" w:cs="Arial"/>
                  <w:color w:val="000000"/>
                  <w:sz w:val="20"/>
                  <w:szCs w:val="20"/>
                </w:rPr>
                <w:delText>25</w:delText>
              </w:r>
            </w:del>
          </w:p>
        </w:tc>
      </w:tr>
      <w:tr w:rsidR="009B4BE3" w:rsidDel="002C0D45" w14:paraId="34A4333C" w14:textId="7BC4D94D" w:rsidTr="00E90F2D">
        <w:trPr>
          <w:trHeight w:val="288"/>
          <w:del w:id="709" w:author="Ahmad Rafif" w:date="2025-09-23T21:09:00Z"/>
          <w:trPrChange w:id="710"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711"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2909AC35" w14:textId="5E70921D" w:rsidR="009B4BE3" w:rsidDel="002C0D45" w:rsidRDefault="009B4BE3">
            <w:pPr>
              <w:rPr>
                <w:del w:id="712"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713"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73202B11" w14:textId="2ECD76B8" w:rsidR="009B4BE3" w:rsidDel="002C0D45" w:rsidRDefault="009B4BE3">
            <w:pPr>
              <w:rPr>
                <w:del w:id="714" w:author="Ahmad Rafif" w:date="2025-09-23T21:09:00Z"/>
                <w:rFonts w:ascii="Arial" w:hAnsi="Arial" w:cs="Arial"/>
                <w:color w:val="000000"/>
                <w:sz w:val="20"/>
                <w:szCs w:val="20"/>
              </w:rPr>
            </w:pPr>
            <w:del w:id="715" w:author="Ahmad Rafif" w:date="2025-09-23T21:09:00Z">
              <w:r w:rsidDel="002C0D45">
                <w:rPr>
                  <w:rFonts w:ascii="Arial" w:hAnsi="Arial" w:cs="Arial"/>
                  <w:color w:val="000000"/>
                  <w:sz w:val="20"/>
                  <w:szCs w:val="20"/>
                </w:rPr>
                <w:delText>2.3.2.1.3</w:delText>
              </w:r>
            </w:del>
          </w:p>
        </w:tc>
        <w:tc>
          <w:tcPr>
            <w:tcW w:w="5136" w:type="dxa"/>
            <w:tcBorders>
              <w:top w:val="nil"/>
              <w:left w:val="nil"/>
              <w:bottom w:val="single" w:sz="4" w:space="0" w:color="auto"/>
              <w:right w:val="single" w:sz="4" w:space="0" w:color="auto"/>
            </w:tcBorders>
            <w:noWrap/>
            <w:vAlign w:val="center"/>
            <w:hideMark/>
            <w:tcPrChange w:id="716"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342125C2" w14:textId="714B38E2" w:rsidR="009B4BE3" w:rsidDel="002C0D45" w:rsidRDefault="009B4BE3">
            <w:pPr>
              <w:rPr>
                <w:del w:id="717" w:author="Ahmad Rafif" w:date="2025-09-23T21:09:00Z"/>
                <w:rFonts w:ascii="Arial" w:hAnsi="Arial" w:cs="Arial"/>
                <w:color w:val="000000"/>
                <w:sz w:val="20"/>
                <w:szCs w:val="20"/>
              </w:rPr>
            </w:pPr>
            <w:del w:id="718" w:author="Ahmad Rafif" w:date="2025-09-23T21:09:00Z">
              <w:r w:rsidDel="002C0D45">
                <w:rPr>
                  <w:rFonts w:ascii="Arial" w:hAnsi="Arial" w:cs="Arial"/>
                  <w:color w:val="000000"/>
                  <w:sz w:val="20"/>
                  <w:szCs w:val="20"/>
                </w:rPr>
                <w:delText>Get user information from SPCP</w:delText>
              </w:r>
            </w:del>
          </w:p>
        </w:tc>
        <w:tc>
          <w:tcPr>
            <w:tcW w:w="1854" w:type="dxa"/>
            <w:gridSpan w:val="4"/>
            <w:tcBorders>
              <w:top w:val="nil"/>
              <w:left w:val="nil"/>
              <w:bottom w:val="single" w:sz="4" w:space="0" w:color="auto"/>
              <w:right w:val="single" w:sz="4" w:space="0" w:color="auto"/>
            </w:tcBorders>
            <w:noWrap/>
            <w:vAlign w:val="center"/>
            <w:hideMark/>
            <w:tcPrChange w:id="719"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76B2639B" w14:textId="328036D8" w:rsidR="009B4BE3" w:rsidDel="002C0D45" w:rsidRDefault="009B4BE3" w:rsidP="00AA76BD">
            <w:pPr>
              <w:jc w:val="center"/>
              <w:rPr>
                <w:del w:id="720" w:author="Ahmad Rafif" w:date="2025-09-23T21:09:00Z"/>
                <w:rFonts w:ascii="Arial" w:hAnsi="Arial" w:cs="Arial"/>
                <w:color w:val="000000"/>
                <w:sz w:val="20"/>
                <w:szCs w:val="20"/>
              </w:rPr>
            </w:pPr>
            <w:del w:id="721" w:author="Ahmad Rafif" w:date="2025-09-23T21:09:00Z">
              <w:r w:rsidDel="002C0D45">
                <w:rPr>
                  <w:rFonts w:ascii="Arial" w:hAnsi="Arial" w:cs="Arial"/>
                  <w:color w:val="000000"/>
                  <w:sz w:val="20"/>
                  <w:szCs w:val="20"/>
                </w:rPr>
                <w:delText>26</w:delText>
              </w:r>
            </w:del>
          </w:p>
        </w:tc>
      </w:tr>
      <w:tr w:rsidR="009B4BE3" w:rsidDel="002C0D45" w14:paraId="2635B0DF" w14:textId="29688B5B" w:rsidTr="00E90F2D">
        <w:trPr>
          <w:trHeight w:val="288"/>
          <w:del w:id="722" w:author="Ahmad Rafif" w:date="2025-09-23T21:09:00Z"/>
          <w:trPrChange w:id="723"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724"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1A4E5D71" w14:textId="49D16133" w:rsidR="009B4BE3" w:rsidDel="002C0D45" w:rsidRDefault="009B4BE3">
            <w:pPr>
              <w:rPr>
                <w:del w:id="725"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726"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4B6366F5" w14:textId="63826AFE" w:rsidR="009B4BE3" w:rsidDel="002C0D45" w:rsidRDefault="009B4BE3">
            <w:pPr>
              <w:rPr>
                <w:del w:id="727" w:author="Ahmad Rafif" w:date="2025-09-23T21:09:00Z"/>
                <w:rFonts w:ascii="Arial" w:hAnsi="Arial" w:cs="Arial"/>
                <w:color w:val="000000"/>
                <w:sz w:val="20"/>
                <w:szCs w:val="20"/>
              </w:rPr>
            </w:pPr>
            <w:del w:id="728" w:author="Ahmad Rafif" w:date="2025-09-23T21:09:00Z">
              <w:r w:rsidDel="002C0D45">
                <w:rPr>
                  <w:rFonts w:ascii="Arial" w:hAnsi="Arial" w:cs="Arial"/>
                  <w:color w:val="000000"/>
                  <w:sz w:val="20"/>
                  <w:szCs w:val="20"/>
                </w:rPr>
                <w:delText>2.3.2.2</w:delText>
              </w:r>
            </w:del>
          </w:p>
        </w:tc>
        <w:tc>
          <w:tcPr>
            <w:tcW w:w="5136" w:type="dxa"/>
            <w:tcBorders>
              <w:top w:val="nil"/>
              <w:left w:val="nil"/>
              <w:bottom w:val="single" w:sz="4" w:space="0" w:color="auto"/>
              <w:right w:val="single" w:sz="4" w:space="0" w:color="auto"/>
            </w:tcBorders>
            <w:noWrap/>
            <w:vAlign w:val="center"/>
            <w:hideMark/>
            <w:tcPrChange w:id="729"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3F71939B" w14:textId="0F3D8046" w:rsidR="009B4BE3" w:rsidDel="002C0D45" w:rsidRDefault="009B4BE3">
            <w:pPr>
              <w:rPr>
                <w:del w:id="730" w:author="Ahmad Rafif" w:date="2025-09-23T21:09:00Z"/>
                <w:rFonts w:ascii="Arial" w:hAnsi="Arial" w:cs="Arial"/>
                <w:color w:val="000000"/>
                <w:sz w:val="20"/>
                <w:szCs w:val="20"/>
              </w:rPr>
            </w:pPr>
            <w:del w:id="731" w:author="Ahmad Rafif" w:date="2025-09-23T21:09:00Z">
              <w:r w:rsidDel="002C0D45">
                <w:rPr>
                  <w:rFonts w:ascii="Arial" w:hAnsi="Arial" w:cs="Arial"/>
                  <w:color w:val="000000"/>
                  <w:sz w:val="20"/>
                  <w:szCs w:val="20"/>
                </w:rPr>
                <w:delText>API consume</w:delText>
              </w:r>
            </w:del>
          </w:p>
        </w:tc>
        <w:tc>
          <w:tcPr>
            <w:tcW w:w="1854" w:type="dxa"/>
            <w:gridSpan w:val="4"/>
            <w:tcBorders>
              <w:top w:val="nil"/>
              <w:left w:val="nil"/>
              <w:bottom w:val="single" w:sz="4" w:space="0" w:color="auto"/>
              <w:right w:val="single" w:sz="4" w:space="0" w:color="auto"/>
            </w:tcBorders>
            <w:noWrap/>
            <w:vAlign w:val="center"/>
            <w:hideMark/>
            <w:tcPrChange w:id="732"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0338698B" w14:textId="410CF6E5" w:rsidR="009B4BE3" w:rsidDel="002C0D45" w:rsidRDefault="009B4BE3" w:rsidP="00AA76BD">
            <w:pPr>
              <w:jc w:val="center"/>
              <w:rPr>
                <w:del w:id="733" w:author="Ahmad Rafif" w:date="2025-09-23T21:09:00Z"/>
                <w:rFonts w:ascii="Arial" w:hAnsi="Arial" w:cs="Arial"/>
                <w:color w:val="000000"/>
                <w:sz w:val="20"/>
                <w:szCs w:val="20"/>
              </w:rPr>
            </w:pPr>
            <w:del w:id="734" w:author="Ahmad Rafif" w:date="2025-09-23T21:09:00Z">
              <w:r w:rsidDel="002C0D45">
                <w:rPr>
                  <w:rFonts w:ascii="Arial" w:hAnsi="Arial" w:cs="Arial"/>
                  <w:color w:val="000000"/>
                  <w:sz w:val="20"/>
                  <w:szCs w:val="20"/>
                </w:rPr>
                <w:delText>26</w:delText>
              </w:r>
            </w:del>
          </w:p>
        </w:tc>
      </w:tr>
      <w:tr w:rsidR="009B4BE3" w:rsidDel="002C0D45" w14:paraId="1B9BB910" w14:textId="3B6F8630" w:rsidTr="00E90F2D">
        <w:trPr>
          <w:trHeight w:val="288"/>
          <w:del w:id="735" w:author="Ahmad Rafif" w:date="2025-09-23T21:09:00Z"/>
          <w:trPrChange w:id="736"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737"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74CF1767" w14:textId="2AB6E592" w:rsidR="009B4BE3" w:rsidDel="002C0D45" w:rsidRDefault="009B4BE3">
            <w:pPr>
              <w:rPr>
                <w:del w:id="738"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739"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47C1CAB2" w14:textId="081BDF0C" w:rsidR="009B4BE3" w:rsidDel="002C0D45" w:rsidRDefault="009B4BE3">
            <w:pPr>
              <w:rPr>
                <w:del w:id="740" w:author="Ahmad Rafif" w:date="2025-09-23T21:09:00Z"/>
                <w:rFonts w:ascii="Arial" w:hAnsi="Arial" w:cs="Arial"/>
                <w:color w:val="000000"/>
                <w:sz w:val="20"/>
                <w:szCs w:val="20"/>
              </w:rPr>
            </w:pPr>
            <w:del w:id="741" w:author="Ahmad Rafif" w:date="2025-09-23T21:09:00Z">
              <w:r w:rsidDel="002C0D45">
                <w:rPr>
                  <w:rFonts w:ascii="Arial" w:hAnsi="Arial" w:cs="Arial"/>
                  <w:color w:val="000000"/>
                  <w:sz w:val="20"/>
                  <w:szCs w:val="20"/>
                </w:rPr>
                <w:delText>2.3.2.2.1</w:delText>
              </w:r>
            </w:del>
          </w:p>
        </w:tc>
        <w:tc>
          <w:tcPr>
            <w:tcW w:w="5136" w:type="dxa"/>
            <w:tcBorders>
              <w:top w:val="nil"/>
              <w:left w:val="nil"/>
              <w:bottom w:val="single" w:sz="4" w:space="0" w:color="auto"/>
              <w:right w:val="single" w:sz="4" w:space="0" w:color="auto"/>
            </w:tcBorders>
            <w:noWrap/>
            <w:vAlign w:val="center"/>
            <w:hideMark/>
            <w:tcPrChange w:id="742"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7089E74D" w14:textId="6796CB82" w:rsidR="009B4BE3" w:rsidDel="002C0D45" w:rsidRDefault="009B4BE3">
            <w:pPr>
              <w:rPr>
                <w:del w:id="743" w:author="Ahmad Rafif" w:date="2025-09-23T21:09:00Z"/>
                <w:rFonts w:ascii="Arial" w:hAnsi="Arial" w:cs="Arial"/>
                <w:color w:val="000000"/>
                <w:sz w:val="20"/>
                <w:szCs w:val="20"/>
              </w:rPr>
            </w:pPr>
            <w:del w:id="744" w:author="Ahmad Rafif" w:date="2025-09-23T21:09:00Z">
              <w:r w:rsidDel="002C0D45">
                <w:rPr>
                  <w:rFonts w:ascii="Arial" w:hAnsi="Arial" w:cs="Arial"/>
                  <w:color w:val="000000"/>
                  <w:sz w:val="20"/>
                  <w:szCs w:val="20"/>
                </w:rPr>
                <w:delText>SPCP create app txn id</w:delText>
              </w:r>
            </w:del>
          </w:p>
        </w:tc>
        <w:tc>
          <w:tcPr>
            <w:tcW w:w="1854" w:type="dxa"/>
            <w:gridSpan w:val="4"/>
            <w:tcBorders>
              <w:top w:val="nil"/>
              <w:left w:val="nil"/>
              <w:bottom w:val="single" w:sz="4" w:space="0" w:color="auto"/>
              <w:right w:val="single" w:sz="4" w:space="0" w:color="auto"/>
            </w:tcBorders>
            <w:noWrap/>
            <w:vAlign w:val="center"/>
            <w:hideMark/>
            <w:tcPrChange w:id="745"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757B709A" w14:textId="64B2D3AD" w:rsidR="009B4BE3" w:rsidDel="002C0D45" w:rsidRDefault="009B4BE3" w:rsidP="00AA76BD">
            <w:pPr>
              <w:jc w:val="center"/>
              <w:rPr>
                <w:del w:id="746" w:author="Ahmad Rafif" w:date="2025-09-23T21:09:00Z"/>
                <w:rFonts w:ascii="Arial" w:hAnsi="Arial" w:cs="Arial"/>
                <w:color w:val="000000"/>
                <w:sz w:val="20"/>
                <w:szCs w:val="20"/>
              </w:rPr>
            </w:pPr>
            <w:del w:id="747" w:author="Ahmad Rafif" w:date="2025-09-23T21:09:00Z">
              <w:r w:rsidDel="002C0D45">
                <w:rPr>
                  <w:rFonts w:ascii="Arial" w:hAnsi="Arial" w:cs="Arial"/>
                  <w:color w:val="000000"/>
                  <w:sz w:val="20"/>
                  <w:szCs w:val="20"/>
                </w:rPr>
                <w:delText>26</w:delText>
              </w:r>
            </w:del>
          </w:p>
        </w:tc>
      </w:tr>
      <w:tr w:rsidR="009B4BE3" w:rsidDel="002C0D45" w14:paraId="73F29D66" w14:textId="6CD81490" w:rsidTr="00E90F2D">
        <w:trPr>
          <w:trHeight w:val="288"/>
          <w:del w:id="748" w:author="Ahmad Rafif" w:date="2025-09-23T21:09:00Z"/>
          <w:trPrChange w:id="749"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750"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40174AB1" w14:textId="407BC052" w:rsidR="009B4BE3" w:rsidDel="002C0D45" w:rsidRDefault="009B4BE3">
            <w:pPr>
              <w:rPr>
                <w:del w:id="751"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752"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589944C3" w14:textId="6B965257" w:rsidR="009B4BE3" w:rsidDel="002C0D45" w:rsidRDefault="009B4BE3">
            <w:pPr>
              <w:rPr>
                <w:del w:id="753" w:author="Ahmad Rafif" w:date="2025-09-23T21:09:00Z"/>
                <w:rFonts w:ascii="Arial" w:hAnsi="Arial" w:cs="Arial"/>
                <w:color w:val="000000"/>
                <w:sz w:val="20"/>
                <w:szCs w:val="20"/>
              </w:rPr>
            </w:pPr>
            <w:del w:id="754" w:author="Ahmad Rafif" w:date="2025-09-23T21:09:00Z">
              <w:r w:rsidDel="002C0D45">
                <w:rPr>
                  <w:rFonts w:ascii="Arial" w:hAnsi="Arial" w:cs="Arial"/>
                  <w:color w:val="000000"/>
                  <w:sz w:val="20"/>
                  <w:szCs w:val="20"/>
                </w:rPr>
                <w:delText>2.3.2.2.2</w:delText>
              </w:r>
            </w:del>
          </w:p>
        </w:tc>
        <w:tc>
          <w:tcPr>
            <w:tcW w:w="5136" w:type="dxa"/>
            <w:tcBorders>
              <w:top w:val="nil"/>
              <w:left w:val="nil"/>
              <w:bottom w:val="single" w:sz="4" w:space="0" w:color="auto"/>
              <w:right w:val="single" w:sz="4" w:space="0" w:color="auto"/>
            </w:tcBorders>
            <w:noWrap/>
            <w:vAlign w:val="center"/>
            <w:hideMark/>
            <w:tcPrChange w:id="755"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0AEFCC3A" w14:textId="7051377F" w:rsidR="009B4BE3" w:rsidDel="002C0D45" w:rsidRDefault="009B4BE3">
            <w:pPr>
              <w:rPr>
                <w:del w:id="756" w:author="Ahmad Rafif" w:date="2025-09-23T21:09:00Z"/>
                <w:rFonts w:ascii="Arial" w:hAnsi="Arial" w:cs="Arial"/>
                <w:color w:val="000000"/>
                <w:sz w:val="20"/>
                <w:szCs w:val="20"/>
              </w:rPr>
            </w:pPr>
            <w:del w:id="757" w:author="Ahmad Rafif" w:date="2025-09-23T21:09:00Z">
              <w:r w:rsidDel="002C0D45">
                <w:rPr>
                  <w:rFonts w:ascii="Arial" w:hAnsi="Arial" w:cs="Arial"/>
                  <w:color w:val="000000"/>
                  <w:sz w:val="20"/>
                  <w:szCs w:val="20"/>
                </w:rPr>
                <w:delText>Get Authentication Response</w:delText>
              </w:r>
            </w:del>
          </w:p>
        </w:tc>
        <w:tc>
          <w:tcPr>
            <w:tcW w:w="1854" w:type="dxa"/>
            <w:gridSpan w:val="4"/>
            <w:tcBorders>
              <w:top w:val="nil"/>
              <w:left w:val="nil"/>
              <w:bottom w:val="single" w:sz="4" w:space="0" w:color="auto"/>
              <w:right w:val="single" w:sz="4" w:space="0" w:color="auto"/>
            </w:tcBorders>
            <w:noWrap/>
            <w:vAlign w:val="center"/>
            <w:hideMark/>
            <w:tcPrChange w:id="758"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2C7A8950" w14:textId="62803E04" w:rsidR="009B4BE3" w:rsidDel="002C0D45" w:rsidRDefault="009B4BE3" w:rsidP="00AA76BD">
            <w:pPr>
              <w:jc w:val="center"/>
              <w:rPr>
                <w:del w:id="759" w:author="Ahmad Rafif" w:date="2025-09-23T21:09:00Z"/>
                <w:rFonts w:ascii="Arial" w:hAnsi="Arial" w:cs="Arial"/>
                <w:color w:val="000000"/>
                <w:sz w:val="20"/>
                <w:szCs w:val="20"/>
              </w:rPr>
            </w:pPr>
            <w:del w:id="760" w:author="Ahmad Rafif" w:date="2025-09-23T21:09:00Z">
              <w:r w:rsidDel="002C0D45">
                <w:rPr>
                  <w:rFonts w:ascii="Arial" w:hAnsi="Arial" w:cs="Arial"/>
                  <w:color w:val="000000"/>
                  <w:sz w:val="20"/>
                  <w:szCs w:val="20"/>
                </w:rPr>
                <w:delText>27</w:delText>
              </w:r>
            </w:del>
          </w:p>
        </w:tc>
      </w:tr>
      <w:tr w:rsidR="009B4BE3" w:rsidDel="002C0D45" w14:paraId="2C118823" w14:textId="72977AA1" w:rsidTr="00E90F2D">
        <w:trPr>
          <w:trHeight w:val="288"/>
          <w:del w:id="761" w:author="Ahmad Rafif" w:date="2025-09-23T21:09:00Z"/>
          <w:trPrChange w:id="762"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763"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3D8D3C01" w14:textId="3899D4D8" w:rsidR="009B4BE3" w:rsidDel="002C0D45" w:rsidRDefault="009B4BE3">
            <w:pPr>
              <w:rPr>
                <w:del w:id="764"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765"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E43C635" w14:textId="5E807B9D" w:rsidR="009B4BE3" w:rsidDel="002C0D45" w:rsidRDefault="009B4BE3">
            <w:pPr>
              <w:rPr>
                <w:del w:id="766" w:author="Ahmad Rafif" w:date="2025-09-23T21:09:00Z"/>
                <w:rFonts w:ascii="Arial" w:hAnsi="Arial" w:cs="Arial"/>
                <w:color w:val="000000"/>
                <w:sz w:val="20"/>
                <w:szCs w:val="20"/>
              </w:rPr>
            </w:pPr>
            <w:del w:id="767" w:author="Ahmad Rafif" w:date="2025-09-23T21:09:00Z">
              <w:r w:rsidDel="002C0D45">
                <w:rPr>
                  <w:rFonts w:ascii="Arial" w:hAnsi="Arial" w:cs="Arial"/>
                  <w:color w:val="000000"/>
                  <w:sz w:val="20"/>
                  <w:szCs w:val="20"/>
                </w:rPr>
                <w:delText>2.3.2.3</w:delText>
              </w:r>
            </w:del>
          </w:p>
        </w:tc>
        <w:tc>
          <w:tcPr>
            <w:tcW w:w="5136" w:type="dxa"/>
            <w:tcBorders>
              <w:top w:val="nil"/>
              <w:left w:val="nil"/>
              <w:bottom w:val="single" w:sz="4" w:space="0" w:color="auto"/>
              <w:right w:val="single" w:sz="4" w:space="0" w:color="auto"/>
            </w:tcBorders>
            <w:noWrap/>
            <w:vAlign w:val="center"/>
            <w:hideMark/>
            <w:tcPrChange w:id="768"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3917C2E9" w14:textId="305AA141" w:rsidR="009B4BE3" w:rsidDel="002C0D45" w:rsidRDefault="009B4BE3">
            <w:pPr>
              <w:rPr>
                <w:del w:id="769" w:author="Ahmad Rafif" w:date="2025-09-23T21:09:00Z"/>
                <w:rFonts w:ascii="Arial" w:hAnsi="Arial" w:cs="Arial"/>
                <w:color w:val="000000"/>
                <w:sz w:val="20"/>
                <w:szCs w:val="20"/>
              </w:rPr>
            </w:pPr>
            <w:del w:id="770" w:author="Ahmad Rafif" w:date="2025-09-23T21:09:00Z">
              <w:r w:rsidDel="002C0D45">
                <w:rPr>
                  <w:rFonts w:ascii="Arial" w:hAnsi="Arial" w:cs="Arial"/>
                  <w:color w:val="000000"/>
                  <w:sz w:val="20"/>
                  <w:szCs w:val="20"/>
                </w:rPr>
                <w:delText>API Provide</w:delText>
              </w:r>
            </w:del>
          </w:p>
        </w:tc>
        <w:tc>
          <w:tcPr>
            <w:tcW w:w="1854" w:type="dxa"/>
            <w:gridSpan w:val="4"/>
            <w:tcBorders>
              <w:top w:val="nil"/>
              <w:left w:val="nil"/>
              <w:bottom w:val="single" w:sz="4" w:space="0" w:color="auto"/>
              <w:right w:val="single" w:sz="4" w:space="0" w:color="auto"/>
            </w:tcBorders>
            <w:noWrap/>
            <w:vAlign w:val="center"/>
            <w:hideMark/>
            <w:tcPrChange w:id="771"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5F9D2E99" w14:textId="49418BA8" w:rsidR="009B4BE3" w:rsidDel="002C0D45" w:rsidRDefault="009B4BE3" w:rsidP="00AA76BD">
            <w:pPr>
              <w:jc w:val="center"/>
              <w:rPr>
                <w:del w:id="772" w:author="Ahmad Rafif" w:date="2025-09-23T21:09:00Z"/>
                <w:rFonts w:ascii="Arial" w:hAnsi="Arial" w:cs="Arial"/>
                <w:color w:val="000000"/>
                <w:sz w:val="20"/>
                <w:szCs w:val="20"/>
              </w:rPr>
            </w:pPr>
            <w:del w:id="773" w:author="Ahmad Rafif" w:date="2025-09-23T21:09:00Z">
              <w:r w:rsidDel="002C0D45">
                <w:rPr>
                  <w:rFonts w:ascii="Arial" w:hAnsi="Arial" w:cs="Arial"/>
                  <w:color w:val="000000"/>
                  <w:sz w:val="20"/>
                  <w:szCs w:val="20"/>
                </w:rPr>
                <w:delText>28</w:delText>
              </w:r>
            </w:del>
          </w:p>
        </w:tc>
      </w:tr>
      <w:tr w:rsidR="009B4BE3" w:rsidDel="002C0D45" w14:paraId="1E2FC19D" w14:textId="1D627800" w:rsidTr="00E90F2D">
        <w:trPr>
          <w:trHeight w:val="288"/>
          <w:del w:id="774" w:author="Ahmad Rafif" w:date="2025-09-23T21:09:00Z"/>
          <w:trPrChange w:id="775"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776"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37A0776A" w14:textId="38486115" w:rsidR="009B4BE3" w:rsidDel="002C0D45" w:rsidRDefault="009B4BE3">
            <w:pPr>
              <w:rPr>
                <w:del w:id="777"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778"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2211E90A" w14:textId="4FCF128A" w:rsidR="009B4BE3" w:rsidDel="002C0D45" w:rsidRDefault="009B4BE3">
            <w:pPr>
              <w:rPr>
                <w:del w:id="779" w:author="Ahmad Rafif" w:date="2025-09-23T21:09:00Z"/>
                <w:rFonts w:ascii="Arial" w:hAnsi="Arial" w:cs="Arial"/>
                <w:color w:val="000000"/>
                <w:sz w:val="20"/>
                <w:szCs w:val="20"/>
              </w:rPr>
            </w:pPr>
            <w:del w:id="780" w:author="Ahmad Rafif" w:date="2025-09-23T21:09:00Z">
              <w:r w:rsidDel="002C0D45">
                <w:rPr>
                  <w:rFonts w:ascii="Arial" w:hAnsi="Arial" w:cs="Arial"/>
                  <w:color w:val="000000"/>
                  <w:sz w:val="20"/>
                  <w:szCs w:val="20"/>
                </w:rPr>
                <w:delText>2.3.2.3.1</w:delText>
              </w:r>
            </w:del>
          </w:p>
        </w:tc>
        <w:tc>
          <w:tcPr>
            <w:tcW w:w="5136" w:type="dxa"/>
            <w:tcBorders>
              <w:top w:val="nil"/>
              <w:left w:val="nil"/>
              <w:bottom w:val="single" w:sz="4" w:space="0" w:color="auto"/>
              <w:right w:val="single" w:sz="4" w:space="0" w:color="auto"/>
            </w:tcBorders>
            <w:noWrap/>
            <w:vAlign w:val="center"/>
            <w:hideMark/>
            <w:tcPrChange w:id="781"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2425DBB5" w14:textId="6A99747C" w:rsidR="009B4BE3" w:rsidDel="002C0D45" w:rsidRDefault="009B4BE3">
            <w:pPr>
              <w:rPr>
                <w:del w:id="782" w:author="Ahmad Rafif" w:date="2025-09-23T21:09:00Z"/>
                <w:rFonts w:ascii="Arial" w:hAnsi="Arial" w:cs="Arial"/>
                <w:color w:val="000000"/>
                <w:sz w:val="20"/>
                <w:szCs w:val="20"/>
              </w:rPr>
            </w:pPr>
            <w:del w:id="783" w:author="Ahmad Rafif" w:date="2025-09-23T21:09:00Z">
              <w:r w:rsidDel="002C0D45">
                <w:rPr>
                  <w:rFonts w:ascii="Arial" w:hAnsi="Arial" w:cs="Arial"/>
                  <w:color w:val="000000"/>
                  <w:sz w:val="20"/>
                  <w:szCs w:val="20"/>
                </w:rPr>
                <w:delText>Callback URL for success login SPCP</w:delText>
              </w:r>
            </w:del>
          </w:p>
        </w:tc>
        <w:tc>
          <w:tcPr>
            <w:tcW w:w="1854" w:type="dxa"/>
            <w:gridSpan w:val="4"/>
            <w:tcBorders>
              <w:top w:val="nil"/>
              <w:left w:val="nil"/>
              <w:bottom w:val="single" w:sz="4" w:space="0" w:color="auto"/>
              <w:right w:val="single" w:sz="4" w:space="0" w:color="auto"/>
            </w:tcBorders>
            <w:noWrap/>
            <w:vAlign w:val="center"/>
            <w:hideMark/>
            <w:tcPrChange w:id="784"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5B6A75A2" w14:textId="2DFEA73C" w:rsidR="009B4BE3" w:rsidDel="002C0D45" w:rsidRDefault="009B4BE3" w:rsidP="00AA76BD">
            <w:pPr>
              <w:jc w:val="center"/>
              <w:rPr>
                <w:del w:id="785" w:author="Ahmad Rafif" w:date="2025-09-23T21:09:00Z"/>
                <w:rFonts w:ascii="Arial" w:hAnsi="Arial" w:cs="Arial"/>
                <w:color w:val="000000"/>
                <w:sz w:val="20"/>
                <w:szCs w:val="20"/>
              </w:rPr>
            </w:pPr>
            <w:del w:id="786" w:author="Ahmad Rafif" w:date="2025-09-23T21:09:00Z">
              <w:r w:rsidDel="002C0D45">
                <w:rPr>
                  <w:rFonts w:ascii="Arial" w:hAnsi="Arial" w:cs="Arial"/>
                  <w:color w:val="000000"/>
                  <w:sz w:val="20"/>
                  <w:szCs w:val="20"/>
                </w:rPr>
                <w:delText>28</w:delText>
              </w:r>
            </w:del>
          </w:p>
        </w:tc>
      </w:tr>
      <w:tr w:rsidR="009B4BE3" w:rsidDel="002C0D45" w14:paraId="1BABF804" w14:textId="2D19899A" w:rsidTr="00E90F2D">
        <w:trPr>
          <w:trHeight w:val="288"/>
          <w:del w:id="787" w:author="Ahmad Rafif" w:date="2025-09-23T21:09:00Z"/>
          <w:trPrChange w:id="788"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789"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29235DE2" w14:textId="65A24B40" w:rsidR="009B4BE3" w:rsidDel="002C0D45" w:rsidRDefault="009B4BE3">
            <w:pPr>
              <w:rPr>
                <w:del w:id="790"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791"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4CD56345" w14:textId="5B2DA3FD" w:rsidR="009B4BE3" w:rsidDel="002C0D45" w:rsidRDefault="009B4BE3">
            <w:pPr>
              <w:rPr>
                <w:del w:id="792" w:author="Ahmad Rafif" w:date="2025-09-23T21:09:00Z"/>
                <w:rFonts w:ascii="Arial" w:hAnsi="Arial" w:cs="Arial"/>
                <w:color w:val="000000"/>
                <w:sz w:val="20"/>
                <w:szCs w:val="20"/>
              </w:rPr>
            </w:pPr>
            <w:del w:id="793" w:author="Ahmad Rafif" w:date="2025-09-23T21:09:00Z">
              <w:r w:rsidDel="002C0D45">
                <w:rPr>
                  <w:rFonts w:ascii="Arial" w:hAnsi="Arial" w:cs="Arial"/>
                  <w:color w:val="000000"/>
                  <w:sz w:val="20"/>
                  <w:szCs w:val="20"/>
                </w:rPr>
                <w:delText>2.3.3</w:delText>
              </w:r>
            </w:del>
          </w:p>
        </w:tc>
        <w:tc>
          <w:tcPr>
            <w:tcW w:w="5136" w:type="dxa"/>
            <w:tcBorders>
              <w:top w:val="nil"/>
              <w:left w:val="nil"/>
              <w:bottom w:val="single" w:sz="4" w:space="0" w:color="auto"/>
              <w:right w:val="single" w:sz="4" w:space="0" w:color="auto"/>
            </w:tcBorders>
            <w:noWrap/>
            <w:vAlign w:val="center"/>
            <w:hideMark/>
            <w:tcPrChange w:id="794"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314E2270" w14:textId="6E8F7D31" w:rsidR="009B4BE3" w:rsidDel="002C0D45" w:rsidRDefault="009B4BE3">
            <w:pPr>
              <w:rPr>
                <w:del w:id="795" w:author="Ahmad Rafif" w:date="2025-09-23T21:09:00Z"/>
                <w:rFonts w:ascii="Arial" w:hAnsi="Arial" w:cs="Arial"/>
                <w:color w:val="000000"/>
                <w:sz w:val="20"/>
                <w:szCs w:val="20"/>
              </w:rPr>
            </w:pPr>
            <w:del w:id="796" w:author="Ahmad Rafif" w:date="2025-09-23T21:09:00Z">
              <w:r w:rsidDel="002C0D45">
                <w:rPr>
                  <w:rFonts w:ascii="Arial" w:hAnsi="Arial" w:cs="Arial"/>
                  <w:color w:val="000000"/>
                  <w:sz w:val="20"/>
                  <w:szCs w:val="20"/>
                </w:rPr>
                <w:delText>Data Mapping</w:delText>
              </w:r>
            </w:del>
          </w:p>
        </w:tc>
        <w:tc>
          <w:tcPr>
            <w:tcW w:w="1854" w:type="dxa"/>
            <w:gridSpan w:val="4"/>
            <w:tcBorders>
              <w:top w:val="nil"/>
              <w:left w:val="nil"/>
              <w:bottom w:val="single" w:sz="4" w:space="0" w:color="auto"/>
              <w:right w:val="single" w:sz="4" w:space="0" w:color="auto"/>
            </w:tcBorders>
            <w:noWrap/>
            <w:vAlign w:val="center"/>
            <w:hideMark/>
            <w:tcPrChange w:id="797"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1D8BEA65" w14:textId="7323524F" w:rsidR="009B4BE3" w:rsidDel="002C0D45" w:rsidRDefault="009B4BE3" w:rsidP="00AA76BD">
            <w:pPr>
              <w:jc w:val="center"/>
              <w:rPr>
                <w:del w:id="798" w:author="Ahmad Rafif" w:date="2025-09-23T21:09:00Z"/>
                <w:rFonts w:ascii="Arial" w:hAnsi="Arial" w:cs="Arial"/>
                <w:color w:val="000000"/>
                <w:sz w:val="20"/>
                <w:szCs w:val="20"/>
              </w:rPr>
            </w:pPr>
            <w:del w:id="799" w:author="Ahmad Rafif" w:date="2025-09-23T21:09:00Z">
              <w:r w:rsidDel="002C0D45">
                <w:rPr>
                  <w:rFonts w:ascii="Arial" w:hAnsi="Arial" w:cs="Arial"/>
                  <w:color w:val="000000"/>
                  <w:sz w:val="20"/>
                  <w:szCs w:val="20"/>
                </w:rPr>
                <w:delText>28</w:delText>
              </w:r>
            </w:del>
          </w:p>
        </w:tc>
      </w:tr>
      <w:tr w:rsidR="009B4BE3" w:rsidDel="002C0D45" w14:paraId="3831BC0D" w14:textId="29A62A20" w:rsidTr="00E90F2D">
        <w:trPr>
          <w:trHeight w:val="288"/>
          <w:del w:id="800" w:author="Ahmad Rafif" w:date="2025-09-23T21:09:00Z"/>
          <w:trPrChange w:id="801"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802"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2F566455" w14:textId="47C097CF" w:rsidR="009B4BE3" w:rsidDel="002C0D45" w:rsidRDefault="009B4BE3">
            <w:pPr>
              <w:rPr>
                <w:del w:id="803"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804"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2053D12B" w14:textId="2E11690E" w:rsidR="009B4BE3" w:rsidDel="002C0D45" w:rsidRDefault="009B4BE3">
            <w:pPr>
              <w:rPr>
                <w:del w:id="805" w:author="Ahmad Rafif" w:date="2025-09-23T21:09:00Z"/>
                <w:rFonts w:ascii="Arial" w:hAnsi="Arial" w:cs="Arial"/>
                <w:color w:val="000000"/>
                <w:sz w:val="20"/>
                <w:szCs w:val="20"/>
              </w:rPr>
            </w:pPr>
            <w:del w:id="806" w:author="Ahmad Rafif" w:date="2025-09-23T21:09:00Z">
              <w:r w:rsidDel="002C0D45">
                <w:rPr>
                  <w:rFonts w:ascii="Arial" w:hAnsi="Arial" w:cs="Arial"/>
                  <w:color w:val="000000"/>
                  <w:sz w:val="20"/>
                  <w:szCs w:val="20"/>
                </w:rPr>
                <w:delText>2.3.3.1</w:delText>
              </w:r>
            </w:del>
          </w:p>
        </w:tc>
        <w:tc>
          <w:tcPr>
            <w:tcW w:w="5136" w:type="dxa"/>
            <w:tcBorders>
              <w:top w:val="nil"/>
              <w:left w:val="nil"/>
              <w:bottom w:val="single" w:sz="4" w:space="0" w:color="auto"/>
              <w:right w:val="single" w:sz="4" w:space="0" w:color="auto"/>
            </w:tcBorders>
            <w:noWrap/>
            <w:vAlign w:val="center"/>
            <w:hideMark/>
            <w:tcPrChange w:id="807"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4A8C329E" w14:textId="000646F6" w:rsidR="009B4BE3" w:rsidDel="002C0D45" w:rsidRDefault="009B4BE3">
            <w:pPr>
              <w:rPr>
                <w:del w:id="808" w:author="Ahmad Rafif" w:date="2025-09-23T21:09:00Z"/>
                <w:rFonts w:ascii="Arial" w:hAnsi="Arial" w:cs="Arial"/>
                <w:color w:val="000000"/>
                <w:sz w:val="20"/>
                <w:szCs w:val="20"/>
              </w:rPr>
            </w:pPr>
            <w:del w:id="809" w:author="Ahmad Rafif" w:date="2025-09-23T21:09:00Z">
              <w:r w:rsidDel="002C0D45">
                <w:rPr>
                  <w:rFonts w:ascii="Arial" w:hAnsi="Arial" w:cs="Arial"/>
                  <w:color w:val="000000"/>
                  <w:sz w:val="20"/>
                  <w:szCs w:val="20"/>
                </w:rPr>
                <w:delText>createAppTxnId</w:delText>
              </w:r>
            </w:del>
          </w:p>
        </w:tc>
        <w:tc>
          <w:tcPr>
            <w:tcW w:w="1854" w:type="dxa"/>
            <w:gridSpan w:val="4"/>
            <w:tcBorders>
              <w:top w:val="nil"/>
              <w:left w:val="nil"/>
              <w:bottom w:val="single" w:sz="4" w:space="0" w:color="auto"/>
              <w:right w:val="single" w:sz="4" w:space="0" w:color="auto"/>
            </w:tcBorders>
            <w:noWrap/>
            <w:vAlign w:val="center"/>
            <w:hideMark/>
            <w:tcPrChange w:id="810"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7F7EA29F" w14:textId="38297625" w:rsidR="009B4BE3" w:rsidDel="002C0D45" w:rsidRDefault="009B4BE3" w:rsidP="00AA76BD">
            <w:pPr>
              <w:jc w:val="center"/>
              <w:rPr>
                <w:del w:id="811" w:author="Ahmad Rafif" w:date="2025-09-23T21:09:00Z"/>
                <w:rFonts w:ascii="Arial" w:hAnsi="Arial" w:cs="Arial"/>
                <w:color w:val="000000"/>
                <w:sz w:val="20"/>
                <w:szCs w:val="20"/>
              </w:rPr>
            </w:pPr>
            <w:del w:id="812" w:author="Ahmad Rafif" w:date="2025-09-23T21:09:00Z">
              <w:r w:rsidDel="002C0D45">
                <w:rPr>
                  <w:rFonts w:ascii="Arial" w:hAnsi="Arial" w:cs="Arial"/>
                  <w:color w:val="000000"/>
                  <w:sz w:val="20"/>
                  <w:szCs w:val="20"/>
                </w:rPr>
                <w:delText>28</w:delText>
              </w:r>
            </w:del>
          </w:p>
        </w:tc>
      </w:tr>
      <w:tr w:rsidR="009B4BE3" w:rsidDel="002C0D45" w14:paraId="05B76075" w14:textId="5DCD86DA" w:rsidTr="00E90F2D">
        <w:trPr>
          <w:trHeight w:val="288"/>
          <w:del w:id="813" w:author="Ahmad Rafif" w:date="2025-09-23T21:09:00Z"/>
          <w:trPrChange w:id="814"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815"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67081629" w14:textId="66AAD63A" w:rsidR="009B4BE3" w:rsidDel="002C0D45" w:rsidRDefault="009B4BE3">
            <w:pPr>
              <w:rPr>
                <w:del w:id="816"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817"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3C472220" w14:textId="106D0175" w:rsidR="009B4BE3" w:rsidDel="002C0D45" w:rsidRDefault="009B4BE3">
            <w:pPr>
              <w:rPr>
                <w:del w:id="818" w:author="Ahmad Rafif" w:date="2025-09-23T21:09:00Z"/>
                <w:rFonts w:ascii="Arial" w:hAnsi="Arial" w:cs="Arial"/>
                <w:color w:val="000000"/>
                <w:sz w:val="20"/>
                <w:szCs w:val="20"/>
              </w:rPr>
            </w:pPr>
            <w:del w:id="819" w:author="Ahmad Rafif" w:date="2025-09-23T21:09:00Z">
              <w:r w:rsidDel="002C0D45">
                <w:rPr>
                  <w:rFonts w:ascii="Arial" w:hAnsi="Arial" w:cs="Arial"/>
                  <w:color w:val="000000"/>
                  <w:sz w:val="20"/>
                  <w:szCs w:val="20"/>
                </w:rPr>
                <w:delText>2.3.3.2</w:delText>
              </w:r>
            </w:del>
          </w:p>
        </w:tc>
        <w:tc>
          <w:tcPr>
            <w:tcW w:w="5136" w:type="dxa"/>
            <w:tcBorders>
              <w:top w:val="nil"/>
              <w:left w:val="nil"/>
              <w:bottom w:val="single" w:sz="4" w:space="0" w:color="auto"/>
              <w:right w:val="single" w:sz="4" w:space="0" w:color="auto"/>
            </w:tcBorders>
            <w:noWrap/>
            <w:vAlign w:val="center"/>
            <w:hideMark/>
            <w:tcPrChange w:id="820"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0FF4E970" w14:textId="12DAA8FC" w:rsidR="009B4BE3" w:rsidDel="002C0D45" w:rsidRDefault="009B4BE3">
            <w:pPr>
              <w:rPr>
                <w:del w:id="821" w:author="Ahmad Rafif" w:date="2025-09-23T21:09:00Z"/>
                <w:rFonts w:ascii="Arial" w:hAnsi="Arial" w:cs="Arial"/>
                <w:color w:val="000000"/>
                <w:sz w:val="20"/>
                <w:szCs w:val="20"/>
              </w:rPr>
            </w:pPr>
            <w:del w:id="822" w:author="Ahmad Rafif" w:date="2025-09-23T21:09:00Z">
              <w:r w:rsidDel="002C0D45">
                <w:rPr>
                  <w:rFonts w:ascii="Arial" w:hAnsi="Arial" w:cs="Arial"/>
                  <w:color w:val="000000"/>
                  <w:sz w:val="20"/>
                  <w:szCs w:val="20"/>
                </w:rPr>
                <w:delText>getAuthResponse</w:delText>
              </w:r>
            </w:del>
          </w:p>
        </w:tc>
        <w:tc>
          <w:tcPr>
            <w:tcW w:w="1854" w:type="dxa"/>
            <w:gridSpan w:val="4"/>
            <w:tcBorders>
              <w:top w:val="nil"/>
              <w:left w:val="nil"/>
              <w:bottom w:val="single" w:sz="4" w:space="0" w:color="auto"/>
              <w:right w:val="single" w:sz="4" w:space="0" w:color="auto"/>
            </w:tcBorders>
            <w:noWrap/>
            <w:vAlign w:val="center"/>
            <w:hideMark/>
            <w:tcPrChange w:id="823"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41AC2FED" w14:textId="0EC2AF58" w:rsidR="009B4BE3" w:rsidDel="002C0D45" w:rsidRDefault="009B4BE3" w:rsidP="00AA76BD">
            <w:pPr>
              <w:jc w:val="center"/>
              <w:rPr>
                <w:del w:id="824" w:author="Ahmad Rafif" w:date="2025-09-23T21:09:00Z"/>
                <w:rFonts w:ascii="Arial" w:hAnsi="Arial" w:cs="Arial"/>
                <w:color w:val="000000"/>
                <w:sz w:val="20"/>
                <w:szCs w:val="20"/>
              </w:rPr>
            </w:pPr>
            <w:del w:id="825" w:author="Ahmad Rafif" w:date="2025-09-23T21:09:00Z">
              <w:r w:rsidDel="002C0D45">
                <w:rPr>
                  <w:rFonts w:ascii="Arial" w:hAnsi="Arial" w:cs="Arial"/>
                  <w:color w:val="000000"/>
                  <w:sz w:val="20"/>
                  <w:szCs w:val="20"/>
                </w:rPr>
                <w:delText>28</w:delText>
              </w:r>
            </w:del>
          </w:p>
        </w:tc>
      </w:tr>
      <w:tr w:rsidR="009B4BE3" w:rsidDel="002C0D45" w14:paraId="5A5E43C6" w14:textId="21EB6811" w:rsidTr="00E90F2D">
        <w:trPr>
          <w:trHeight w:val="288"/>
          <w:del w:id="826" w:author="Ahmad Rafif" w:date="2025-09-23T21:09:00Z"/>
          <w:trPrChange w:id="827"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828"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66FC154F" w14:textId="30BB48C4" w:rsidR="009B4BE3" w:rsidDel="002C0D45" w:rsidRDefault="009B4BE3">
            <w:pPr>
              <w:rPr>
                <w:del w:id="829"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830"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FCA695D" w14:textId="79F8383B" w:rsidR="009B4BE3" w:rsidDel="002C0D45" w:rsidRDefault="009B4BE3">
            <w:pPr>
              <w:rPr>
                <w:del w:id="831" w:author="Ahmad Rafif" w:date="2025-09-23T21:09:00Z"/>
                <w:rFonts w:ascii="Arial" w:hAnsi="Arial" w:cs="Arial"/>
                <w:color w:val="000000"/>
                <w:sz w:val="20"/>
                <w:szCs w:val="20"/>
              </w:rPr>
            </w:pPr>
            <w:del w:id="832" w:author="Ahmad Rafif" w:date="2025-09-23T21:09:00Z">
              <w:r w:rsidDel="002C0D45">
                <w:rPr>
                  <w:rFonts w:ascii="Arial" w:hAnsi="Arial" w:cs="Arial"/>
                  <w:color w:val="000000"/>
                  <w:sz w:val="20"/>
                  <w:szCs w:val="20"/>
                </w:rPr>
                <w:delText>2.3.4</w:delText>
              </w:r>
            </w:del>
          </w:p>
        </w:tc>
        <w:tc>
          <w:tcPr>
            <w:tcW w:w="5136" w:type="dxa"/>
            <w:tcBorders>
              <w:top w:val="nil"/>
              <w:left w:val="nil"/>
              <w:bottom w:val="single" w:sz="4" w:space="0" w:color="auto"/>
              <w:right w:val="single" w:sz="4" w:space="0" w:color="auto"/>
            </w:tcBorders>
            <w:noWrap/>
            <w:vAlign w:val="center"/>
            <w:hideMark/>
            <w:tcPrChange w:id="833"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433903AE" w14:textId="7A859133" w:rsidR="009B4BE3" w:rsidDel="002C0D45" w:rsidRDefault="009B4BE3">
            <w:pPr>
              <w:rPr>
                <w:del w:id="834" w:author="Ahmad Rafif" w:date="2025-09-23T21:09:00Z"/>
                <w:rFonts w:ascii="Arial" w:hAnsi="Arial" w:cs="Arial"/>
                <w:color w:val="000000"/>
                <w:sz w:val="20"/>
                <w:szCs w:val="20"/>
              </w:rPr>
            </w:pPr>
            <w:del w:id="835" w:author="Ahmad Rafif" w:date="2025-09-23T21:09:00Z">
              <w:r w:rsidDel="002C0D45">
                <w:rPr>
                  <w:rFonts w:ascii="Arial" w:hAnsi="Arial" w:cs="Arial"/>
                  <w:color w:val="000000"/>
                  <w:sz w:val="20"/>
                  <w:szCs w:val="20"/>
                </w:rPr>
                <w:delText>Successful Outcome</w:delText>
              </w:r>
            </w:del>
          </w:p>
        </w:tc>
        <w:tc>
          <w:tcPr>
            <w:tcW w:w="1854" w:type="dxa"/>
            <w:gridSpan w:val="4"/>
            <w:tcBorders>
              <w:top w:val="nil"/>
              <w:left w:val="nil"/>
              <w:bottom w:val="single" w:sz="4" w:space="0" w:color="auto"/>
              <w:right w:val="single" w:sz="4" w:space="0" w:color="auto"/>
            </w:tcBorders>
            <w:noWrap/>
            <w:vAlign w:val="center"/>
            <w:hideMark/>
            <w:tcPrChange w:id="836"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7D4EFD74" w14:textId="014DD4DA" w:rsidR="009B4BE3" w:rsidDel="002C0D45" w:rsidRDefault="009B4BE3" w:rsidP="00AA76BD">
            <w:pPr>
              <w:jc w:val="center"/>
              <w:rPr>
                <w:del w:id="837" w:author="Ahmad Rafif" w:date="2025-09-23T21:09:00Z"/>
                <w:rFonts w:ascii="Arial" w:hAnsi="Arial" w:cs="Arial"/>
                <w:color w:val="000000"/>
                <w:sz w:val="20"/>
                <w:szCs w:val="20"/>
              </w:rPr>
            </w:pPr>
            <w:del w:id="838" w:author="Ahmad Rafif" w:date="2025-09-23T21:09:00Z">
              <w:r w:rsidDel="002C0D45">
                <w:rPr>
                  <w:rFonts w:ascii="Arial" w:hAnsi="Arial" w:cs="Arial"/>
                  <w:color w:val="000000"/>
                  <w:sz w:val="20"/>
                  <w:szCs w:val="20"/>
                </w:rPr>
                <w:delText>28</w:delText>
              </w:r>
            </w:del>
          </w:p>
        </w:tc>
      </w:tr>
      <w:tr w:rsidR="009B4BE3" w:rsidDel="002C0D45" w14:paraId="2D427272" w14:textId="4B65ED34" w:rsidTr="00E90F2D">
        <w:trPr>
          <w:trHeight w:val="288"/>
          <w:del w:id="839" w:author="Ahmad Rafif" w:date="2025-09-23T21:09:00Z"/>
          <w:trPrChange w:id="840"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841"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6D5AEDDA" w14:textId="5F0428D8" w:rsidR="009B4BE3" w:rsidDel="002C0D45" w:rsidRDefault="009B4BE3">
            <w:pPr>
              <w:rPr>
                <w:del w:id="842"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843"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5463A5C0" w14:textId="37D053BF" w:rsidR="009B4BE3" w:rsidDel="002C0D45" w:rsidRDefault="009B4BE3">
            <w:pPr>
              <w:rPr>
                <w:del w:id="844" w:author="Ahmad Rafif" w:date="2025-09-23T21:09:00Z"/>
                <w:rFonts w:ascii="Arial" w:hAnsi="Arial" w:cs="Arial"/>
                <w:color w:val="000000"/>
                <w:sz w:val="20"/>
                <w:szCs w:val="20"/>
              </w:rPr>
            </w:pPr>
            <w:del w:id="845" w:author="Ahmad Rafif" w:date="2025-09-23T21:09:00Z">
              <w:r w:rsidDel="002C0D45">
                <w:rPr>
                  <w:rFonts w:ascii="Arial" w:hAnsi="Arial" w:cs="Arial"/>
                  <w:color w:val="000000"/>
                  <w:sz w:val="20"/>
                  <w:szCs w:val="20"/>
                </w:rPr>
                <w:delText>2.3.5</w:delText>
              </w:r>
            </w:del>
          </w:p>
        </w:tc>
        <w:tc>
          <w:tcPr>
            <w:tcW w:w="5136" w:type="dxa"/>
            <w:tcBorders>
              <w:top w:val="nil"/>
              <w:left w:val="nil"/>
              <w:bottom w:val="single" w:sz="4" w:space="0" w:color="auto"/>
              <w:right w:val="single" w:sz="4" w:space="0" w:color="auto"/>
            </w:tcBorders>
            <w:noWrap/>
            <w:vAlign w:val="center"/>
            <w:hideMark/>
            <w:tcPrChange w:id="846"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0DDAA3C6" w14:textId="2BCCBB93" w:rsidR="009B4BE3" w:rsidDel="002C0D45" w:rsidRDefault="009B4BE3">
            <w:pPr>
              <w:rPr>
                <w:del w:id="847" w:author="Ahmad Rafif" w:date="2025-09-23T21:09:00Z"/>
                <w:rFonts w:ascii="Arial" w:hAnsi="Arial" w:cs="Arial"/>
                <w:color w:val="000000"/>
                <w:sz w:val="20"/>
                <w:szCs w:val="20"/>
              </w:rPr>
            </w:pPr>
            <w:del w:id="848" w:author="Ahmad Rafif" w:date="2025-09-23T21:09:00Z">
              <w:r w:rsidDel="002C0D45">
                <w:rPr>
                  <w:rFonts w:ascii="Arial" w:hAnsi="Arial" w:cs="Arial"/>
                  <w:color w:val="000000"/>
                  <w:sz w:val="20"/>
                  <w:szCs w:val="20"/>
                </w:rPr>
                <w:delText>Error Handling</w:delText>
              </w:r>
            </w:del>
          </w:p>
        </w:tc>
        <w:tc>
          <w:tcPr>
            <w:tcW w:w="1854" w:type="dxa"/>
            <w:gridSpan w:val="4"/>
            <w:tcBorders>
              <w:top w:val="nil"/>
              <w:left w:val="nil"/>
              <w:bottom w:val="single" w:sz="4" w:space="0" w:color="auto"/>
              <w:right w:val="single" w:sz="4" w:space="0" w:color="auto"/>
            </w:tcBorders>
            <w:noWrap/>
            <w:vAlign w:val="center"/>
            <w:hideMark/>
            <w:tcPrChange w:id="849"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17C9A16C" w14:textId="30BC85CE" w:rsidR="009B4BE3" w:rsidDel="002C0D45" w:rsidRDefault="009B4BE3" w:rsidP="00AA76BD">
            <w:pPr>
              <w:jc w:val="center"/>
              <w:rPr>
                <w:del w:id="850" w:author="Ahmad Rafif" w:date="2025-09-23T21:09:00Z"/>
                <w:rFonts w:ascii="Arial" w:hAnsi="Arial" w:cs="Arial"/>
                <w:color w:val="000000"/>
                <w:sz w:val="20"/>
                <w:szCs w:val="20"/>
              </w:rPr>
            </w:pPr>
            <w:del w:id="851" w:author="Ahmad Rafif" w:date="2025-09-23T21:09:00Z">
              <w:r w:rsidDel="002C0D45">
                <w:rPr>
                  <w:rFonts w:ascii="Arial" w:hAnsi="Arial" w:cs="Arial"/>
                  <w:color w:val="000000"/>
                  <w:sz w:val="20"/>
                  <w:szCs w:val="20"/>
                </w:rPr>
                <w:delText>29</w:delText>
              </w:r>
            </w:del>
          </w:p>
        </w:tc>
      </w:tr>
      <w:tr w:rsidR="009B4BE3" w:rsidDel="002C0D45" w14:paraId="79A98F1B" w14:textId="17A0B70E" w:rsidTr="00E90F2D">
        <w:trPr>
          <w:trHeight w:val="288"/>
          <w:del w:id="852" w:author="Ahmad Rafif" w:date="2025-09-23T21:09:00Z"/>
          <w:trPrChange w:id="853"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854"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692D3A75" w14:textId="2049B4AA" w:rsidR="009B4BE3" w:rsidDel="002C0D45" w:rsidRDefault="009B4BE3">
            <w:pPr>
              <w:rPr>
                <w:del w:id="855"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856"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07287971" w14:textId="370A86EE" w:rsidR="009B4BE3" w:rsidDel="002C0D45" w:rsidRDefault="009B4BE3">
            <w:pPr>
              <w:rPr>
                <w:del w:id="857" w:author="Ahmad Rafif" w:date="2025-09-23T21:09:00Z"/>
                <w:rFonts w:ascii="Arial" w:hAnsi="Arial" w:cs="Arial"/>
                <w:color w:val="000000"/>
                <w:sz w:val="20"/>
                <w:szCs w:val="20"/>
              </w:rPr>
            </w:pPr>
            <w:del w:id="858" w:author="Ahmad Rafif" w:date="2025-09-23T21:09:00Z">
              <w:r w:rsidDel="002C0D45">
                <w:rPr>
                  <w:rFonts w:ascii="Arial" w:hAnsi="Arial" w:cs="Arial"/>
                  <w:color w:val="000000"/>
                  <w:sz w:val="20"/>
                  <w:szCs w:val="20"/>
                </w:rPr>
                <w:delText>2.3.5.1</w:delText>
              </w:r>
            </w:del>
          </w:p>
        </w:tc>
        <w:tc>
          <w:tcPr>
            <w:tcW w:w="5136" w:type="dxa"/>
            <w:tcBorders>
              <w:top w:val="nil"/>
              <w:left w:val="nil"/>
              <w:bottom w:val="single" w:sz="4" w:space="0" w:color="auto"/>
              <w:right w:val="single" w:sz="4" w:space="0" w:color="auto"/>
            </w:tcBorders>
            <w:noWrap/>
            <w:vAlign w:val="center"/>
            <w:hideMark/>
            <w:tcPrChange w:id="859"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36C79CD9" w14:textId="22B8A5B8" w:rsidR="009B4BE3" w:rsidDel="002C0D45" w:rsidRDefault="009B4BE3">
            <w:pPr>
              <w:rPr>
                <w:del w:id="860" w:author="Ahmad Rafif" w:date="2025-09-23T21:09:00Z"/>
                <w:rFonts w:ascii="Arial" w:hAnsi="Arial" w:cs="Arial"/>
                <w:color w:val="000000"/>
                <w:sz w:val="20"/>
                <w:szCs w:val="20"/>
              </w:rPr>
            </w:pPr>
            <w:del w:id="861" w:author="Ahmad Rafif" w:date="2025-09-23T21:09:00Z">
              <w:r w:rsidDel="002C0D45">
                <w:rPr>
                  <w:rFonts w:ascii="Arial" w:hAnsi="Arial" w:cs="Arial"/>
                  <w:color w:val="000000"/>
                  <w:sz w:val="20"/>
                  <w:szCs w:val="20"/>
                </w:rPr>
                <w:delText>createAppTxnId</w:delText>
              </w:r>
            </w:del>
          </w:p>
        </w:tc>
        <w:tc>
          <w:tcPr>
            <w:tcW w:w="1854" w:type="dxa"/>
            <w:gridSpan w:val="4"/>
            <w:tcBorders>
              <w:top w:val="nil"/>
              <w:left w:val="nil"/>
              <w:bottom w:val="single" w:sz="4" w:space="0" w:color="auto"/>
              <w:right w:val="single" w:sz="4" w:space="0" w:color="auto"/>
            </w:tcBorders>
            <w:noWrap/>
            <w:vAlign w:val="center"/>
            <w:hideMark/>
            <w:tcPrChange w:id="862"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22D8FE89" w14:textId="2686ACD2" w:rsidR="009B4BE3" w:rsidDel="002C0D45" w:rsidRDefault="009B4BE3" w:rsidP="00AA76BD">
            <w:pPr>
              <w:jc w:val="center"/>
              <w:rPr>
                <w:del w:id="863" w:author="Ahmad Rafif" w:date="2025-09-23T21:09:00Z"/>
                <w:rFonts w:ascii="Arial" w:hAnsi="Arial" w:cs="Arial"/>
                <w:color w:val="000000"/>
                <w:sz w:val="20"/>
                <w:szCs w:val="20"/>
              </w:rPr>
            </w:pPr>
            <w:del w:id="864" w:author="Ahmad Rafif" w:date="2025-09-23T21:09:00Z">
              <w:r w:rsidDel="002C0D45">
                <w:rPr>
                  <w:rFonts w:ascii="Arial" w:hAnsi="Arial" w:cs="Arial"/>
                  <w:color w:val="000000"/>
                  <w:sz w:val="20"/>
                  <w:szCs w:val="20"/>
                </w:rPr>
                <w:delText>29</w:delText>
              </w:r>
            </w:del>
          </w:p>
        </w:tc>
      </w:tr>
      <w:tr w:rsidR="009B4BE3" w:rsidDel="002C0D45" w14:paraId="157DF41E" w14:textId="50CCC572" w:rsidTr="00E90F2D">
        <w:trPr>
          <w:trHeight w:val="288"/>
          <w:del w:id="865" w:author="Ahmad Rafif" w:date="2025-09-23T21:09:00Z"/>
          <w:trPrChange w:id="866"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867"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78E3E7A1" w14:textId="0B9B417F" w:rsidR="009B4BE3" w:rsidDel="002C0D45" w:rsidRDefault="009B4BE3">
            <w:pPr>
              <w:rPr>
                <w:del w:id="868"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869"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5A3A102F" w14:textId="66BD8BCA" w:rsidR="009B4BE3" w:rsidDel="002C0D45" w:rsidRDefault="009B4BE3">
            <w:pPr>
              <w:rPr>
                <w:del w:id="870" w:author="Ahmad Rafif" w:date="2025-09-23T21:09:00Z"/>
                <w:rFonts w:ascii="Arial" w:hAnsi="Arial" w:cs="Arial"/>
                <w:color w:val="000000"/>
                <w:sz w:val="20"/>
                <w:szCs w:val="20"/>
              </w:rPr>
            </w:pPr>
            <w:del w:id="871" w:author="Ahmad Rafif" w:date="2025-09-23T21:09:00Z">
              <w:r w:rsidDel="002C0D45">
                <w:rPr>
                  <w:rFonts w:ascii="Arial" w:hAnsi="Arial" w:cs="Arial"/>
                  <w:color w:val="000000"/>
                  <w:sz w:val="20"/>
                  <w:szCs w:val="20"/>
                </w:rPr>
                <w:delText>2.3.5.2</w:delText>
              </w:r>
            </w:del>
          </w:p>
        </w:tc>
        <w:tc>
          <w:tcPr>
            <w:tcW w:w="5136" w:type="dxa"/>
            <w:tcBorders>
              <w:top w:val="nil"/>
              <w:left w:val="nil"/>
              <w:bottom w:val="single" w:sz="4" w:space="0" w:color="auto"/>
              <w:right w:val="single" w:sz="4" w:space="0" w:color="auto"/>
            </w:tcBorders>
            <w:noWrap/>
            <w:vAlign w:val="center"/>
            <w:hideMark/>
            <w:tcPrChange w:id="872"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008BCF4B" w14:textId="3500865F" w:rsidR="009B4BE3" w:rsidDel="002C0D45" w:rsidRDefault="009B4BE3">
            <w:pPr>
              <w:rPr>
                <w:del w:id="873" w:author="Ahmad Rafif" w:date="2025-09-23T21:09:00Z"/>
                <w:rFonts w:ascii="Arial" w:hAnsi="Arial" w:cs="Arial"/>
                <w:color w:val="000000"/>
                <w:sz w:val="20"/>
                <w:szCs w:val="20"/>
              </w:rPr>
            </w:pPr>
            <w:del w:id="874" w:author="Ahmad Rafif" w:date="2025-09-23T21:09:00Z">
              <w:r w:rsidDel="002C0D45">
                <w:rPr>
                  <w:rFonts w:ascii="Arial" w:hAnsi="Arial" w:cs="Arial"/>
                  <w:color w:val="000000"/>
                  <w:sz w:val="20"/>
                  <w:szCs w:val="20"/>
                </w:rPr>
                <w:delText>getAuthResponse</w:delText>
              </w:r>
            </w:del>
          </w:p>
        </w:tc>
        <w:tc>
          <w:tcPr>
            <w:tcW w:w="1854" w:type="dxa"/>
            <w:gridSpan w:val="4"/>
            <w:tcBorders>
              <w:top w:val="nil"/>
              <w:left w:val="nil"/>
              <w:bottom w:val="single" w:sz="4" w:space="0" w:color="auto"/>
              <w:right w:val="single" w:sz="4" w:space="0" w:color="auto"/>
            </w:tcBorders>
            <w:noWrap/>
            <w:vAlign w:val="center"/>
            <w:hideMark/>
            <w:tcPrChange w:id="875"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0E9C1929" w14:textId="746138CB" w:rsidR="009B4BE3" w:rsidDel="002C0D45" w:rsidRDefault="009B4BE3" w:rsidP="00AA76BD">
            <w:pPr>
              <w:jc w:val="center"/>
              <w:rPr>
                <w:del w:id="876" w:author="Ahmad Rafif" w:date="2025-09-23T21:09:00Z"/>
                <w:rFonts w:ascii="Arial" w:hAnsi="Arial" w:cs="Arial"/>
                <w:color w:val="000000"/>
                <w:sz w:val="20"/>
                <w:szCs w:val="20"/>
              </w:rPr>
            </w:pPr>
            <w:del w:id="877" w:author="Ahmad Rafif" w:date="2025-09-23T21:09:00Z">
              <w:r w:rsidDel="002C0D45">
                <w:rPr>
                  <w:rFonts w:ascii="Arial" w:hAnsi="Arial" w:cs="Arial"/>
                  <w:color w:val="000000"/>
                  <w:sz w:val="20"/>
                  <w:szCs w:val="20"/>
                </w:rPr>
                <w:delText>29</w:delText>
              </w:r>
            </w:del>
          </w:p>
        </w:tc>
      </w:tr>
      <w:tr w:rsidR="009B4BE3" w:rsidDel="002C0D45" w14:paraId="2037B2BE" w14:textId="3AC42795" w:rsidTr="00E90F2D">
        <w:trPr>
          <w:trHeight w:val="288"/>
          <w:del w:id="878" w:author="Ahmad Rafif" w:date="2025-09-23T21:09:00Z"/>
          <w:trPrChange w:id="879"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880"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1C0AE70C" w14:textId="5ABF9070" w:rsidR="009B4BE3" w:rsidDel="002C0D45" w:rsidRDefault="009B4BE3">
            <w:pPr>
              <w:rPr>
                <w:del w:id="881"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882"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94E85C5" w14:textId="78C8954A" w:rsidR="009B4BE3" w:rsidDel="002C0D45" w:rsidRDefault="009B4BE3">
            <w:pPr>
              <w:rPr>
                <w:del w:id="883" w:author="Ahmad Rafif" w:date="2025-09-23T21:09:00Z"/>
                <w:rFonts w:ascii="Arial" w:hAnsi="Arial" w:cs="Arial"/>
                <w:color w:val="000000"/>
                <w:sz w:val="20"/>
                <w:szCs w:val="20"/>
              </w:rPr>
            </w:pPr>
            <w:del w:id="884" w:author="Ahmad Rafif" w:date="2025-09-23T21:09:00Z">
              <w:r w:rsidDel="002C0D45">
                <w:rPr>
                  <w:rFonts w:ascii="Arial" w:hAnsi="Arial" w:cs="Arial"/>
                  <w:color w:val="000000"/>
                  <w:sz w:val="20"/>
                  <w:szCs w:val="20"/>
                </w:rPr>
                <w:delText>2.4</w:delText>
              </w:r>
            </w:del>
          </w:p>
        </w:tc>
        <w:tc>
          <w:tcPr>
            <w:tcW w:w="5136" w:type="dxa"/>
            <w:tcBorders>
              <w:top w:val="nil"/>
              <w:left w:val="nil"/>
              <w:bottom w:val="single" w:sz="4" w:space="0" w:color="auto"/>
              <w:right w:val="single" w:sz="4" w:space="0" w:color="auto"/>
            </w:tcBorders>
            <w:noWrap/>
            <w:vAlign w:val="center"/>
            <w:hideMark/>
            <w:tcPrChange w:id="885"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046EC6ED" w14:textId="1B9BF98C" w:rsidR="009B4BE3" w:rsidDel="002C0D45" w:rsidRDefault="009B4BE3">
            <w:pPr>
              <w:rPr>
                <w:del w:id="886" w:author="Ahmad Rafif" w:date="2025-09-23T21:09:00Z"/>
                <w:rFonts w:ascii="Arial" w:hAnsi="Arial" w:cs="Arial"/>
                <w:color w:val="000000"/>
                <w:sz w:val="20"/>
                <w:szCs w:val="20"/>
              </w:rPr>
            </w:pPr>
            <w:del w:id="887" w:author="Ahmad Rafif" w:date="2025-09-23T21:09:00Z">
              <w:r w:rsidDel="002C0D45">
                <w:rPr>
                  <w:rFonts w:ascii="Arial" w:hAnsi="Arial" w:cs="Arial"/>
                  <w:color w:val="000000"/>
                  <w:sz w:val="20"/>
                  <w:szCs w:val="20"/>
                </w:rPr>
                <w:delText>Payment Matrix</w:delText>
              </w:r>
            </w:del>
          </w:p>
        </w:tc>
        <w:tc>
          <w:tcPr>
            <w:tcW w:w="1854" w:type="dxa"/>
            <w:gridSpan w:val="4"/>
            <w:tcBorders>
              <w:top w:val="nil"/>
              <w:left w:val="nil"/>
              <w:bottom w:val="single" w:sz="4" w:space="0" w:color="auto"/>
              <w:right w:val="single" w:sz="4" w:space="0" w:color="auto"/>
            </w:tcBorders>
            <w:noWrap/>
            <w:vAlign w:val="center"/>
            <w:hideMark/>
            <w:tcPrChange w:id="888"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28D2208E" w14:textId="14B9E648" w:rsidR="009B4BE3" w:rsidDel="002C0D45" w:rsidRDefault="009B4BE3" w:rsidP="00AA76BD">
            <w:pPr>
              <w:jc w:val="center"/>
              <w:rPr>
                <w:del w:id="889" w:author="Ahmad Rafif" w:date="2025-09-23T21:09:00Z"/>
                <w:rFonts w:ascii="Arial" w:hAnsi="Arial" w:cs="Arial"/>
                <w:color w:val="000000"/>
                <w:sz w:val="20"/>
                <w:szCs w:val="20"/>
              </w:rPr>
            </w:pPr>
            <w:del w:id="890" w:author="Ahmad Rafif" w:date="2025-09-23T21:09:00Z">
              <w:r w:rsidDel="002C0D45">
                <w:rPr>
                  <w:rFonts w:ascii="Arial" w:hAnsi="Arial" w:cs="Arial"/>
                  <w:color w:val="000000"/>
                  <w:sz w:val="20"/>
                  <w:szCs w:val="20"/>
                </w:rPr>
                <w:delText>29</w:delText>
              </w:r>
            </w:del>
          </w:p>
        </w:tc>
      </w:tr>
      <w:tr w:rsidR="009B4BE3" w:rsidDel="002C0D45" w14:paraId="59D0D940" w14:textId="75D397E5" w:rsidTr="00E90F2D">
        <w:trPr>
          <w:trHeight w:val="288"/>
          <w:del w:id="891" w:author="Ahmad Rafif" w:date="2025-09-23T21:09:00Z"/>
          <w:trPrChange w:id="892"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893"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13D0DD9F" w14:textId="122F474A" w:rsidR="009B4BE3" w:rsidDel="002C0D45" w:rsidRDefault="009B4BE3">
            <w:pPr>
              <w:rPr>
                <w:del w:id="894"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895"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4ED2D1E3" w14:textId="21CEE166" w:rsidR="009B4BE3" w:rsidDel="002C0D45" w:rsidRDefault="009B4BE3">
            <w:pPr>
              <w:rPr>
                <w:del w:id="896" w:author="Ahmad Rafif" w:date="2025-09-23T21:09:00Z"/>
                <w:rFonts w:ascii="Arial" w:hAnsi="Arial" w:cs="Arial"/>
                <w:color w:val="000000"/>
                <w:sz w:val="20"/>
                <w:szCs w:val="20"/>
              </w:rPr>
            </w:pPr>
            <w:del w:id="897" w:author="Ahmad Rafif" w:date="2025-09-23T21:09:00Z">
              <w:r w:rsidDel="002C0D45">
                <w:rPr>
                  <w:rFonts w:ascii="Arial" w:hAnsi="Arial" w:cs="Arial"/>
                  <w:color w:val="000000"/>
                  <w:sz w:val="20"/>
                  <w:szCs w:val="20"/>
                </w:rPr>
                <w:delText>2.4.1</w:delText>
              </w:r>
            </w:del>
          </w:p>
        </w:tc>
        <w:tc>
          <w:tcPr>
            <w:tcW w:w="5136" w:type="dxa"/>
            <w:tcBorders>
              <w:top w:val="nil"/>
              <w:left w:val="nil"/>
              <w:bottom w:val="single" w:sz="4" w:space="0" w:color="auto"/>
              <w:right w:val="single" w:sz="4" w:space="0" w:color="auto"/>
            </w:tcBorders>
            <w:noWrap/>
            <w:vAlign w:val="center"/>
            <w:hideMark/>
            <w:tcPrChange w:id="898"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08CAC2FE" w14:textId="44812E15" w:rsidR="009B4BE3" w:rsidDel="002C0D45" w:rsidRDefault="009B4BE3">
            <w:pPr>
              <w:rPr>
                <w:del w:id="899" w:author="Ahmad Rafif" w:date="2025-09-23T21:09:00Z"/>
                <w:rFonts w:ascii="Arial" w:hAnsi="Arial" w:cs="Arial"/>
                <w:color w:val="000000"/>
                <w:sz w:val="20"/>
                <w:szCs w:val="20"/>
              </w:rPr>
            </w:pPr>
            <w:del w:id="900" w:author="Ahmad Rafif" w:date="2025-09-23T21:09:00Z">
              <w:r w:rsidDel="002C0D45">
                <w:rPr>
                  <w:rFonts w:ascii="Arial" w:hAnsi="Arial" w:cs="Arial"/>
                  <w:color w:val="000000"/>
                  <w:sz w:val="20"/>
                  <w:szCs w:val="20"/>
                </w:rPr>
                <w:delText>Design Rationale</w:delText>
              </w:r>
            </w:del>
          </w:p>
        </w:tc>
        <w:tc>
          <w:tcPr>
            <w:tcW w:w="1854" w:type="dxa"/>
            <w:gridSpan w:val="4"/>
            <w:tcBorders>
              <w:top w:val="nil"/>
              <w:left w:val="nil"/>
              <w:bottom w:val="single" w:sz="4" w:space="0" w:color="auto"/>
              <w:right w:val="single" w:sz="4" w:space="0" w:color="auto"/>
            </w:tcBorders>
            <w:noWrap/>
            <w:vAlign w:val="center"/>
            <w:hideMark/>
            <w:tcPrChange w:id="901"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65A72F5C" w14:textId="4C731403" w:rsidR="009B4BE3" w:rsidDel="002C0D45" w:rsidRDefault="009B4BE3" w:rsidP="00AA76BD">
            <w:pPr>
              <w:jc w:val="center"/>
              <w:rPr>
                <w:del w:id="902" w:author="Ahmad Rafif" w:date="2025-09-23T21:09:00Z"/>
                <w:rFonts w:ascii="Arial" w:hAnsi="Arial" w:cs="Arial"/>
                <w:color w:val="000000"/>
                <w:sz w:val="20"/>
                <w:szCs w:val="20"/>
              </w:rPr>
            </w:pPr>
            <w:del w:id="903" w:author="Ahmad Rafif" w:date="2025-09-23T21:09:00Z">
              <w:r w:rsidDel="002C0D45">
                <w:rPr>
                  <w:rFonts w:ascii="Arial" w:hAnsi="Arial" w:cs="Arial"/>
                  <w:color w:val="000000"/>
                  <w:sz w:val="20"/>
                  <w:szCs w:val="20"/>
                </w:rPr>
                <w:delText>31</w:delText>
              </w:r>
            </w:del>
          </w:p>
        </w:tc>
      </w:tr>
      <w:tr w:rsidR="009B4BE3" w:rsidDel="002C0D45" w14:paraId="4083F257" w14:textId="13F3F576" w:rsidTr="00E90F2D">
        <w:trPr>
          <w:trHeight w:val="288"/>
          <w:del w:id="904" w:author="Ahmad Rafif" w:date="2025-09-23T21:09:00Z"/>
          <w:trPrChange w:id="905"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906"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3C2B5D9E" w14:textId="5177201B" w:rsidR="009B4BE3" w:rsidDel="002C0D45" w:rsidRDefault="009B4BE3">
            <w:pPr>
              <w:rPr>
                <w:del w:id="907"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908"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6B3496B" w14:textId="3B6F02FA" w:rsidR="009B4BE3" w:rsidDel="002C0D45" w:rsidRDefault="009B4BE3">
            <w:pPr>
              <w:rPr>
                <w:del w:id="909" w:author="Ahmad Rafif" w:date="2025-09-23T21:09:00Z"/>
                <w:rFonts w:ascii="Arial" w:hAnsi="Arial" w:cs="Arial"/>
                <w:color w:val="000000"/>
                <w:sz w:val="20"/>
                <w:szCs w:val="20"/>
              </w:rPr>
            </w:pPr>
            <w:del w:id="910" w:author="Ahmad Rafif" w:date="2025-09-23T21:09:00Z">
              <w:r w:rsidDel="002C0D45">
                <w:rPr>
                  <w:rFonts w:ascii="Arial" w:hAnsi="Arial" w:cs="Arial"/>
                  <w:color w:val="000000"/>
                  <w:sz w:val="20"/>
                  <w:szCs w:val="20"/>
                </w:rPr>
                <w:delText>2.4.1.1</w:delText>
              </w:r>
            </w:del>
          </w:p>
        </w:tc>
        <w:tc>
          <w:tcPr>
            <w:tcW w:w="5136" w:type="dxa"/>
            <w:tcBorders>
              <w:top w:val="nil"/>
              <w:left w:val="nil"/>
              <w:bottom w:val="single" w:sz="4" w:space="0" w:color="auto"/>
              <w:right w:val="single" w:sz="4" w:space="0" w:color="auto"/>
            </w:tcBorders>
            <w:noWrap/>
            <w:vAlign w:val="center"/>
            <w:hideMark/>
            <w:tcPrChange w:id="911"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0714719B" w14:textId="10DE87D8" w:rsidR="009B4BE3" w:rsidDel="002C0D45" w:rsidRDefault="009B4BE3">
            <w:pPr>
              <w:rPr>
                <w:del w:id="912" w:author="Ahmad Rafif" w:date="2025-09-23T21:09:00Z"/>
                <w:rFonts w:ascii="Arial" w:hAnsi="Arial" w:cs="Arial"/>
                <w:color w:val="000000"/>
                <w:sz w:val="20"/>
                <w:szCs w:val="20"/>
              </w:rPr>
            </w:pPr>
            <w:del w:id="913" w:author="Ahmad Rafif" w:date="2025-09-23T21:09:00Z">
              <w:r w:rsidDel="002C0D45">
                <w:rPr>
                  <w:rFonts w:ascii="Arial" w:hAnsi="Arial" w:cs="Arial"/>
                  <w:color w:val="000000"/>
                  <w:sz w:val="20"/>
                  <w:szCs w:val="20"/>
                </w:rPr>
                <w:delText>Mechanism</w:delText>
              </w:r>
            </w:del>
          </w:p>
        </w:tc>
        <w:tc>
          <w:tcPr>
            <w:tcW w:w="1854" w:type="dxa"/>
            <w:gridSpan w:val="4"/>
            <w:tcBorders>
              <w:top w:val="nil"/>
              <w:left w:val="nil"/>
              <w:bottom w:val="single" w:sz="4" w:space="0" w:color="auto"/>
              <w:right w:val="single" w:sz="4" w:space="0" w:color="auto"/>
            </w:tcBorders>
            <w:noWrap/>
            <w:vAlign w:val="center"/>
            <w:hideMark/>
            <w:tcPrChange w:id="914"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3656F1B8" w14:textId="701C97AF" w:rsidR="009B4BE3" w:rsidDel="002C0D45" w:rsidRDefault="009B4BE3" w:rsidP="00AA76BD">
            <w:pPr>
              <w:jc w:val="center"/>
              <w:rPr>
                <w:del w:id="915" w:author="Ahmad Rafif" w:date="2025-09-23T21:09:00Z"/>
                <w:rFonts w:ascii="Arial" w:hAnsi="Arial" w:cs="Arial"/>
                <w:color w:val="000000"/>
                <w:sz w:val="20"/>
                <w:szCs w:val="20"/>
              </w:rPr>
            </w:pPr>
            <w:del w:id="916" w:author="Ahmad Rafif" w:date="2025-09-23T21:09:00Z">
              <w:r w:rsidDel="002C0D45">
                <w:rPr>
                  <w:rFonts w:ascii="Arial" w:hAnsi="Arial" w:cs="Arial"/>
                  <w:color w:val="000000"/>
                  <w:sz w:val="20"/>
                  <w:szCs w:val="20"/>
                </w:rPr>
                <w:delText>31</w:delText>
              </w:r>
            </w:del>
          </w:p>
        </w:tc>
      </w:tr>
      <w:tr w:rsidR="009B4BE3" w:rsidDel="002C0D45" w14:paraId="6FB30342" w14:textId="2FE99CE6" w:rsidTr="00E90F2D">
        <w:trPr>
          <w:trHeight w:val="288"/>
          <w:del w:id="917" w:author="Ahmad Rafif" w:date="2025-09-23T21:09:00Z"/>
          <w:trPrChange w:id="918"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919"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20F4CCEC" w14:textId="111C5E1A" w:rsidR="009B4BE3" w:rsidDel="002C0D45" w:rsidRDefault="009B4BE3">
            <w:pPr>
              <w:rPr>
                <w:del w:id="920"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921"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A6640FD" w14:textId="69DD909E" w:rsidR="009B4BE3" w:rsidDel="002C0D45" w:rsidRDefault="009B4BE3">
            <w:pPr>
              <w:rPr>
                <w:del w:id="922" w:author="Ahmad Rafif" w:date="2025-09-23T21:09:00Z"/>
                <w:rFonts w:ascii="Arial" w:hAnsi="Arial" w:cs="Arial"/>
                <w:color w:val="000000"/>
                <w:sz w:val="20"/>
                <w:szCs w:val="20"/>
              </w:rPr>
            </w:pPr>
            <w:del w:id="923" w:author="Ahmad Rafif" w:date="2025-09-23T21:09:00Z">
              <w:r w:rsidDel="002C0D45">
                <w:rPr>
                  <w:rFonts w:ascii="Arial" w:hAnsi="Arial" w:cs="Arial"/>
                  <w:color w:val="000000"/>
                  <w:sz w:val="20"/>
                  <w:szCs w:val="20"/>
                </w:rPr>
                <w:delText>2.4.1.2</w:delText>
              </w:r>
            </w:del>
          </w:p>
        </w:tc>
        <w:tc>
          <w:tcPr>
            <w:tcW w:w="5136" w:type="dxa"/>
            <w:tcBorders>
              <w:top w:val="nil"/>
              <w:left w:val="nil"/>
              <w:bottom w:val="single" w:sz="4" w:space="0" w:color="auto"/>
              <w:right w:val="single" w:sz="4" w:space="0" w:color="auto"/>
            </w:tcBorders>
            <w:noWrap/>
            <w:vAlign w:val="center"/>
            <w:hideMark/>
            <w:tcPrChange w:id="924"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6FD82025" w14:textId="0B7EEDB7" w:rsidR="009B4BE3" w:rsidDel="002C0D45" w:rsidRDefault="009B4BE3">
            <w:pPr>
              <w:rPr>
                <w:del w:id="925" w:author="Ahmad Rafif" w:date="2025-09-23T21:09:00Z"/>
                <w:rFonts w:ascii="Arial" w:hAnsi="Arial" w:cs="Arial"/>
                <w:color w:val="000000"/>
                <w:sz w:val="20"/>
                <w:szCs w:val="20"/>
              </w:rPr>
            </w:pPr>
            <w:del w:id="926" w:author="Ahmad Rafif" w:date="2025-09-23T21:09:00Z">
              <w:r w:rsidDel="002C0D45">
                <w:rPr>
                  <w:rFonts w:ascii="Arial" w:hAnsi="Arial" w:cs="Arial"/>
                  <w:color w:val="000000"/>
                  <w:sz w:val="20"/>
                  <w:szCs w:val="20"/>
                </w:rPr>
                <w:delText>Advantage</w:delText>
              </w:r>
            </w:del>
          </w:p>
        </w:tc>
        <w:tc>
          <w:tcPr>
            <w:tcW w:w="1854" w:type="dxa"/>
            <w:gridSpan w:val="4"/>
            <w:tcBorders>
              <w:top w:val="nil"/>
              <w:left w:val="nil"/>
              <w:bottom w:val="single" w:sz="4" w:space="0" w:color="auto"/>
              <w:right w:val="single" w:sz="4" w:space="0" w:color="auto"/>
            </w:tcBorders>
            <w:noWrap/>
            <w:vAlign w:val="center"/>
            <w:hideMark/>
            <w:tcPrChange w:id="927"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51561D68" w14:textId="7D5E90E5" w:rsidR="009B4BE3" w:rsidDel="002C0D45" w:rsidRDefault="009B4BE3" w:rsidP="00AA76BD">
            <w:pPr>
              <w:jc w:val="center"/>
              <w:rPr>
                <w:del w:id="928" w:author="Ahmad Rafif" w:date="2025-09-23T21:09:00Z"/>
                <w:rFonts w:ascii="Arial" w:hAnsi="Arial" w:cs="Arial"/>
                <w:color w:val="000000"/>
                <w:sz w:val="20"/>
                <w:szCs w:val="20"/>
              </w:rPr>
            </w:pPr>
            <w:del w:id="929" w:author="Ahmad Rafif" w:date="2025-09-23T21:09:00Z">
              <w:r w:rsidDel="002C0D45">
                <w:rPr>
                  <w:rFonts w:ascii="Arial" w:hAnsi="Arial" w:cs="Arial"/>
                  <w:color w:val="000000"/>
                  <w:sz w:val="20"/>
                  <w:szCs w:val="20"/>
                </w:rPr>
                <w:delText>31</w:delText>
              </w:r>
            </w:del>
          </w:p>
        </w:tc>
      </w:tr>
      <w:tr w:rsidR="009B4BE3" w:rsidDel="002C0D45" w14:paraId="3871C0A9" w14:textId="232E255E" w:rsidTr="00E90F2D">
        <w:trPr>
          <w:trHeight w:val="288"/>
          <w:del w:id="930" w:author="Ahmad Rafif" w:date="2025-09-23T21:09:00Z"/>
          <w:trPrChange w:id="931"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932"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4190EB12" w14:textId="3034F933" w:rsidR="009B4BE3" w:rsidDel="002C0D45" w:rsidRDefault="009B4BE3">
            <w:pPr>
              <w:rPr>
                <w:del w:id="933"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934"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F96E12F" w14:textId="3676E84C" w:rsidR="009B4BE3" w:rsidDel="002C0D45" w:rsidRDefault="009B4BE3">
            <w:pPr>
              <w:rPr>
                <w:del w:id="935" w:author="Ahmad Rafif" w:date="2025-09-23T21:09:00Z"/>
                <w:rFonts w:ascii="Arial" w:hAnsi="Arial" w:cs="Arial"/>
                <w:color w:val="000000"/>
                <w:sz w:val="20"/>
                <w:szCs w:val="20"/>
              </w:rPr>
            </w:pPr>
            <w:del w:id="936" w:author="Ahmad Rafif" w:date="2025-09-23T21:09:00Z">
              <w:r w:rsidDel="002C0D45">
                <w:rPr>
                  <w:rFonts w:ascii="Arial" w:hAnsi="Arial" w:cs="Arial"/>
                  <w:color w:val="000000"/>
                  <w:sz w:val="20"/>
                  <w:szCs w:val="20"/>
                </w:rPr>
                <w:delText>2.4.1.3</w:delText>
              </w:r>
            </w:del>
          </w:p>
        </w:tc>
        <w:tc>
          <w:tcPr>
            <w:tcW w:w="5136" w:type="dxa"/>
            <w:tcBorders>
              <w:top w:val="nil"/>
              <w:left w:val="nil"/>
              <w:bottom w:val="single" w:sz="4" w:space="0" w:color="auto"/>
              <w:right w:val="single" w:sz="4" w:space="0" w:color="auto"/>
            </w:tcBorders>
            <w:noWrap/>
            <w:vAlign w:val="center"/>
            <w:hideMark/>
            <w:tcPrChange w:id="937"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0A49CB81" w14:textId="317E945D" w:rsidR="009B4BE3" w:rsidDel="002C0D45" w:rsidRDefault="009B4BE3">
            <w:pPr>
              <w:rPr>
                <w:del w:id="938" w:author="Ahmad Rafif" w:date="2025-09-23T21:09:00Z"/>
                <w:rFonts w:ascii="Arial" w:hAnsi="Arial" w:cs="Arial"/>
                <w:color w:val="000000"/>
                <w:sz w:val="20"/>
                <w:szCs w:val="20"/>
              </w:rPr>
            </w:pPr>
            <w:del w:id="939" w:author="Ahmad Rafif" w:date="2025-09-23T21:09:00Z">
              <w:r w:rsidDel="002C0D45">
                <w:rPr>
                  <w:rFonts w:ascii="Arial" w:hAnsi="Arial" w:cs="Arial"/>
                  <w:color w:val="000000"/>
                  <w:sz w:val="20"/>
                  <w:szCs w:val="20"/>
                </w:rPr>
                <w:delText>Weakness and Mitigation</w:delText>
              </w:r>
            </w:del>
          </w:p>
        </w:tc>
        <w:tc>
          <w:tcPr>
            <w:tcW w:w="1854" w:type="dxa"/>
            <w:gridSpan w:val="4"/>
            <w:tcBorders>
              <w:top w:val="nil"/>
              <w:left w:val="nil"/>
              <w:bottom w:val="single" w:sz="4" w:space="0" w:color="auto"/>
              <w:right w:val="single" w:sz="4" w:space="0" w:color="auto"/>
            </w:tcBorders>
            <w:noWrap/>
            <w:vAlign w:val="center"/>
            <w:hideMark/>
            <w:tcPrChange w:id="940"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4C10B80E" w14:textId="271D1EAA" w:rsidR="009B4BE3" w:rsidDel="002C0D45" w:rsidRDefault="009B4BE3" w:rsidP="00AA76BD">
            <w:pPr>
              <w:jc w:val="center"/>
              <w:rPr>
                <w:del w:id="941" w:author="Ahmad Rafif" w:date="2025-09-23T21:09:00Z"/>
                <w:rFonts w:ascii="Arial" w:hAnsi="Arial" w:cs="Arial"/>
                <w:color w:val="000000"/>
                <w:sz w:val="20"/>
                <w:szCs w:val="20"/>
              </w:rPr>
            </w:pPr>
            <w:del w:id="942" w:author="Ahmad Rafif" w:date="2025-09-23T21:09:00Z">
              <w:r w:rsidDel="002C0D45">
                <w:rPr>
                  <w:rFonts w:ascii="Arial" w:hAnsi="Arial" w:cs="Arial"/>
                  <w:color w:val="000000"/>
                  <w:sz w:val="20"/>
                  <w:szCs w:val="20"/>
                </w:rPr>
                <w:delText>32</w:delText>
              </w:r>
            </w:del>
          </w:p>
        </w:tc>
      </w:tr>
      <w:tr w:rsidR="009B4BE3" w:rsidDel="002C0D45" w14:paraId="0B171063" w14:textId="69ECB83B" w:rsidTr="00E90F2D">
        <w:trPr>
          <w:trHeight w:val="288"/>
          <w:del w:id="943" w:author="Ahmad Rafif" w:date="2025-09-23T21:09:00Z"/>
          <w:trPrChange w:id="944"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945"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7EF8E97C" w14:textId="3C5C572C" w:rsidR="009B4BE3" w:rsidDel="002C0D45" w:rsidRDefault="009B4BE3">
            <w:pPr>
              <w:rPr>
                <w:del w:id="946"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947"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2E222EF0" w14:textId="4DB24CD7" w:rsidR="009B4BE3" w:rsidDel="002C0D45" w:rsidRDefault="009B4BE3">
            <w:pPr>
              <w:rPr>
                <w:del w:id="948" w:author="Ahmad Rafif" w:date="2025-09-23T21:09:00Z"/>
                <w:rFonts w:ascii="Arial" w:hAnsi="Arial" w:cs="Arial"/>
                <w:color w:val="000000"/>
                <w:sz w:val="20"/>
                <w:szCs w:val="20"/>
              </w:rPr>
            </w:pPr>
            <w:del w:id="949" w:author="Ahmad Rafif" w:date="2025-09-23T21:09:00Z">
              <w:r w:rsidDel="002C0D45">
                <w:rPr>
                  <w:rFonts w:ascii="Arial" w:hAnsi="Arial" w:cs="Arial"/>
                  <w:color w:val="000000"/>
                  <w:sz w:val="20"/>
                  <w:szCs w:val="20"/>
                </w:rPr>
                <w:delText>2.4.2</w:delText>
              </w:r>
            </w:del>
          </w:p>
        </w:tc>
        <w:tc>
          <w:tcPr>
            <w:tcW w:w="5136" w:type="dxa"/>
            <w:tcBorders>
              <w:top w:val="nil"/>
              <w:left w:val="nil"/>
              <w:bottom w:val="single" w:sz="4" w:space="0" w:color="auto"/>
              <w:right w:val="single" w:sz="4" w:space="0" w:color="auto"/>
            </w:tcBorders>
            <w:noWrap/>
            <w:vAlign w:val="center"/>
            <w:hideMark/>
            <w:tcPrChange w:id="950"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706F6E73" w14:textId="049712EA" w:rsidR="009B4BE3" w:rsidDel="002C0D45" w:rsidRDefault="009B4BE3">
            <w:pPr>
              <w:rPr>
                <w:del w:id="951" w:author="Ahmad Rafif" w:date="2025-09-23T21:09:00Z"/>
                <w:rFonts w:ascii="Arial" w:hAnsi="Arial" w:cs="Arial"/>
                <w:color w:val="000000"/>
                <w:sz w:val="20"/>
                <w:szCs w:val="20"/>
              </w:rPr>
            </w:pPr>
            <w:del w:id="952" w:author="Ahmad Rafif" w:date="2025-09-23T21:09:00Z">
              <w:r w:rsidDel="002C0D45">
                <w:rPr>
                  <w:rFonts w:ascii="Arial" w:hAnsi="Arial" w:cs="Arial"/>
                  <w:color w:val="000000"/>
                  <w:sz w:val="20"/>
                  <w:szCs w:val="20"/>
                </w:rPr>
                <w:delText>Data Mapping</w:delText>
              </w:r>
            </w:del>
          </w:p>
        </w:tc>
        <w:tc>
          <w:tcPr>
            <w:tcW w:w="1854" w:type="dxa"/>
            <w:gridSpan w:val="4"/>
            <w:tcBorders>
              <w:top w:val="nil"/>
              <w:left w:val="nil"/>
              <w:bottom w:val="single" w:sz="4" w:space="0" w:color="auto"/>
              <w:right w:val="single" w:sz="4" w:space="0" w:color="auto"/>
            </w:tcBorders>
            <w:noWrap/>
            <w:vAlign w:val="center"/>
            <w:hideMark/>
            <w:tcPrChange w:id="953"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7DED13A1" w14:textId="2378BCB9" w:rsidR="009B4BE3" w:rsidDel="002C0D45" w:rsidRDefault="009B4BE3" w:rsidP="00AA76BD">
            <w:pPr>
              <w:jc w:val="center"/>
              <w:rPr>
                <w:del w:id="954" w:author="Ahmad Rafif" w:date="2025-09-23T21:09:00Z"/>
                <w:rFonts w:ascii="Arial" w:hAnsi="Arial" w:cs="Arial"/>
                <w:color w:val="000000"/>
                <w:sz w:val="20"/>
                <w:szCs w:val="20"/>
              </w:rPr>
            </w:pPr>
            <w:del w:id="955" w:author="Ahmad Rafif" w:date="2025-09-23T21:09:00Z">
              <w:r w:rsidDel="002C0D45">
                <w:rPr>
                  <w:rFonts w:ascii="Arial" w:hAnsi="Arial" w:cs="Arial"/>
                  <w:color w:val="000000"/>
                  <w:sz w:val="20"/>
                  <w:szCs w:val="20"/>
                </w:rPr>
                <w:delText>32</w:delText>
              </w:r>
            </w:del>
          </w:p>
        </w:tc>
      </w:tr>
      <w:tr w:rsidR="009B4BE3" w:rsidDel="002C0D45" w14:paraId="0B993863" w14:textId="1B682FB3" w:rsidTr="00E90F2D">
        <w:trPr>
          <w:trHeight w:val="288"/>
          <w:del w:id="956" w:author="Ahmad Rafif" w:date="2025-09-23T21:09:00Z"/>
          <w:trPrChange w:id="957"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958"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0EDC540D" w14:textId="3964A406" w:rsidR="009B4BE3" w:rsidDel="002C0D45" w:rsidRDefault="009B4BE3">
            <w:pPr>
              <w:rPr>
                <w:del w:id="959"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960"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35911F09" w14:textId="3088ADCE" w:rsidR="009B4BE3" w:rsidDel="002C0D45" w:rsidRDefault="009B4BE3">
            <w:pPr>
              <w:rPr>
                <w:del w:id="961" w:author="Ahmad Rafif" w:date="2025-09-23T21:09:00Z"/>
                <w:rFonts w:ascii="Arial" w:hAnsi="Arial" w:cs="Arial"/>
                <w:color w:val="000000"/>
                <w:sz w:val="20"/>
                <w:szCs w:val="20"/>
              </w:rPr>
            </w:pPr>
            <w:del w:id="962" w:author="Ahmad Rafif" w:date="2025-09-23T21:09:00Z">
              <w:r w:rsidDel="002C0D45">
                <w:rPr>
                  <w:rFonts w:ascii="Arial" w:hAnsi="Arial" w:cs="Arial"/>
                  <w:color w:val="000000"/>
                  <w:sz w:val="20"/>
                  <w:szCs w:val="20"/>
                </w:rPr>
                <w:delText>2.4.3</w:delText>
              </w:r>
            </w:del>
          </w:p>
        </w:tc>
        <w:tc>
          <w:tcPr>
            <w:tcW w:w="5136" w:type="dxa"/>
            <w:tcBorders>
              <w:top w:val="nil"/>
              <w:left w:val="nil"/>
              <w:bottom w:val="single" w:sz="4" w:space="0" w:color="auto"/>
              <w:right w:val="single" w:sz="4" w:space="0" w:color="auto"/>
            </w:tcBorders>
            <w:noWrap/>
            <w:vAlign w:val="center"/>
            <w:hideMark/>
            <w:tcPrChange w:id="963"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1B606B79" w14:textId="08AFE195" w:rsidR="009B4BE3" w:rsidDel="002C0D45" w:rsidRDefault="009B4BE3">
            <w:pPr>
              <w:rPr>
                <w:del w:id="964" w:author="Ahmad Rafif" w:date="2025-09-23T21:09:00Z"/>
                <w:rFonts w:ascii="Arial" w:hAnsi="Arial" w:cs="Arial"/>
                <w:color w:val="000000"/>
                <w:sz w:val="20"/>
                <w:szCs w:val="20"/>
              </w:rPr>
            </w:pPr>
            <w:del w:id="965" w:author="Ahmad Rafif" w:date="2025-09-23T21:09:00Z">
              <w:r w:rsidDel="002C0D45">
                <w:rPr>
                  <w:rFonts w:ascii="Arial" w:hAnsi="Arial" w:cs="Arial"/>
                  <w:color w:val="000000"/>
                  <w:sz w:val="20"/>
                  <w:szCs w:val="20"/>
                </w:rPr>
                <w:delText>Success Outcome</w:delText>
              </w:r>
            </w:del>
          </w:p>
        </w:tc>
        <w:tc>
          <w:tcPr>
            <w:tcW w:w="1854" w:type="dxa"/>
            <w:gridSpan w:val="4"/>
            <w:tcBorders>
              <w:top w:val="nil"/>
              <w:left w:val="nil"/>
              <w:bottom w:val="single" w:sz="4" w:space="0" w:color="auto"/>
              <w:right w:val="single" w:sz="4" w:space="0" w:color="auto"/>
            </w:tcBorders>
            <w:noWrap/>
            <w:vAlign w:val="center"/>
            <w:hideMark/>
            <w:tcPrChange w:id="966"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5D07B435" w14:textId="337B4739" w:rsidR="009B4BE3" w:rsidDel="002C0D45" w:rsidRDefault="009B4BE3" w:rsidP="00AA76BD">
            <w:pPr>
              <w:jc w:val="center"/>
              <w:rPr>
                <w:del w:id="967" w:author="Ahmad Rafif" w:date="2025-09-23T21:09:00Z"/>
                <w:rFonts w:ascii="Arial" w:hAnsi="Arial" w:cs="Arial"/>
                <w:color w:val="000000"/>
                <w:sz w:val="20"/>
                <w:szCs w:val="20"/>
              </w:rPr>
            </w:pPr>
            <w:del w:id="968" w:author="Ahmad Rafif" w:date="2025-09-23T21:09:00Z">
              <w:r w:rsidDel="002C0D45">
                <w:rPr>
                  <w:rFonts w:ascii="Arial" w:hAnsi="Arial" w:cs="Arial"/>
                  <w:color w:val="000000"/>
                  <w:sz w:val="20"/>
                  <w:szCs w:val="20"/>
                </w:rPr>
                <w:delText>32</w:delText>
              </w:r>
            </w:del>
          </w:p>
        </w:tc>
      </w:tr>
      <w:tr w:rsidR="009B4BE3" w:rsidDel="002C0D45" w14:paraId="449A969F" w14:textId="3F149711" w:rsidTr="00E90F2D">
        <w:trPr>
          <w:trHeight w:val="288"/>
          <w:del w:id="969" w:author="Ahmad Rafif" w:date="2025-09-23T21:09:00Z"/>
          <w:trPrChange w:id="970"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971"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1014ED5C" w14:textId="06FA9F47" w:rsidR="009B4BE3" w:rsidDel="002C0D45" w:rsidRDefault="009B4BE3">
            <w:pPr>
              <w:rPr>
                <w:del w:id="972"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973"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0DE2892A" w14:textId="0B5829BE" w:rsidR="009B4BE3" w:rsidDel="002C0D45" w:rsidRDefault="009B4BE3">
            <w:pPr>
              <w:rPr>
                <w:del w:id="974" w:author="Ahmad Rafif" w:date="2025-09-23T21:09:00Z"/>
                <w:rFonts w:ascii="Arial" w:hAnsi="Arial" w:cs="Arial"/>
                <w:color w:val="000000"/>
                <w:sz w:val="20"/>
                <w:szCs w:val="20"/>
              </w:rPr>
            </w:pPr>
            <w:del w:id="975" w:author="Ahmad Rafif" w:date="2025-09-23T21:09:00Z">
              <w:r w:rsidDel="002C0D45">
                <w:rPr>
                  <w:rFonts w:ascii="Arial" w:hAnsi="Arial" w:cs="Arial"/>
                  <w:color w:val="000000"/>
                  <w:sz w:val="20"/>
                  <w:szCs w:val="20"/>
                </w:rPr>
                <w:delText>2.4.4</w:delText>
              </w:r>
            </w:del>
          </w:p>
        </w:tc>
        <w:tc>
          <w:tcPr>
            <w:tcW w:w="5136" w:type="dxa"/>
            <w:tcBorders>
              <w:top w:val="nil"/>
              <w:left w:val="nil"/>
              <w:bottom w:val="single" w:sz="4" w:space="0" w:color="auto"/>
              <w:right w:val="single" w:sz="4" w:space="0" w:color="auto"/>
            </w:tcBorders>
            <w:noWrap/>
            <w:vAlign w:val="center"/>
            <w:hideMark/>
            <w:tcPrChange w:id="976"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46B4C036" w14:textId="2DAF4F6E" w:rsidR="009B4BE3" w:rsidDel="002C0D45" w:rsidRDefault="009B4BE3">
            <w:pPr>
              <w:rPr>
                <w:del w:id="977" w:author="Ahmad Rafif" w:date="2025-09-23T21:09:00Z"/>
                <w:rFonts w:ascii="Arial" w:hAnsi="Arial" w:cs="Arial"/>
                <w:color w:val="000000"/>
                <w:sz w:val="20"/>
                <w:szCs w:val="20"/>
              </w:rPr>
            </w:pPr>
            <w:del w:id="978" w:author="Ahmad Rafif" w:date="2025-09-23T21:09:00Z">
              <w:r w:rsidDel="002C0D45">
                <w:rPr>
                  <w:rFonts w:ascii="Arial" w:hAnsi="Arial" w:cs="Arial"/>
                  <w:color w:val="000000"/>
                  <w:sz w:val="20"/>
                  <w:szCs w:val="20"/>
                </w:rPr>
                <w:delText>Error Handling</w:delText>
              </w:r>
            </w:del>
          </w:p>
        </w:tc>
        <w:tc>
          <w:tcPr>
            <w:tcW w:w="1854" w:type="dxa"/>
            <w:gridSpan w:val="4"/>
            <w:tcBorders>
              <w:top w:val="nil"/>
              <w:left w:val="nil"/>
              <w:bottom w:val="single" w:sz="4" w:space="0" w:color="auto"/>
              <w:right w:val="single" w:sz="4" w:space="0" w:color="auto"/>
            </w:tcBorders>
            <w:noWrap/>
            <w:vAlign w:val="center"/>
            <w:hideMark/>
            <w:tcPrChange w:id="979"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1F3EBB0D" w14:textId="0847A1BD" w:rsidR="009B4BE3" w:rsidDel="002C0D45" w:rsidRDefault="009B4BE3" w:rsidP="00AA76BD">
            <w:pPr>
              <w:jc w:val="center"/>
              <w:rPr>
                <w:del w:id="980" w:author="Ahmad Rafif" w:date="2025-09-23T21:09:00Z"/>
                <w:rFonts w:ascii="Arial" w:hAnsi="Arial" w:cs="Arial"/>
                <w:color w:val="000000"/>
                <w:sz w:val="20"/>
                <w:szCs w:val="20"/>
              </w:rPr>
            </w:pPr>
            <w:del w:id="981" w:author="Ahmad Rafif" w:date="2025-09-23T21:09:00Z">
              <w:r w:rsidDel="002C0D45">
                <w:rPr>
                  <w:rFonts w:ascii="Arial" w:hAnsi="Arial" w:cs="Arial"/>
                  <w:color w:val="000000"/>
                  <w:sz w:val="20"/>
                  <w:szCs w:val="20"/>
                </w:rPr>
                <w:delText>33</w:delText>
              </w:r>
            </w:del>
          </w:p>
        </w:tc>
      </w:tr>
      <w:tr w:rsidR="009B4BE3" w:rsidDel="002C0D45" w14:paraId="5A5F9E58" w14:textId="05E080D4" w:rsidTr="00E90F2D">
        <w:trPr>
          <w:trHeight w:val="288"/>
          <w:del w:id="982" w:author="Ahmad Rafif" w:date="2025-09-23T21:09:00Z"/>
          <w:trPrChange w:id="983" w:author="danupraset@gmail.com" w:date="2025-11-11T18:32:00Z">
            <w:trPr>
              <w:gridBefore w:val="1"/>
              <w:gridAfter w:val="0"/>
              <w:wAfter w:w="765" w:type="dxa"/>
              <w:trHeight w:val="288"/>
            </w:trPr>
          </w:trPrChange>
        </w:trPr>
        <w:tc>
          <w:tcPr>
            <w:tcW w:w="960" w:type="dxa"/>
            <w:gridSpan w:val="3"/>
            <w:vMerge w:val="restart"/>
            <w:tcBorders>
              <w:top w:val="nil"/>
              <w:left w:val="single" w:sz="4" w:space="0" w:color="auto"/>
              <w:bottom w:val="single" w:sz="4" w:space="0" w:color="auto"/>
              <w:right w:val="single" w:sz="4" w:space="0" w:color="auto"/>
            </w:tcBorders>
            <w:noWrap/>
            <w:vAlign w:val="center"/>
            <w:hideMark/>
            <w:tcPrChange w:id="984" w:author="danupraset@gmail.com" w:date="2025-11-11T18:32:00Z">
              <w:tcPr>
                <w:tcW w:w="884" w:type="dxa"/>
                <w:gridSpan w:val="2"/>
                <w:vMerge w:val="restart"/>
                <w:tcBorders>
                  <w:top w:val="nil"/>
                  <w:left w:val="single" w:sz="4" w:space="0" w:color="auto"/>
                  <w:bottom w:val="single" w:sz="4" w:space="0" w:color="auto"/>
                  <w:right w:val="single" w:sz="4" w:space="0" w:color="auto"/>
                </w:tcBorders>
                <w:noWrap/>
                <w:vAlign w:val="center"/>
                <w:hideMark/>
              </w:tcPr>
            </w:tcPrChange>
          </w:tcPr>
          <w:p w14:paraId="799134BD" w14:textId="1D076146" w:rsidR="009B4BE3" w:rsidDel="002C0D45" w:rsidRDefault="009B4BE3">
            <w:pPr>
              <w:jc w:val="center"/>
              <w:rPr>
                <w:del w:id="985" w:author="Ahmad Rafif" w:date="2025-09-23T21:09:00Z"/>
                <w:rFonts w:ascii="Arial" w:hAnsi="Arial" w:cs="Arial"/>
                <w:color w:val="000000"/>
                <w:sz w:val="20"/>
                <w:szCs w:val="20"/>
              </w:rPr>
            </w:pPr>
            <w:del w:id="986" w:author="Ahmad Rafif" w:date="2025-09-23T21:09:00Z">
              <w:r w:rsidDel="002C0D45">
                <w:rPr>
                  <w:rFonts w:ascii="Arial" w:hAnsi="Arial" w:cs="Arial"/>
                  <w:color w:val="000000"/>
                  <w:sz w:val="20"/>
                  <w:szCs w:val="20"/>
                </w:rPr>
                <w:delText>3</w:delText>
              </w:r>
            </w:del>
          </w:p>
        </w:tc>
        <w:tc>
          <w:tcPr>
            <w:tcW w:w="6486" w:type="dxa"/>
            <w:gridSpan w:val="6"/>
            <w:tcBorders>
              <w:top w:val="single" w:sz="4" w:space="0" w:color="auto"/>
              <w:left w:val="nil"/>
              <w:bottom w:val="single" w:sz="4" w:space="0" w:color="auto"/>
              <w:right w:val="single" w:sz="4" w:space="0" w:color="auto"/>
            </w:tcBorders>
            <w:noWrap/>
            <w:vAlign w:val="center"/>
            <w:hideMark/>
            <w:tcPrChange w:id="987" w:author="danupraset@gmail.com" w:date="2025-11-11T18:32:00Z">
              <w:tcPr>
                <w:tcW w:w="6131" w:type="dxa"/>
                <w:gridSpan w:val="9"/>
                <w:tcBorders>
                  <w:top w:val="single" w:sz="4" w:space="0" w:color="auto"/>
                  <w:left w:val="nil"/>
                  <w:bottom w:val="single" w:sz="4" w:space="0" w:color="auto"/>
                  <w:right w:val="single" w:sz="4" w:space="0" w:color="auto"/>
                </w:tcBorders>
                <w:noWrap/>
                <w:vAlign w:val="center"/>
                <w:hideMark/>
              </w:tcPr>
            </w:tcPrChange>
          </w:tcPr>
          <w:p w14:paraId="52A134D7" w14:textId="01D63B6E" w:rsidR="009B4BE3" w:rsidDel="002C0D45" w:rsidRDefault="009B4BE3">
            <w:pPr>
              <w:rPr>
                <w:del w:id="988" w:author="Ahmad Rafif" w:date="2025-09-23T21:09:00Z"/>
                <w:rFonts w:ascii="Arial" w:hAnsi="Arial" w:cs="Arial"/>
                <w:color w:val="000000"/>
                <w:sz w:val="20"/>
                <w:szCs w:val="20"/>
              </w:rPr>
            </w:pPr>
            <w:del w:id="989" w:author="Ahmad Rafif" w:date="2025-09-23T21:09:00Z">
              <w:r w:rsidDel="002C0D45">
                <w:rPr>
                  <w:rFonts w:ascii="Arial" w:hAnsi="Arial" w:cs="Arial"/>
                  <w:color w:val="000000"/>
                  <w:sz w:val="20"/>
                  <w:szCs w:val="20"/>
                </w:rPr>
                <w:delText>Outstanding Notice Search and Payment through AXS</w:delText>
              </w:r>
            </w:del>
          </w:p>
        </w:tc>
        <w:tc>
          <w:tcPr>
            <w:tcW w:w="1854" w:type="dxa"/>
            <w:gridSpan w:val="4"/>
            <w:tcBorders>
              <w:top w:val="nil"/>
              <w:left w:val="nil"/>
              <w:bottom w:val="single" w:sz="4" w:space="0" w:color="auto"/>
              <w:right w:val="single" w:sz="4" w:space="0" w:color="auto"/>
            </w:tcBorders>
            <w:noWrap/>
            <w:vAlign w:val="center"/>
            <w:hideMark/>
            <w:tcPrChange w:id="990"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0D74F174" w14:textId="681EEFC0" w:rsidR="009B4BE3" w:rsidDel="002C0D45" w:rsidRDefault="009B4BE3" w:rsidP="00AA76BD">
            <w:pPr>
              <w:jc w:val="center"/>
              <w:rPr>
                <w:del w:id="991" w:author="Ahmad Rafif" w:date="2025-09-23T21:09:00Z"/>
                <w:rFonts w:ascii="Arial" w:hAnsi="Arial" w:cs="Arial"/>
                <w:color w:val="000000"/>
                <w:sz w:val="20"/>
                <w:szCs w:val="20"/>
              </w:rPr>
            </w:pPr>
            <w:del w:id="992" w:author="Ahmad Rafif" w:date="2025-09-23T21:09:00Z">
              <w:r w:rsidDel="002C0D45">
                <w:rPr>
                  <w:rFonts w:ascii="Arial" w:hAnsi="Arial" w:cs="Arial"/>
                  <w:color w:val="000000"/>
                  <w:sz w:val="20"/>
                  <w:szCs w:val="20"/>
                </w:rPr>
                <w:delText>34</w:delText>
              </w:r>
            </w:del>
          </w:p>
        </w:tc>
      </w:tr>
      <w:tr w:rsidR="009B4BE3" w:rsidDel="002C0D45" w14:paraId="49F0A39C" w14:textId="1F224D80" w:rsidTr="00E90F2D">
        <w:trPr>
          <w:trHeight w:val="288"/>
          <w:del w:id="993" w:author="Ahmad Rafif" w:date="2025-09-23T21:09:00Z"/>
          <w:trPrChange w:id="994"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995"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214A8072" w14:textId="10BB03F5" w:rsidR="009B4BE3" w:rsidDel="002C0D45" w:rsidRDefault="009B4BE3">
            <w:pPr>
              <w:rPr>
                <w:del w:id="996"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997"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422E4D29" w14:textId="462DF713" w:rsidR="009B4BE3" w:rsidDel="002C0D45" w:rsidRDefault="009B4BE3">
            <w:pPr>
              <w:rPr>
                <w:del w:id="998" w:author="Ahmad Rafif" w:date="2025-09-23T21:09:00Z"/>
                <w:rFonts w:ascii="Arial" w:hAnsi="Arial" w:cs="Arial"/>
                <w:color w:val="000000"/>
                <w:sz w:val="20"/>
                <w:szCs w:val="20"/>
              </w:rPr>
            </w:pPr>
            <w:del w:id="999" w:author="Ahmad Rafif" w:date="2025-09-23T21:09:00Z">
              <w:r w:rsidDel="002C0D45">
                <w:rPr>
                  <w:rFonts w:ascii="Arial" w:hAnsi="Arial" w:cs="Arial"/>
                  <w:color w:val="000000"/>
                  <w:sz w:val="20"/>
                  <w:szCs w:val="20"/>
                </w:rPr>
                <w:delText>3.1</w:delText>
              </w:r>
            </w:del>
          </w:p>
        </w:tc>
        <w:tc>
          <w:tcPr>
            <w:tcW w:w="5136" w:type="dxa"/>
            <w:tcBorders>
              <w:top w:val="nil"/>
              <w:left w:val="nil"/>
              <w:bottom w:val="single" w:sz="4" w:space="0" w:color="auto"/>
              <w:right w:val="single" w:sz="4" w:space="0" w:color="auto"/>
            </w:tcBorders>
            <w:noWrap/>
            <w:vAlign w:val="center"/>
            <w:hideMark/>
            <w:tcPrChange w:id="1000"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0552FD22" w14:textId="17DA56C4" w:rsidR="009B4BE3" w:rsidDel="002C0D45" w:rsidRDefault="009B4BE3">
            <w:pPr>
              <w:rPr>
                <w:del w:id="1001" w:author="Ahmad Rafif" w:date="2025-09-23T21:09:00Z"/>
                <w:rFonts w:ascii="Arial" w:hAnsi="Arial" w:cs="Arial"/>
                <w:color w:val="000000"/>
                <w:sz w:val="20"/>
                <w:szCs w:val="20"/>
              </w:rPr>
            </w:pPr>
            <w:del w:id="1002" w:author="Ahmad Rafif" w:date="2025-09-23T21:09:00Z">
              <w:r w:rsidDel="002C0D45">
                <w:rPr>
                  <w:rFonts w:ascii="Arial" w:hAnsi="Arial" w:cs="Arial"/>
                  <w:color w:val="000000"/>
                  <w:sz w:val="20"/>
                  <w:szCs w:val="20"/>
                </w:rPr>
                <w:delText>Use Case</w:delText>
              </w:r>
            </w:del>
          </w:p>
        </w:tc>
        <w:tc>
          <w:tcPr>
            <w:tcW w:w="1854" w:type="dxa"/>
            <w:gridSpan w:val="4"/>
            <w:tcBorders>
              <w:top w:val="nil"/>
              <w:left w:val="nil"/>
              <w:bottom w:val="single" w:sz="4" w:space="0" w:color="auto"/>
              <w:right w:val="single" w:sz="4" w:space="0" w:color="auto"/>
            </w:tcBorders>
            <w:noWrap/>
            <w:vAlign w:val="center"/>
            <w:hideMark/>
            <w:tcPrChange w:id="1003"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5BC5AFA8" w14:textId="4F76E454" w:rsidR="009B4BE3" w:rsidDel="002C0D45" w:rsidRDefault="009B4BE3" w:rsidP="00AA76BD">
            <w:pPr>
              <w:jc w:val="center"/>
              <w:rPr>
                <w:del w:id="1004" w:author="Ahmad Rafif" w:date="2025-09-23T21:09:00Z"/>
                <w:rFonts w:ascii="Arial" w:hAnsi="Arial" w:cs="Arial"/>
                <w:color w:val="000000"/>
                <w:sz w:val="20"/>
                <w:szCs w:val="20"/>
              </w:rPr>
            </w:pPr>
            <w:del w:id="1005" w:author="Ahmad Rafif" w:date="2025-09-23T21:09:00Z">
              <w:r w:rsidDel="002C0D45">
                <w:rPr>
                  <w:rFonts w:ascii="Arial" w:hAnsi="Arial" w:cs="Arial"/>
                  <w:color w:val="000000"/>
                  <w:sz w:val="20"/>
                  <w:szCs w:val="20"/>
                </w:rPr>
                <w:delText>35</w:delText>
              </w:r>
            </w:del>
          </w:p>
        </w:tc>
      </w:tr>
      <w:tr w:rsidR="009B4BE3" w:rsidDel="002C0D45" w14:paraId="7A9A264A" w14:textId="44151316" w:rsidTr="00E90F2D">
        <w:trPr>
          <w:trHeight w:val="288"/>
          <w:del w:id="1006" w:author="Ahmad Rafif" w:date="2025-09-23T21:09:00Z"/>
          <w:trPrChange w:id="1007"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008"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2FC180DF" w14:textId="0203D8F5" w:rsidR="009B4BE3" w:rsidDel="002C0D45" w:rsidRDefault="009B4BE3">
            <w:pPr>
              <w:rPr>
                <w:del w:id="1009"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010"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2D79C5C0" w14:textId="649EE21E" w:rsidR="009B4BE3" w:rsidDel="002C0D45" w:rsidRDefault="009B4BE3">
            <w:pPr>
              <w:rPr>
                <w:del w:id="1011" w:author="Ahmad Rafif" w:date="2025-09-23T21:09:00Z"/>
                <w:rFonts w:ascii="Arial" w:hAnsi="Arial" w:cs="Arial"/>
                <w:color w:val="000000"/>
                <w:sz w:val="20"/>
                <w:szCs w:val="20"/>
              </w:rPr>
            </w:pPr>
            <w:del w:id="1012" w:author="Ahmad Rafif" w:date="2025-09-23T21:09:00Z">
              <w:r w:rsidDel="002C0D45">
                <w:rPr>
                  <w:rFonts w:ascii="Arial" w:hAnsi="Arial" w:cs="Arial"/>
                  <w:color w:val="000000"/>
                  <w:sz w:val="20"/>
                  <w:szCs w:val="20"/>
                </w:rPr>
                <w:delText>3.2</w:delText>
              </w:r>
            </w:del>
          </w:p>
        </w:tc>
        <w:tc>
          <w:tcPr>
            <w:tcW w:w="5136" w:type="dxa"/>
            <w:tcBorders>
              <w:top w:val="nil"/>
              <w:left w:val="nil"/>
              <w:bottom w:val="single" w:sz="4" w:space="0" w:color="auto"/>
              <w:right w:val="single" w:sz="4" w:space="0" w:color="auto"/>
            </w:tcBorders>
            <w:noWrap/>
            <w:vAlign w:val="center"/>
            <w:hideMark/>
            <w:tcPrChange w:id="1013"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33A42F51" w14:textId="6F506C22" w:rsidR="009B4BE3" w:rsidDel="002C0D45" w:rsidRDefault="009B4BE3">
            <w:pPr>
              <w:rPr>
                <w:del w:id="1014" w:author="Ahmad Rafif" w:date="2025-09-23T21:09:00Z"/>
                <w:rFonts w:ascii="Arial" w:hAnsi="Arial" w:cs="Arial"/>
                <w:color w:val="000000"/>
                <w:sz w:val="20"/>
                <w:szCs w:val="20"/>
              </w:rPr>
            </w:pPr>
            <w:del w:id="1015" w:author="Ahmad Rafif" w:date="2025-09-23T21:09:00Z">
              <w:r w:rsidDel="002C0D45">
                <w:rPr>
                  <w:rFonts w:ascii="Arial" w:hAnsi="Arial" w:cs="Arial"/>
                  <w:color w:val="000000"/>
                  <w:sz w:val="20"/>
                  <w:szCs w:val="20"/>
                </w:rPr>
                <w:delText>Get Outstanding Notice</w:delText>
              </w:r>
            </w:del>
          </w:p>
        </w:tc>
        <w:tc>
          <w:tcPr>
            <w:tcW w:w="1854" w:type="dxa"/>
            <w:gridSpan w:val="4"/>
            <w:tcBorders>
              <w:top w:val="nil"/>
              <w:left w:val="nil"/>
              <w:bottom w:val="single" w:sz="4" w:space="0" w:color="auto"/>
              <w:right w:val="single" w:sz="4" w:space="0" w:color="auto"/>
            </w:tcBorders>
            <w:noWrap/>
            <w:vAlign w:val="center"/>
            <w:hideMark/>
            <w:tcPrChange w:id="1016"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3CB804BA" w14:textId="755474E3" w:rsidR="009B4BE3" w:rsidDel="002C0D45" w:rsidRDefault="009B4BE3" w:rsidP="00AA76BD">
            <w:pPr>
              <w:jc w:val="center"/>
              <w:rPr>
                <w:del w:id="1017" w:author="Ahmad Rafif" w:date="2025-09-23T21:09:00Z"/>
                <w:rFonts w:ascii="Arial" w:hAnsi="Arial" w:cs="Arial"/>
                <w:color w:val="000000"/>
                <w:sz w:val="20"/>
                <w:szCs w:val="20"/>
              </w:rPr>
            </w:pPr>
            <w:del w:id="1018" w:author="Ahmad Rafif" w:date="2025-09-23T21:09:00Z">
              <w:r w:rsidDel="002C0D45">
                <w:rPr>
                  <w:rFonts w:ascii="Arial" w:hAnsi="Arial" w:cs="Arial"/>
                  <w:color w:val="000000"/>
                  <w:sz w:val="20"/>
                  <w:szCs w:val="20"/>
                </w:rPr>
                <w:delText>36</w:delText>
              </w:r>
            </w:del>
          </w:p>
        </w:tc>
      </w:tr>
      <w:tr w:rsidR="009B4BE3" w:rsidDel="002C0D45" w14:paraId="432E570B" w14:textId="6C14AD13" w:rsidTr="00E90F2D">
        <w:trPr>
          <w:trHeight w:val="288"/>
          <w:del w:id="1019" w:author="Ahmad Rafif" w:date="2025-09-23T21:09:00Z"/>
          <w:trPrChange w:id="1020"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021"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06BBD31B" w14:textId="778A1F1C" w:rsidR="009B4BE3" w:rsidDel="002C0D45" w:rsidRDefault="009B4BE3">
            <w:pPr>
              <w:rPr>
                <w:del w:id="1022"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023"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E9E6DC6" w14:textId="73B9CE95" w:rsidR="009B4BE3" w:rsidDel="002C0D45" w:rsidRDefault="009B4BE3">
            <w:pPr>
              <w:rPr>
                <w:del w:id="1024" w:author="Ahmad Rafif" w:date="2025-09-23T21:09:00Z"/>
                <w:rFonts w:ascii="Arial" w:hAnsi="Arial" w:cs="Arial"/>
                <w:color w:val="000000"/>
                <w:sz w:val="20"/>
                <w:szCs w:val="20"/>
              </w:rPr>
            </w:pPr>
            <w:del w:id="1025" w:author="Ahmad Rafif" w:date="2025-09-23T21:09:00Z">
              <w:r w:rsidDel="002C0D45">
                <w:rPr>
                  <w:rFonts w:ascii="Arial" w:hAnsi="Arial" w:cs="Arial"/>
                  <w:color w:val="000000"/>
                  <w:sz w:val="20"/>
                  <w:szCs w:val="20"/>
                </w:rPr>
                <w:delText>3.2.1</w:delText>
              </w:r>
            </w:del>
          </w:p>
        </w:tc>
        <w:tc>
          <w:tcPr>
            <w:tcW w:w="5136" w:type="dxa"/>
            <w:tcBorders>
              <w:top w:val="nil"/>
              <w:left w:val="nil"/>
              <w:bottom w:val="single" w:sz="4" w:space="0" w:color="auto"/>
              <w:right w:val="single" w:sz="4" w:space="0" w:color="auto"/>
            </w:tcBorders>
            <w:noWrap/>
            <w:vAlign w:val="center"/>
            <w:hideMark/>
            <w:tcPrChange w:id="1026"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4EE64342" w14:textId="6E2C958E" w:rsidR="009B4BE3" w:rsidDel="002C0D45" w:rsidRDefault="009B4BE3">
            <w:pPr>
              <w:rPr>
                <w:del w:id="1027" w:author="Ahmad Rafif" w:date="2025-09-23T21:09:00Z"/>
                <w:rFonts w:ascii="Arial" w:hAnsi="Arial" w:cs="Arial"/>
                <w:color w:val="000000"/>
                <w:sz w:val="20"/>
                <w:szCs w:val="20"/>
              </w:rPr>
            </w:pPr>
            <w:del w:id="1028" w:author="Ahmad Rafif" w:date="2025-09-23T21:09:00Z">
              <w:r w:rsidDel="002C0D45">
                <w:rPr>
                  <w:rFonts w:ascii="Arial" w:hAnsi="Arial" w:cs="Arial"/>
                  <w:color w:val="000000"/>
                  <w:sz w:val="20"/>
                  <w:szCs w:val="20"/>
                </w:rPr>
                <w:delText>Design Rationale</w:delText>
              </w:r>
            </w:del>
          </w:p>
        </w:tc>
        <w:tc>
          <w:tcPr>
            <w:tcW w:w="1854" w:type="dxa"/>
            <w:gridSpan w:val="4"/>
            <w:tcBorders>
              <w:top w:val="nil"/>
              <w:left w:val="nil"/>
              <w:bottom w:val="single" w:sz="4" w:space="0" w:color="auto"/>
              <w:right w:val="single" w:sz="4" w:space="0" w:color="auto"/>
            </w:tcBorders>
            <w:noWrap/>
            <w:vAlign w:val="center"/>
            <w:hideMark/>
            <w:tcPrChange w:id="1029"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72AF1E67" w14:textId="22FA0168" w:rsidR="009B4BE3" w:rsidDel="002C0D45" w:rsidRDefault="009B4BE3" w:rsidP="00AA76BD">
            <w:pPr>
              <w:jc w:val="center"/>
              <w:rPr>
                <w:del w:id="1030" w:author="Ahmad Rafif" w:date="2025-09-23T21:09:00Z"/>
                <w:rFonts w:ascii="Arial" w:hAnsi="Arial" w:cs="Arial"/>
                <w:color w:val="000000"/>
                <w:sz w:val="20"/>
                <w:szCs w:val="20"/>
              </w:rPr>
            </w:pPr>
            <w:del w:id="1031" w:author="Ahmad Rafif" w:date="2025-09-23T21:09:00Z">
              <w:r w:rsidDel="002C0D45">
                <w:rPr>
                  <w:rFonts w:ascii="Arial" w:hAnsi="Arial" w:cs="Arial"/>
                  <w:color w:val="000000"/>
                  <w:sz w:val="20"/>
                  <w:szCs w:val="20"/>
                </w:rPr>
                <w:delText>38</w:delText>
              </w:r>
            </w:del>
          </w:p>
        </w:tc>
      </w:tr>
      <w:tr w:rsidR="009B4BE3" w:rsidDel="002C0D45" w14:paraId="140F831D" w14:textId="11628DF8" w:rsidTr="00E90F2D">
        <w:trPr>
          <w:trHeight w:val="288"/>
          <w:del w:id="1032" w:author="Ahmad Rafif" w:date="2025-09-23T21:09:00Z"/>
          <w:trPrChange w:id="1033"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034"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63CE2420" w14:textId="704097E1" w:rsidR="009B4BE3" w:rsidDel="002C0D45" w:rsidRDefault="009B4BE3">
            <w:pPr>
              <w:rPr>
                <w:del w:id="1035"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036"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764CC560" w14:textId="61016D49" w:rsidR="009B4BE3" w:rsidDel="002C0D45" w:rsidRDefault="009B4BE3">
            <w:pPr>
              <w:rPr>
                <w:del w:id="1037" w:author="Ahmad Rafif" w:date="2025-09-23T21:09:00Z"/>
                <w:rFonts w:ascii="Arial" w:hAnsi="Arial" w:cs="Arial"/>
                <w:color w:val="000000"/>
                <w:sz w:val="20"/>
                <w:szCs w:val="20"/>
              </w:rPr>
            </w:pPr>
            <w:del w:id="1038" w:author="Ahmad Rafif" w:date="2025-09-23T21:09:00Z">
              <w:r w:rsidDel="002C0D45">
                <w:rPr>
                  <w:rFonts w:ascii="Arial" w:hAnsi="Arial" w:cs="Arial"/>
                  <w:color w:val="000000"/>
                  <w:sz w:val="20"/>
                  <w:szCs w:val="20"/>
                </w:rPr>
                <w:delText>3.2.1.1</w:delText>
              </w:r>
            </w:del>
          </w:p>
        </w:tc>
        <w:tc>
          <w:tcPr>
            <w:tcW w:w="5136" w:type="dxa"/>
            <w:tcBorders>
              <w:top w:val="nil"/>
              <w:left w:val="nil"/>
              <w:bottom w:val="single" w:sz="4" w:space="0" w:color="auto"/>
              <w:right w:val="single" w:sz="4" w:space="0" w:color="auto"/>
            </w:tcBorders>
            <w:noWrap/>
            <w:vAlign w:val="center"/>
            <w:hideMark/>
            <w:tcPrChange w:id="1039"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7A3CE756" w14:textId="075DBA8F" w:rsidR="009B4BE3" w:rsidDel="002C0D45" w:rsidRDefault="009B4BE3">
            <w:pPr>
              <w:rPr>
                <w:del w:id="1040" w:author="Ahmad Rafif" w:date="2025-09-23T21:09:00Z"/>
                <w:rFonts w:ascii="Arial" w:hAnsi="Arial" w:cs="Arial"/>
                <w:color w:val="000000"/>
                <w:sz w:val="20"/>
                <w:szCs w:val="20"/>
              </w:rPr>
            </w:pPr>
            <w:del w:id="1041" w:author="Ahmad Rafif" w:date="2025-09-23T21:09:00Z">
              <w:r w:rsidDel="002C0D45">
                <w:rPr>
                  <w:rFonts w:ascii="Arial" w:hAnsi="Arial" w:cs="Arial"/>
                  <w:color w:val="000000"/>
                  <w:sz w:val="20"/>
                  <w:szCs w:val="20"/>
                </w:rPr>
                <w:delText>Mechanism</w:delText>
              </w:r>
            </w:del>
          </w:p>
        </w:tc>
        <w:tc>
          <w:tcPr>
            <w:tcW w:w="1854" w:type="dxa"/>
            <w:gridSpan w:val="4"/>
            <w:tcBorders>
              <w:top w:val="nil"/>
              <w:left w:val="nil"/>
              <w:bottom w:val="single" w:sz="4" w:space="0" w:color="auto"/>
              <w:right w:val="single" w:sz="4" w:space="0" w:color="auto"/>
            </w:tcBorders>
            <w:noWrap/>
            <w:vAlign w:val="center"/>
            <w:hideMark/>
            <w:tcPrChange w:id="1042"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0D83CB00" w14:textId="4AD6114D" w:rsidR="009B4BE3" w:rsidDel="002C0D45" w:rsidRDefault="009B4BE3" w:rsidP="00AA76BD">
            <w:pPr>
              <w:jc w:val="center"/>
              <w:rPr>
                <w:del w:id="1043" w:author="Ahmad Rafif" w:date="2025-09-23T21:09:00Z"/>
                <w:rFonts w:ascii="Arial" w:hAnsi="Arial" w:cs="Arial"/>
                <w:color w:val="000000"/>
                <w:sz w:val="20"/>
                <w:szCs w:val="20"/>
              </w:rPr>
            </w:pPr>
            <w:del w:id="1044" w:author="Ahmad Rafif" w:date="2025-09-23T21:09:00Z">
              <w:r w:rsidDel="002C0D45">
                <w:rPr>
                  <w:rFonts w:ascii="Arial" w:hAnsi="Arial" w:cs="Arial"/>
                  <w:color w:val="000000"/>
                  <w:sz w:val="20"/>
                  <w:szCs w:val="20"/>
                </w:rPr>
                <w:delText>38</w:delText>
              </w:r>
            </w:del>
          </w:p>
        </w:tc>
      </w:tr>
      <w:tr w:rsidR="009B4BE3" w:rsidDel="002C0D45" w14:paraId="59548D2E" w14:textId="0126D0D5" w:rsidTr="00E90F2D">
        <w:trPr>
          <w:trHeight w:val="288"/>
          <w:del w:id="1045" w:author="Ahmad Rafif" w:date="2025-09-23T21:09:00Z"/>
          <w:trPrChange w:id="1046"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047"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3225A748" w14:textId="0CED1227" w:rsidR="009B4BE3" w:rsidDel="002C0D45" w:rsidRDefault="009B4BE3">
            <w:pPr>
              <w:rPr>
                <w:del w:id="1048"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049"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98F5463" w14:textId="4C58A7F5" w:rsidR="009B4BE3" w:rsidDel="002C0D45" w:rsidRDefault="009B4BE3">
            <w:pPr>
              <w:rPr>
                <w:del w:id="1050" w:author="Ahmad Rafif" w:date="2025-09-23T21:09:00Z"/>
                <w:rFonts w:ascii="Arial" w:hAnsi="Arial" w:cs="Arial"/>
                <w:color w:val="000000"/>
                <w:sz w:val="20"/>
                <w:szCs w:val="20"/>
              </w:rPr>
            </w:pPr>
            <w:del w:id="1051" w:author="Ahmad Rafif" w:date="2025-09-23T21:09:00Z">
              <w:r w:rsidDel="002C0D45">
                <w:rPr>
                  <w:rFonts w:ascii="Arial" w:hAnsi="Arial" w:cs="Arial"/>
                  <w:color w:val="000000"/>
                  <w:sz w:val="20"/>
                  <w:szCs w:val="20"/>
                </w:rPr>
                <w:delText>3.2.1.2</w:delText>
              </w:r>
            </w:del>
          </w:p>
        </w:tc>
        <w:tc>
          <w:tcPr>
            <w:tcW w:w="5136" w:type="dxa"/>
            <w:tcBorders>
              <w:top w:val="nil"/>
              <w:left w:val="nil"/>
              <w:bottom w:val="single" w:sz="4" w:space="0" w:color="auto"/>
              <w:right w:val="single" w:sz="4" w:space="0" w:color="auto"/>
            </w:tcBorders>
            <w:noWrap/>
            <w:vAlign w:val="center"/>
            <w:hideMark/>
            <w:tcPrChange w:id="1052"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3AA554FF" w14:textId="562C96DD" w:rsidR="009B4BE3" w:rsidDel="002C0D45" w:rsidRDefault="009B4BE3">
            <w:pPr>
              <w:rPr>
                <w:del w:id="1053" w:author="Ahmad Rafif" w:date="2025-09-23T21:09:00Z"/>
                <w:rFonts w:ascii="Arial" w:hAnsi="Arial" w:cs="Arial"/>
                <w:color w:val="000000"/>
                <w:sz w:val="20"/>
                <w:szCs w:val="20"/>
              </w:rPr>
            </w:pPr>
            <w:del w:id="1054" w:author="Ahmad Rafif" w:date="2025-09-23T21:09:00Z">
              <w:r w:rsidDel="002C0D45">
                <w:rPr>
                  <w:rFonts w:ascii="Arial" w:hAnsi="Arial" w:cs="Arial"/>
                  <w:color w:val="000000"/>
                  <w:sz w:val="20"/>
                  <w:szCs w:val="20"/>
                </w:rPr>
                <w:delText>Advantage</w:delText>
              </w:r>
            </w:del>
          </w:p>
        </w:tc>
        <w:tc>
          <w:tcPr>
            <w:tcW w:w="1854" w:type="dxa"/>
            <w:gridSpan w:val="4"/>
            <w:tcBorders>
              <w:top w:val="nil"/>
              <w:left w:val="nil"/>
              <w:bottom w:val="single" w:sz="4" w:space="0" w:color="auto"/>
              <w:right w:val="single" w:sz="4" w:space="0" w:color="auto"/>
            </w:tcBorders>
            <w:noWrap/>
            <w:vAlign w:val="center"/>
            <w:hideMark/>
            <w:tcPrChange w:id="1055"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73BA9E37" w14:textId="4BFB422F" w:rsidR="009B4BE3" w:rsidDel="002C0D45" w:rsidRDefault="009B4BE3" w:rsidP="00AA76BD">
            <w:pPr>
              <w:jc w:val="center"/>
              <w:rPr>
                <w:del w:id="1056" w:author="Ahmad Rafif" w:date="2025-09-23T21:09:00Z"/>
                <w:rFonts w:ascii="Arial" w:hAnsi="Arial" w:cs="Arial"/>
                <w:color w:val="000000"/>
                <w:sz w:val="20"/>
                <w:szCs w:val="20"/>
              </w:rPr>
            </w:pPr>
            <w:del w:id="1057" w:author="Ahmad Rafif" w:date="2025-09-23T21:09:00Z">
              <w:r w:rsidDel="002C0D45">
                <w:rPr>
                  <w:rFonts w:ascii="Arial" w:hAnsi="Arial" w:cs="Arial"/>
                  <w:color w:val="000000"/>
                  <w:sz w:val="20"/>
                  <w:szCs w:val="20"/>
                </w:rPr>
                <w:delText>38</w:delText>
              </w:r>
            </w:del>
          </w:p>
        </w:tc>
      </w:tr>
      <w:tr w:rsidR="009B4BE3" w:rsidDel="002C0D45" w14:paraId="6D9A3C3D" w14:textId="490A1E89" w:rsidTr="00E90F2D">
        <w:trPr>
          <w:trHeight w:val="288"/>
          <w:del w:id="1058" w:author="Ahmad Rafif" w:date="2025-09-23T21:09:00Z"/>
          <w:trPrChange w:id="1059"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060"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1BB8F874" w14:textId="492620FE" w:rsidR="009B4BE3" w:rsidDel="002C0D45" w:rsidRDefault="009B4BE3">
            <w:pPr>
              <w:rPr>
                <w:del w:id="1061"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062"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22202C58" w14:textId="00E98B85" w:rsidR="009B4BE3" w:rsidDel="002C0D45" w:rsidRDefault="009B4BE3">
            <w:pPr>
              <w:rPr>
                <w:del w:id="1063" w:author="Ahmad Rafif" w:date="2025-09-23T21:09:00Z"/>
                <w:rFonts w:ascii="Arial" w:hAnsi="Arial" w:cs="Arial"/>
                <w:color w:val="000000"/>
                <w:sz w:val="20"/>
                <w:szCs w:val="20"/>
              </w:rPr>
            </w:pPr>
            <w:del w:id="1064" w:author="Ahmad Rafif" w:date="2025-09-23T21:09:00Z">
              <w:r w:rsidDel="002C0D45">
                <w:rPr>
                  <w:rFonts w:ascii="Arial" w:hAnsi="Arial" w:cs="Arial"/>
                  <w:color w:val="000000"/>
                  <w:sz w:val="20"/>
                  <w:szCs w:val="20"/>
                </w:rPr>
                <w:delText>3.2.1.3</w:delText>
              </w:r>
            </w:del>
          </w:p>
        </w:tc>
        <w:tc>
          <w:tcPr>
            <w:tcW w:w="5136" w:type="dxa"/>
            <w:tcBorders>
              <w:top w:val="nil"/>
              <w:left w:val="nil"/>
              <w:bottom w:val="single" w:sz="4" w:space="0" w:color="auto"/>
              <w:right w:val="single" w:sz="4" w:space="0" w:color="auto"/>
            </w:tcBorders>
            <w:noWrap/>
            <w:vAlign w:val="center"/>
            <w:hideMark/>
            <w:tcPrChange w:id="1065"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4751FA45" w14:textId="24145280" w:rsidR="009B4BE3" w:rsidDel="002C0D45" w:rsidRDefault="009B4BE3">
            <w:pPr>
              <w:rPr>
                <w:del w:id="1066" w:author="Ahmad Rafif" w:date="2025-09-23T21:09:00Z"/>
                <w:rFonts w:ascii="Arial" w:hAnsi="Arial" w:cs="Arial"/>
                <w:color w:val="000000"/>
                <w:sz w:val="20"/>
                <w:szCs w:val="20"/>
              </w:rPr>
            </w:pPr>
            <w:del w:id="1067" w:author="Ahmad Rafif" w:date="2025-09-23T21:09:00Z">
              <w:r w:rsidDel="002C0D45">
                <w:rPr>
                  <w:rFonts w:ascii="Arial" w:hAnsi="Arial" w:cs="Arial"/>
                  <w:color w:val="000000"/>
                  <w:sz w:val="20"/>
                  <w:szCs w:val="20"/>
                </w:rPr>
                <w:delText>Weakness and Mitigation</w:delText>
              </w:r>
            </w:del>
          </w:p>
        </w:tc>
        <w:tc>
          <w:tcPr>
            <w:tcW w:w="1854" w:type="dxa"/>
            <w:gridSpan w:val="4"/>
            <w:tcBorders>
              <w:top w:val="nil"/>
              <w:left w:val="nil"/>
              <w:bottom w:val="single" w:sz="4" w:space="0" w:color="auto"/>
              <w:right w:val="single" w:sz="4" w:space="0" w:color="auto"/>
            </w:tcBorders>
            <w:noWrap/>
            <w:vAlign w:val="center"/>
            <w:hideMark/>
            <w:tcPrChange w:id="1068"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2EFAFBCA" w14:textId="3841A2AA" w:rsidR="009B4BE3" w:rsidDel="002C0D45" w:rsidRDefault="009B4BE3" w:rsidP="00AA76BD">
            <w:pPr>
              <w:jc w:val="center"/>
              <w:rPr>
                <w:del w:id="1069" w:author="Ahmad Rafif" w:date="2025-09-23T21:09:00Z"/>
                <w:rFonts w:ascii="Arial" w:hAnsi="Arial" w:cs="Arial"/>
                <w:color w:val="000000"/>
                <w:sz w:val="20"/>
                <w:szCs w:val="20"/>
              </w:rPr>
            </w:pPr>
            <w:del w:id="1070" w:author="Ahmad Rafif" w:date="2025-09-23T21:09:00Z">
              <w:r w:rsidDel="002C0D45">
                <w:rPr>
                  <w:rFonts w:ascii="Arial" w:hAnsi="Arial" w:cs="Arial"/>
                  <w:color w:val="000000"/>
                  <w:sz w:val="20"/>
                  <w:szCs w:val="20"/>
                </w:rPr>
                <w:delText>39</w:delText>
              </w:r>
            </w:del>
          </w:p>
        </w:tc>
      </w:tr>
      <w:tr w:rsidR="009B4BE3" w:rsidDel="002C0D45" w14:paraId="712022A2" w14:textId="2274660C" w:rsidTr="00E90F2D">
        <w:trPr>
          <w:trHeight w:val="288"/>
          <w:del w:id="1071" w:author="Ahmad Rafif" w:date="2025-09-23T21:09:00Z"/>
          <w:trPrChange w:id="1072"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073"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5105D16B" w14:textId="24425240" w:rsidR="009B4BE3" w:rsidDel="002C0D45" w:rsidRDefault="009B4BE3">
            <w:pPr>
              <w:rPr>
                <w:del w:id="1074"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075"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73FC704" w14:textId="612FAED5" w:rsidR="009B4BE3" w:rsidDel="002C0D45" w:rsidRDefault="009B4BE3">
            <w:pPr>
              <w:rPr>
                <w:del w:id="1076" w:author="Ahmad Rafif" w:date="2025-09-23T21:09:00Z"/>
                <w:rFonts w:ascii="Arial" w:hAnsi="Arial" w:cs="Arial"/>
                <w:color w:val="000000"/>
                <w:sz w:val="20"/>
                <w:szCs w:val="20"/>
              </w:rPr>
            </w:pPr>
            <w:del w:id="1077" w:author="Ahmad Rafif" w:date="2025-09-23T21:09:00Z">
              <w:r w:rsidDel="002C0D45">
                <w:rPr>
                  <w:rFonts w:ascii="Arial" w:hAnsi="Arial" w:cs="Arial"/>
                  <w:color w:val="000000"/>
                  <w:sz w:val="20"/>
                  <w:szCs w:val="20"/>
                </w:rPr>
                <w:delText>3.2.2</w:delText>
              </w:r>
            </w:del>
          </w:p>
        </w:tc>
        <w:tc>
          <w:tcPr>
            <w:tcW w:w="5136" w:type="dxa"/>
            <w:tcBorders>
              <w:top w:val="nil"/>
              <w:left w:val="nil"/>
              <w:bottom w:val="single" w:sz="4" w:space="0" w:color="auto"/>
              <w:right w:val="single" w:sz="4" w:space="0" w:color="auto"/>
            </w:tcBorders>
            <w:noWrap/>
            <w:vAlign w:val="center"/>
            <w:hideMark/>
            <w:tcPrChange w:id="1078"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14C2D9CB" w14:textId="73F7FF74" w:rsidR="009B4BE3" w:rsidDel="002C0D45" w:rsidRDefault="009B4BE3">
            <w:pPr>
              <w:rPr>
                <w:del w:id="1079" w:author="Ahmad Rafif" w:date="2025-09-23T21:09:00Z"/>
                <w:rFonts w:ascii="Arial" w:hAnsi="Arial" w:cs="Arial"/>
                <w:color w:val="000000"/>
                <w:sz w:val="20"/>
                <w:szCs w:val="20"/>
              </w:rPr>
            </w:pPr>
            <w:del w:id="1080" w:author="Ahmad Rafif" w:date="2025-09-23T21:09:00Z">
              <w:r w:rsidDel="002C0D45">
                <w:rPr>
                  <w:rFonts w:ascii="Arial" w:hAnsi="Arial" w:cs="Arial"/>
                  <w:color w:val="000000"/>
                  <w:sz w:val="20"/>
                  <w:szCs w:val="20"/>
                </w:rPr>
                <w:delText>API Specification</w:delText>
              </w:r>
            </w:del>
          </w:p>
        </w:tc>
        <w:tc>
          <w:tcPr>
            <w:tcW w:w="1854" w:type="dxa"/>
            <w:gridSpan w:val="4"/>
            <w:tcBorders>
              <w:top w:val="nil"/>
              <w:left w:val="nil"/>
              <w:bottom w:val="single" w:sz="4" w:space="0" w:color="auto"/>
              <w:right w:val="single" w:sz="4" w:space="0" w:color="auto"/>
            </w:tcBorders>
            <w:noWrap/>
            <w:vAlign w:val="center"/>
            <w:hideMark/>
            <w:tcPrChange w:id="1081"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122A0575" w14:textId="5A0C3C5B" w:rsidR="009B4BE3" w:rsidDel="002C0D45" w:rsidRDefault="009B4BE3" w:rsidP="00AA76BD">
            <w:pPr>
              <w:jc w:val="center"/>
              <w:rPr>
                <w:del w:id="1082" w:author="Ahmad Rafif" w:date="2025-09-23T21:09:00Z"/>
                <w:rFonts w:ascii="Arial" w:hAnsi="Arial" w:cs="Arial"/>
                <w:color w:val="000000"/>
                <w:sz w:val="20"/>
                <w:szCs w:val="20"/>
              </w:rPr>
            </w:pPr>
            <w:del w:id="1083" w:author="Ahmad Rafif" w:date="2025-09-23T21:09:00Z">
              <w:r w:rsidDel="002C0D45">
                <w:rPr>
                  <w:rFonts w:ascii="Arial" w:hAnsi="Arial" w:cs="Arial"/>
                  <w:color w:val="000000"/>
                  <w:sz w:val="20"/>
                  <w:szCs w:val="20"/>
                </w:rPr>
                <w:delText>39</w:delText>
              </w:r>
            </w:del>
          </w:p>
        </w:tc>
      </w:tr>
      <w:tr w:rsidR="009B4BE3" w:rsidDel="002C0D45" w14:paraId="5C2E8F6E" w14:textId="6DCDDC6D" w:rsidTr="00E90F2D">
        <w:trPr>
          <w:trHeight w:val="288"/>
          <w:del w:id="1084" w:author="Ahmad Rafif" w:date="2025-09-23T21:09:00Z"/>
          <w:trPrChange w:id="1085"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086"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78DD857A" w14:textId="667B9EEB" w:rsidR="009B4BE3" w:rsidDel="002C0D45" w:rsidRDefault="009B4BE3">
            <w:pPr>
              <w:rPr>
                <w:del w:id="1087"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088"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556976C" w14:textId="3BEE36F8" w:rsidR="009B4BE3" w:rsidDel="002C0D45" w:rsidRDefault="009B4BE3">
            <w:pPr>
              <w:rPr>
                <w:del w:id="1089" w:author="Ahmad Rafif" w:date="2025-09-23T21:09:00Z"/>
                <w:rFonts w:ascii="Arial" w:hAnsi="Arial" w:cs="Arial"/>
                <w:color w:val="000000"/>
                <w:sz w:val="20"/>
                <w:szCs w:val="20"/>
              </w:rPr>
            </w:pPr>
            <w:del w:id="1090" w:author="Ahmad Rafif" w:date="2025-09-23T21:09:00Z">
              <w:r w:rsidDel="002C0D45">
                <w:rPr>
                  <w:rFonts w:ascii="Arial" w:hAnsi="Arial" w:cs="Arial"/>
                  <w:color w:val="000000"/>
                  <w:sz w:val="20"/>
                  <w:szCs w:val="20"/>
                </w:rPr>
                <w:delText>3.2.2.1</w:delText>
              </w:r>
            </w:del>
          </w:p>
        </w:tc>
        <w:tc>
          <w:tcPr>
            <w:tcW w:w="5136" w:type="dxa"/>
            <w:tcBorders>
              <w:top w:val="nil"/>
              <w:left w:val="nil"/>
              <w:bottom w:val="single" w:sz="4" w:space="0" w:color="auto"/>
              <w:right w:val="single" w:sz="4" w:space="0" w:color="auto"/>
            </w:tcBorders>
            <w:noWrap/>
            <w:vAlign w:val="center"/>
            <w:hideMark/>
            <w:tcPrChange w:id="1091"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45FBFF0C" w14:textId="1E44048B" w:rsidR="009B4BE3" w:rsidDel="002C0D45" w:rsidRDefault="009B4BE3">
            <w:pPr>
              <w:rPr>
                <w:del w:id="1092" w:author="Ahmad Rafif" w:date="2025-09-23T21:09:00Z"/>
                <w:rFonts w:ascii="Arial" w:hAnsi="Arial" w:cs="Arial"/>
                <w:color w:val="000000"/>
                <w:sz w:val="20"/>
                <w:szCs w:val="20"/>
              </w:rPr>
            </w:pPr>
            <w:del w:id="1093" w:author="Ahmad Rafif" w:date="2025-09-23T21:09:00Z">
              <w:r w:rsidDel="002C0D45">
                <w:rPr>
                  <w:rFonts w:ascii="Arial" w:hAnsi="Arial" w:cs="Arial"/>
                  <w:color w:val="000000"/>
                  <w:sz w:val="20"/>
                  <w:szCs w:val="20"/>
                </w:rPr>
                <w:delText>API Provide</w:delText>
              </w:r>
            </w:del>
          </w:p>
        </w:tc>
        <w:tc>
          <w:tcPr>
            <w:tcW w:w="1854" w:type="dxa"/>
            <w:gridSpan w:val="4"/>
            <w:tcBorders>
              <w:top w:val="nil"/>
              <w:left w:val="nil"/>
              <w:bottom w:val="single" w:sz="4" w:space="0" w:color="auto"/>
              <w:right w:val="single" w:sz="4" w:space="0" w:color="auto"/>
            </w:tcBorders>
            <w:noWrap/>
            <w:vAlign w:val="center"/>
            <w:hideMark/>
            <w:tcPrChange w:id="1094"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6F745004" w14:textId="67CAE55C" w:rsidR="009B4BE3" w:rsidDel="002C0D45" w:rsidRDefault="009B4BE3" w:rsidP="00AA76BD">
            <w:pPr>
              <w:jc w:val="center"/>
              <w:rPr>
                <w:del w:id="1095" w:author="Ahmad Rafif" w:date="2025-09-23T21:09:00Z"/>
                <w:rFonts w:ascii="Arial" w:hAnsi="Arial" w:cs="Arial"/>
                <w:color w:val="000000"/>
                <w:sz w:val="20"/>
                <w:szCs w:val="20"/>
              </w:rPr>
            </w:pPr>
            <w:del w:id="1096" w:author="Ahmad Rafif" w:date="2025-09-23T21:09:00Z">
              <w:r w:rsidDel="002C0D45">
                <w:rPr>
                  <w:rFonts w:ascii="Arial" w:hAnsi="Arial" w:cs="Arial"/>
                  <w:color w:val="000000"/>
                  <w:sz w:val="20"/>
                  <w:szCs w:val="20"/>
                </w:rPr>
                <w:delText>39</w:delText>
              </w:r>
            </w:del>
          </w:p>
        </w:tc>
      </w:tr>
      <w:tr w:rsidR="009B4BE3" w:rsidDel="002C0D45" w14:paraId="7DDF8FDC" w14:textId="6A8362AD" w:rsidTr="00E90F2D">
        <w:trPr>
          <w:trHeight w:val="288"/>
          <w:del w:id="1097" w:author="Ahmad Rafif" w:date="2025-09-23T21:09:00Z"/>
          <w:trPrChange w:id="1098"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099"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0141510C" w14:textId="0D8E31EB" w:rsidR="009B4BE3" w:rsidDel="002C0D45" w:rsidRDefault="009B4BE3">
            <w:pPr>
              <w:rPr>
                <w:del w:id="1100"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101"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41CEE3EB" w14:textId="47C0BEE1" w:rsidR="009B4BE3" w:rsidDel="002C0D45" w:rsidRDefault="009B4BE3">
            <w:pPr>
              <w:rPr>
                <w:del w:id="1102" w:author="Ahmad Rafif" w:date="2025-09-23T21:09:00Z"/>
                <w:rFonts w:ascii="Arial" w:hAnsi="Arial" w:cs="Arial"/>
                <w:color w:val="000000"/>
                <w:sz w:val="20"/>
                <w:szCs w:val="20"/>
              </w:rPr>
            </w:pPr>
            <w:del w:id="1103" w:author="Ahmad Rafif" w:date="2025-09-23T21:09:00Z">
              <w:r w:rsidDel="002C0D45">
                <w:rPr>
                  <w:rFonts w:ascii="Arial" w:hAnsi="Arial" w:cs="Arial"/>
                  <w:color w:val="000000"/>
                  <w:sz w:val="20"/>
                  <w:szCs w:val="20"/>
                </w:rPr>
                <w:delText>3.2.3</w:delText>
              </w:r>
            </w:del>
          </w:p>
        </w:tc>
        <w:tc>
          <w:tcPr>
            <w:tcW w:w="5136" w:type="dxa"/>
            <w:tcBorders>
              <w:top w:val="nil"/>
              <w:left w:val="nil"/>
              <w:bottom w:val="single" w:sz="4" w:space="0" w:color="auto"/>
              <w:right w:val="single" w:sz="4" w:space="0" w:color="auto"/>
            </w:tcBorders>
            <w:noWrap/>
            <w:vAlign w:val="center"/>
            <w:hideMark/>
            <w:tcPrChange w:id="1104"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390A8ECE" w14:textId="4C2B7809" w:rsidR="009B4BE3" w:rsidDel="002C0D45" w:rsidRDefault="009B4BE3">
            <w:pPr>
              <w:rPr>
                <w:del w:id="1105" w:author="Ahmad Rafif" w:date="2025-09-23T21:09:00Z"/>
                <w:rFonts w:ascii="Arial" w:hAnsi="Arial" w:cs="Arial"/>
                <w:color w:val="000000"/>
                <w:sz w:val="20"/>
                <w:szCs w:val="20"/>
              </w:rPr>
            </w:pPr>
            <w:del w:id="1106" w:author="Ahmad Rafif" w:date="2025-09-23T21:09:00Z">
              <w:r w:rsidDel="002C0D45">
                <w:rPr>
                  <w:rFonts w:ascii="Arial" w:hAnsi="Arial" w:cs="Arial"/>
                  <w:color w:val="000000"/>
                  <w:sz w:val="20"/>
                  <w:szCs w:val="20"/>
                </w:rPr>
                <w:delText>Data Mapping</w:delText>
              </w:r>
            </w:del>
          </w:p>
        </w:tc>
        <w:tc>
          <w:tcPr>
            <w:tcW w:w="1854" w:type="dxa"/>
            <w:gridSpan w:val="4"/>
            <w:tcBorders>
              <w:top w:val="nil"/>
              <w:left w:val="nil"/>
              <w:bottom w:val="single" w:sz="4" w:space="0" w:color="auto"/>
              <w:right w:val="single" w:sz="4" w:space="0" w:color="auto"/>
            </w:tcBorders>
            <w:noWrap/>
            <w:vAlign w:val="center"/>
            <w:hideMark/>
            <w:tcPrChange w:id="1107"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6515515F" w14:textId="7AE6276C" w:rsidR="009B4BE3" w:rsidDel="002C0D45" w:rsidRDefault="009B4BE3" w:rsidP="00AA76BD">
            <w:pPr>
              <w:jc w:val="center"/>
              <w:rPr>
                <w:del w:id="1108" w:author="Ahmad Rafif" w:date="2025-09-23T21:09:00Z"/>
                <w:rFonts w:ascii="Arial" w:hAnsi="Arial" w:cs="Arial"/>
                <w:color w:val="000000"/>
                <w:sz w:val="20"/>
                <w:szCs w:val="20"/>
              </w:rPr>
            </w:pPr>
            <w:del w:id="1109" w:author="Ahmad Rafif" w:date="2025-09-23T21:09:00Z">
              <w:r w:rsidDel="002C0D45">
                <w:rPr>
                  <w:rFonts w:ascii="Arial" w:hAnsi="Arial" w:cs="Arial"/>
                  <w:color w:val="000000"/>
                  <w:sz w:val="20"/>
                  <w:szCs w:val="20"/>
                </w:rPr>
                <w:delText>40</w:delText>
              </w:r>
            </w:del>
          </w:p>
        </w:tc>
      </w:tr>
      <w:tr w:rsidR="009B4BE3" w:rsidDel="002C0D45" w14:paraId="68EC9CE7" w14:textId="098346CA" w:rsidTr="00E90F2D">
        <w:trPr>
          <w:trHeight w:val="288"/>
          <w:del w:id="1110" w:author="Ahmad Rafif" w:date="2025-09-23T21:09:00Z"/>
          <w:trPrChange w:id="1111"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112"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049EEFC6" w14:textId="4D6D7E35" w:rsidR="009B4BE3" w:rsidDel="002C0D45" w:rsidRDefault="009B4BE3">
            <w:pPr>
              <w:rPr>
                <w:del w:id="1113"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114"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061345A" w14:textId="2CC65FFC" w:rsidR="009B4BE3" w:rsidDel="002C0D45" w:rsidRDefault="009B4BE3">
            <w:pPr>
              <w:rPr>
                <w:del w:id="1115" w:author="Ahmad Rafif" w:date="2025-09-23T21:09:00Z"/>
                <w:rFonts w:ascii="Arial" w:hAnsi="Arial" w:cs="Arial"/>
                <w:color w:val="000000"/>
                <w:sz w:val="20"/>
                <w:szCs w:val="20"/>
              </w:rPr>
            </w:pPr>
            <w:del w:id="1116" w:author="Ahmad Rafif" w:date="2025-09-23T21:09:00Z">
              <w:r w:rsidDel="002C0D45">
                <w:rPr>
                  <w:rFonts w:ascii="Arial" w:hAnsi="Arial" w:cs="Arial"/>
                  <w:color w:val="000000"/>
                  <w:sz w:val="20"/>
                  <w:szCs w:val="20"/>
                </w:rPr>
                <w:delText>3.2.4</w:delText>
              </w:r>
            </w:del>
          </w:p>
        </w:tc>
        <w:tc>
          <w:tcPr>
            <w:tcW w:w="5136" w:type="dxa"/>
            <w:tcBorders>
              <w:top w:val="nil"/>
              <w:left w:val="nil"/>
              <w:bottom w:val="single" w:sz="4" w:space="0" w:color="auto"/>
              <w:right w:val="single" w:sz="4" w:space="0" w:color="auto"/>
            </w:tcBorders>
            <w:noWrap/>
            <w:vAlign w:val="center"/>
            <w:hideMark/>
            <w:tcPrChange w:id="1117"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0C224E18" w14:textId="7A1565A3" w:rsidR="009B4BE3" w:rsidDel="002C0D45" w:rsidRDefault="009B4BE3">
            <w:pPr>
              <w:rPr>
                <w:del w:id="1118" w:author="Ahmad Rafif" w:date="2025-09-23T21:09:00Z"/>
                <w:rFonts w:ascii="Arial" w:hAnsi="Arial" w:cs="Arial"/>
                <w:color w:val="000000"/>
                <w:sz w:val="20"/>
                <w:szCs w:val="20"/>
              </w:rPr>
            </w:pPr>
            <w:del w:id="1119" w:author="Ahmad Rafif" w:date="2025-09-23T21:09:00Z">
              <w:r w:rsidDel="002C0D45">
                <w:rPr>
                  <w:rFonts w:ascii="Arial" w:hAnsi="Arial" w:cs="Arial"/>
                  <w:color w:val="000000"/>
                  <w:sz w:val="20"/>
                  <w:szCs w:val="20"/>
                </w:rPr>
                <w:delText>Success Outcome</w:delText>
              </w:r>
            </w:del>
          </w:p>
        </w:tc>
        <w:tc>
          <w:tcPr>
            <w:tcW w:w="1854" w:type="dxa"/>
            <w:gridSpan w:val="4"/>
            <w:tcBorders>
              <w:top w:val="nil"/>
              <w:left w:val="nil"/>
              <w:bottom w:val="single" w:sz="4" w:space="0" w:color="auto"/>
              <w:right w:val="single" w:sz="4" w:space="0" w:color="auto"/>
            </w:tcBorders>
            <w:noWrap/>
            <w:vAlign w:val="center"/>
            <w:hideMark/>
            <w:tcPrChange w:id="1120"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1B1AA9B1" w14:textId="06BC8692" w:rsidR="009B4BE3" w:rsidDel="002C0D45" w:rsidRDefault="009B4BE3" w:rsidP="00AA76BD">
            <w:pPr>
              <w:jc w:val="center"/>
              <w:rPr>
                <w:del w:id="1121" w:author="Ahmad Rafif" w:date="2025-09-23T21:09:00Z"/>
                <w:rFonts w:ascii="Arial" w:hAnsi="Arial" w:cs="Arial"/>
                <w:color w:val="000000"/>
                <w:sz w:val="20"/>
                <w:szCs w:val="20"/>
              </w:rPr>
            </w:pPr>
            <w:del w:id="1122" w:author="Ahmad Rafif" w:date="2025-09-23T21:09:00Z">
              <w:r w:rsidDel="002C0D45">
                <w:rPr>
                  <w:rFonts w:ascii="Arial" w:hAnsi="Arial" w:cs="Arial"/>
                  <w:color w:val="000000"/>
                  <w:sz w:val="20"/>
                  <w:szCs w:val="20"/>
                </w:rPr>
                <w:delText>41</w:delText>
              </w:r>
            </w:del>
          </w:p>
        </w:tc>
      </w:tr>
      <w:tr w:rsidR="009B4BE3" w:rsidDel="002C0D45" w14:paraId="254D6E72" w14:textId="38EAFB49" w:rsidTr="00E90F2D">
        <w:trPr>
          <w:trHeight w:val="288"/>
          <w:del w:id="1123" w:author="Ahmad Rafif" w:date="2025-09-23T21:09:00Z"/>
          <w:trPrChange w:id="1124"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125"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584C2D32" w14:textId="0C3F6C42" w:rsidR="009B4BE3" w:rsidDel="002C0D45" w:rsidRDefault="009B4BE3">
            <w:pPr>
              <w:rPr>
                <w:del w:id="1126"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127"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7D6ECADA" w14:textId="507E83BC" w:rsidR="009B4BE3" w:rsidDel="002C0D45" w:rsidRDefault="009B4BE3">
            <w:pPr>
              <w:rPr>
                <w:del w:id="1128" w:author="Ahmad Rafif" w:date="2025-09-23T21:09:00Z"/>
                <w:rFonts w:ascii="Arial" w:hAnsi="Arial" w:cs="Arial"/>
                <w:color w:val="000000"/>
                <w:sz w:val="20"/>
                <w:szCs w:val="20"/>
              </w:rPr>
            </w:pPr>
            <w:del w:id="1129" w:author="Ahmad Rafif" w:date="2025-09-23T21:09:00Z">
              <w:r w:rsidDel="002C0D45">
                <w:rPr>
                  <w:rFonts w:ascii="Arial" w:hAnsi="Arial" w:cs="Arial"/>
                  <w:color w:val="000000"/>
                  <w:sz w:val="20"/>
                  <w:szCs w:val="20"/>
                </w:rPr>
                <w:delText>3.2.5</w:delText>
              </w:r>
            </w:del>
          </w:p>
        </w:tc>
        <w:tc>
          <w:tcPr>
            <w:tcW w:w="5136" w:type="dxa"/>
            <w:tcBorders>
              <w:top w:val="nil"/>
              <w:left w:val="nil"/>
              <w:bottom w:val="single" w:sz="4" w:space="0" w:color="auto"/>
              <w:right w:val="single" w:sz="4" w:space="0" w:color="auto"/>
            </w:tcBorders>
            <w:noWrap/>
            <w:vAlign w:val="center"/>
            <w:hideMark/>
            <w:tcPrChange w:id="1130"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1E68F86C" w14:textId="69393EBE" w:rsidR="009B4BE3" w:rsidDel="002C0D45" w:rsidRDefault="009B4BE3">
            <w:pPr>
              <w:rPr>
                <w:del w:id="1131" w:author="Ahmad Rafif" w:date="2025-09-23T21:09:00Z"/>
                <w:rFonts w:ascii="Arial" w:hAnsi="Arial" w:cs="Arial"/>
                <w:color w:val="000000"/>
                <w:sz w:val="20"/>
                <w:szCs w:val="20"/>
              </w:rPr>
            </w:pPr>
            <w:del w:id="1132" w:author="Ahmad Rafif" w:date="2025-09-23T21:09:00Z">
              <w:r w:rsidDel="002C0D45">
                <w:rPr>
                  <w:rFonts w:ascii="Arial" w:hAnsi="Arial" w:cs="Arial"/>
                  <w:color w:val="000000"/>
                  <w:sz w:val="20"/>
                  <w:szCs w:val="20"/>
                </w:rPr>
                <w:delText>Error Handling</w:delText>
              </w:r>
            </w:del>
          </w:p>
        </w:tc>
        <w:tc>
          <w:tcPr>
            <w:tcW w:w="1854" w:type="dxa"/>
            <w:gridSpan w:val="4"/>
            <w:tcBorders>
              <w:top w:val="nil"/>
              <w:left w:val="nil"/>
              <w:bottom w:val="single" w:sz="4" w:space="0" w:color="auto"/>
              <w:right w:val="single" w:sz="4" w:space="0" w:color="auto"/>
            </w:tcBorders>
            <w:noWrap/>
            <w:vAlign w:val="center"/>
            <w:hideMark/>
            <w:tcPrChange w:id="1133"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3C0EF803" w14:textId="43052F0E" w:rsidR="009B4BE3" w:rsidDel="002C0D45" w:rsidRDefault="009B4BE3" w:rsidP="00AA76BD">
            <w:pPr>
              <w:jc w:val="center"/>
              <w:rPr>
                <w:del w:id="1134" w:author="Ahmad Rafif" w:date="2025-09-23T21:09:00Z"/>
                <w:rFonts w:ascii="Arial" w:hAnsi="Arial" w:cs="Arial"/>
                <w:color w:val="000000"/>
                <w:sz w:val="20"/>
                <w:szCs w:val="20"/>
              </w:rPr>
            </w:pPr>
            <w:del w:id="1135" w:author="Ahmad Rafif" w:date="2025-09-23T21:09:00Z">
              <w:r w:rsidDel="002C0D45">
                <w:rPr>
                  <w:rFonts w:ascii="Arial" w:hAnsi="Arial" w:cs="Arial"/>
                  <w:color w:val="000000"/>
                  <w:sz w:val="20"/>
                  <w:szCs w:val="20"/>
                </w:rPr>
                <w:delText>41</w:delText>
              </w:r>
            </w:del>
          </w:p>
        </w:tc>
      </w:tr>
      <w:tr w:rsidR="009B4BE3" w:rsidDel="002C0D45" w14:paraId="2EA33E55" w14:textId="52F8ADEC" w:rsidTr="00E90F2D">
        <w:trPr>
          <w:trHeight w:val="288"/>
          <w:del w:id="1136" w:author="Ahmad Rafif" w:date="2025-09-23T21:09:00Z"/>
          <w:trPrChange w:id="1137"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138"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2692DFB6" w14:textId="29B6F923" w:rsidR="009B4BE3" w:rsidDel="002C0D45" w:rsidRDefault="009B4BE3">
            <w:pPr>
              <w:rPr>
                <w:del w:id="1139"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140"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B9D09DA" w14:textId="39680470" w:rsidR="009B4BE3" w:rsidDel="002C0D45" w:rsidRDefault="009B4BE3">
            <w:pPr>
              <w:rPr>
                <w:del w:id="1141" w:author="Ahmad Rafif" w:date="2025-09-23T21:09:00Z"/>
                <w:rFonts w:ascii="Arial" w:hAnsi="Arial" w:cs="Arial"/>
                <w:color w:val="000000"/>
                <w:sz w:val="20"/>
                <w:szCs w:val="20"/>
              </w:rPr>
            </w:pPr>
            <w:del w:id="1142" w:author="Ahmad Rafif" w:date="2025-09-23T21:09:00Z">
              <w:r w:rsidDel="002C0D45">
                <w:rPr>
                  <w:rFonts w:ascii="Arial" w:hAnsi="Arial" w:cs="Arial"/>
                  <w:color w:val="000000"/>
                  <w:sz w:val="20"/>
                  <w:szCs w:val="20"/>
                </w:rPr>
                <w:delText>3.2.5.1</w:delText>
              </w:r>
            </w:del>
          </w:p>
        </w:tc>
        <w:tc>
          <w:tcPr>
            <w:tcW w:w="5136" w:type="dxa"/>
            <w:tcBorders>
              <w:top w:val="nil"/>
              <w:left w:val="nil"/>
              <w:bottom w:val="single" w:sz="4" w:space="0" w:color="auto"/>
              <w:right w:val="single" w:sz="4" w:space="0" w:color="auto"/>
            </w:tcBorders>
            <w:noWrap/>
            <w:vAlign w:val="center"/>
            <w:hideMark/>
            <w:tcPrChange w:id="1143"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028FEE01" w14:textId="32AD2071" w:rsidR="009B4BE3" w:rsidDel="002C0D45" w:rsidRDefault="009B4BE3">
            <w:pPr>
              <w:rPr>
                <w:del w:id="1144" w:author="Ahmad Rafif" w:date="2025-09-23T21:09:00Z"/>
                <w:rFonts w:ascii="Arial" w:hAnsi="Arial" w:cs="Arial"/>
                <w:color w:val="000000"/>
                <w:sz w:val="20"/>
                <w:szCs w:val="20"/>
              </w:rPr>
            </w:pPr>
            <w:del w:id="1145" w:author="Ahmad Rafif" w:date="2025-09-23T21:09:00Z">
              <w:r w:rsidDel="002C0D45">
                <w:rPr>
                  <w:rFonts w:ascii="Arial" w:hAnsi="Arial" w:cs="Arial"/>
                  <w:color w:val="000000"/>
                  <w:sz w:val="20"/>
                  <w:szCs w:val="20"/>
                </w:rPr>
                <w:delText>Application Error Handling</w:delText>
              </w:r>
            </w:del>
          </w:p>
        </w:tc>
        <w:tc>
          <w:tcPr>
            <w:tcW w:w="1854" w:type="dxa"/>
            <w:gridSpan w:val="4"/>
            <w:tcBorders>
              <w:top w:val="nil"/>
              <w:left w:val="nil"/>
              <w:bottom w:val="single" w:sz="4" w:space="0" w:color="auto"/>
              <w:right w:val="single" w:sz="4" w:space="0" w:color="auto"/>
            </w:tcBorders>
            <w:noWrap/>
            <w:vAlign w:val="center"/>
            <w:hideMark/>
            <w:tcPrChange w:id="1146"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66AA4EF0" w14:textId="5B72822C" w:rsidR="009B4BE3" w:rsidDel="002C0D45" w:rsidRDefault="009B4BE3" w:rsidP="00AA76BD">
            <w:pPr>
              <w:jc w:val="center"/>
              <w:rPr>
                <w:del w:id="1147" w:author="Ahmad Rafif" w:date="2025-09-23T21:09:00Z"/>
                <w:rFonts w:ascii="Arial" w:hAnsi="Arial" w:cs="Arial"/>
                <w:color w:val="000000"/>
                <w:sz w:val="20"/>
                <w:szCs w:val="20"/>
              </w:rPr>
            </w:pPr>
            <w:del w:id="1148" w:author="Ahmad Rafif" w:date="2025-09-23T21:09:00Z">
              <w:r w:rsidDel="002C0D45">
                <w:rPr>
                  <w:rFonts w:ascii="Arial" w:hAnsi="Arial" w:cs="Arial"/>
                  <w:color w:val="000000"/>
                  <w:sz w:val="20"/>
                  <w:szCs w:val="20"/>
                </w:rPr>
                <w:delText>41</w:delText>
              </w:r>
            </w:del>
          </w:p>
        </w:tc>
      </w:tr>
      <w:tr w:rsidR="009B4BE3" w:rsidDel="002C0D45" w14:paraId="0FEFC8BF" w14:textId="60ECFE76" w:rsidTr="00E90F2D">
        <w:trPr>
          <w:trHeight w:val="288"/>
          <w:del w:id="1149" w:author="Ahmad Rafif" w:date="2025-09-23T21:09:00Z"/>
          <w:trPrChange w:id="1150"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151"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479B17FF" w14:textId="29350BB4" w:rsidR="009B4BE3" w:rsidDel="002C0D45" w:rsidRDefault="009B4BE3">
            <w:pPr>
              <w:rPr>
                <w:del w:id="1152"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153"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23F478AA" w14:textId="1A873467" w:rsidR="009B4BE3" w:rsidDel="002C0D45" w:rsidRDefault="009B4BE3">
            <w:pPr>
              <w:rPr>
                <w:del w:id="1154" w:author="Ahmad Rafif" w:date="2025-09-23T21:09:00Z"/>
                <w:rFonts w:ascii="Arial" w:hAnsi="Arial" w:cs="Arial"/>
                <w:color w:val="000000"/>
                <w:sz w:val="20"/>
                <w:szCs w:val="20"/>
              </w:rPr>
            </w:pPr>
            <w:del w:id="1155" w:author="Ahmad Rafif" w:date="2025-09-23T21:09:00Z">
              <w:r w:rsidDel="002C0D45">
                <w:rPr>
                  <w:rFonts w:ascii="Arial" w:hAnsi="Arial" w:cs="Arial"/>
                  <w:color w:val="000000"/>
                  <w:sz w:val="20"/>
                  <w:szCs w:val="20"/>
                </w:rPr>
                <w:delText>3.2.5.2</w:delText>
              </w:r>
            </w:del>
          </w:p>
        </w:tc>
        <w:tc>
          <w:tcPr>
            <w:tcW w:w="5136" w:type="dxa"/>
            <w:tcBorders>
              <w:top w:val="nil"/>
              <w:left w:val="nil"/>
              <w:bottom w:val="single" w:sz="4" w:space="0" w:color="auto"/>
              <w:right w:val="single" w:sz="4" w:space="0" w:color="auto"/>
            </w:tcBorders>
            <w:noWrap/>
            <w:vAlign w:val="center"/>
            <w:hideMark/>
            <w:tcPrChange w:id="1156"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74C5E23A" w14:textId="135B4CBA" w:rsidR="009B4BE3" w:rsidDel="002C0D45" w:rsidRDefault="009B4BE3">
            <w:pPr>
              <w:rPr>
                <w:del w:id="1157" w:author="Ahmad Rafif" w:date="2025-09-23T21:09:00Z"/>
                <w:rFonts w:ascii="Arial" w:hAnsi="Arial" w:cs="Arial"/>
                <w:color w:val="000000"/>
                <w:sz w:val="20"/>
                <w:szCs w:val="20"/>
              </w:rPr>
            </w:pPr>
            <w:del w:id="1158" w:author="Ahmad Rafif" w:date="2025-09-23T21:09:00Z">
              <w:r w:rsidDel="002C0D45">
                <w:rPr>
                  <w:rFonts w:ascii="Arial" w:hAnsi="Arial" w:cs="Arial"/>
                  <w:color w:val="000000"/>
                  <w:sz w:val="20"/>
                  <w:szCs w:val="20"/>
                </w:rPr>
                <w:delText>API Error Specification</w:delText>
              </w:r>
            </w:del>
          </w:p>
        </w:tc>
        <w:tc>
          <w:tcPr>
            <w:tcW w:w="1854" w:type="dxa"/>
            <w:gridSpan w:val="4"/>
            <w:tcBorders>
              <w:top w:val="nil"/>
              <w:left w:val="nil"/>
              <w:bottom w:val="single" w:sz="4" w:space="0" w:color="auto"/>
              <w:right w:val="single" w:sz="4" w:space="0" w:color="auto"/>
            </w:tcBorders>
            <w:noWrap/>
            <w:vAlign w:val="center"/>
            <w:hideMark/>
            <w:tcPrChange w:id="1159"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6684CE6B" w14:textId="4F934C90" w:rsidR="009B4BE3" w:rsidDel="002C0D45" w:rsidRDefault="009B4BE3" w:rsidP="00AA76BD">
            <w:pPr>
              <w:jc w:val="center"/>
              <w:rPr>
                <w:del w:id="1160" w:author="Ahmad Rafif" w:date="2025-09-23T21:09:00Z"/>
                <w:rFonts w:ascii="Arial" w:hAnsi="Arial" w:cs="Arial"/>
                <w:color w:val="000000"/>
                <w:sz w:val="20"/>
                <w:szCs w:val="20"/>
              </w:rPr>
            </w:pPr>
            <w:del w:id="1161" w:author="Ahmad Rafif" w:date="2025-09-23T21:09:00Z">
              <w:r w:rsidDel="002C0D45">
                <w:rPr>
                  <w:rFonts w:ascii="Arial" w:hAnsi="Arial" w:cs="Arial"/>
                  <w:color w:val="000000"/>
                  <w:sz w:val="20"/>
                  <w:szCs w:val="20"/>
                </w:rPr>
                <w:delText>42</w:delText>
              </w:r>
            </w:del>
          </w:p>
        </w:tc>
      </w:tr>
      <w:tr w:rsidR="009B4BE3" w:rsidDel="002C0D45" w14:paraId="5F65F584" w14:textId="14084966" w:rsidTr="00E90F2D">
        <w:trPr>
          <w:trHeight w:val="288"/>
          <w:del w:id="1162" w:author="Ahmad Rafif" w:date="2025-09-23T21:09:00Z"/>
          <w:trPrChange w:id="1163"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164"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7CF5141C" w14:textId="7EEAE003" w:rsidR="009B4BE3" w:rsidDel="002C0D45" w:rsidRDefault="009B4BE3">
            <w:pPr>
              <w:rPr>
                <w:del w:id="1165"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166"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111765F" w14:textId="1A6106CF" w:rsidR="009B4BE3" w:rsidDel="002C0D45" w:rsidRDefault="009B4BE3">
            <w:pPr>
              <w:rPr>
                <w:del w:id="1167" w:author="Ahmad Rafif" w:date="2025-09-23T21:09:00Z"/>
                <w:rFonts w:ascii="Arial" w:hAnsi="Arial" w:cs="Arial"/>
                <w:color w:val="000000"/>
                <w:sz w:val="20"/>
                <w:szCs w:val="20"/>
              </w:rPr>
            </w:pPr>
            <w:del w:id="1168" w:author="Ahmad Rafif" w:date="2025-09-23T21:09:00Z">
              <w:r w:rsidDel="002C0D45">
                <w:rPr>
                  <w:rFonts w:ascii="Arial" w:hAnsi="Arial" w:cs="Arial"/>
                  <w:color w:val="000000"/>
                  <w:sz w:val="20"/>
                  <w:szCs w:val="20"/>
                </w:rPr>
                <w:delText>3.3</w:delText>
              </w:r>
            </w:del>
          </w:p>
        </w:tc>
        <w:tc>
          <w:tcPr>
            <w:tcW w:w="5136" w:type="dxa"/>
            <w:tcBorders>
              <w:top w:val="nil"/>
              <w:left w:val="nil"/>
              <w:bottom w:val="single" w:sz="4" w:space="0" w:color="auto"/>
              <w:right w:val="single" w:sz="4" w:space="0" w:color="auto"/>
            </w:tcBorders>
            <w:noWrap/>
            <w:vAlign w:val="center"/>
            <w:hideMark/>
            <w:tcPrChange w:id="1169"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75F7129E" w14:textId="49BAA399" w:rsidR="009B4BE3" w:rsidDel="002C0D45" w:rsidRDefault="009B4BE3">
            <w:pPr>
              <w:rPr>
                <w:del w:id="1170" w:author="Ahmad Rafif" w:date="2025-09-23T21:09:00Z"/>
                <w:rFonts w:ascii="Arial" w:hAnsi="Arial" w:cs="Arial"/>
                <w:color w:val="000000"/>
                <w:sz w:val="20"/>
                <w:szCs w:val="20"/>
              </w:rPr>
            </w:pPr>
            <w:del w:id="1171" w:author="Ahmad Rafif" w:date="2025-09-23T21:09:00Z">
              <w:r w:rsidDel="002C0D45">
                <w:rPr>
                  <w:rFonts w:ascii="Arial" w:hAnsi="Arial" w:cs="Arial"/>
                  <w:color w:val="000000"/>
                  <w:sz w:val="20"/>
                  <w:szCs w:val="20"/>
                </w:rPr>
                <w:delText>Payment Transaction</w:delText>
              </w:r>
            </w:del>
          </w:p>
        </w:tc>
        <w:tc>
          <w:tcPr>
            <w:tcW w:w="1854" w:type="dxa"/>
            <w:gridSpan w:val="4"/>
            <w:tcBorders>
              <w:top w:val="nil"/>
              <w:left w:val="nil"/>
              <w:bottom w:val="single" w:sz="4" w:space="0" w:color="auto"/>
              <w:right w:val="single" w:sz="4" w:space="0" w:color="auto"/>
            </w:tcBorders>
            <w:noWrap/>
            <w:vAlign w:val="center"/>
            <w:hideMark/>
            <w:tcPrChange w:id="1172"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22923E1F" w14:textId="0F1782F9" w:rsidR="009B4BE3" w:rsidDel="002C0D45" w:rsidRDefault="009B4BE3" w:rsidP="00AA76BD">
            <w:pPr>
              <w:jc w:val="center"/>
              <w:rPr>
                <w:del w:id="1173" w:author="Ahmad Rafif" w:date="2025-09-23T21:09:00Z"/>
                <w:rFonts w:ascii="Arial" w:hAnsi="Arial" w:cs="Arial"/>
                <w:color w:val="000000"/>
                <w:sz w:val="20"/>
                <w:szCs w:val="20"/>
              </w:rPr>
            </w:pPr>
            <w:del w:id="1174" w:author="Ahmad Rafif" w:date="2025-09-23T21:09:00Z">
              <w:r w:rsidDel="002C0D45">
                <w:rPr>
                  <w:rFonts w:ascii="Arial" w:hAnsi="Arial" w:cs="Arial"/>
                  <w:color w:val="000000"/>
                  <w:sz w:val="20"/>
                  <w:szCs w:val="20"/>
                </w:rPr>
                <w:delText>42</w:delText>
              </w:r>
            </w:del>
          </w:p>
        </w:tc>
      </w:tr>
      <w:tr w:rsidR="009B4BE3" w:rsidDel="002C0D45" w14:paraId="59236989" w14:textId="0AB8A540" w:rsidTr="00E90F2D">
        <w:trPr>
          <w:trHeight w:val="288"/>
          <w:del w:id="1175" w:author="Ahmad Rafif" w:date="2025-09-23T21:09:00Z"/>
          <w:trPrChange w:id="1176"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177"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6588A304" w14:textId="1CF497B6" w:rsidR="009B4BE3" w:rsidDel="002C0D45" w:rsidRDefault="009B4BE3">
            <w:pPr>
              <w:rPr>
                <w:del w:id="1178"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179"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45E2B708" w14:textId="6352184A" w:rsidR="009B4BE3" w:rsidDel="002C0D45" w:rsidRDefault="009B4BE3">
            <w:pPr>
              <w:rPr>
                <w:del w:id="1180" w:author="Ahmad Rafif" w:date="2025-09-23T21:09:00Z"/>
                <w:rFonts w:ascii="Arial" w:hAnsi="Arial" w:cs="Arial"/>
                <w:color w:val="000000"/>
                <w:sz w:val="20"/>
                <w:szCs w:val="20"/>
              </w:rPr>
            </w:pPr>
            <w:del w:id="1181" w:author="Ahmad Rafif" w:date="2025-09-23T21:09:00Z">
              <w:r w:rsidDel="002C0D45">
                <w:rPr>
                  <w:rFonts w:ascii="Arial" w:hAnsi="Arial" w:cs="Arial"/>
                  <w:color w:val="000000"/>
                  <w:sz w:val="20"/>
                  <w:szCs w:val="20"/>
                </w:rPr>
                <w:delText>3.3.1</w:delText>
              </w:r>
            </w:del>
          </w:p>
        </w:tc>
        <w:tc>
          <w:tcPr>
            <w:tcW w:w="5136" w:type="dxa"/>
            <w:tcBorders>
              <w:top w:val="nil"/>
              <w:left w:val="nil"/>
              <w:bottom w:val="single" w:sz="4" w:space="0" w:color="auto"/>
              <w:right w:val="single" w:sz="4" w:space="0" w:color="auto"/>
            </w:tcBorders>
            <w:noWrap/>
            <w:vAlign w:val="center"/>
            <w:hideMark/>
            <w:tcPrChange w:id="1182"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25947AEF" w14:textId="030BABD4" w:rsidR="009B4BE3" w:rsidDel="002C0D45" w:rsidRDefault="009B4BE3">
            <w:pPr>
              <w:rPr>
                <w:del w:id="1183" w:author="Ahmad Rafif" w:date="2025-09-23T21:09:00Z"/>
                <w:rFonts w:ascii="Arial" w:hAnsi="Arial" w:cs="Arial"/>
                <w:color w:val="000000"/>
                <w:sz w:val="20"/>
                <w:szCs w:val="20"/>
              </w:rPr>
            </w:pPr>
            <w:del w:id="1184" w:author="Ahmad Rafif" w:date="2025-09-23T21:09:00Z">
              <w:r w:rsidDel="002C0D45">
                <w:rPr>
                  <w:rFonts w:ascii="Arial" w:hAnsi="Arial" w:cs="Arial"/>
                  <w:color w:val="000000"/>
                  <w:sz w:val="20"/>
                  <w:szCs w:val="20"/>
                </w:rPr>
                <w:delText>Design Rationale</w:delText>
              </w:r>
            </w:del>
          </w:p>
        </w:tc>
        <w:tc>
          <w:tcPr>
            <w:tcW w:w="1854" w:type="dxa"/>
            <w:gridSpan w:val="4"/>
            <w:tcBorders>
              <w:top w:val="nil"/>
              <w:left w:val="nil"/>
              <w:bottom w:val="single" w:sz="4" w:space="0" w:color="auto"/>
              <w:right w:val="single" w:sz="4" w:space="0" w:color="auto"/>
            </w:tcBorders>
            <w:noWrap/>
            <w:vAlign w:val="center"/>
            <w:hideMark/>
            <w:tcPrChange w:id="1185"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4C3CF22C" w14:textId="27E4AC74" w:rsidR="009B4BE3" w:rsidDel="002C0D45" w:rsidRDefault="009B4BE3" w:rsidP="00AA76BD">
            <w:pPr>
              <w:jc w:val="center"/>
              <w:rPr>
                <w:del w:id="1186" w:author="Ahmad Rafif" w:date="2025-09-23T21:09:00Z"/>
                <w:rFonts w:ascii="Arial" w:hAnsi="Arial" w:cs="Arial"/>
                <w:color w:val="000000"/>
                <w:sz w:val="20"/>
                <w:szCs w:val="20"/>
              </w:rPr>
            </w:pPr>
            <w:del w:id="1187" w:author="Ahmad Rafif" w:date="2025-09-23T21:09:00Z">
              <w:r w:rsidDel="002C0D45">
                <w:rPr>
                  <w:rFonts w:ascii="Arial" w:hAnsi="Arial" w:cs="Arial"/>
                  <w:color w:val="000000"/>
                  <w:sz w:val="20"/>
                  <w:szCs w:val="20"/>
                </w:rPr>
                <w:delText>43</w:delText>
              </w:r>
            </w:del>
          </w:p>
        </w:tc>
      </w:tr>
      <w:tr w:rsidR="009B4BE3" w:rsidDel="002C0D45" w14:paraId="180ABF3A" w14:textId="17FCD7D3" w:rsidTr="00E90F2D">
        <w:trPr>
          <w:trHeight w:val="288"/>
          <w:del w:id="1188" w:author="Ahmad Rafif" w:date="2025-09-23T21:09:00Z"/>
          <w:trPrChange w:id="1189"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190"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3E9487A8" w14:textId="68A84A2F" w:rsidR="009B4BE3" w:rsidDel="002C0D45" w:rsidRDefault="009B4BE3">
            <w:pPr>
              <w:rPr>
                <w:del w:id="1191"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192"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3251E88" w14:textId="0ADF98D0" w:rsidR="009B4BE3" w:rsidDel="002C0D45" w:rsidRDefault="009B4BE3">
            <w:pPr>
              <w:rPr>
                <w:del w:id="1193" w:author="Ahmad Rafif" w:date="2025-09-23T21:09:00Z"/>
                <w:rFonts w:ascii="Arial" w:hAnsi="Arial" w:cs="Arial"/>
                <w:color w:val="000000"/>
                <w:sz w:val="20"/>
                <w:szCs w:val="20"/>
              </w:rPr>
            </w:pPr>
            <w:del w:id="1194" w:author="Ahmad Rafif" w:date="2025-09-23T21:09:00Z">
              <w:r w:rsidDel="002C0D45">
                <w:rPr>
                  <w:rFonts w:ascii="Arial" w:hAnsi="Arial" w:cs="Arial"/>
                  <w:color w:val="000000"/>
                  <w:sz w:val="20"/>
                  <w:szCs w:val="20"/>
                </w:rPr>
                <w:delText>3.3.1.1</w:delText>
              </w:r>
            </w:del>
          </w:p>
        </w:tc>
        <w:tc>
          <w:tcPr>
            <w:tcW w:w="5136" w:type="dxa"/>
            <w:tcBorders>
              <w:top w:val="nil"/>
              <w:left w:val="nil"/>
              <w:bottom w:val="single" w:sz="4" w:space="0" w:color="auto"/>
              <w:right w:val="single" w:sz="4" w:space="0" w:color="auto"/>
            </w:tcBorders>
            <w:noWrap/>
            <w:vAlign w:val="center"/>
            <w:hideMark/>
            <w:tcPrChange w:id="1195"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221133D4" w14:textId="053745C5" w:rsidR="009B4BE3" w:rsidDel="002C0D45" w:rsidRDefault="009B4BE3">
            <w:pPr>
              <w:rPr>
                <w:del w:id="1196" w:author="Ahmad Rafif" w:date="2025-09-23T21:09:00Z"/>
                <w:rFonts w:ascii="Arial" w:hAnsi="Arial" w:cs="Arial"/>
                <w:color w:val="000000"/>
                <w:sz w:val="20"/>
                <w:szCs w:val="20"/>
              </w:rPr>
            </w:pPr>
            <w:del w:id="1197" w:author="Ahmad Rafif" w:date="2025-09-23T21:09:00Z">
              <w:r w:rsidDel="002C0D45">
                <w:rPr>
                  <w:rFonts w:ascii="Arial" w:hAnsi="Arial" w:cs="Arial"/>
                  <w:color w:val="000000"/>
                  <w:sz w:val="20"/>
                  <w:szCs w:val="20"/>
                </w:rPr>
                <w:delText>Mechanism</w:delText>
              </w:r>
            </w:del>
          </w:p>
        </w:tc>
        <w:tc>
          <w:tcPr>
            <w:tcW w:w="1854" w:type="dxa"/>
            <w:gridSpan w:val="4"/>
            <w:tcBorders>
              <w:top w:val="nil"/>
              <w:left w:val="nil"/>
              <w:bottom w:val="single" w:sz="4" w:space="0" w:color="auto"/>
              <w:right w:val="single" w:sz="4" w:space="0" w:color="auto"/>
            </w:tcBorders>
            <w:noWrap/>
            <w:vAlign w:val="center"/>
            <w:hideMark/>
            <w:tcPrChange w:id="1198"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08FE1F7D" w14:textId="1F0EDB39" w:rsidR="009B4BE3" w:rsidDel="002C0D45" w:rsidRDefault="009B4BE3" w:rsidP="00AA76BD">
            <w:pPr>
              <w:jc w:val="center"/>
              <w:rPr>
                <w:del w:id="1199" w:author="Ahmad Rafif" w:date="2025-09-23T21:09:00Z"/>
                <w:rFonts w:ascii="Arial" w:hAnsi="Arial" w:cs="Arial"/>
                <w:color w:val="000000"/>
                <w:sz w:val="20"/>
                <w:szCs w:val="20"/>
              </w:rPr>
            </w:pPr>
            <w:del w:id="1200" w:author="Ahmad Rafif" w:date="2025-09-23T21:09:00Z">
              <w:r w:rsidDel="002C0D45">
                <w:rPr>
                  <w:rFonts w:ascii="Arial" w:hAnsi="Arial" w:cs="Arial"/>
                  <w:color w:val="000000"/>
                  <w:sz w:val="20"/>
                  <w:szCs w:val="20"/>
                </w:rPr>
                <w:delText>43</w:delText>
              </w:r>
            </w:del>
          </w:p>
        </w:tc>
      </w:tr>
      <w:tr w:rsidR="009B4BE3" w:rsidDel="002C0D45" w14:paraId="4A932744" w14:textId="6B93ED37" w:rsidTr="00E90F2D">
        <w:trPr>
          <w:trHeight w:val="288"/>
          <w:del w:id="1201" w:author="Ahmad Rafif" w:date="2025-09-23T21:09:00Z"/>
          <w:trPrChange w:id="1202"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203"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6F56CC1D" w14:textId="59F08361" w:rsidR="009B4BE3" w:rsidDel="002C0D45" w:rsidRDefault="009B4BE3">
            <w:pPr>
              <w:rPr>
                <w:del w:id="1204"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205"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FE16FA4" w14:textId="747B724F" w:rsidR="009B4BE3" w:rsidDel="002C0D45" w:rsidRDefault="009B4BE3">
            <w:pPr>
              <w:rPr>
                <w:del w:id="1206" w:author="Ahmad Rafif" w:date="2025-09-23T21:09:00Z"/>
                <w:rFonts w:ascii="Arial" w:hAnsi="Arial" w:cs="Arial"/>
                <w:color w:val="000000"/>
                <w:sz w:val="20"/>
                <w:szCs w:val="20"/>
              </w:rPr>
            </w:pPr>
            <w:del w:id="1207" w:author="Ahmad Rafif" w:date="2025-09-23T21:09:00Z">
              <w:r w:rsidDel="002C0D45">
                <w:rPr>
                  <w:rFonts w:ascii="Arial" w:hAnsi="Arial" w:cs="Arial"/>
                  <w:color w:val="000000"/>
                  <w:sz w:val="20"/>
                  <w:szCs w:val="20"/>
                </w:rPr>
                <w:delText>3.3.1.2</w:delText>
              </w:r>
            </w:del>
          </w:p>
        </w:tc>
        <w:tc>
          <w:tcPr>
            <w:tcW w:w="5136" w:type="dxa"/>
            <w:tcBorders>
              <w:top w:val="nil"/>
              <w:left w:val="nil"/>
              <w:bottom w:val="single" w:sz="4" w:space="0" w:color="auto"/>
              <w:right w:val="single" w:sz="4" w:space="0" w:color="auto"/>
            </w:tcBorders>
            <w:noWrap/>
            <w:vAlign w:val="center"/>
            <w:hideMark/>
            <w:tcPrChange w:id="1208"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3684D134" w14:textId="46C54A0C" w:rsidR="009B4BE3" w:rsidDel="002C0D45" w:rsidRDefault="009B4BE3">
            <w:pPr>
              <w:rPr>
                <w:del w:id="1209" w:author="Ahmad Rafif" w:date="2025-09-23T21:09:00Z"/>
                <w:rFonts w:ascii="Arial" w:hAnsi="Arial" w:cs="Arial"/>
                <w:color w:val="000000"/>
                <w:sz w:val="20"/>
                <w:szCs w:val="20"/>
              </w:rPr>
            </w:pPr>
            <w:del w:id="1210" w:author="Ahmad Rafif" w:date="2025-09-23T21:09:00Z">
              <w:r w:rsidDel="002C0D45">
                <w:rPr>
                  <w:rFonts w:ascii="Arial" w:hAnsi="Arial" w:cs="Arial"/>
                  <w:color w:val="000000"/>
                  <w:sz w:val="20"/>
                  <w:szCs w:val="20"/>
                </w:rPr>
                <w:delText>Advantage</w:delText>
              </w:r>
            </w:del>
          </w:p>
        </w:tc>
        <w:tc>
          <w:tcPr>
            <w:tcW w:w="1854" w:type="dxa"/>
            <w:gridSpan w:val="4"/>
            <w:tcBorders>
              <w:top w:val="nil"/>
              <w:left w:val="nil"/>
              <w:bottom w:val="single" w:sz="4" w:space="0" w:color="auto"/>
              <w:right w:val="single" w:sz="4" w:space="0" w:color="auto"/>
            </w:tcBorders>
            <w:noWrap/>
            <w:vAlign w:val="center"/>
            <w:hideMark/>
            <w:tcPrChange w:id="1211"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205A7DA7" w14:textId="0B0F78A4" w:rsidR="009B4BE3" w:rsidDel="002C0D45" w:rsidRDefault="009B4BE3" w:rsidP="00AA76BD">
            <w:pPr>
              <w:jc w:val="center"/>
              <w:rPr>
                <w:del w:id="1212" w:author="Ahmad Rafif" w:date="2025-09-23T21:09:00Z"/>
                <w:rFonts w:ascii="Arial" w:hAnsi="Arial" w:cs="Arial"/>
                <w:color w:val="000000"/>
                <w:sz w:val="20"/>
                <w:szCs w:val="20"/>
              </w:rPr>
            </w:pPr>
            <w:del w:id="1213" w:author="Ahmad Rafif" w:date="2025-09-23T21:09:00Z">
              <w:r w:rsidDel="002C0D45">
                <w:rPr>
                  <w:rFonts w:ascii="Arial" w:hAnsi="Arial" w:cs="Arial"/>
                  <w:color w:val="000000"/>
                  <w:sz w:val="20"/>
                  <w:szCs w:val="20"/>
                </w:rPr>
                <w:delText>44</w:delText>
              </w:r>
            </w:del>
          </w:p>
        </w:tc>
      </w:tr>
      <w:tr w:rsidR="009B4BE3" w:rsidDel="002C0D45" w14:paraId="4B810A1D" w14:textId="0FC6442D" w:rsidTr="00E90F2D">
        <w:trPr>
          <w:trHeight w:val="288"/>
          <w:del w:id="1214" w:author="Ahmad Rafif" w:date="2025-09-23T21:09:00Z"/>
          <w:trPrChange w:id="1215"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216"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0A562D01" w14:textId="25003551" w:rsidR="009B4BE3" w:rsidDel="002C0D45" w:rsidRDefault="009B4BE3">
            <w:pPr>
              <w:rPr>
                <w:del w:id="1217"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218"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270935EA" w14:textId="66379D11" w:rsidR="009B4BE3" w:rsidDel="002C0D45" w:rsidRDefault="009B4BE3">
            <w:pPr>
              <w:rPr>
                <w:del w:id="1219" w:author="Ahmad Rafif" w:date="2025-09-23T21:09:00Z"/>
                <w:rFonts w:ascii="Arial" w:hAnsi="Arial" w:cs="Arial"/>
                <w:color w:val="000000"/>
                <w:sz w:val="20"/>
                <w:szCs w:val="20"/>
              </w:rPr>
            </w:pPr>
            <w:del w:id="1220" w:author="Ahmad Rafif" w:date="2025-09-23T21:09:00Z">
              <w:r w:rsidDel="002C0D45">
                <w:rPr>
                  <w:rFonts w:ascii="Arial" w:hAnsi="Arial" w:cs="Arial"/>
                  <w:color w:val="000000"/>
                  <w:sz w:val="20"/>
                  <w:szCs w:val="20"/>
                </w:rPr>
                <w:delText>3.3.1.3</w:delText>
              </w:r>
            </w:del>
          </w:p>
        </w:tc>
        <w:tc>
          <w:tcPr>
            <w:tcW w:w="5136" w:type="dxa"/>
            <w:tcBorders>
              <w:top w:val="nil"/>
              <w:left w:val="nil"/>
              <w:bottom w:val="single" w:sz="4" w:space="0" w:color="auto"/>
              <w:right w:val="single" w:sz="4" w:space="0" w:color="auto"/>
            </w:tcBorders>
            <w:noWrap/>
            <w:vAlign w:val="center"/>
            <w:hideMark/>
            <w:tcPrChange w:id="1221"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27660E7A" w14:textId="2D5F727D" w:rsidR="009B4BE3" w:rsidDel="002C0D45" w:rsidRDefault="009B4BE3">
            <w:pPr>
              <w:rPr>
                <w:del w:id="1222" w:author="Ahmad Rafif" w:date="2025-09-23T21:09:00Z"/>
                <w:rFonts w:ascii="Arial" w:hAnsi="Arial" w:cs="Arial"/>
                <w:color w:val="000000"/>
                <w:sz w:val="20"/>
                <w:szCs w:val="20"/>
              </w:rPr>
            </w:pPr>
            <w:del w:id="1223" w:author="Ahmad Rafif" w:date="2025-09-23T21:09:00Z">
              <w:r w:rsidDel="002C0D45">
                <w:rPr>
                  <w:rFonts w:ascii="Arial" w:hAnsi="Arial" w:cs="Arial"/>
                  <w:color w:val="000000"/>
                  <w:sz w:val="20"/>
                  <w:szCs w:val="20"/>
                </w:rPr>
                <w:delText>Weakness and Mitigation</w:delText>
              </w:r>
            </w:del>
          </w:p>
        </w:tc>
        <w:tc>
          <w:tcPr>
            <w:tcW w:w="1854" w:type="dxa"/>
            <w:gridSpan w:val="4"/>
            <w:tcBorders>
              <w:top w:val="nil"/>
              <w:left w:val="nil"/>
              <w:bottom w:val="single" w:sz="4" w:space="0" w:color="auto"/>
              <w:right w:val="single" w:sz="4" w:space="0" w:color="auto"/>
            </w:tcBorders>
            <w:noWrap/>
            <w:vAlign w:val="center"/>
            <w:hideMark/>
            <w:tcPrChange w:id="1224"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11462834" w14:textId="46DFB8ED" w:rsidR="009B4BE3" w:rsidDel="002C0D45" w:rsidRDefault="009B4BE3" w:rsidP="00AA76BD">
            <w:pPr>
              <w:jc w:val="center"/>
              <w:rPr>
                <w:del w:id="1225" w:author="Ahmad Rafif" w:date="2025-09-23T21:09:00Z"/>
                <w:rFonts w:ascii="Arial" w:hAnsi="Arial" w:cs="Arial"/>
                <w:color w:val="000000"/>
                <w:sz w:val="20"/>
                <w:szCs w:val="20"/>
              </w:rPr>
            </w:pPr>
            <w:del w:id="1226" w:author="Ahmad Rafif" w:date="2025-09-23T21:09:00Z">
              <w:r w:rsidDel="002C0D45">
                <w:rPr>
                  <w:rFonts w:ascii="Arial" w:hAnsi="Arial" w:cs="Arial"/>
                  <w:color w:val="000000"/>
                  <w:sz w:val="20"/>
                  <w:szCs w:val="20"/>
                </w:rPr>
                <w:delText>44</w:delText>
              </w:r>
            </w:del>
          </w:p>
        </w:tc>
      </w:tr>
      <w:tr w:rsidR="009B4BE3" w:rsidDel="002C0D45" w14:paraId="5A5EB317" w14:textId="7C97BDF2" w:rsidTr="00E90F2D">
        <w:trPr>
          <w:trHeight w:val="288"/>
          <w:del w:id="1227" w:author="Ahmad Rafif" w:date="2025-09-23T21:09:00Z"/>
          <w:trPrChange w:id="1228"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229"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306DCF5B" w14:textId="4432314A" w:rsidR="009B4BE3" w:rsidDel="002C0D45" w:rsidRDefault="009B4BE3">
            <w:pPr>
              <w:rPr>
                <w:del w:id="1230"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231"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7FB8A135" w14:textId="26A34FD1" w:rsidR="009B4BE3" w:rsidDel="002C0D45" w:rsidRDefault="009B4BE3">
            <w:pPr>
              <w:rPr>
                <w:del w:id="1232" w:author="Ahmad Rafif" w:date="2025-09-23T21:09:00Z"/>
                <w:rFonts w:ascii="Arial" w:hAnsi="Arial" w:cs="Arial"/>
                <w:color w:val="000000"/>
                <w:sz w:val="20"/>
                <w:szCs w:val="20"/>
              </w:rPr>
            </w:pPr>
            <w:del w:id="1233" w:author="Ahmad Rafif" w:date="2025-09-23T21:09:00Z">
              <w:r w:rsidDel="002C0D45">
                <w:rPr>
                  <w:rFonts w:ascii="Arial" w:hAnsi="Arial" w:cs="Arial"/>
                  <w:color w:val="000000"/>
                  <w:sz w:val="20"/>
                  <w:szCs w:val="20"/>
                </w:rPr>
                <w:delText>3.3.2</w:delText>
              </w:r>
            </w:del>
          </w:p>
        </w:tc>
        <w:tc>
          <w:tcPr>
            <w:tcW w:w="5136" w:type="dxa"/>
            <w:tcBorders>
              <w:top w:val="nil"/>
              <w:left w:val="nil"/>
              <w:bottom w:val="single" w:sz="4" w:space="0" w:color="auto"/>
              <w:right w:val="single" w:sz="4" w:space="0" w:color="auto"/>
            </w:tcBorders>
            <w:noWrap/>
            <w:vAlign w:val="center"/>
            <w:hideMark/>
            <w:tcPrChange w:id="1234"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690D7592" w14:textId="5C7DCC6A" w:rsidR="009B4BE3" w:rsidDel="002C0D45" w:rsidRDefault="009B4BE3">
            <w:pPr>
              <w:rPr>
                <w:del w:id="1235" w:author="Ahmad Rafif" w:date="2025-09-23T21:09:00Z"/>
                <w:rFonts w:ascii="Arial" w:hAnsi="Arial" w:cs="Arial"/>
                <w:color w:val="000000"/>
                <w:sz w:val="20"/>
                <w:szCs w:val="20"/>
              </w:rPr>
            </w:pPr>
            <w:del w:id="1236" w:author="Ahmad Rafif" w:date="2025-09-23T21:09:00Z">
              <w:r w:rsidDel="002C0D45">
                <w:rPr>
                  <w:rFonts w:ascii="Arial" w:hAnsi="Arial" w:cs="Arial"/>
                  <w:color w:val="000000"/>
                  <w:sz w:val="20"/>
                  <w:szCs w:val="20"/>
                </w:rPr>
                <w:delText>API Specification</w:delText>
              </w:r>
            </w:del>
          </w:p>
        </w:tc>
        <w:tc>
          <w:tcPr>
            <w:tcW w:w="1854" w:type="dxa"/>
            <w:gridSpan w:val="4"/>
            <w:tcBorders>
              <w:top w:val="nil"/>
              <w:left w:val="nil"/>
              <w:bottom w:val="single" w:sz="4" w:space="0" w:color="auto"/>
              <w:right w:val="single" w:sz="4" w:space="0" w:color="auto"/>
            </w:tcBorders>
            <w:noWrap/>
            <w:vAlign w:val="center"/>
            <w:hideMark/>
            <w:tcPrChange w:id="1237"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4464640A" w14:textId="6D7A017B" w:rsidR="009B4BE3" w:rsidDel="002C0D45" w:rsidRDefault="009B4BE3" w:rsidP="00AA76BD">
            <w:pPr>
              <w:jc w:val="center"/>
              <w:rPr>
                <w:del w:id="1238" w:author="Ahmad Rafif" w:date="2025-09-23T21:09:00Z"/>
                <w:rFonts w:ascii="Arial" w:hAnsi="Arial" w:cs="Arial"/>
                <w:color w:val="000000"/>
                <w:sz w:val="20"/>
                <w:szCs w:val="20"/>
              </w:rPr>
            </w:pPr>
            <w:del w:id="1239" w:author="Ahmad Rafif" w:date="2025-09-23T21:09:00Z">
              <w:r w:rsidDel="002C0D45">
                <w:rPr>
                  <w:rFonts w:ascii="Arial" w:hAnsi="Arial" w:cs="Arial"/>
                  <w:color w:val="000000"/>
                  <w:sz w:val="20"/>
                  <w:szCs w:val="20"/>
                </w:rPr>
                <w:delText>45</w:delText>
              </w:r>
            </w:del>
          </w:p>
        </w:tc>
      </w:tr>
      <w:tr w:rsidR="009B4BE3" w:rsidDel="002C0D45" w14:paraId="659B0401" w14:textId="4F19FCDE" w:rsidTr="00E90F2D">
        <w:trPr>
          <w:trHeight w:val="288"/>
          <w:del w:id="1240" w:author="Ahmad Rafif" w:date="2025-09-23T21:09:00Z"/>
          <w:trPrChange w:id="1241"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242"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7E0962ED" w14:textId="645EED44" w:rsidR="009B4BE3" w:rsidDel="002C0D45" w:rsidRDefault="009B4BE3">
            <w:pPr>
              <w:rPr>
                <w:del w:id="1243"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244"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49251BAD" w14:textId="155D9315" w:rsidR="009B4BE3" w:rsidDel="002C0D45" w:rsidRDefault="009B4BE3">
            <w:pPr>
              <w:rPr>
                <w:del w:id="1245" w:author="Ahmad Rafif" w:date="2025-09-23T21:09:00Z"/>
                <w:rFonts w:ascii="Arial" w:hAnsi="Arial" w:cs="Arial"/>
                <w:color w:val="000000"/>
                <w:sz w:val="20"/>
                <w:szCs w:val="20"/>
              </w:rPr>
            </w:pPr>
            <w:del w:id="1246" w:author="Ahmad Rafif" w:date="2025-09-23T21:09:00Z">
              <w:r w:rsidDel="002C0D45">
                <w:rPr>
                  <w:rFonts w:ascii="Arial" w:hAnsi="Arial" w:cs="Arial"/>
                  <w:color w:val="000000"/>
                  <w:sz w:val="20"/>
                  <w:szCs w:val="20"/>
                </w:rPr>
                <w:delText>3.3.2.1</w:delText>
              </w:r>
            </w:del>
          </w:p>
        </w:tc>
        <w:tc>
          <w:tcPr>
            <w:tcW w:w="5136" w:type="dxa"/>
            <w:tcBorders>
              <w:top w:val="nil"/>
              <w:left w:val="nil"/>
              <w:bottom w:val="single" w:sz="4" w:space="0" w:color="auto"/>
              <w:right w:val="single" w:sz="4" w:space="0" w:color="auto"/>
            </w:tcBorders>
            <w:noWrap/>
            <w:vAlign w:val="center"/>
            <w:hideMark/>
            <w:tcPrChange w:id="1247"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2FA3A62C" w14:textId="5688F521" w:rsidR="009B4BE3" w:rsidDel="002C0D45" w:rsidRDefault="009B4BE3">
            <w:pPr>
              <w:rPr>
                <w:del w:id="1248" w:author="Ahmad Rafif" w:date="2025-09-23T21:09:00Z"/>
                <w:rFonts w:ascii="Arial" w:hAnsi="Arial" w:cs="Arial"/>
                <w:color w:val="000000"/>
                <w:sz w:val="20"/>
                <w:szCs w:val="20"/>
              </w:rPr>
            </w:pPr>
            <w:del w:id="1249" w:author="Ahmad Rafif" w:date="2025-09-23T21:09:00Z">
              <w:r w:rsidDel="002C0D45">
                <w:rPr>
                  <w:rFonts w:ascii="Arial" w:hAnsi="Arial" w:cs="Arial"/>
                  <w:color w:val="000000"/>
                  <w:sz w:val="20"/>
                  <w:szCs w:val="20"/>
                </w:rPr>
                <w:delText>API Provide</w:delText>
              </w:r>
            </w:del>
          </w:p>
        </w:tc>
        <w:tc>
          <w:tcPr>
            <w:tcW w:w="1854" w:type="dxa"/>
            <w:gridSpan w:val="4"/>
            <w:tcBorders>
              <w:top w:val="nil"/>
              <w:left w:val="nil"/>
              <w:bottom w:val="single" w:sz="4" w:space="0" w:color="auto"/>
              <w:right w:val="single" w:sz="4" w:space="0" w:color="auto"/>
            </w:tcBorders>
            <w:noWrap/>
            <w:vAlign w:val="center"/>
            <w:hideMark/>
            <w:tcPrChange w:id="1250"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342AB629" w14:textId="70E65363" w:rsidR="009B4BE3" w:rsidDel="002C0D45" w:rsidRDefault="009B4BE3" w:rsidP="00AA76BD">
            <w:pPr>
              <w:jc w:val="center"/>
              <w:rPr>
                <w:del w:id="1251" w:author="Ahmad Rafif" w:date="2025-09-23T21:09:00Z"/>
                <w:rFonts w:ascii="Arial" w:hAnsi="Arial" w:cs="Arial"/>
                <w:color w:val="000000"/>
                <w:sz w:val="20"/>
                <w:szCs w:val="20"/>
              </w:rPr>
            </w:pPr>
            <w:del w:id="1252" w:author="Ahmad Rafif" w:date="2025-09-23T21:09:00Z">
              <w:r w:rsidDel="002C0D45">
                <w:rPr>
                  <w:rFonts w:ascii="Arial" w:hAnsi="Arial" w:cs="Arial"/>
                  <w:color w:val="000000"/>
                  <w:sz w:val="20"/>
                  <w:szCs w:val="20"/>
                </w:rPr>
                <w:delText>45</w:delText>
              </w:r>
            </w:del>
          </w:p>
        </w:tc>
      </w:tr>
      <w:tr w:rsidR="009B4BE3" w:rsidDel="002C0D45" w14:paraId="47055FED" w14:textId="3D8E5A33" w:rsidTr="00E90F2D">
        <w:trPr>
          <w:trHeight w:val="288"/>
          <w:del w:id="1253" w:author="Ahmad Rafif" w:date="2025-09-23T21:09:00Z"/>
          <w:trPrChange w:id="1254"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255"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06F594A6" w14:textId="3306ACE3" w:rsidR="009B4BE3" w:rsidDel="002C0D45" w:rsidRDefault="009B4BE3">
            <w:pPr>
              <w:rPr>
                <w:del w:id="1256"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257"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16546891" w14:textId="3EFEEE85" w:rsidR="009B4BE3" w:rsidDel="002C0D45" w:rsidRDefault="009B4BE3">
            <w:pPr>
              <w:rPr>
                <w:del w:id="1258" w:author="Ahmad Rafif" w:date="2025-09-23T21:09:00Z"/>
                <w:rFonts w:ascii="Arial" w:hAnsi="Arial" w:cs="Arial"/>
                <w:color w:val="000000"/>
                <w:sz w:val="20"/>
                <w:szCs w:val="20"/>
              </w:rPr>
            </w:pPr>
            <w:del w:id="1259" w:author="Ahmad Rafif" w:date="2025-09-23T21:09:00Z">
              <w:r w:rsidDel="002C0D45">
                <w:rPr>
                  <w:rFonts w:ascii="Arial" w:hAnsi="Arial" w:cs="Arial"/>
                  <w:color w:val="000000"/>
                  <w:sz w:val="20"/>
                  <w:szCs w:val="20"/>
                </w:rPr>
                <w:delText>3.3.2.2</w:delText>
              </w:r>
            </w:del>
          </w:p>
        </w:tc>
        <w:tc>
          <w:tcPr>
            <w:tcW w:w="5136" w:type="dxa"/>
            <w:tcBorders>
              <w:top w:val="nil"/>
              <w:left w:val="nil"/>
              <w:bottom w:val="single" w:sz="4" w:space="0" w:color="auto"/>
              <w:right w:val="single" w:sz="4" w:space="0" w:color="auto"/>
            </w:tcBorders>
            <w:noWrap/>
            <w:vAlign w:val="center"/>
            <w:hideMark/>
            <w:tcPrChange w:id="1260"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3F3C485C" w14:textId="1198B58F" w:rsidR="009B4BE3" w:rsidDel="002C0D45" w:rsidRDefault="009B4BE3">
            <w:pPr>
              <w:rPr>
                <w:del w:id="1261" w:author="Ahmad Rafif" w:date="2025-09-23T21:09:00Z"/>
                <w:rFonts w:ascii="Arial" w:hAnsi="Arial" w:cs="Arial"/>
                <w:color w:val="000000"/>
                <w:sz w:val="20"/>
                <w:szCs w:val="20"/>
              </w:rPr>
            </w:pPr>
            <w:del w:id="1262" w:author="Ahmad Rafif" w:date="2025-09-23T21:09:00Z">
              <w:r w:rsidDel="002C0D45">
                <w:rPr>
                  <w:rFonts w:ascii="Arial" w:hAnsi="Arial" w:cs="Arial"/>
                  <w:color w:val="000000"/>
                  <w:sz w:val="20"/>
                  <w:szCs w:val="20"/>
                </w:rPr>
                <w:delText>API Consume</w:delText>
              </w:r>
            </w:del>
          </w:p>
        </w:tc>
        <w:tc>
          <w:tcPr>
            <w:tcW w:w="1854" w:type="dxa"/>
            <w:gridSpan w:val="4"/>
            <w:tcBorders>
              <w:top w:val="nil"/>
              <w:left w:val="nil"/>
              <w:bottom w:val="single" w:sz="4" w:space="0" w:color="auto"/>
              <w:right w:val="single" w:sz="4" w:space="0" w:color="auto"/>
            </w:tcBorders>
            <w:noWrap/>
            <w:vAlign w:val="center"/>
            <w:hideMark/>
            <w:tcPrChange w:id="1263"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06B0C86B" w14:textId="23884366" w:rsidR="009B4BE3" w:rsidDel="002C0D45" w:rsidRDefault="009B4BE3" w:rsidP="00AA76BD">
            <w:pPr>
              <w:jc w:val="center"/>
              <w:rPr>
                <w:del w:id="1264" w:author="Ahmad Rafif" w:date="2025-09-23T21:09:00Z"/>
                <w:rFonts w:ascii="Arial" w:hAnsi="Arial" w:cs="Arial"/>
                <w:color w:val="000000"/>
                <w:sz w:val="20"/>
                <w:szCs w:val="20"/>
              </w:rPr>
            </w:pPr>
            <w:del w:id="1265" w:author="Ahmad Rafif" w:date="2025-09-23T21:09:00Z">
              <w:r w:rsidDel="002C0D45">
                <w:rPr>
                  <w:rFonts w:ascii="Arial" w:hAnsi="Arial" w:cs="Arial"/>
                  <w:color w:val="000000"/>
                  <w:sz w:val="20"/>
                  <w:szCs w:val="20"/>
                </w:rPr>
                <w:delText>46</w:delText>
              </w:r>
            </w:del>
          </w:p>
        </w:tc>
      </w:tr>
      <w:tr w:rsidR="009B4BE3" w:rsidDel="002C0D45" w14:paraId="30F7CBEC" w14:textId="359BF0F7" w:rsidTr="00E90F2D">
        <w:trPr>
          <w:trHeight w:val="288"/>
          <w:del w:id="1266" w:author="Ahmad Rafif" w:date="2025-09-23T21:09:00Z"/>
          <w:trPrChange w:id="1267"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268"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343DE3A3" w14:textId="19272E92" w:rsidR="009B4BE3" w:rsidDel="002C0D45" w:rsidRDefault="009B4BE3">
            <w:pPr>
              <w:rPr>
                <w:del w:id="1269"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270"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4552A434" w14:textId="19D6FF4E" w:rsidR="009B4BE3" w:rsidDel="002C0D45" w:rsidRDefault="009B4BE3">
            <w:pPr>
              <w:rPr>
                <w:del w:id="1271" w:author="Ahmad Rafif" w:date="2025-09-23T21:09:00Z"/>
                <w:rFonts w:ascii="Arial" w:hAnsi="Arial" w:cs="Arial"/>
                <w:color w:val="000000"/>
                <w:sz w:val="20"/>
                <w:szCs w:val="20"/>
              </w:rPr>
            </w:pPr>
            <w:del w:id="1272" w:author="Ahmad Rafif" w:date="2025-09-23T21:09:00Z">
              <w:r w:rsidDel="002C0D45">
                <w:rPr>
                  <w:rFonts w:ascii="Arial" w:hAnsi="Arial" w:cs="Arial"/>
                  <w:color w:val="000000"/>
                  <w:sz w:val="20"/>
                  <w:szCs w:val="20"/>
                </w:rPr>
                <w:delText>3.3.3</w:delText>
              </w:r>
            </w:del>
          </w:p>
        </w:tc>
        <w:tc>
          <w:tcPr>
            <w:tcW w:w="5136" w:type="dxa"/>
            <w:tcBorders>
              <w:top w:val="nil"/>
              <w:left w:val="nil"/>
              <w:bottom w:val="single" w:sz="4" w:space="0" w:color="auto"/>
              <w:right w:val="single" w:sz="4" w:space="0" w:color="auto"/>
            </w:tcBorders>
            <w:noWrap/>
            <w:vAlign w:val="center"/>
            <w:hideMark/>
            <w:tcPrChange w:id="1273"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0E723D61" w14:textId="59746C95" w:rsidR="009B4BE3" w:rsidDel="002C0D45" w:rsidRDefault="009B4BE3">
            <w:pPr>
              <w:rPr>
                <w:del w:id="1274" w:author="Ahmad Rafif" w:date="2025-09-23T21:09:00Z"/>
                <w:rFonts w:ascii="Arial" w:hAnsi="Arial" w:cs="Arial"/>
                <w:color w:val="000000"/>
                <w:sz w:val="20"/>
                <w:szCs w:val="20"/>
              </w:rPr>
            </w:pPr>
            <w:del w:id="1275" w:author="Ahmad Rafif" w:date="2025-09-23T21:09:00Z">
              <w:r w:rsidDel="002C0D45">
                <w:rPr>
                  <w:rFonts w:ascii="Arial" w:hAnsi="Arial" w:cs="Arial"/>
                  <w:color w:val="000000"/>
                  <w:sz w:val="20"/>
                  <w:szCs w:val="20"/>
                </w:rPr>
                <w:delText>Data Mapping</w:delText>
              </w:r>
            </w:del>
          </w:p>
        </w:tc>
        <w:tc>
          <w:tcPr>
            <w:tcW w:w="1854" w:type="dxa"/>
            <w:gridSpan w:val="4"/>
            <w:tcBorders>
              <w:top w:val="nil"/>
              <w:left w:val="nil"/>
              <w:bottom w:val="single" w:sz="4" w:space="0" w:color="auto"/>
              <w:right w:val="single" w:sz="4" w:space="0" w:color="auto"/>
            </w:tcBorders>
            <w:noWrap/>
            <w:vAlign w:val="center"/>
            <w:hideMark/>
            <w:tcPrChange w:id="1276"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4FA96796" w14:textId="76D71DB7" w:rsidR="009B4BE3" w:rsidDel="002C0D45" w:rsidRDefault="009B4BE3" w:rsidP="00AA76BD">
            <w:pPr>
              <w:jc w:val="center"/>
              <w:rPr>
                <w:del w:id="1277" w:author="Ahmad Rafif" w:date="2025-09-23T21:09:00Z"/>
                <w:rFonts w:ascii="Arial" w:hAnsi="Arial" w:cs="Arial"/>
                <w:color w:val="000000"/>
                <w:sz w:val="20"/>
                <w:szCs w:val="20"/>
              </w:rPr>
            </w:pPr>
            <w:del w:id="1278" w:author="Ahmad Rafif" w:date="2025-09-23T21:09:00Z">
              <w:r w:rsidDel="002C0D45">
                <w:rPr>
                  <w:rFonts w:ascii="Arial" w:hAnsi="Arial" w:cs="Arial"/>
                  <w:color w:val="000000"/>
                  <w:sz w:val="20"/>
                  <w:szCs w:val="20"/>
                </w:rPr>
                <w:delText>47</w:delText>
              </w:r>
            </w:del>
          </w:p>
        </w:tc>
      </w:tr>
      <w:tr w:rsidR="009B4BE3" w:rsidDel="002C0D45" w14:paraId="471C6AFA" w14:textId="46ACCC43" w:rsidTr="00E90F2D">
        <w:trPr>
          <w:trHeight w:val="288"/>
          <w:del w:id="1279" w:author="Ahmad Rafif" w:date="2025-09-23T21:09:00Z"/>
          <w:trPrChange w:id="1280"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281"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2D56DBD3" w14:textId="3A77F465" w:rsidR="009B4BE3" w:rsidDel="002C0D45" w:rsidRDefault="009B4BE3">
            <w:pPr>
              <w:rPr>
                <w:del w:id="1282"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283"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783C053E" w14:textId="1D9F033F" w:rsidR="009B4BE3" w:rsidDel="002C0D45" w:rsidRDefault="009B4BE3">
            <w:pPr>
              <w:rPr>
                <w:del w:id="1284" w:author="Ahmad Rafif" w:date="2025-09-23T21:09:00Z"/>
                <w:rFonts w:ascii="Arial" w:hAnsi="Arial" w:cs="Arial"/>
                <w:color w:val="000000"/>
                <w:sz w:val="20"/>
                <w:szCs w:val="20"/>
              </w:rPr>
            </w:pPr>
            <w:del w:id="1285" w:author="Ahmad Rafif" w:date="2025-09-23T21:09:00Z">
              <w:r w:rsidDel="002C0D45">
                <w:rPr>
                  <w:rFonts w:ascii="Arial" w:hAnsi="Arial" w:cs="Arial"/>
                  <w:color w:val="000000"/>
                  <w:sz w:val="20"/>
                  <w:szCs w:val="20"/>
                </w:rPr>
                <w:delText>3.3.3.1</w:delText>
              </w:r>
            </w:del>
          </w:p>
        </w:tc>
        <w:tc>
          <w:tcPr>
            <w:tcW w:w="5136" w:type="dxa"/>
            <w:tcBorders>
              <w:top w:val="nil"/>
              <w:left w:val="nil"/>
              <w:bottom w:val="single" w:sz="4" w:space="0" w:color="auto"/>
              <w:right w:val="single" w:sz="4" w:space="0" w:color="auto"/>
            </w:tcBorders>
            <w:noWrap/>
            <w:vAlign w:val="center"/>
            <w:hideMark/>
            <w:tcPrChange w:id="1286"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31A20254" w14:textId="21F274EA" w:rsidR="009B4BE3" w:rsidDel="002C0D45" w:rsidRDefault="009B4BE3">
            <w:pPr>
              <w:rPr>
                <w:del w:id="1287" w:author="Ahmad Rafif" w:date="2025-09-23T21:09:00Z"/>
                <w:rFonts w:ascii="Arial" w:hAnsi="Arial" w:cs="Arial"/>
                <w:color w:val="000000"/>
                <w:sz w:val="20"/>
                <w:szCs w:val="20"/>
              </w:rPr>
            </w:pPr>
            <w:del w:id="1288" w:author="Ahmad Rafif" w:date="2025-09-23T21:09:00Z">
              <w:r w:rsidDel="002C0D45">
                <w:rPr>
                  <w:rFonts w:ascii="Arial" w:hAnsi="Arial" w:cs="Arial"/>
                  <w:color w:val="000000"/>
                  <w:sz w:val="20"/>
                  <w:szCs w:val="20"/>
                </w:rPr>
                <w:delText>AXS Payment</w:delText>
              </w:r>
            </w:del>
          </w:p>
        </w:tc>
        <w:tc>
          <w:tcPr>
            <w:tcW w:w="1854" w:type="dxa"/>
            <w:gridSpan w:val="4"/>
            <w:tcBorders>
              <w:top w:val="nil"/>
              <w:left w:val="nil"/>
              <w:bottom w:val="single" w:sz="4" w:space="0" w:color="auto"/>
              <w:right w:val="single" w:sz="4" w:space="0" w:color="auto"/>
            </w:tcBorders>
            <w:noWrap/>
            <w:vAlign w:val="center"/>
            <w:hideMark/>
            <w:tcPrChange w:id="1289"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2F400C16" w14:textId="4633A77A" w:rsidR="009B4BE3" w:rsidDel="002C0D45" w:rsidRDefault="009B4BE3" w:rsidP="00AA76BD">
            <w:pPr>
              <w:jc w:val="center"/>
              <w:rPr>
                <w:del w:id="1290" w:author="Ahmad Rafif" w:date="2025-09-23T21:09:00Z"/>
                <w:rFonts w:ascii="Arial" w:hAnsi="Arial" w:cs="Arial"/>
                <w:color w:val="000000"/>
                <w:sz w:val="20"/>
                <w:szCs w:val="20"/>
              </w:rPr>
            </w:pPr>
            <w:del w:id="1291" w:author="Ahmad Rafif" w:date="2025-09-23T21:09:00Z">
              <w:r w:rsidDel="002C0D45">
                <w:rPr>
                  <w:rFonts w:ascii="Arial" w:hAnsi="Arial" w:cs="Arial"/>
                  <w:color w:val="000000"/>
                  <w:sz w:val="20"/>
                  <w:szCs w:val="20"/>
                </w:rPr>
                <w:delText>47</w:delText>
              </w:r>
            </w:del>
          </w:p>
        </w:tc>
      </w:tr>
      <w:tr w:rsidR="009B4BE3" w:rsidDel="002C0D45" w14:paraId="3408DCBC" w14:textId="1C1EE09F" w:rsidTr="00E90F2D">
        <w:trPr>
          <w:trHeight w:val="288"/>
          <w:del w:id="1292" w:author="Ahmad Rafif" w:date="2025-09-23T21:09:00Z"/>
          <w:trPrChange w:id="1293"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294"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2840E17F" w14:textId="6E24F11E" w:rsidR="009B4BE3" w:rsidDel="002C0D45" w:rsidRDefault="009B4BE3">
            <w:pPr>
              <w:rPr>
                <w:del w:id="1295"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296"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5C179575" w14:textId="150C830C" w:rsidR="009B4BE3" w:rsidDel="002C0D45" w:rsidRDefault="009B4BE3">
            <w:pPr>
              <w:rPr>
                <w:del w:id="1297" w:author="Ahmad Rafif" w:date="2025-09-23T21:09:00Z"/>
                <w:rFonts w:ascii="Arial" w:hAnsi="Arial" w:cs="Arial"/>
                <w:color w:val="000000"/>
                <w:sz w:val="20"/>
                <w:szCs w:val="20"/>
              </w:rPr>
            </w:pPr>
            <w:del w:id="1298" w:author="Ahmad Rafif" w:date="2025-09-23T21:09:00Z">
              <w:r w:rsidDel="002C0D45">
                <w:rPr>
                  <w:rFonts w:ascii="Arial" w:hAnsi="Arial" w:cs="Arial"/>
                  <w:color w:val="000000"/>
                  <w:sz w:val="20"/>
                  <w:szCs w:val="20"/>
                </w:rPr>
                <w:delText>3.3.3.2</w:delText>
              </w:r>
            </w:del>
          </w:p>
        </w:tc>
        <w:tc>
          <w:tcPr>
            <w:tcW w:w="5136" w:type="dxa"/>
            <w:tcBorders>
              <w:top w:val="nil"/>
              <w:left w:val="nil"/>
              <w:bottom w:val="single" w:sz="4" w:space="0" w:color="auto"/>
              <w:right w:val="single" w:sz="4" w:space="0" w:color="auto"/>
            </w:tcBorders>
            <w:noWrap/>
            <w:vAlign w:val="center"/>
            <w:hideMark/>
            <w:tcPrChange w:id="1299"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0FCD9EEB" w14:textId="165946FA" w:rsidR="009B4BE3" w:rsidDel="002C0D45" w:rsidRDefault="009B4BE3">
            <w:pPr>
              <w:rPr>
                <w:del w:id="1300" w:author="Ahmad Rafif" w:date="2025-09-23T21:09:00Z"/>
                <w:rFonts w:ascii="Arial" w:hAnsi="Arial" w:cs="Arial"/>
                <w:color w:val="000000"/>
                <w:sz w:val="20"/>
                <w:szCs w:val="20"/>
              </w:rPr>
            </w:pPr>
            <w:del w:id="1301" w:author="Ahmad Rafif" w:date="2025-09-23T21:09:00Z">
              <w:r w:rsidDel="002C0D45">
                <w:rPr>
                  <w:rFonts w:ascii="Arial" w:hAnsi="Arial" w:cs="Arial"/>
                  <w:color w:val="000000"/>
                  <w:sz w:val="20"/>
                  <w:szCs w:val="20"/>
                </w:rPr>
                <w:delText>URAPG Payment Transaction for AXS</w:delText>
              </w:r>
            </w:del>
          </w:p>
        </w:tc>
        <w:tc>
          <w:tcPr>
            <w:tcW w:w="1854" w:type="dxa"/>
            <w:gridSpan w:val="4"/>
            <w:tcBorders>
              <w:top w:val="nil"/>
              <w:left w:val="nil"/>
              <w:bottom w:val="single" w:sz="4" w:space="0" w:color="auto"/>
              <w:right w:val="single" w:sz="4" w:space="0" w:color="auto"/>
            </w:tcBorders>
            <w:noWrap/>
            <w:vAlign w:val="center"/>
            <w:hideMark/>
            <w:tcPrChange w:id="1302"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5E56690C" w14:textId="20D16510" w:rsidR="009B4BE3" w:rsidDel="002C0D45" w:rsidRDefault="009B4BE3" w:rsidP="00AA76BD">
            <w:pPr>
              <w:jc w:val="center"/>
              <w:rPr>
                <w:del w:id="1303" w:author="Ahmad Rafif" w:date="2025-09-23T21:09:00Z"/>
                <w:rFonts w:ascii="Arial" w:hAnsi="Arial" w:cs="Arial"/>
                <w:color w:val="000000"/>
                <w:sz w:val="20"/>
                <w:szCs w:val="20"/>
              </w:rPr>
            </w:pPr>
            <w:del w:id="1304" w:author="Ahmad Rafif" w:date="2025-09-23T21:09:00Z">
              <w:r w:rsidDel="002C0D45">
                <w:rPr>
                  <w:rFonts w:ascii="Arial" w:hAnsi="Arial" w:cs="Arial"/>
                  <w:color w:val="000000"/>
                  <w:sz w:val="20"/>
                  <w:szCs w:val="20"/>
                </w:rPr>
                <w:delText>47</w:delText>
              </w:r>
            </w:del>
          </w:p>
        </w:tc>
      </w:tr>
      <w:tr w:rsidR="009B4BE3" w:rsidDel="002C0D45" w14:paraId="3BDCAF54" w14:textId="41403CEB" w:rsidTr="00E90F2D">
        <w:trPr>
          <w:trHeight w:val="288"/>
          <w:del w:id="1305" w:author="Ahmad Rafif" w:date="2025-09-23T21:09:00Z"/>
          <w:trPrChange w:id="1306"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307"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5308D6F0" w14:textId="679BE403" w:rsidR="009B4BE3" w:rsidDel="002C0D45" w:rsidRDefault="009B4BE3">
            <w:pPr>
              <w:rPr>
                <w:del w:id="1308"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309"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152A8956" w14:textId="7AA45B77" w:rsidR="009B4BE3" w:rsidDel="002C0D45" w:rsidRDefault="009B4BE3">
            <w:pPr>
              <w:rPr>
                <w:del w:id="1310" w:author="Ahmad Rafif" w:date="2025-09-23T21:09:00Z"/>
                <w:rFonts w:ascii="Arial" w:hAnsi="Arial" w:cs="Arial"/>
                <w:color w:val="000000"/>
                <w:sz w:val="20"/>
                <w:szCs w:val="20"/>
              </w:rPr>
            </w:pPr>
            <w:del w:id="1311" w:author="Ahmad Rafif" w:date="2025-09-23T21:09:00Z">
              <w:r w:rsidDel="002C0D45">
                <w:rPr>
                  <w:rFonts w:ascii="Arial" w:hAnsi="Arial" w:cs="Arial"/>
                  <w:color w:val="000000"/>
                  <w:sz w:val="20"/>
                  <w:szCs w:val="20"/>
                </w:rPr>
                <w:delText>3.3.4</w:delText>
              </w:r>
            </w:del>
          </w:p>
        </w:tc>
        <w:tc>
          <w:tcPr>
            <w:tcW w:w="5136" w:type="dxa"/>
            <w:tcBorders>
              <w:top w:val="nil"/>
              <w:left w:val="nil"/>
              <w:bottom w:val="single" w:sz="4" w:space="0" w:color="auto"/>
              <w:right w:val="single" w:sz="4" w:space="0" w:color="auto"/>
            </w:tcBorders>
            <w:noWrap/>
            <w:vAlign w:val="center"/>
            <w:hideMark/>
            <w:tcPrChange w:id="1312"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1BE35B0C" w14:textId="11C175B6" w:rsidR="009B4BE3" w:rsidDel="002C0D45" w:rsidRDefault="009B4BE3">
            <w:pPr>
              <w:rPr>
                <w:del w:id="1313" w:author="Ahmad Rafif" w:date="2025-09-23T21:09:00Z"/>
                <w:rFonts w:ascii="Arial" w:hAnsi="Arial" w:cs="Arial"/>
                <w:color w:val="000000"/>
                <w:sz w:val="20"/>
                <w:szCs w:val="20"/>
              </w:rPr>
            </w:pPr>
            <w:del w:id="1314" w:author="Ahmad Rafif" w:date="2025-09-23T21:09:00Z">
              <w:r w:rsidDel="002C0D45">
                <w:rPr>
                  <w:rFonts w:ascii="Arial" w:hAnsi="Arial" w:cs="Arial"/>
                  <w:color w:val="000000"/>
                  <w:sz w:val="20"/>
                  <w:szCs w:val="20"/>
                </w:rPr>
                <w:delText>Success Outcome</w:delText>
              </w:r>
            </w:del>
          </w:p>
        </w:tc>
        <w:tc>
          <w:tcPr>
            <w:tcW w:w="1854" w:type="dxa"/>
            <w:gridSpan w:val="4"/>
            <w:tcBorders>
              <w:top w:val="nil"/>
              <w:left w:val="nil"/>
              <w:bottom w:val="single" w:sz="4" w:space="0" w:color="auto"/>
              <w:right w:val="single" w:sz="4" w:space="0" w:color="auto"/>
            </w:tcBorders>
            <w:noWrap/>
            <w:vAlign w:val="center"/>
            <w:hideMark/>
            <w:tcPrChange w:id="1315"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7C2894AD" w14:textId="76695073" w:rsidR="009B4BE3" w:rsidDel="002C0D45" w:rsidRDefault="009B4BE3" w:rsidP="00AA76BD">
            <w:pPr>
              <w:jc w:val="center"/>
              <w:rPr>
                <w:del w:id="1316" w:author="Ahmad Rafif" w:date="2025-09-23T21:09:00Z"/>
                <w:rFonts w:ascii="Arial" w:hAnsi="Arial" w:cs="Arial"/>
                <w:color w:val="000000"/>
                <w:sz w:val="20"/>
                <w:szCs w:val="20"/>
              </w:rPr>
            </w:pPr>
            <w:del w:id="1317" w:author="Ahmad Rafif" w:date="2025-09-23T21:09:00Z">
              <w:r w:rsidDel="002C0D45">
                <w:rPr>
                  <w:rFonts w:ascii="Arial" w:hAnsi="Arial" w:cs="Arial"/>
                  <w:color w:val="000000"/>
                  <w:sz w:val="20"/>
                  <w:szCs w:val="20"/>
                </w:rPr>
                <w:delText>48</w:delText>
              </w:r>
            </w:del>
          </w:p>
        </w:tc>
      </w:tr>
      <w:tr w:rsidR="009B4BE3" w:rsidDel="002C0D45" w14:paraId="7D576730" w14:textId="1B40BFFB" w:rsidTr="00E90F2D">
        <w:trPr>
          <w:trHeight w:val="288"/>
          <w:del w:id="1318" w:author="Ahmad Rafif" w:date="2025-09-23T21:09:00Z"/>
          <w:trPrChange w:id="1319"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320"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1C3EF45F" w14:textId="586DE800" w:rsidR="009B4BE3" w:rsidDel="002C0D45" w:rsidRDefault="009B4BE3">
            <w:pPr>
              <w:rPr>
                <w:del w:id="1321"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322"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3631A599" w14:textId="014DAA88" w:rsidR="009B4BE3" w:rsidDel="002C0D45" w:rsidRDefault="009B4BE3">
            <w:pPr>
              <w:rPr>
                <w:del w:id="1323" w:author="Ahmad Rafif" w:date="2025-09-23T21:09:00Z"/>
                <w:rFonts w:ascii="Arial" w:hAnsi="Arial" w:cs="Arial"/>
                <w:color w:val="000000"/>
                <w:sz w:val="20"/>
                <w:szCs w:val="20"/>
              </w:rPr>
            </w:pPr>
            <w:del w:id="1324" w:author="Ahmad Rafif" w:date="2025-09-23T21:09:00Z">
              <w:r w:rsidDel="002C0D45">
                <w:rPr>
                  <w:rFonts w:ascii="Arial" w:hAnsi="Arial" w:cs="Arial"/>
                  <w:color w:val="000000"/>
                  <w:sz w:val="20"/>
                  <w:szCs w:val="20"/>
                </w:rPr>
                <w:delText>3.3.5</w:delText>
              </w:r>
            </w:del>
          </w:p>
        </w:tc>
        <w:tc>
          <w:tcPr>
            <w:tcW w:w="5136" w:type="dxa"/>
            <w:tcBorders>
              <w:top w:val="nil"/>
              <w:left w:val="nil"/>
              <w:bottom w:val="single" w:sz="4" w:space="0" w:color="auto"/>
              <w:right w:val="single" w:sz="4" w:space="0" w:color="auto"/>
            </w:tcBorders>
            <w:noWrap/>
            <w:vAlign w:val="center"/>
            <w:hideMark/>
            <w:tcPrChange w:id="1325"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29AAA431" w14:textId="123FC6EC" w:rsidR="009B4BE3" w:rsidDel="002C0D45" w:rsidRDefault="009B4BE3">
            <w:pPr>
              <w:rPr>
                <w:del w:id="1326" w:author="Ahmad Rafif" w:date="2025-09-23T21:09:00Z"/>
                <w:rFonts w:ascii="Arial" w:hAnsi="Arial" w:cs="Arial"/>
                <w:color w:val="000000"/>
                <w:sz w:val="20"/>
                <w:szCs w:val="20"/>
              </w:rPr>
            </w:pPr>
            <w:del w:id="1327" w:author="Ahmad Rafif" w:date="2025-09-23T21:09:00Z">
              <w:r w:rsidDel="002C0D45">
                <w:rPr>
                  <w:rFonts w:ascii="Arial" w:hAnsi="Arial" w:cs="Arial"/>
                  <w:color w:val="000000"/>
                  <w:sz w:val="20"/>
                  <w:szCs w:val="20"/>
                </w:rPr>
                <w:delText>Error Handling</w:delText>
              </w:r>
            </w:del>
          </w:p>
        </w:tc>
        <w:tc>
          <w:tcPr>
            <w:tcW w:w="1854" w:type="dxa"/>
            <w:gridSpan w:val="4"/>
            <w:tcBorders>
              <w:top w:val="nil"/>
              <w:left w:val="nil"/>
              <w:bottom w:val="single" w:sz="4" w:space="0" w:color="auto"/>
              <w:right w:val="single" w:sz="4" w:space="0" w:color="auto"/>
            </w:tcBorders>
            <w:noWrap/>
            <w:vAlign w:val="center"/>
            <w:hideMark/>
            <w:tcPrChange w:id="1328"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1269BBD4" w14:textId="44BCD4E9" w:rsidR="009B4BE3" w:rsidDel="002C0D45" w:rsidRDefault="009B4BE3" w:rsidP="00AA76BD">
            <w:pPr>
              <w:jc w:val="center"/>
              <w:rPr>
                <w:del w:id="1329" w:author="Ahmad Rafif" w:date="2025-09-23T21:09:00Z"/>
                <w:rFonts w:ascii="Arial" w:hAnsi="Arial" w:cs="Arial"/>
                <w:color w:val="000000"/>
                <w:sz w:val="20"/>
                <w:szCs w:val="20"/>
              </w:rPr>
            </w:pPr>
            <w:del w:id="1330" w:author="Ahmad Rafif" w:date="2025-09-23T21:09:00Z">
              <w:r w:rsidDel="002C0D45">
                <w:rPr>
                  <w:rFonts w:ascii="Arial" w:hAnsi="Arial" w:cs="Arial"/>
                  <w:color w:val="000000"/>
                  <w:sz w:val="20"/>
                  <w:szCs w:val="20"/>
                </w:rPr>
                <w:delText>48</w:delText>
              </w:r>
            </w:del>
          </w:p>
        </w:tc>
      </w:tr>
      <w:tr w:rsidR="009B4BE3" w:rsidDel="002C0D45" w14:paraId="51EAE16F" w14:textId="3F55C1E5" w:rsidTr="00E90F2D">
        <w:trPr>
          <w:trHeight w:val="288"/>
          <w:del w:id="1331" w:author="Ahmad Rafif" w:date="2025-09-23T21:09:00Z"/>
          <w:trPrChange w:id="1332"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333"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1D1E9EF7" w14:textId="1E11CD5D" w:rsidR="009B4BE3" w:rsidDel="002C0D45" w:rsidRDefault="009B4BE3">
            <w:pPr>
              <w:rPr>
                <w:del w:id="1334"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335"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3AC52D64" w14:textId="1BCD4211" w:rsidR="009B4BE3" w:rsidDel="002C0D45" w:rsidRDefault="009B4BE3">
            <w:pPr>
              <w:rPr>
                <w:del w:id="1336" w:author="Ahmad Rafif" w:date="2025-09-23T21:09:00Z"/>
                <w:rFonts w:ascii="Arial" w:hAnsi="Arial" w:cs="Arial"/>
                <w:color w:val="000000"/>
                <w:sz w:val="20"/>
                <w:szCs w:val="20"/>
              </w:rPr>
            </w:pPr>
            <w:del w:id="1337" w:author="Ahmad Rafif" w:date="2025-09-23T21:09:00Z">
              <w:r w:rsidDel="002C0D45">
                <w:rPr>
                  <w:rFonts w:ascii="Arial" w:hAnsi="Arial" w:cs="Arial"/>
                  <w:color w:val="000000"/>
                  <w:sz w:val="20"/>
                  <w:szCs w:val="20"/>
                </w:rPr>
                <w:delText>3.3.5.1</w:delText>
              </w:r>
            </w:del>
          </w:p>
        </w:tc>
        <w:tc>
          <w:tcPr>
            <w:tcW w:w="5136" w:type="dxa"/>
            <w:tcBorders>
              <w:top w:val="nil"/>
              <w:left w:val="nil"/>
              <w:bottom w:val="single" w:sz="4" w:space="0" w:color="auto"/>
              <w:right w:val="single" w:sz="4" w:space="0" w:color="auto"/>
            </w:tcBorders>
            <w:noWrap/>
            <w:vAlign w:val="center"/>
            <w:hideMark/>
            <w:tcPrChange w:id="1338"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396B2FFE" w14:textId="4F318A3C" w:rsidR="009B4BE3" w:rsidDel="002C0D45" w:rsidRDefault="009B4BE3">
            <w:pPr>
              <w:rPr>
                <w:del w:id="1339" w:author="Ahmad Rafif" w:date="2025-09-23T21:09:00Z"/>
                <w:rFonts w:ascii="Arial" w:hAnsi="Arial" w:cs="Arial"/>
                <w:color w:val="000000"/>
                <w:sz w:val="20"/>
                <w:szCs w:val="20"/>
              </w:rPr>
            </w:pPr>
            <w:del w:id="1340" w:author="Ahmad Rafif" w:date="2025-09-23T21:09:00Z">
              <w:r w:rsidDel="002C0D45">
                <w:rPr>
                  <w:rFonts w:ascii="Arial" w:hAnsi="Arial" w:cs="Arial"/>
                  <w:color w:val="000000"/>
                  <w:sz w:val="20"/>
                  <w:szCs w:val="20"/>
                </w:rPr>
                <w:delText>Application Error Handling</w:delText>
              </w:r>
            </w:del>
          </w:p>
        </w:tc>
        <w:tc>
          <w:tcPr>
            <w:tcW w:w="1854" w:type="dxa"/>
            <w:gridSpan w:val="4"/>
            <w:tcBorders>
              <w:top w:val="nil"/>
              <w:left w:val="nil"/>
              <w:bottom w:val="single" w:sz="4" w:space="0" w:color="auto"/>
              <w:right w:val="single" w:sz="4" w:space="0" w:color="auto"/>
            </w:tcBorders>
            <w:noWrap/>
            <w:vAlign w:val="center"/>
            <w:hideMark/>
            <w:tcPrChange w:id="1341"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601CF4DE" w14:textId="692158BA" w:rsidR="009B4BE3" w:rsidDel="002C0D45" w:rsidRDefault="009B4BE3" w:rsidP="00AA76BD">
            <w:pPr>
              <w:jc w:val="center"/>
              <w:rPr>
                <w:del w:id="1342" w:author="Ahmad Rafif" w:date="2025-09-23T21:09:00Z"/>
                <w:rFonts w:ascii="Arial" w:hAnsi="Arial" w:cs="Arial"/>
                <w:color w:val="000000"/>
                <w:sz w:val="20"/>
                <w:szCs w:val="20"/>
              </w:rPr>
            </w:pPr>
            <w:del w:id="1343" w:author="Ahmad Rafif" w:date="2025-09-23T21:09:00Z">
              <w:r w:rsidDel="002C0D45">
                <w:rPr>
                  <w:rFonts w:ascii="Arial" w:hAnsi="Arial" w:cs="Arial"/>
                  <w:color w:val="000000"/>
                  <w:sz w:val="20"/>
                  <w:szCs w:val="20"/>
                </w:rPr>
                <w:delText>48</w:delText>
              </w:r>
            </w:del>
          </w:p>
        </w:tc>
      </w:tr>
      <w:tr w:rsidR="009B4BE3" w:rsidDel="002C0D45" w14:paraId="55789EF5" w14:textId="74835717" w:rsidTr="00E90F2D">
        <w:trPr>
          <w:trHeight w:val="288"/>
          <w:del w:id="1344" w:author="Ahmad Rafif" w:date="2025-09-23T21:09:00Z"/>
          <w:trPrChange w:id="1345"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346"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3AD731AC" w14:textId="57FC3E5D" w:rsidR="009B4BE3" w:rsidDel="002C0D45" w:rsidRDefault="009B4BE3">
            <w:pPr>
              <w:rPr>
                <w:del w:id="1347"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348"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C995EDC" w14:textId="0093A744" w:rsidR="009B4BE3" w:rsidDel="002C0D45" w:rsidRDefault="009B4BE3">
            <w:pPr>
              <w:rPr>
                <w:del w:id="1349" w:author="Ahmad Rafif" w:date="2025-09-23T21:09:00Z"/>
                <w:rFonts w:ascii="Arial" w:hAnsi="Arial" w:cs="Arial"/>
                <w:color w:val="000000"/>
                <w:sz w:val="20"/>
                <w:szCs w:val="20"/>
              </w:rPr>
            </w:pPr>
            <w:del w:id="1350" w:author="Ahmad Rafif" w:date="2025-09-23T21:09:00Z">
              <w:r w:rsidDel="002C0D45">
                <w:rPr>
                  <w:rFonts w:ascii="Arial" w:hAnsi="Arial" w:cs="Arial"/>
                  <w:color w:val="000000"/>
                  <w:sz w:val="20"/>
                  <w:szCs w:val="20"/>
                </w:rPr>
                <w:delText>3.3.5.2</w:delText>
              </w:r>
            </w:del>
          </w:p>
        </w:tc>
        <w:tc>
          <w:tcPr>
            <w:tcW w:w="5136" w:type="dxa"/>
            <w:tcBorders>
              <w:top w:val="nil"/>
              <w:left w:val="nil"/>
              <w:bottom w:val="single" w:sz="4" w:space="0" w:color="auto"/>
              <w:right w:val="single" w:sz="4" w:space="0" w:color="auto"/>
            </w:tcBorders>
            <w:noWrap/>
            <w:vAlign w:val="center"/>
            <w:hideMark/>
            <w:tcPrChange w:id="1351"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52D913C9" w14:textId="6439E5A0" w:rsidR="009B4BE3" w:rsidDel="002C0D45" w:rsidRDefault="009B4BE3">
            <w:pPr>
              <w:rPr>
                <w:del w:id="1352" w:author="Ahmad Rafif" w:date="2025-09-23T21:09:00Z"/>
                <w:rFonts w:ascii="Arial" w:hAnsi="Arial" w:cs="Arial"/>
                <w:color w:val="000000"/>
                <w:sz w:val="20"/>
                <w:szCs w:val="20"/>
              </w:rPr>
            </w:pPr>
            <w:del w:id="1353" w:author="Ahmad Rafif" w:date="2025-09-23T21:09:00Z">
              <w:r w:rsidDel="002C0D45">
                <w:rPr>
                  <w:rFonts w:ascii="Arial" w:hAnsi="Arial" w:cs="Arial"/>
                  <w:color w:val="000000"/>
                  <w:sz w:val="20"/>
                  <w:szCs w:val="20"/>
                </w:rPr>
                <w:delText>API Error Specification</w:delText>
              </w:r>
            </w:del>
          </w:p>
        </w:tc>
        <w:tc>
          <w:tcPr>
            <w:tcW w:w="1854" w:type="dxa"/>
            <w:gridSpan w:val="4"/>
            <w:tcBorders>
              <w:top w:val="nil"/>
              <w:left w:val="nil"/>
              <w:bottom w:val="single" w:sz="4" w:space="0" w:color="auto"/>
              <w:right w:val="single" w:sz="4" w:space="0" w:color="auto"/>
            </w:tcBorders>
            <w:noWrap/>
            <w:vAlign w:val="center"/>
            <w:hideMark/>
            <w:tcPrChange w:id="1354"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6CD8D537" w14:textId="3A83FCBB" w:rsidR="009B4BE3" w:rsidDel="002C0D45" w:rsidRDefault="009B4BE3" w:rsidP="00AA76BD">
            <w:pPr>
              <w:jc w:val="center"/>
              <w:rPr>
                <w:del w:id="1355" w:author="Ahmad Rafif" w:date="2025-09-23T21:09:00Z"/>
                <w:rFonts w:ascii="Arial" w:hAnsi="Arial" w:cs="Arial"/>
                <w:color w:val="000000"/>
                <w:sz w:val="20"/>
                <w:szCs w:val="20"/>
              </w:rPr>
            </w:pPr>
            <w:del w:id="1356" w:author="Ahmad Rafif" w:date="2025-09-23T21:09:00Z">
              <w:r w:rsidDel="002C0D45">
                <w:rPr>
                  <w:rFonts w:ascii="Arial" w:hAnsi="Arial" w:cs="Arial"/>
                  <w:color w:val="000000"/>
                  <w:sz w:val="20"/>
                  <w:szCs w:val="20"/>
                </w:rPr>
                <w:delText>49</w:delText>
              </w:r>
            </w:del>
          </w:p>
        </w:tc>
      </w:tr>
      <w:tr w:rsidR="009B4BE3" w:rsidDel="002C0D45" w14:paraId="5AAD0ECC" w14:textId="03DE9F0B" w:rsidTr="00E90F2D">
        <w:trPr>
          <w:trHeight w:val="288"/>
          <w:del w:id="1357" w:author="Ahmad Rafif" w:date="2025-09-23T21:09:00Z"/>
          <w:trPrChange w:id="1358"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359"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0F770023" w14:textId="6DB1004B" w:rsidR="009B4BE3" w:rsidDel="002C0D45" w:rsidRDefault="009B4BE3">
            <w:pPr>
              <w:rPr>
                <w:del w:id="1360"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361"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34CFE1A" w14:textId="56E24E52" w:rsidR="009B4BE3" w:rsidDel="002C0D45" w:rsidRDefault="009B4BE3">
            <w:pPr>
              <w:rPr>
                <w:del w:id="1362" w:author="Ahmad Rafif" w:date="2025-09-23T21:09:00Z"/>
                <w:rFonts w:ascii="Arial" w:hAnsi="Arial" w:cs="Arial"/>
                <w:color w:val="000000"/>
                <w:sz w:val="20"/>
                <w:szCs w:val="20"/>
              </w:rPr>
            </w:pPr>
            <w:del w:id="1363" w:author="Ahmad Rafif" w:date="2025-09-23T21:09:00Z">
              <w:r w:rsidDel="002C0D45">
                <w:rPr>
                  <w:rFonts w:ascii="Arial" w:hAnsi="Arial" w:cs="Arial"/>
                  <w:color w:val="000000"/>
                  <w:sz w:val="20"/>
                  <w:szCs w:val="20"/>
                </w:rPr>
                <w:delText>3.3.5.2.1</w:delText>
              </w:r>
            </w:del>
          </w:p>
        </w:tc>
        <w:tc>
          <w:tcPr>
            <w:tcW w:w="5136" w:type="dxa"/>
            <w:tcBorders>
              <w:top w:val="nil"/>
              <w:left w:val="nil"/>
              <w:bottom w:val="single" w:sz="4" w:space="0" w:color="auto"/>
              <w:right w:val="single" w:sz="4" w:space="0" w:color="auto"/>
            </w:tcBorders>
            <w:noWrap/>
            <w:vAlign w:val="center"/>
            <w:hideMark/>
            <w:tcPrChange w:id="1364"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1BBD1EEA" w14:textId="2B5F0B6E" w:rsidR="009B4BE3" w:rsidDel="002C0D45" w:rsidRDefault="009B4BE3">
            <w:pPr>
              <w:rPr>
                <w:del w:id="1365" w:author="Ahmad Rafif" w:date="2025-09-23T21:09:00Z"/>
                <w:rFonts w:ascii="Arial" w:hAnsi="Arial" w:cs="Arial"/>
                <w:color w:val="000000"/>
                <w:sz w:val="20"/>
                <w:szCs w:val="20"/>
              </w:rPr>
            </w:pPr>
            <w:del w:id="1366" w:author="Ahmad Rafif" w:date="2025-09-23T21:09:00Z">
              <w:r w:rsidDel="002C0D45">
                <w:rPr>
                  <w:rFonts w:ascii="Arial" w:hAnsi="Arial" w:cs="Arial"/>
                  <w:color w:val="000000"/>
                  <w:sz w:val="20"/>
                  <w:szCs w:val="20"/>
                </w:rPr>
                <w:delText>AXS Payment transaction</w:delText>
              </w:r>
            </w:del>
          </w:p>
        </w:tc>
        <w:tc>
          <w:tcPr>
            <w:tcW w:w="1854" w:type="dxa"/>
            <w:gridSpan w:val="4"/>
            <w:tcBorders>
              <w:top w:val="nil"/>
              <w:left w:val="nil"/>
              <w:bottom w:val="single" w:sz="4" w:space="0" w:color="auto"/>
              <w:right w:val="single" w:sz="4" w:space="0" w:color="auto"/>
            </w:tcBorders>
            <w:noWrap/>
            <w:vAlign w:val="center"/>
            <w:hideMark/>
            <w:tcPrChange w:id="1367"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4157A6F6" w14:textId="3A810D0E" w:rsidR="009B4BE3" w:rsidDel="002C0D45" w:rsidRDefault="009B4BE3" w:rsidP="00AA76BD">
            <w:pPr>
              <w:jc w:val="center"/>
              <w:rPr>
                <w:del w:id="1368" w:author="Ahmad Rafif" w:date="2025-09-23T21:09:00Z"/>
                <w:rFonts w:ascii="Arial" w:hAnsi="Arial" w:cs="Arial"/>
                <w:color w:val="000000"/>
                <w:sz w:val="20"/>
                <w:szCs w:val="20"/>
              </w:rPr>
            </w:pPr>
            <w:del w:id="1369" w:author="Ahmad Rafif" w:date="2025-09-23T21:09:00Z">
              <w:r w:rsidDel="002C0D45">
                <w:rPr>
                  <w:rFonts w:ascii="Arial" w:hAnsi="Arial" w:cs="Arial"/>
                  <w:color w:val="000000"/>
                  <w:sz w:val="20"/>
                  <w:szCs w:val="20"/>
                </w:rPr>
                <w:delText>49</w:delText>
              </w:r>
            </w:del>
          </w:p>
        </w:tc>
      </w:tr>
      <w:tr w:rsidR="009B4BE3" w:rsidDel="002C0D45" w14:paraId="11842719" w14:textId="5B6BC786" w:rsidTr="00E90F2D">
        <w:trPr>
          <w:trHeight w:val="288"/>
          <w:del w:id="1370" w:author="Ahmad Rafif" w:date="2025-09-23T21:09:00Z"/>
          <w:trPrChange w:id="1371"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372"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3C1D835F" w14:textId="0E880B04" w:rsidR="009B4BE3" w:rsidDel="002C0D45" w:rsidRDefault="009B4BE3">
            <w:pPr>
              <w:rPr>
                <w:del w:id="1373"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374"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5345B67E" w14:textId="78E8DC5A" w:rsidR="009B4BE3" w:rsidDel="002C0D45" w:rsidRDefault="009B4BE3">
            <w:pPr>
              <w:rPr>
                <w:del w:id="1375" w:author="Ahmad Rafif" w:date="2025-09-23T21:09:00Z"/>
                <w:rFonts w:ascii="Arial" w:hAnsi="Arial" w:cs="Arial"/>
                <w:color w:val="000000"/>
                <w:sz w:val="20"/>
                <w:szCs w:val="20"/>
              </w:rPr>
            </w:pPr>
            <w:del w:id="1376" w:author="Ahmad Rafif" w:date="2025-09-23T21:09:00Z">
              <w:r w:rsidDel="002C0D45">
                <w:rPr>
                  <w:rFonts w:ascii="Arial" w:hAnsi="Arial" w:cs="Arial"/>
                  <w:color w:val="000000"/>
                  <w:sz w:val="20"/>
                  <w:szCs w:val="20"/>
                </w:rPr>
                <w:delText>3.3.5.2.2</w:delText>
              </w:r>
            </w:del>
          </w:p>
        </w:tc>
        <w:tc>
          <w:tcPr>
            <w:tcW w:w="5136" w:type="dxa"/>
            <w:tcBorders>
              <w:top w:val="nil"/>
              <w:left w:val="nil"/>
              <w:bottom w:val="single" w:sz="4" w:space="0" w:color="auto"/>
              <w:right w:val="single" w:sz="4" w:space="0" w:color="auto"/>
            </w:tcBorders>
            <w:noWrap/>
            <w:vAlign w:val="center"/>
            <w:hideMark/>
            <w:tcPrChange w:id="1377"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3476D797" w14:textId="5C243795" w:rsidR="009B4BE3" w:rsidDel="002C0D45" w:rsidRDefault="009B4BE3">
            <w:pPr>
              <w:rPr>
                <w:del w:id="1378" w:author="Ahmad Rafif" w:date="2025-09-23T21:09:00Z"/>
                <w:rFonts w:ascii="Arial" w:hAnsi="Arial" w:cs="Arial"/>
                <w:color w:val="000000"/>
                <w:sz w:val="20"/>
                <w:szCs w:val="20"/>
              </w:rPr>
            </w:pPr>
            <w:del w:id="1379" w:author="Ahmad Rafif" w:date="2025-09-23T21:09:00Z">
              <w:r w:rsidDel="002C0D45">
                <w:rPr>
                  <w:rFonts w:ascii="Arial" w:hAnsi="Arial" w:cs="Arial"/>
                  <w:color w:val="000000"/>
                  <w:sz w:val="20"/>
                  <w:szCs w:val="20"/>
                </w:rPr>
                <w:delText>URAPG Payment transaction from AXS</w:delText>
              </w:r>
            </w:del>
          </w:p>
        </w:tc>
        <w:tc>
          <w:tcPr>
            <w:tcW w:w="1854" w:type="dxa"/>
            <w:gridSpan w:val="4"/>
            <w:tcBorders>
              <w:top w:val="nil"/>
              <w:left w:val="nil"/>
              <w:bottom w:val="single" w:sz="4" w:space="0" w:color="auto"/>
              <w:right w:val="single" w:sz="4" w:space="0" w:color="auto"/>
            </w:tcBorders>
            <w:noWrap/>
            <w:vAlign w:val="center"/>
            <w:hideMark/>
            <w:tcPrChange w:id="1380"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4E399133" w14:textId="4D80A5F7" w:rsidR="009B4BE3" w:rsidDel="002C0D45" w:rsidRDefault="009B4BE3" w:rsidP="00AA76BD">
            <w:pPr>
              <w:jc w:val="center"/>
              <w:rPr>
                <w:del w:id="1381" w:author="Ahmad Rafif" w:date="2025-09-23T21:09:00Z"/>
                <w:rFonts w:ascii="Arial" w:hAnsi="Arial" w:cs="Arial"/>
                <w:color w:val="000000"/>
                <w:sz w:val="20"/>
                <w:szCs w:val="20"/>
              </w:rPr>
            </w:pPr>
            <w:del w:id="1382" w:author="Ahmad Rafif" w:date="2025-09-23T21:09:00Z">
              <w:r w:rsidDel="002C0D45">
                <w:rPr>
                  <w:rFonts w:ascii="Arial" w:hAnsi="Arial" w:cs="Arial"/>
                  <w:color w:val="000000"/>
                  <w:sz w:val="20"/>
                  <w:szCs w:val="20"/>
                </w:rPr>
                <w:delText>49</w:delText>
              </w:r>
            </w:del>
          </w:p>
        </w:tc>
      </w:tr>
      <w:tr w:rsidR="009B4BE3" w:rsidDel="002C0D45" w14:paraId="0B9E9469" w14:textId="39C5AE9D" w:rsidTr="00E90F2D">
        <w:trPr>
          <w:trHeight w:val="288"/>
          <w:del w:id="1383" w:author="Ahmad Rafif" w:date="2025-09-23T21:09:00Z"/>
          <w:trPrChange w:id="1384" w:author="danupraset@gmail.com" w:date="2025-11-11T18:32:00Z">
            <w:trPr>
              <w:gridBefore w:val="1"/>
              <w:gridAfter w:val="0"/>
              <w:wAfter w:w="765" w:type="dxa"/>
              <w:trHeight w:val="288"/>
            </w:trPr>
          </w:trPrChange>
        </w:trPr>
        <w:tc>
          <w:tcPr>
            <w:tcW w:w="960" w:type="dxa"/>
            <w:gridSpan w:val="3"/>
            <w:vMerge w:val="restart"/>
            <w:tcBorders>
              <w:top w:val="nil"/>
              <w:left w:val="single" w:sz="4" w:space="0" w:color="auto"/>
              <w:bottom w:val="single" w:sz="4" w:space="0" w:color="auto"/>
              <w:right w:val="single" w:sz="4" w:space="0" w:color="auto"/>
            </w:tcBorders>
            <w:noWrap/>
            <w:vAlign w:val="center"/>
            <w:hideMark/>
            <w:tcPrChange w:id="1385" w:author="danupraset@gmail.com" w:date="2025-11-11T18:32:00Z">
              <w:tcPr>
                <w:tcW w:w="884" w:type="dxa"/>
                <w:gridSpan w:val="2"/>
                <w:vMerge w:val="restart"/>
                <w:tcBorders>
                  <w:top w:val="nil"/>
                  <w:left w:val="single" w:sz="4" w:space="0" w:color="auto"/>
                  <w:bottom w:val="single" w:sz="4" w:space="0" w:color="auto"/>
                  <w:right w:val="single" w:sz="4" w:space="0" w:color="auto"/>
                </w:tcBorders>
                <w:noWrap/>
                <w:vAlign w:val="center"/>
                <w:hideMark/>
              </w:tcPr>
            </w:tcPrChange>
          </w:tcPr>
          <w:p w14:paraId="15DCAE32" w14:textId="300EA5C9" w:rsidR="009B4BE3" w:rsidDel="002C0D45" w:rsidRDefault="009B4BE3">
            <w:pPr>
              <w:jc w:val="center"/>
              <w:rPr>
                <w:del w:id="1386" w:author="Ahmad Rafif" w:date="2025-09-23T21:09:00Z"/>
                <w:rFonts w:ascii="Arial" w:hAnsi="Arial" w:cs="Arial"/>
                <w:color w:val="000000"/>
                <w:sz w:val="20"/>
                <w:szCs w:val="20"/>
              </w:rPr>
            </w:pPr>
            <w:del w:id="1387" w:author="Ahmad Rafif" w:date="2025-09-23T21:09:00Z">
              <w:r w:rsidDel="002C0D45">
                <w:rPr>
                  <w:rFonts w:ascii="Arial" w:hAnsi="Arial" w:cs="Arial"/>
                  <w:color w:val="000000"/>
                  <w:sz w:val="20"/>
                  <w:szCs w:val="20"/>
                </w:rPr>
                <w:delText>4</w:delText>
              </w:r>
            </w:del>
          </w:p>
        </w:tc>
        <w:tc>
          <w:tcPr>
            <w:tcW w:w="6486" w:type="dxa"/>
            <w:gridSpan w:val="6"/>
            <w:tcBorders>
              <w:top w:val="single" w:sz="4" w:space="0" w:color="auto"/>
              <w:left w:val="nil"/>
              <w:bottom w:val="single" w:sz="4" w:space="0" w:color="auto"/>
              <w:right w:val="single" w:sz="4" w:space="0" w:color="auto"/>
            </w:tcBorders>
            <w:noWrap/>
            <w:vAlign w:val="center"/>
            <w:hideMark/>
            <w:tcPrChange w:id="1388" w:author="danupraset@gmail.com" w:date="2025-11-11T18:32:00Z">
              <w:tcPr>
                <w:tcW w:w="6131" w:type="dxa"/>
                <w:gridSpan w:val="9"/>
                <w:tcBorders>
                  <w:top w:val="single" w:sz="4" w:space="0" w:color="auto"/>
                  <w:left w:val="nil"/>
                  <w:bottom w:val="single" w:sz="4" w:space="0" w:color="auto"/>
                  <w:right w:val="single" w:sz="4" w:space="0" w:color="auto"/>
                </w:tcBorders>
                <w:noWrap/>
                <w:vAlign w:val="center"/>
                <w:hideMark/>
              </w:tcPr>
            </w:tcPrChange>
          </w:tcPr>
          <w:p w14:paraId="4E136BE9" w14:textId="7FA59D34" w:rsidR="009B4BE3" w:rsidDel="002C0D45" w:rsidRDefault="009B4BE3">
            <w:pPr>
              <w:rPr>
                <w:del w:id="1389" w:author="Ahmad Rafif" w:date="2025-09-23T21:09:00Z"/>
                <w:rFonts w:ascii="Arial" w:hAnsi="Arial" w:cs="Arial"/>
                <w:color w:val="000000"/>
                <w:sz w:val="20"/>
                <w:szCs w:val="20"/>
              </w:rPr>
            </w:pPr>
            <w:del w:id="1390" w:author="Ahmad Rafif" w:date="2025-09-23T21:09:00Z">
              <w:r w:rsidDel="002C0D45">
                <w:rPr>
                  <w:rFonts w:ascii="Arial" w:hAnsi="Arial" w:cs="Arial"/>
                  <w:color w:val="000000"/>
                  <w:sz w:val="20"/>
                  <w:szCs w:val="20"/>
                </w:rPr>
                <w:delText>Update payment status from Internet to Intranet</w:delText>
              </w:r>
            </w:del>
          </w:p>
        </w:tc>
        <w:tc>
          <w:tcPr>
            <w:tcW w:w="1854" w:type="dxa"/>
            <w:gridSpan w:val="4"/>
            <w:tcBorders>
              <w:top w:val="nil"/>
              <w:left w:val="nil"/>
              <w:bottom w:val="single" w:sz="4" w:space="0" w:color="auto"/>
              <w:right w:val="single" w:sz="4" w:space="0" w:color="auto"/>
            </w:tcBorders>
            <w:noWrap/>
            <w:vAlign w:val="center"/>
            <w:hideMark/>
            <w:tcPrChange w:id="1391"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5A1FA8E1" w14:textId="296C45FC" w:rsidR="009B4BE3" w:rsidDel="002C0D45" w:rsidRDefault="009B4BE3" w:rsidP="00AA76BD">
            <w:pPr>
              <w:jc w:val="center"/>
              <w:rPr>
                <w:del w:id="1392" w:author="Ahmad Rafif" w:date="2025-09-23T21:09:00Z"/>
                <w:rFonts w:ascii="Arial" w:hAnsi="Arial" w:cs="Arial"/>
                <w:color w:val="000000"/>
                <w:sz w:val="20"/>
                <w:szCs w:val="20"/>
              </w:rPr>
            </w:pPr>
            <w:del w:id="1393" w:author="Ahmad Rafif" w:date="2025-09-23T21:09:00Z">
              <w:r w:rsidDel="002C0D45">
                <w:rPr>
                  <w:rFonts w:ascii="Arial" w:hAnsi="Arial" w:cs="Arial"/>
                  <w:color w:val="000000"/>
                  <w:sz w:val="20"/>
                  <w:szCs w:val="20"/>
                </w:rPr>
                <w:delText>50</w:delText>
              </w:r>
            </w:del>
          </w:p>
        </w:tc>
      </w:tr>
      <w:tr w:rsidR="009B4BE3" w:rsidDel="002C0D45" w14:paraId="0B00CA7B" w14:textId="7BA38172" w:rsidTr="00E90F2D">
        <w:trPr>
          <w:trHeight w:val="288"/>
          <w:del w:id="1394" w:author="Ahmad Rafif" w:date="2025-09-23T21:09:00Z"/>
          <w:trPrChange w:id="1395"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396"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5DB03D5C" w14:textId="6FC87D3F" w:rsidR="009B4BE3" w:rsidDel="002C0D45" w:rsidRDefault="009B4BE3">
            <w:pPr>
              <w:rPr>
                <w:del w:id="1397"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398"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4D2EDB9F" w14:textId="50C4EC24" w:rsidR="009B4BE3" w:rsidDel="002C0D45" w:rsidRDefault="009B4BE3">
            <w:pPr>
              <w:rPr>
                <w:del w:id="1399" w:author="Ahmad Rafif" w:date="2025-09-23T21:09:00Z"/>
                <w:rFonts w:ascii="Arial" w:hAnsi="Arial" w:cs="Arial"/>
                <w:color w:val="000000"/>
                <w:sz w:val="20"/>
                <w:szCs w:val="20"/>
              </w:rPr>
            </w:pPr>
            <w:del w:id="1400" w:author="Ahmad Rafif" w:date="2025-09-23T21:09:00Z">
              <w:r w:rsidDel="002C0D45">
                <w:rPr>
                  <w:rFonts w:ascii="Arial" w:hAnsi="Arial" w:cs="Arial"/>
                  <w:color w:val="000000"/>
                  <w:sz w:val="20"/>
                  <w:szCs w:val="20"/>
                </w:rPr>
                <w:delText>4.1</w:delText>
              </w:r>
            </w:del>
          </w:p>
        </w:tc>
        <w:tc>
          <w:tcPr>
            <w:tcW w:w="5136" w:type="dxa"/>
            <w:tcBorders>
              <w:top w:val="nil"/>
              <w:left w:val="nil"/>
              <w:bottom w:val="single" w:sz="4" w:space="0" w:color="auto"/>
              <w:right w:val="single" w:sz="4" w:space="0" w:color="auto"/>
            </w:tcBorders>
            <w:noWrap/>
            <w:vAlign w:val="center"/>
            <w:hideMark/>
            <w:tcPrChange w:id="1401"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19AC3D81" w14:textId="08EEC340" w:rsidR="009B4BE3" w:rsidDel="002C0D45" w:rsidRDefault="009B4BE3">
            <w:pPr>
              <w:rPr>
                <w:del w:id="1402" w:author="Ahmad Rafif" w:date="2025-09-23T21:09:00Z"/>
                <w:rFonts w:ascii="Arial" w:hAnsi="Arial" w:cs="Arial"/>
                <w:color w:val="000000"/>
                <w:sz w:val="20"/>
                <w:szCs w:val="20"/>
              </w:rPr>
            </w:pPr>
            <w:del w:id="1403" w:author="Ahmad Rafif" w:date="2025-09-23T21:09:00Z">
              <w:r w:rsidDel="002C0D45">
                <w:rPr>
                  <w:rFonts w:ascii="Arial" w:hAnsi="Arial" w:cs="Arial"/>
                  <w:color w:val="000000"/>
                  <w:sz w:val="20"/>
                  <w:szCs w:val="20"/>
                </w:rPr>
                <w:delText>Use Case</w:delText>
              </w:r>
            </w:del>
          </w:p>
        </w:tc>
        <w:tc>
          <w:tcPr>
            <w:tcW w:w="1854" w:type="dxa"/>
            <w:gridSpan w:val="4"/>
            <w:tcBorders>
              <w:top w:val="nil"/>
              <w:left w:val="nil"/>
              <w:bottom w:val="single" w:sz="4" w:space="0" w:color="auto"/>
              <w:right w:val="single" w:sz="4" w:space="0" w:color="auto"/>
            </w:tcBorders>
            <w:noWrap/>
            <w:vAlign w:val="center"/>
            <w:hideMark/>
            <w:tcPrChange w:id="1404"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7FC03010" w14:textId="08F35F81" w:rsidR="009B4BE3" w:rsidDel="002C0D45" w:rsidRDefault="009B4BE3" w:rsidP="00AA76BD">
            <w:pPr>
              <w:jc w:val="center"/>
              <w:rPr>
                <w:del w:id="1405" w:author="Ahmad Rafif" w:date="2025-09-23T21:09:00Z"/>
                <w:rFonts w:ascii="Arial" w:hAnsi="Arial" w:cs="Arial"/>
                <w:color w:val="000000"/>
                <w:sz w:val="20"/>
                <w:szCs w:val="20"/>
              </w:rPr>
            </w:pPr>
            <w:del w:id="1406" w:author="Ahmad Rafif" w:date="2025-09-23T21:09:00Z">
              <w:r w:rsidDel="002C0D45">
                <w:rPr>
                  <w:rFonts w:ascii="Arial" w:hAnsi="Arial" w:cs="Arial"/>
                  <w:color w:val="000000"/>
                  <w:sz w:val="20"/>
                  <w:szCs w:val="20"/>
                </w:rPr>
                <w:delText>51</w:delText>
              </w:r>
            </w:del>
          </w:p>
        </w:tc>
      </w:tr>
      <w:tr w:rsidR="009B4BE3" w:rsidDel="002C0D45" w14:paraId="1E21B57E" w14:textId="1B3D5FBF" w:rsidTr="00E90F2D">
        <w:trPr>
          <w:trHeight w:val="288"/>
          <w:del w:id="1407" w:author="Ahmad Rafif" w:date="2025-09-23T21:09:00Z"/>
          <w:trPrChange w:id="1408"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409"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38647D1E" w14:textId="4AA9EB59" w:rsidR="009B4BE3" w:rsidDel="002C0D45" w:rsidRDefault="009B4BE3">
            <w:pPr>
              <w:rPr>
                <w:del w:id="1410"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411"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0220B6BA" w14:textId="3E9C5147" w:rsidR="009B4BE3" w:rsidDel="002C0D45" w:rsidRDefault="009B4BE3">
            <w:pPr>
              <w:rPr>
                <w:del w:id="1412" w:author="Ahmad Rafif" w:date="2025-09-23T21:09:00Z"/>
                <w:rFonts w:ascii="Arial" w:hAnsi="Arial" w:cs="Arial"/>
                <w:color w:val="000000"/>
                <w:sz w:val="20"/>
                <w:szCs w:val="20"/>
              </w:rPr>
            </w:pPr>
            <w:del w:id="1413" w:author="Ahmad Rafif" w:date="2025-09-23T21:09:00Z">
              <w:r w:rsidDel="002C0D45">
                <w:rPr>
                  <w:rFonts w:ascii="Arial" w:hAnsi="Arial" w:cs="Arial"/>
                  <w:color w:val="000000"/>
                  <w:sz w:val="20"/>
                  <w:szCs w:val="20"/>
                </w:rPr>
                <w:delText>4.2</w:delText>
              </w:r>
            </w:del>
          </w:p>
        </w:tc>
        <w:tc>
          <w:tcPr>
            <w:tcW w:w="5136" w:type="dxa"/>
            <w:tcBorders>
              <w:top w:val="nil"/>
              <w:left w:val="nil"/>
              <w:bottom w:val="single" w:sz="4" w:space="0" w:color="auto"/>
              <w:right w:val="single" w:sz="4" w:space="0" w:color="auto"/>
            </w:tcBorders>
            <w:noWrap/>
            <w:vAlign w:val="center"/>
            <w:hideMark/>
            <w:tcPrChange w:id="1414"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3C0EB458" w14:textId="6C1DB90B" w:rsidR="009B4BE3" w:rsidDel="002C0D45" w:rsidRDefault="009B4BE3">
            <w:pPr>
              <w:rPr>
                <w:del w:id="1415" w:author="Ahmad Rafif" w:date="2025-09-23T21:09:00Z"/>
                <w:rFonts w:ascii="Arial" w:hAnsi="Arial" w:cs="Arial"/>
                <w:color w:val="000000"/>
                <w:sz w:val="20"/>
                <w:szCs w:val="20"/>
              </w:rPr>
            </w:pPr>
            <w:del w:id="1416" w:author="Ahmad Rafif" w:date="2025-09-23T21:09:00Z">
              <w:r w:rsidDel="002C0D45">
                <w:rPr>
                  <w:rFonts w:ascii="Arial" w:hAnsi="Arial" w:cs="Arial"/>
                  <w:color w:val="000000"/>
                  <w:sz w:val="20"/>
                  <w:szCs w:val="20"/>
                </w:rPr>
                <w:delText>High Level Flow</w:delText>
              </w:r>
            </w:del>
          </w:p>
        </w:tc>
        <w:tc>
          <w:tcPr>
            <w:tcW w:w="1854" w:type="dxa"/>
            <w:gridSpan w:val="4"/>
            <w:tcBorders>
              <w:top w:val="nil"/>
              <w:left w:val="nil"/>
              <w:bottom w:val="single" w:sz="4" w:space="0" w:color="auto"/>
              <w:right w:val="single" w:sz="4" w:space="0" w:color="auto"/>
            </w:tcBorders>
            <w:noWrap/>
            <w:vAlign w:val="center"/>
            <w:hideMark/>
            <w:tcPrChange w:id="1417"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1B296559" w14:textId="742A70FC" w:rsidR="009B4BE3" w:rsidDel="002C0D45" w:rsidRDefault="009B4BE3" w:rsidP="00AA76BD">
            <w:pPr>
              <w:jc w:val="center"/>
              <w:rPr>
                <w:del w:id="1418" w:author="Ahmad Rafif" w:date="2025-09-23T21:09:00Z"/>
                <w:rFonts w:ascii="Arial" w:hAnsi="Arial" w:cs="Arial"/>
                <w:color w:val="000000"/>
                <w:sz w:val="20"/>
                <w:szCs w:val="20"/>
              </w:rPr>
            </w:pPr>
            <w:del w:id="1419" w:author="Ahmad Rafif" w:date="2025-09-23T21:09:00Z">
              <w:r w:rsidDel="002C0D45">
                <w:rPr>
                  <w:rFonts w:ascii="Arial" w:hAnsi="Arial" w:cs="Arial"/>
                  <w:color w:val="000000"/>
                  <w:sz w:val="20"/>
                  <w:szCs w:val="20"/>
                </w:rPr>
                <w:delText>52</w:delText>
              </w:r>
            </w:del>
          </w:p>
        </w:tc>
      </w:tr>
      <w:tr w:rsidR="009B4BE3" w:rsidDel="002C0D45" w14:paraId="7B1B5C48" w14:textId="7E36E427" w:rsidTr="00E90F2D">
        <w:trPr>
          <w:trHeight w:val="288"/>
          <w:del w:id="1420" w:author="Ahmad Rafif" w:date="2025-09-23T21:09:00Z"/>
          <w:trPrChange w:id="1421"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422"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0E3C520E" w14:textId="1C8EE0F4" w:rsidR="009B4BE3" w:rsidDel="002C0D45" w:rsidRDefault="009B4BE3">
            <w:pPr>
              <w:rPr>
                <w:del w:id="1423"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424"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3B24AE2A" w14:textId="5776D836" w:rsidR="009B4BE3" w:rsidDel="002C0D45" w:rsidRDefault="009B4BE3">
            <w:pPr>
              <w:rPr>
                <w:del w:id="1425" w:author="Ahmad Rafif" w:date="2025-09-23T21:09:00Z"/>
                <w:rFonts w:ascii="Arial" w:hAnsi="Arial" w:cs="Arial"/>
                <w:color w:val="000000"/>
                <w:sz w:val="20"/>
                <w:szCs w:val="20"/>
              </w:rPr>
            </w:pPr>
            <w:del w:id="1426" w:author="Ahmad Rafif" w:date="2025-09-23T21:09:00Z">
              <w:r w:rsidDel="002C0D45">
                <w:rPr>
                  <w:rFonts w:ascii="Arial" w:hAnsi="Arial" w:cs="Arial"/>
                  <w:color w:val="000000"/>
                  <w:sz w:val="20"/>
                  <w:szCs w:val="20"/>
                </w:rPr>
                <w:delText>4.2.1</w:delText>
              </w:r>
            </w:del>
          </w:p>
        </w:tc>
        <w:tc>
          <w:tcPr>
            <w:tcW w:w="5136" w:type="dxa"/>
            <w:tcBorders>
              <w:top w:val="nil"/>
              <w:left w:val="nil"/>
              <w:bottom w:val="single" w:sz="4" w:space="0" w:color="auto"/>
              <w:right w:val="single" w:sz="4" w:space="0" w:color="auto"/>
            </w:tcBorders>
            <w:noWrap/>
            <w:vAlign w:val="center"/>
            <w:hideMark/>
            <w:tcPrChange w:id="1427"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093A5B40" w14:textId="201955BD" w:rsidR="009B4BE3" w:rsidDel="002C0D45" w:rsidRDefault="009B4BE3">
            <w:pPr>
              <w:rPr>
                <w:del w:id="1428" w:author="Ahmad Rafif" w:date="2025-09-23T21:09:00Z"/>
                <w:rFonts w:ascii="Arial" w:hAnsi="Arial" w:cs="Arial"/>
                <w:color w:val="000000"/>
                <w:sz w:val="20"/>
                <w:szCs w:val="20"/>
              </w:rPr>
            </w:pPr>
            <w:del w:id="1429" w:author="Ahmad Rafif" w:date="2025-09-23T21:09:00Z">
              <w:r w:rsidDel="002C0D45">
                <w:rPr>
                  <w:rFonts w:ascii="Arial" w:hAnsi="Arial" w:cs="Arial"/>
                  <w:color w:val="000000"/>
                  <w:sz w:val="20"/>
                  <w:szCs w:val="20"/>
                </w:rPr>
                <w:delText>Design Rationale</w:delText>
              </w:r>
            </w:del>
          </w:p>
        </w:tc>
        <w:tc>
          <w:tcPr>
            <w:tcW w:w="1854" w:type="dxa"/>
            <w:gridSpan w:val="4"/>
            <w:tcBorders>
              <w:top w:val="nil"/>
              <w:left w:val="nil"/>
              <w:bottom w:val="single" w:sz="4" w:space="0" w:color="auto"/>
              <w:right w:val="single" w:sz="4" w:space="0" w:color="auto"/>
            </w:tcBorders>
            <w:noWrap/>
            <w:vAlign w:val="center"/>
            <w:hideMark/>
            <w:tcPrChange w:id="1430"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1ECB5F7F" w14:textId="635991AF" w:rsidR="009B4BE3" w:rsidDel="002C0D45" w:rsidRDefault="009B4BE3" w:rsidP="00AA76BD">
            <w:pPr>
              <w:jc w:val="center"/>
              <w:rPr>
                <w:del w:id="1431" w:author="Ahmad Rafif" w:date="2025-09-23T21:09:00Z"/>
                <w:rFonts w:ascii="Arial" w:hAnsi="Arial" w:cs="Arial"/>
                <w:color w:val="000000"/>
                <w:sz w:val="20"/>
                <w:szCs w:val="20"/>
              </w:rPr>
            </w:pPr>
            <w:del w:id="1432" w:author="Ahmad Rafif" w:date="2025-09-23T21:09:00Z">
              <w:r w:rsidDel="002C0D45">
                <w:rPr>
                  <w:rFonts w:ascii="Arial" w:hAnsi="Arial" w:cs="Arial"/>
                  <w:color w:val="000000"/>
                  <w:sz w:val="20"/>
                  <w:szCs w:val="20"/>
                </w:rPr>
                <w:delText>53</w:delText>
              </w:r>
            </w:del>
          </w:p>
        </w:tc>
      </w:tr>
      <w:tr w:rsidR="009B4BE3" w:rsidDel="002C0D45" w14:paraId="48141773" w14:textId="291BD38C" w:rsidTr="00E90F2D">
        <w:trPr>
          <w:trHeight w:val="288"/>
          <w:del w:id="1433" w:author="Ahmad Rafif" w:date="2025-09-23T21:09:00Z"/>
          <w:trPrChange w:id="1434"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435"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63B02B7E" w14:textId="1ADB967E" w:rsidR="009B4BE3" w:rsidDel="002C0D45" w:rsidRDefault="009B4BE3">
            <w:pPr>
              <w:rPr>
                <w:del w:id="1436"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437"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78816BFE" w14:textId="48241E43" w:rsidR="009B4BE3" w:rsidDel="002C0D45" w:rsidRDefault="009B4BE3">
            <w:pPr>
              <w:rPr>
                <w:del w:id="1438" w:author="Ahmad Rafif" w:date="2025-09-23T21:09:00Z"/>
                <w:rFonts w:ascii="Arial" w:hAnsi="Arial" w:cs="Arial"/>
                <w:color w:val="000000"/>
                <w:sz w:val="20"/>
                <w:szCs w:val="20"/>
              </w:rPr>
            </w:pPr>
            <w:del w:id="1439" w:author="Ahmad Rafif" w:date="2025-09-23T21:09:00Z">
              <w:r w:rsidDel="002C0D45">
                <w:rPr>
                  <w:rFonts w:ascii="Arial" w:hAnsi="Arial" w:cs="Arial"/>
                  <w:color w:val="000000"/>
                  <w:sz w:val="20"/>
                  <w:szCs w:val="20"/>
                </w:rPr>
                <w:delText>4.2.1.1</w:delText>
              </w:r>
            </w:del>
          </w:p>
        </w:tc>
        <w:tc>
          <w:tcPr>
            <w:tcW w:w="5136" w:type="dxa"/>
            <w:tcBorders>
              <w:top w:val="nil"/>
              <w:left w:val="nil"/>
              <w:bottom w:val="single" w:sz="4" w:space="0" w:color="auto"/>
              <w:right w:val="single" w:sz="4" w:space="0" w:color="auto"/>
            </w:tcBorders>
            <w:noWrap/>
            <w:vAlign w:val="center"/>
            <w:hideMark/>
            <w:tcPrChange w:id="1440"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1818ECB5" w14:textId="0742A975" w:rsidR="009B4BE3" w:rsidDel="002C0D45" w:rsidRDefault="009B4BE3">
            <w:pPr>
              <w:rPr>
                <w:del w:id="1441" w:author="Ahmad Rafif" w:date="2025-09-23T21:09:00Z"/>
                <w:rFonts w:ascii="Arial" w:hAnsi="Arial" w:cs="Arial"/>
                <w:color w:val="000000"/>
                <w:sz w:val="20"/>
                <w:szCs w:val="20"/>
              </w:rPr>
            </w:pPr>
            <w:del w:id="1442" w:author="Ahmad Rafif" w:date="2025-09-23T21:09:00Z">
              <w:r w:rsidDel="002C0D45">
                <w:rPr>
                  <w:rFonts w:ascii="Arial" w:hAnsi="Arial" w:cs="Arial"/>
                  <w:color w:val="000000"/>
                  <w:sz w:val="20"/>
                  <w:szCs w:val="20"/>
                </w:rPr>
                <w:delText>Mechanism</w:delText>
              </w:r>
            </w:del>
          </w:p>
        </w:tc>
        <w:tc>
          <w:tcPr>
            <w:tcW w:w="1854" w:type="dxa"/>
            <w:gridSpan w:val="4"/>
            <w:tcBorders>
              <w:top w:val="nil"/>
              <w:left w:val="nil"/>
              <w:bottom w:val="single" w:sz="4" w:space="0" w:color="auto"/>
              <w:right w:val="single" w:sz="4" w:space="0" w:color="auto"/>
            </w:tcBorders>
            <w:noWrap/>
            <w:vAlign w:val="center"/>
            <w:hideMark/>
            <w:tcPrChange w:id="1443"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0F3D91EE" w14:textId="7402C3BB" w:rsidR="009B4BE3" w:rsidDel="002C0D45" w:rsidRDefault="009B4BE3" w:rsidP="00AA76BD">
            <w:pPr>
              <w:jc w:val="center"/>
              <w:rPr>
                <w:del w:id="1444" w:author="Ahmad Rafif" w:date="2025-09-23T21:09:00Z"/>
                <w:rFonts w:ascii="Arial" w:hAnsi="Arial" w:cs="Arial"/>
                <w:color w:val="000000"/>
                <w:sz w:val="20"/>
                <w:szCs w:val="20"/>
              </w:rPr>
            </w:pPr>
            <w:del w:id="1445" w:author="Ahmad Rafif" w:date="2025-09-23T21:09:00Z">
              <w:r w:rsidDel="002C0D45">
                <w:rPr>
                  <w:rFonts w:ascii="Arial" w:hAnsi="Arial" w:cs="Arial"/>
                  <w:color w:val="000000"/>
                  <w:sz w:val="20"/>
                  <w:szCs w:val="20"/>
                </w:rPr>
                <w:delText>53</w:delText>
              </w:r>
            </w:del>
          </w:p>
        </w:tc>
      </w:tr>
      <w:tr w:rsidR="009B4BE3" w:rsidDel="002C0D45" w14:paraId="69C81192" w14:textId="05EE263E" w:rsidTr="00E90F2D">
        <w:trPr>
          <w:trHeight w:val="288"/>
          <w:del w:id="1446" w:author="Ahmad Rafif" w:date="2025-09-23T21:09:00Z"/>
          <w:trPrChange w:id="1447"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448"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45D47543" w14:textId="2B8F6A04" w:rsidR="009B4BE3" w:rsidDel="002C0D45" w:rsidRDefault="009B4BE3">
            <w:pPr>
              <w:rPr>
                <w:del w:id="1449"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450"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02A3670E" w14:textId="18733539" w:rsidR="009B4BE3" w:rsidDel="002C0D45" w:rsidRDefault="009B4BE3">
            <w:pPr>
              <w:rPr>
                <w:del w:id="1451" w:author="Ahmad Rafif" w:date="2025-09-23T21:09:00Z"/>
                <w:rFonts w:ascii="Arial" w:hAnsi="Arial" w:cs="Arial"/>
                <w:color w:val="000000"/>
                <w:sz w:val="20"/>
                <w:szCs w:val="20"/>
              </w:rPr>
            </w:pPr>
            <w:del w:id="1452" w:author="Ahmad Rafif" w:date="2025-09-23T21:09:00Z">
              <w:r w:rsidDel="002C0D45">
                <w:rPr>
                  <w:rFonts w:ascii="Arial" w:hAnsi="Arial" w:cs="Arial"/>
                  <w:color w:val="000000"/>
                  <w:sz w:val="20"/>
                  <w:szCs w:val="20"/>
                </w:rPr>
                <w:delText>4.2.1.2</w:delText>
              </w:r>
            </w:del>
          </w:p>
        </w:tc>
        <w:tc>
          <w:tcPr>
            <w:tcW w:w="5136" w:type="dxa"/>
            <w:tcBorders>
              <w:top w:val="nil"/>
              <w:left w:val="nil"/>
              <w:bottom w:val="single" w:sz="4" w:space="0" w:color="auto"/>
              <w:right w:val="single" w:sz="4" w:space="0" w:color="auto"/>
            </w:tcBorders>
            <w:noWrap/>
            <w:vAlign w:val="center"/>
            <w:hideMark/>
            <w:tcPrChange w:id="1453"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51B54426" w14:textId="66D6C5C0" w:rsidR="009B4BE3" w:rsidDel="002C0D45" w:rsidRDefault="009B4BE3">
            <w:pPr>
              <w:rPr>
                <w:del w:id="1454" w:author="Ahmad Rafif" w:date="2025-09-23T21:09:00Z"/>
                <w:rFonts w:ascii="Arial" w:hAnsi="Arial" w:cs="Arial"/>
                <w:color w:val="000000"/>
                <w:sz w:val="20"/>
                <w:szCs w:val="20"/>
              </w:rPr>
            </w:pPr>
            <w:del w:id="1455" w:author="Ahmad Rafif" w:date="2025-09-23T21:09:00Z">
              <w:r w:rsidDel="002C0D45">
                <w:rPr>
                  <w:rFonts w:ascii="Arial" w:hAnsi="Arial" w:cs="Arial"/>
                  <w:color w:val="000000"/>
                  <w:sz w:val="20"/>
                  <w:szCs w:val="20"/>
                </w:rPr>
                <w:delText>Advantage</w:delText>
              </w:r>
            </w:del>
          </w:p>
        </w:tc>
        <w:tc>
          <w:tcPr>
            <w:tcW w:w="1854" w:type="dxa"/>
            <w:gridSpan w:val="4"/>
            <w:tcBorders>
              <w:top w:val="nil"/>
              <w:left w:val="nil"/>
              <w:bottom w:val="single" w:sz="4" w:space="0" w:color="auto"/>
              <w:right w:val="single" w:sz="4" w:space="0" w:color="auto"/>
            </w:tcBorders>
            <w:noWrap/>
            <w:vAlign w:val="center"/>
            <w:hideMark/>
            <w:tcPrChange w:id="1456"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32044B43" w14:textId="72356845" w:rsidR="009B4BE3" w:rsidDel="002C0D45" w:rsidRDefault="009B4BE3" w:rsidP="00AA76BD">
            <w:pPr>
              <w:jc w:val="center"/>
              <w:rPr>
                <w:del w:id="1457" w:author="Ahmad Rafif" w:date="2025-09-23T21:09:00Z"/>
                <w:rFonts w:ascii="Arial" w:hAnsi="Arial" w:cs="Arial"/>
                <w:color w:val="000000"/>
                <w:sz w:val="20"/>
                <w:szCs w:val="20"/>
              </w:rPr>
            </w:pPr>
            <w:del w:id="1458" w:author="Ahmad Rafif" w:date="2025-09-23T21:09:00Z">
              <w:r w:rsidDel="002C0D45">
                <w:rPr>
                  <w:rFonts w:ascii="Arial" w:hAnsi="Arial" w:cs="Arial"/>
                  <w:color w:val="000000"/>
                  <w:sz w:val="20"/>
                  <w:szCs w:val="20"/>
                </w:rPr>
                <w:delText>53</w:delText>
              </w:r>
            </w:del>
          </w:p>
        </w:tc>
      </w:tr>
      <w:tr w:rsidR="009B4BE3" w:rsidDel="002C0D45" w14:paraId="66DEE393" w14:textId="26EB2205" w:rsidTr="00E90F2D">
        <w:trPr>
          <w:trHeight w:val="288"/>
          <w:del w:id="1459" w:author="Ahmad Rafif" w:date="2025-09-23T21:09:00Z"/>
          <w:trPrChange w:id="1460"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461"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3B56EBC6" w14:textId="1C3DBFB7" w:rsidR="009B4BE3" w:rsidDel="002C0D45" w:rsidRDefault="009B4BE3">
            <w:pPr>
              <w:rPr>
                <w:del w:id="1462"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463"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109FEDB0" w14:textId="30D9E2CE" w:rsidR="009B4BE3" w:rsidDel="002C0D45" w:rsidRDefault="009B4BE3">
            <w:pPr>
              <w:rPr>
                <w:del w:id="1464" w:author="Ahmad Rafif" w:date="2025-09-23T21:09:00Z"/>
                <w:rFonts w:ascii="Arial" w:hAnsi="Arial" w:cs="Arial"/>
                <w:color w:val="000000"/>
                <w:sz w:val="20"/>
                <w:szCs w:val="20"/>
              </w:rPr>
            </w:pPr>
            <w:del w:id="1465" w:author="Ahmad Rafif" w:date="2025-09-23T21:09:00Z">
              <w:r w:rsidDel="002C0D45">
                <w:rPr>
                  <w:rFonts w:ascii="Arial" w:hAnsi="Arial" w:cs="Arial"/>
                  <w:color w:val="000000"/>
                  <w:sz w:val="20"/>
                  <w:szCs w:val="20"/>
                </w:rPr>
                <w:delText>4.2.1.3</w:delText>
              </w:r>
            </w:del>
          </w:p>
        </w:tc>
        <w:tc>
          <w:tcPr>
            <w:tcW w:w="5136" w:type="dxa"/>
            <w:tcBorders>
              <w:top w:val="nil"/>
              <w:left w:val="nil"/>
              <w:bottom w:val="single" w:sz="4" w:space="0" w:color="auto"/>
              <w:right w:val="single" w:sz="4" w:space="0" w:color="auto"/>
            </w:tcBorders>
            <w:noWrap/>
            <w:vAlign w:val="center"/>
            <w:hideMark/>
            <w:tcPrChange w:id="1466"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626E3BD9" w14:textId="4CD1E22F" w:rsidR="009B4BE3" w:rsidDel="002C0D45" w:rsidRDefault="009B4BE3">
            <w:pPr>
              <w:rPr>
                <w:del w:id="1467" w:author="Ahmad Rafif" w:date="2025-09-23T21:09:00Z"/>
                <w:rFonts w:ascii="Arial" w:hAnsi="Arial" w:cs="Arial"/>
                <w:color w:val="000000"/>
                <w:sz w:val="20"/>
                <w:szCs w:val="20"/>
              </w:rPr>
            </w:pPr>
            <w:del w:id="1468" w:author="Ahmad Rafif" w:date="2025-09-23T21:09:00Z">
              <w:r w:rsidDel="002C0D45">
                <w:rPr>
                  <w:rFonts w:ascii="Arial" w:hAnsi="Arial" w:cs="Arial"/>
                  <w:color w:val="000000"/>
                  <w:sz w:val="20"/>
                  <w:szCs w:val="20"/>
                </w:rPr>
                <w:delText>Weakness and Mitigation</w:delText>
              </w:r>
            </w:del>
          </w:p>
        </w:tc>
        <w:tc>
          <w:tcPr>
            <w:tcW w:w="1854" w:type="dxa"/>
            <w:gridSpan w:val="4"/>
            <w:tcBorders>
              <w:top w:val="nil"/>
              <w:left w:val="nil"/>
              <w:bottom w:val="single" w:sz="4" w:space="0" w:color="auto"/>
              <w:right w:val="single" w:sz="4" w:space="0" w:color="auto"/>
            </w:tcBorders>
            <w:noWrap/>
            <w:vAlign w:val="center"/>
            <w:hideMark/>
            <w:tcPrChange w:id="1469"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39FAD58A" w14:textId="4650DAEA" w:rsidR="009B4BE3" w:rsidDel="002C0D45" w:rsidRDefault="009B4BE3" w:rsidP="00AA76BD">
            <w:pPr>
              <w:jc w:val="center"/>
              <w:rPr>
                <w:del w:id="1470" w:author="Ahmad Rafif" w:date="2025-09-23T21:09:00Z"/>
                <w:rFonts w:ascii="Arial" w:hAnsi="Arial" w:cs="Arial"/>
                <w:color w:val="000000"/>
                <w:sz w:val="20"/>
                <w:szCs w:val="20"/>
              </w:rPr>
            </w:pPr>
            <w:del w:id="1471" w:author="Ahmad Rafif" w:date="2025-09-23T21:09:00Z">
              <w:r w:rsidDel="002C0D45">
                <w:rPr>
                  <w:rFonts w:ascii="Arial" w:hAnsi="Arial" w:cs="Arial"/>
                  <w:color w:val="000000"/>
                  <w:sz w:val="20"/>
                  <w:szCs w:val="20"/>
                </w:rPr>
                <w:delText>53</w:delText>
              </w:r>
            </w:del>
          </w:p>
        </w:tc>
      </w:tr>
      <w:tr w:rsidR="009B4BE3" w:rsidDel="002C0D45" w14:paraId="024BAE44" w14:textId="2E5AC851" w:rsidTr="00E90F2D">
        <w:trPr>
          <w:trHeight w:val="288"/>
          <w:del w:id="1472" w:author="Ahmad Rafif" w:date="2025-09-23T21:09:00Z"/>
          <w:trPrChange w:id="1473"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474"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0FCD7372" w14:textId="2584D995" w:rsidR="009B4BE3" w:rsidDel="002C0D45" w:rsidRDefault="009B4BE3">
            <w:pPr>
              <w:rPr>
                <w:del w:id="1475"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476"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57D28540" w14:textId="1DBAF1D5" w:rsidR="009B4BE3" w:rsidDel="002C0D45" w:rsidRDefault="009B4BE3">
            <w:pPr>
              <w:rPr>
                <w:del w:id="1477" w:author="Ahmad Rafif" w:date="2025-09-23T21:09:00Z"/>
                <w:rFonts w:ascii="Arial" w:hAnsi="Arial" w:cs="Arial"/>
                <w:color w:val="000000"/>
                <w:sz w:val="20"/>
                <w:szCs w:val="20"/>
              </w:rPr>
            </w:pPr>
            <w:del w:id="1478" w:author="Ahmad Rafif" w:date="2025-09-23T21:09:00Z">
              <w:r w:rsidDel="002C0D45">
                <w:rPr>
                  <w:rFonts w:ascii="Arial" w:hAnsi="Arial" w:cs="Arial"/>
                  <w:color w:val="000000"/>
                  <w:sz w:val="20"/>
                  <w:szCs w:val="20"/>
                </w:rPr>
                <w:delText>4.3</w:delText>
              </w:r>
            </w:del>
          </w:p>
        </w:tc>
        <w:tc>
          <w:tcPr>
            <w:tcW w:w="5136" w:type="dxa"/>
            <w:tcBorders>
              <w:top w:val="nil"/>
              <w:left w:val="nil"/>
              <w:bottom w:val="single" w:sz="4" w:space="0" w:color="auto"/>
              <w:right w:val="single" w:sz="4" w:space="0" w:color="auto"/>
            </w:tcBorders>
            <w:noWrap/>
            <w:vAlign w:val="center"/>
            <w:hideMark/>
            <w:tcPrChange w:id="1479"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424EC1DD" w14:textId="4645EE50" w:rsidR="009B4BE3" w:rsidDel="002C0D45" w:rsidRDefault="009B4BE3">
            <w:pPr>
              <w:rPr>
                <w:del w:id="1480" w:author="Ahmad Rafif" w:date="2025-09-23T21:09:00Z"/>
                <w:rFonts w:ascii="Arial" w:hAnsi="Arial" w:cs="Arial"/>
                <w:color w:val="000000"/>
                <w:sz w:val="20"/>
                <w:szCs w:val="20"/>
              </w:rPr>
            </w:pPr>
            <w:del w:id="1481" w:author="Ahmad Rafif" w:date="2025-09-23T21:09:00Z">
              <w:r w:rsidDel="002C0D45">
                <w:rPr>
                  <w:rFonts w:ascii="Arial" w:hAnsi="Arial" w:cs="Arial"/>
                  <w:color w:val="000000"/>
                  <w:sz w:val="20"/>
                  <w:szCs w:val="20"/>
                </w:rPr>
                <w:delText>Intranet pull Internet Update</w:delText>
              </w:r>
            </w:del>
          </w:p>
        </w:tc>
        <w:tc>
          <w:tcPr>
            <w:tcW w:w="1854" w:type="dxa"/>
            <w:gridSpan w:val="4"/>
            <w:tcBorders>
              <w:top w:val="nil"/>
              <w:left w:val="nil"/>
              <w:bottom w:val="single" w:sz="4" w:space="0" w:color="auto"/>
              <w:right w:val="single" w:sz="4" w:space="0" w:color="auto"/>
            </w:tcBorders>
            <w:noWrap/>
            <w:vAlign w:val="center"/>
            <w:hideMark/>
            <w:tcPrChange w:id="1482"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62701E6A" w14:textId="05266E1C" w:rsidR="009B4BE3" w:rsidDel="002C0D45" w:rsidRDefault="009B4BE3" w:rsidP="00AA76BD">
            <w:pPr>
              <w:jc w:val="center"/>
              <w:rPr>
                <w:del w:id="1483" w:author="Ahmad Rafif" w:date="2025-09-23T21:09:00Z"/>
                <w:rFonts w:ascii="Arial" w:hAnsi="Arial" w:cs="Arial"/>
                <w:color w:val="000000"/>
                <w:sz w:val="20"/>
                <w:szCs w:val="20"/>
              </w:rPr>
            </w:pPr>
            <w:del w:id="1484" w:author="Ahmad Rafif" w:date="2025-09-23T21:09:00Z">
              <w:r w:rsidDel="002C0D45">
                <w:rPr>
                  <w:rFonts w:ascii="Arial" w:hAnsi="Arial" w:cs="Arial"/>
                  <w:color w:val="000000"/>
                  <w:sz w:val="20"/>
                  <w:szCs w:val="20"/>
                </w:rPr>
                <w:delText>54</w:delText>
              </w:r>
            </w:del>
          </w:p>
        </w:tc>
      </w:tr>
      <w:tr w:rsidR="009B4BE3" w:rsidDel="002C0D45" w14:paraId="300D27F6" w14:textId="6FFFA2E3" w:rsidTr="00E90F2D">
        <w:trPr>
          <w:trHeight w:val="288"/>
          <w:del w:id="1485" w:author="Ahmad Rafif" w:date="2025-09-23T21:09:00Z"/>
          <w:trPrChange w:id="1486"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487"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2C690D71" w14:textId="6BC3A257" w:rsidR="009B4BE3" w:rsidDel="002C0D45" w:rsidRDefault="009B4BE3">
            <w:pPr>
              <w:rPr>
                <w:del w:id="1488"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489"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55357E5F" w14:textId="3876619B" w:rsidR="009B4BE3" w:rsidDel="002C0D45" w:rsidRDefault="009B4BE3">
            <w:pPr>
              <w:rPr>
                <w:del w:id="1490" w:author="Ahmad Rafif" w:date="2025-09-23T21:09:00Z"/>
                <w:rFonts w:ascii="Arial" w:hAnsi="Arial" w:cs="Arial"/>
                <w:color w:val="000000"/>
                <w:sz w:val="20"/>
                <w:szCs w:val="20"/>
              </w:rPr>
            </w:pPr>
            <w:del w:id="1491" w:author="Ahmad Rafif" w:date="2025-09-23T21:09:00Z">
              <w:r w:rsidDel="002C0D45">
                <w:rPr>
                  <w:rFonts w:ascii="Arial" w:hAnsi="Arial" w:cs="Arial"/>
                  <w:color w:val="000000"/>
                  <w:sz w:val="20"/>
                  <w:szCs w:val="20"/>
                </w:rPr>
                <w:delText>4.3.1</w:delText>
              </w:r>
            </w:del>
          </w:p>
        </w:tc>
        <w:tc>
          <w:tcPr>
            <w:tcW w:w="5136" w:type="dxa"/>
            <w:tcBorders>
              <w:top w:val="nil"/>
              <w:left w:val="nil"/>
              <w:bottom w:val="single" w:sz="4" w:space="0" w:color="auto"/>
              <w:right w:val="single" w:sz="4" w:space="0" w:color="auto"/>
            </w:tcBorders>
            <w:noWrap/>
            <w:vAlign w:val="center"/>
            <w:hideMark/>
            <w:tcPrChange w:id="1492"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003DD696" w14:textId="68D231B6" w:rsidR="009B4BE3" w:rsidDel="002C0D45" w:rsidRDefault="009B4BE3">
            <w:pPr>
              <w:rPr>
                <w:del w:id="1493" w:author="Ahmad Rafif" w:date="2025-09-23T21:09:00Z"/>
                <w:rFonts w:ascii="Arial" w:hAnsi="Arial" w:cs="Arial"/>
                <w:color w:val="000000"/>
                <w:sz w:val="20"/>
                <w:szCs w:val="20"/>
              </w:rPr>
            </w:pPr>
            <w:del w:id="1494" w:author="Ahmad Rafif" w:date="2025-09-23T21:09:00Z">
              <w:r w:rsidDel="002C0D45">
                <w:rPr>
                  <w:rFonts w:ascii="Arial" w:hAnsi="Arial" w:cs="Arial"/>
                  <w:color w:val="000000"/>
                  <w:sz w:val="20"/>
                  <w:szCs w:val="20"/>
                </w:rPr>
                <w:delText>Design Rationale</w:delText>
              </w:r>
            </w:del>
          </w:p>
        </w:tc>
        <w:tc>
          <w:tcPr>
            <w:tcW w:w="1854" w:type="dxa"/>
            <w:gridSpan w:val="4"/>
            <w:tcBorders>
              <w:top w:val="nil"/>
              <w:left w:val="nil"/>
              <w:bottom w:val="single" w:sz="4" w:space="0" w:color="auto"/>
              <w:right w:val="single" w:sz="4" w:space="0" w:color="auto"/>
            </w:tcBorders>
            <w:noWrap/>
            <w:vAlign w:val="center"/>
            <w:hideMark/>
            <w:tcPrChange w:id="1495"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5F5DE453" w14:textId="7B00FD3A" w:rsidR="009B4BE3" w:rsidDel="002C0D45" w:rsidRDefault="009B4BE3" w:rsidP="00AA76BD">
            <w:pPr>
              <w:jc w:val="center"/>
              <w:rPr>
                <w:del w:id="1496" w:author="Ahmad Rafif" w:date="2025-09-23T21:09:00Z"/>
                <w:rFonts w:ascii="Arial" w:hAnsi="Arial" w:cs="Arial"/>
                <w:color w:val="000000"/>
                <w:sz w:val="20"/>
                <w:szCs w:val="20"/>
              </w:rPr>
            </w:pPr>
            <w:del w:id="1497" w:author="Ahmad Rafif" w:date="2025-09-23T21:09:00Z">
              <w:r w:rsidDel="002C0D45">
                <w:rPr>
                  <w:rFonts w:ascii="Arial" w:hAnsi="Arial" w:cs="Arial"/>
                  <w:color w:val="000000"/>
                  <w:sz w:val="20"/>
                  <w:szCs w:val="20"/>
                </w:rPr>
                <w:delText>57</w:delText>
              </w:r>
            </w:del>
          </w:p>
        </w:tc>
      </w:tr>
      <w:tr w:rsidR="009B4BE3" w:rsidDel="002C0D45" w14:paraId="71ED8A8E" w14:textId="37CEEDF5" w:rsidTr="00E90F2D">
        <w:trPr>
          <w:trHeight w:val="288"/>
          <w:del w:id="1498" w:author="Ahmad Rafif" w:date="2025-09-23T21:09:00Z"/>
          <w:trPrChange w:id="1499"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500"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03C2C823" w14:textId="3D18D261" w:rsidR="009B4BE3" w:rsidDel="002C0D45" w:rsidRDefault="009B4BE3">
            <w:pPr>
              <w:rPr>
                <w:del w:id="1501"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502"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28489EE" w14:textId="7E3BA9EF" w:rsidR="009B4BE3" w:rsidDel="002C0D45" w:rsidRDefault="009B4BE3">
            <w:pPr>
              <w:rPr>
                <w:del w:id="1503" w:author="Ahmad Rafif" w:date="2025-09-23T21:09:00Z"/>
                <w:rFonts w:ascii="Arial" w:hAnsi="Arial" w:cs="Arial"/>
                <w:color w:val="000000"/>
                <w:sz w:val="20"/>
                <w:szCs w:val="20"/>
              </w:rPr>
            </w:pPr>
            <w:del w:id="1504" w:author="Ahmad Rafif" w:date="2025-09-23T21:09:00Z">
              <w:r w:rsidDel="002C0D45">
                <w:rPr>
                  <w:rFonts w:ascii="Arial" w:hAnsi="Arial" w:cs="Arial"/>
                  <w:color w:val="000000"/>
                  <w:sz w:val="20"/>
                  <w:szCs w:val="20"/>
                </w:rPr>
                <w:delText>4.3.1.1</w:delText>
              </w:r>
            </w:del>
          </w:p>
        </w:tc>
        <w:tc>
          <w:tcPr>
            <w:tcW w:w="5136" w:type="dxa"/>
            <w:tcBorders>
              <w:top w:val="nil"/>
              <w:left w:val="nil"/>
              <w:bottom w:val="single" w:sz="4" w:space="0" w:color="auto"/>
              <w:right w:val="single" w:sz="4" w:space="0" w:color="auto"/>
            </w:tcBorders>
            <w:noWrap/>
            <w:vAlign w:val="center"/>
            <w:hideMark/>
            <w:tcPrChange w:id="1505"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11AC578A" w14:textId="7A60FCCE" w:rsidR="009B4BE3" w:rsidDel="002C0D45" w:rsidRDefault="009B4BE3">
            <w:pPr>
              <w:rPr>
                <w:del w:id="1506" w:author="Ahmad Rafif" w:date="2025-09-23T21:09:00Z"/>
                <w:rFonts w:ascii="Arial" w:hAnsi="Arial" w:cs="Arial"/>
                <w:color w:val="000000"/>
                <w:sz w:val="20"/>
                <w:szCs w:val="20"/>
              </w:rPr>
            </w:pPr>
            <w:del w:id="1507" w:author="Ahmad Rafif" w:date="2025-09-23T21:09:00Z">
              <w:r w:rsidDel="002C0D45">
                <w:rPr>
                  <w:rFonts w:ascii="Arial" w:hAnsi="Arial" w:cs="Arial"/>
                  <w:color w:val="000000"/>
                  <w:sz w:val="20"/>
                  <w:szCs w:val="20"/>
                </w:rPr>
                <w:delText>Mechanism</w:delText>
              </w:r>
            </w:del>
          </w:p>
        </w:tc>
        <w:tc>
          <w:tcPr>
            <w:tcW w:w="1854" w:type="dxa"/>
            <w:gridSpan w:val="4"/>
            <w:tcBorders>
              <w:top w:val="nil"/>
              <w:left w:val="nil"/>
              <w:bottom w:val="single" w:sz="4" w:space="0" w:color="auto"/>
              <w:right w:val="single" w:sz="4" w:space="0" w:color="auto"/>
            </w:tcBorders>
            <w:noWrap/>
            <w:vAlign w:val="center"/>
            <w:hideMark/>
            <w:tcPrChange w:id="1508"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1BA70813" w14:textId="2EFCEAF8" w:rsidR="009B4BE3" w:rsidDel="002C0D45" w:rsidRDefault="009B4BE3" w:rsidP="00AA76BD">
            <w:pPr>
              <w:jc w:val="center"/>
              <w:rPr>
                <w:del w:id="1509" w:author="Ahmad Rafif" w:date="2025-09-23T21:09:00Z"/>
                <w:rFonts w:ascii="Arial" w:hAnsi="Arial" w:cs="Arial"/>
                <w:color w:val="000000"/>
                <w:sz w:val="20"/>
                <w:szCs w:val="20"/>
              </w:rPr>
            </w:pPr>
            <w:del w:id="1510" w:author="Ahmad Rafif" w:date="2025-09-23T21:09:00Z">
              <w:r w:rsidDel="002C0D45">
                <w:rPr>
                  <w:rFonts w:ascii="Arial" w:hAnsi="Arial" w:cs="Arial"/>
                  <w:color w:val="000000"/>
                  <w:sz w:val="20"/>
                  <w:szCs w:val="20"/>
                </w:rPr>
                <w:delText>57</w:delText>
              </w:r>
            </w:del>
          </w:p>
        </w:tc>
      </w:tr>
      <w:tr w:rsidR="009B4BE3" w:rsidDel="002C0D45" w14:paraId="2F6BEB85" w14:textId="4136E86E" w:rsidTr="00E90F2D">
        <w:trPr>
          <w:trHeight w:val="288"/>
          <w:del w:id="1511" w:author="Ahmad Rafif" w:date="2025-09-23T21:09:00Z"/>
          <w:trPrChange w:id="1512"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513"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40E958A1" w14:textId="188B9CE2" w:rsidR="009B4BE3" w:rsidDel="002C0D45" w:rsidRDefault="009B4BE3">
            <w:pPr>
              <w:rPr>
                <w:del w:id="1514"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515"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52F9F9D2" w14:textId="2273D063" w:rsidR="009B4BE3" w:rsidDel="002C0D45" w:rsidRDefault="009B4BE3">
            <w:pPr>
              <w:rPr>
                <w:del w:id="1516" w:author="Ahmad Rafif" w:date="2025-09-23T21:09:00Z"/>
                <w:rFonts w:ascii="Arial" w:hAnsi="Arial" w:cs="Arial"/>
                <w:color w:val="000000"/>
                <w:sz w:val="20"/>
                <w:szCs w:val="20"/>
              </w:rPr>
            </w:pPr>
            <w:del w:id="1517" w:author="Ahmad Rafif" w:date="2025-09-23T21:09:00Z">
              <w:r w:rsidDel="002C0D45">
                <w:rPr>
                  <w:rFonts w:ascii="Arial" w:hAnsi="Arial" w:cs="Arial"/>
                  <w:color w:val="000000"/>
                  <w:sz w:val="20"/>
                  <w:szCs w:val="20"/>
                </w:rPr>
                <w:delText>4.3.1.2</w:delText>
              </w:r>
            </w:del>
          </w:p>
        </w:tc>
        <w:tc>
          <w:tcPr>
            <w:tcW w:w="5136" w:type="dxa"/>
            <w:tcBorders>
              <w:top w:val="nil"/>
              <w:left w:val="nil"/>
              <w:bottom w:val="single" w:sz="4" w:space="0" w:color="auto"/>
              <w:right w:val="single" w:sz="4" w:space="0" w:color="auto"/>
            </w:tcBorders>
            <w:noWrap/>
            <w:vAlign w:val="center"/>
            <w:hideMark/>
            <w:tcPrChange w:id="1518"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5AF1C541" w14:textId="47FE5535" w:rsidR="009B4BE3" w:rsidDel="002C0D45" w:rsidRDefault="009B4BE3">
            <w:pPr>
              <w:rPr>
                <w:del w:id="1519" w:author="Ahmad Rafif" w:date="2025-09-23T21:09:00Z"/>
                <w:rFonts w:ascii="Arial" w:hAnsi="Arial" w:cs="Arial"/>
                <w:color w:val="000000"/>
                <w:sz w:val="20"/>
                <w:szCs w:val="20"/>
              </w:rPr>
            </w:pPr>
            <w:del w:id="1520" w:author="Ahmad Rafif" w:date="2025-09-23T21:09:00Z">
              <w:r w:rsidDel="002C0D45">
                <w:rPr>
                  <w:rFonts w:ascii="Arial" w:hAnsi="Arial" w:cs="Arial"/>
                  <w:color w:val="000000"/>
                  <w:sz w:val="20"/>
                  <w:szCs w:val="20"/>
                </w:rPr>
                <w:delText>Advantage</w:delText>
              </w:r>
            </w:del>
          </w:p>
        </w:tc>
        <w:tc>
          <w:tcPr>
            <w:tcW w:w="1854" w:type="dxa"/>
            <w:gridSpan w:val="4"/>
            <w:tcBorders>
              <w:top w:val="nil"/>
              <w:left w:val="nil"/>
              <w:bottom w:val="single" w:sz="4" w:space="0" w:color="auto"/>
              <w:right w:val="single" w:sz="4" w:space="0" w:color="auto"/>
            </w:tcBorders>
            <w:noWrap/>
            <w:vAlign w:val="center"/>
            <w:hideMark/>
            <w:tcPrChange w:id="1521"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082931E6" w14:textId="3BA8439E" w:rsidR="009B4BE3" w:rsidDel="002C0D45" w:rsidRDefault="009B4BE3" w:rsidP="00AA76BD">
            <w:pPr>
              <w:jc w:val="center"/>
              <w:rPr>
                <w:del w:id="1522" w:author="Ahmad Rafif" w:date="2025-09-23T21:09:00Z"/>
                <w:rFonts w:ascii="Arial" w:hAnsi="Arial" w:cs="Arial"/>
                <w:color w:val="000000"/>
                <w:sz w:val="20"/>
                <w:szCs w:val="20"/>
              </w:rPr>
            </w:pPr>
            <w:del w:id="1523" w:author="Ahmad Rafif" w:date="2025-09-23T21:09:00Z">
              <w:r w:rsidDel="002C0D45">
                <w:rPr>
                  <w:rFonts w:ascii="Arial" w:hAnsi="Arial" w:cs="Arial"/>
                  <w:color w:val="000000"/>
                  <w:sz w:val="20"/>
                  <w:szCs w:val="20"/>
                </w:rPr>
                <w:delText>57</w:delText>
              </w:r>
            </w:del>
          </w:p>
        </w:tc>
      </w:tr>
      <w:tr w:rsidR="009B4BE3" w:rsidDel="002C0D45" w14:paraId="7130CF08" w14:textId="77A562D6" w:rsidTr="00E90F2D">
        <w:trPr>
          <w:trHeight w:val="288"/>
          <w:del w:id="1524" w:author="Ahmad Rafif" w:date="2025-09-23T21:09:00Z"/>
          <w:trPrChange w:id="1525"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526"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5A37122D" w14:textId="727FA13E" w:rsidR="009B4BE3" w:rsidDel="002C0D45" w:rsidRDefault="009B4BE3">
            <w:pPr>
              <w:rPr>
                <w:del w:id="1527"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528"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0DC11F6B" w14:textId="0121D2CE" w:rsidR="009B4BE3" w:rsidDel="002C0D45" w:rsidRDefault="009B4BE3">
            <w:pPr>
              <w:rPr>
                <w:del w:id="1529" w:author="Ahmad Rafif" w:date="2025-09-23T21:09:00Z"/>
                <w:rFonts w:ascii="Arial" w:hAnsi="Arial" w:cs="Arial"/>
                <w:color w:val="000000"/>
                <w:sz w:val="20"/>
                <w:szCs w:val="20"/>
              </w:rPr>
            </w:pPr>
            <w:del w:id="1530" w:author="Ahmad Rafif" w:date="2025-09-23T21:09:00Z">
              <w:r w:rsidDel="002C0D45">
                <w:rPr>
                  <w:rFonts w:ascii="Arial" w:hAnsi="Arial" w:cs="Arial"/>
                  <w:color w:val="000000"/>
                  <w:sz w:val="20"/>
                  <w:szCs w:val="20"/>
                </w:rPr>
                <w:delText>4.3.1.3</w:delText>
              </w:r>
            </w:del>
          </w:p>
        </w:tc>
        <w:tc>
          <w:tcPr>
            <w:tcW w:w="5136" w:type="dxa"/>
            <w:tcBorders>
              <w:top w:val="nil"/>
              <w:left w:val="nil"/>
              <w:bottom w:val="single" w:sz="4" w:space="0" w:color="auto"/>
              <w:right w:val="single" w:sz="4" w:space="0" w:color="auto"/>
            </w:tcBorders>
            <w:noWrap/>
            <w:vAlign w:val="center"/>
            <w:hideMark/>
            <w:tcPrChange w:id="1531"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44DF01E5" w14:textId="7C085108" w:rsidR="009B4BE3" w:rsidDel="002C0D45" w:rsidRDefault="009B4BE3">
            <w:pPr>
              <w:rPr>
                <w:del w:id="1532" w:author="Ahmad Rafif" w:date="2025-09-23T21:09:00Z"/>
                <w:rFonts w:ascii="Arial" w:hAnsi="Arial" w:cs="Arial"/>
                <w:color w:val="000000"/>
                <w:sz w:val="20"/>
                <w:szCs w:val="20"/>
              </w:rPr>
            </w:pPr>
            <w:del w:id="1533" w:author="Ahmad Rafif" w:date="2025-09-23T21:09:00Z">
              <w:r w:rsidDel="002C0D45">
                <w:rPr>
                  <w:rFonts w:ascii="Arial" w:hAnsi="Arial" w:cs="Arial"/>
                  <w:color w:val="000000"/>
                  <w:sz w:val="20"/>
                  <w:szCs w:val="20"/>
                </w:rPr>
                <w:delText>Weakness and Mitigation</w:delText>
              </w:r>
            </w:del>
          </w:p>
        </w:tc>
        <w:tc>
          <w:tcPr>
            <w:tcW w:w="1854" w:type="dxa"/>
            <w:gridSpan w:val="4"/>
            <w:tcBorders>
              <w:top w:val="nil"/>
              <w:left w:val="nil"/>
              <w:bottom w:val="single" w:sz="4" w:space="0" w:color="auto"/>
              <w:right w:val="single" w:sz="4" w:space="0" w:color="auto"/>
            </w:tcBorders>
            <w:noWrap/>
            <w:vAlign w:val="center"/>
            <w:hideMark/>
            <w:tcPrChange w:id="1534"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3A58869C" w14:textId="0174C48F" w:rsidR="009B4BE3" w:rsidDel="002C0D45" w:rsidRDefault="009B4BE3" w:rsidP="00AA76BD">
            <w:pPr>
              <w:jc w:val="center"/>
              <w:rPr>
                <w:del w:id="1535" w:author="Ahmad Rafif" w:date="2025-09-23T21:09:00Z"/>
                <w:rFonts w:ascii="Arial" w:hAnsi="Arial" w:cs="Arial"/>
                <w:color w:val="000000"/>
                <w:sz w:val="20"/>
                <w:szCs w:val="20"/>
              </w:rPr>
            </w:pPr>
            <w:del w:id="1536" w:author="Ahmad Rafif" w:date="2025-09-23T21:09:00Z">
              <w:r w:rsidDel="002C0D45">
                <w:rPr>
                  <w:rFonts w:ascii="Arial" w:hAnsi="Arial" w:cs="Arial"/>
                  <w:color w:val="000000"/>
                  <w:sz w:val="20"/>
                  <w:szCs w:val="20"/>
                </w:rPr>
                <w:delText>58</w:delText>
              </w:r>
            </w:del>
          </w:p>
        </w:tc>
      </w:tr>
      <w:tr w:rsidR="009B4BE3" w:rsidDel="002C0D45" w14:paraId="2B7B9864" w14:textId="21837BBB" w:rsidTr="00E90F2D">
        <w:trPr>
          <w:trHeight w:val="288"/>
          <w:del w:id="1537" w:author="Ahmad Rafif" w:date="2025-09-23T21:09:00Z"/>
          <w:trPrChange w:id="1538"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539"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7883673B" w14:textId="1ECD9120" w:rsidR="009B4BE3" w:rsidDel="002C0D45" w:rsidRDefault="009B4BE3">
            <w:pPr>
              <w:rPr>
                <w:del w:id="1540"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541"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41C300D" w14:textId="2C15AEFB" w:rsidR="009B4BE3" w:rsidDel="002C0D45" w:rsidRDefault="009B4BE3">
            <w:pPr>
              <w:rPr>
                <w:del w:id="1542" w:author="Ahmad Rafif" w:date="2025-09-23T21:09:00Z"/>
                <w:rFonts w:ascii="Arial" w:hAnsi="Arial" w:cs="Arial"/>
                <w:color w:val="000000"/>
                <w:sz w:val="20"/>
                <w:szCs w:val="20"/>
              </w:rPr>
            </w:pPr>
            <w:del w:id="1543" w:author="Ahmad Rafif" w:date="2025-09-23T21:09:00Z">
              <w:r w:rsidDel="002C0D45">
                <w:rPr>
                  <w:rFonts w:ascii="Arial" w:hAnsi="Arial" w:cs="Arial"/>
                  <w:color w:val="000000"/>
                  <w:sz w:val="20"/>
                  <w:szCs w:val="20"/>
                </w:rPr>
                <w:delText>4.3.2</w:delText>
              </w:r>
            </w:del>
          </w:p>
        </w:tc>
        <w:tc>
          <w:tcPr>
            <w:tcW w:w="5136" w:type="dxa"/>
            <w:tcBorders>
              <w:top w:val="nil"/>
              <w:left w:val="nil"/>
              <w:bottom w:val="single" w:sz="4" w:space="0" w:color="auto"/>
              <w:right w:val="single" w:sz="4" w:space="0" w:color="auto"/>
            </w:tcBorders>
            <w:noWrap/>
            <w:vAlign w:val="center"/>
            <w:hideMark/>
            <w:tcPrChange w:id="1544"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286C5909" w14:textId="67F36E98" w:rsidR="009B4BE3" w:rsidDel="002C0D45" w:rsidRDefault="009B4BE3">
            <w:pPr>
              <w:rPr>
                <w:del w:id="1545" w:author="Ahmad Rafif" w:date="2025-09-23T21:09:00Z"/>
                <w:rFonts w:ascii="Arial" w:hAnsi="Arial" w:cs="Arial"/>
                <w:color w:val="000000"/>
                <w:sz w:val="20"/>
                <w:szCs w:val="20"/>
              </w:rPr>
            </w:pPr>
            <w:del w:id="1546" w:author="Ahmad Rafif" w:date="2025-09-23T21:09:00Z">
              <w:r w:rsidDel="002C0D45">
                <w:rPr>
                  <w:rFonts w:ascii="Arial" w:hAnsi="Arial" w:cs="Arial"/>
                  <w:color w:val="000000"/>
                  <w:sz w:val="20"/>
                  <w:szCs w:val="20"/>
                </w:rPr>
                <w:delText>Data Mapping</w:delText>
              </w:r>
            </w:del>
          </w:p>
        </w:tc>
        <w:tc>
          <w:tcPr>
            <w:tcW w:w="1854" w:type="dxa"/>
            <w:gridSpan w:val="4"/>
            <w:tcBorders>
              <w:top w:val="nil"/>
              <w:left w:val="nil"/>
              <w:bottom w:val="single" w:sz="4" w:space="0" w:color="auto"/>
              <w:right w:val="single" w:sz="4" w:space="0" w:color="auto"/>
            </w:tcBorders>
            <w:noWrap/>
            <w:vAlign w:val="center"/>
            <w:hideMark/>
            <w:tcPrChange w:id="1547"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5FA080D7" w14:textId="2D3D3E15" w:rsidR="009B4BE3" w:rsidDel="002C0D45" w:rsidRDefault="009B4BE3" w:rsidP="00AA76BD">
            <w:pPr>
              <w:jc w:val="center"/>
              <w:rPr>
                <w:del w:id="1548" w:author="Ahmad Rafif" w:date="2025-09-23T21:09:00Z"/>
                <w:rFonts w:ascii="Arial" w:hAnsi="Arial" w:cs="Arial"/>
                <w:color w:val="000000"/>
                <w:sz w:val="20"/>
                <w:szCs w:val="20"/>
              </w:rPr>
            </w:pPr>
            <w:del w:id="1549" w:author="Ahmad Rafif" w:date="2025-09-23T21:09:00Z">
              <w:r w:rsidDel="002C0D45">
                <w:rPr>
                  <w:rFonts w:ascii="Arial" w:hAnsi="Arial" w:cs="Arial"/>
                  <w:color w:val="000000"/>
                  <w:sz w:val="20"/>
                  <w:szCs w:val="20"/>
                </w:rPr>
                <w:delText>58</w:delText>
              </w:r>
            </w:del>
          </w:p>
        </w:tc>
      </w:tr>
      <w:tr w:rsidR="009B4BE3" w:rsidDel="002C0D45" w14:paraId="54C64412" w14:textId="4C906841" w:rsidTr="00E90F2D">
        <w:trPr>
          <w:trHeight w:val="288"/>
          <w:del w:id="1550" w:author="Ahmad Rafif" w:date="2025-09-23T21:09:00Z"/>
          <w:trPrChange w:id="1551"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552"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3F91F777" w14:textId="4C2E7A94" w:rsidR="009B4BE3" w:rsidDel="002C0D45" w:rsidRDefault="009B4BE3">
            <w:pPr>
              <w:rPr>
                <w:del w:id="1553"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554"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5DCF607A" w14:textId="52645AD6" w:rsidR="009B4BE3" w:rsidDel="002C0D45" w:rsidRDefault="009B4BE3">
            <w:pPr>
              <w:rPr>
                <w:del w:id="1555" w:author="Ahmad Rafif" w:date="2025-09-23T21:09:00Z"/>
                <w:rFonts w:ascii="Arial" w:hAnsi="Arial" w:cs="Arial"/>
                <w:color w:val="000000"/>
                <w:sz w:val="20"/>
                <w:szCs w:val="20"/>
              </w:rPr>
            </w:pPr>
            <w:del w:id="1556" w:author="Ahmad Rafif" w:date="2025-09-23T21:09:00Z">
              <w:r w:rsidDel="002C0D45">
                <w:rPr>
                  <w:rFonts w:ascii="Arial" w:hAnsi="Arial" w:cs="Arial"/>
                  <w:color w:val="000000"/>
                  <w:sz w:val="20"/>
                  <w:szCs w:val="20"/>
                </w:rPr>
                <w:delText>4.3.2.1</w:delText>
              </w:r>
            </w:del>
          </w:p>
        </w:tc>
        <w:tc>
          <w:tcPr>
            <w:tcW w:w="5136" w:type="dxa"/>
            <w:tcBorders>
              <w:top w:val="nil"/>
              <w:left w:val="nil"/>
              <w:bottom w:val="single" w:sz="4" w:space="0" w:color="auto"/>
              <w:right w:val="single" w:sz="4" w:space="0" w:color="auto"/>
            </w:tcBorders>
            <w:noWrap/>
            <w:vAlign w:val="center"/>
            <w:hideMark/>
            <w:tcPrChange w:id="1557"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77B516C3" w14:textId="1659035A" w:rsidR="009B4BE3" w:rsidDel="002C0D45" w:rsidRDefault="009B4BE3">
            <w:pPr>
              <w:rPr>
                <w:del w:id="1558" w:author="Ahmad Rafif" w:date="2025-09-23T21:09:00Z"/>
                <w:rFonts w:ascii="Arial" w:hAnsi="Arial" w:cs="Arial"/>
                <w:color w:val="000000"/>
                <w:sz w:val="20"/>
                <w:szCs w:val="20"/>
              </w:rPr>
            </w:pPr>
            <w:del w:id="1559" w:author="Ahmad Rafif" w:date="2025-09-23T21:09:00Z">
              <w:r w:rsidDel="002C0D45">
                <w:rPr>
                  <w:rFonts w:ascii="Arial" w:hAnsi="Arial" w:cs="Arial"/>
                  <w:color w:val="000000"/>
                  <w:sz w:val="20"/>
                  <w:szCs w:val="20"/>
                </w:rPr>
                <w:delText>Update transaction payment status</w:delText>
              </w:r>
            </w:del>
          </w:p>
        </w:tc>
        <w:tc>
          <w:tcPr>
            <w:tcW w:w="1854" w:type="dxa"/>
            <w:gridSpan w:val="4"/>
            <w:tcBorders>
              <w:top w:val="nil"/>
              <w:left w:val="nil"/>
              <w:bottom w:val="single" w:sz="4" w:space="0" w:color="auto"/>
              <w:right w:val="single" w:sz="4" w:space="0" w:color="auto"/>
            </w:tcBorders>
            <w:noWrap/>
            <w:vAlign w:val="center"/>
            <w:hideMark/>
            <w:tcPrChange w:id="1560"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79372D00" w14:textId="563BBB61" w:rsidR="009B4BE3" w:rsidDel="002C0D45" w:rsidRDefault="009B4BE3" w:rsidP="00AA76BD">
            <w:pPr>
              <w:jc w:val="center"/>
              <w:rPr>
                <w:del w:id="1561" w:author="Ahmad Rafif" w:date="2025-09-23T21:09:00Z"/>
                <w:rFonts w:ascii="Arial" w:hAnsi="Arial" w:cs="Arial"/>
                <w:color w:val="000000"/>
                <w:sz w:val="20"/>
                <w:szCs w:val="20"/>
              </w:rPr>
            </w:pPr>
            <w:del w:id="1562" w:author="Ahmad Rafif" w:date="2025-09-23T21:09:00Z">
              <w:r w:rsidDel="002C0D45">
                <w:rPr>
                  <w:rFonts w:ascii="Arial" w:hAnsi="Arial" w:cs="Arial"/>
                  <w:color w:val="000000"/>
                  <w:sz w:val="20"/>
                  <w:szCs w:val="20"/>
                </w:rPr>
                <w:delText>58</w:delText>
              </w:r>
            </w:del>
          </w:p>
        </w:tc>
      </w:tr>
      <w:tr w:rsidR="009B4BE3" w:rsidDel="002C0D45" w14:paraId="1DD4BDC5" w14:textId="7DB9475C" w:rsidTr="00E90F2D">
        <w:trPr>
          <w:trHeight w:val="288"/>
          <w:del w:id="1563" w:author="Ahmad Rafif" w:date="2025-09-23T21:09:00Z"/>
          <w:trPrChange w:id="1564"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565"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552E561B" w14:textId="5AFC74A8" w:rsidR="009B4BE3" w:rsidDel="002C0D45" w:rsidRDefault="009B4BE3">
            <w:pPr>
              <w:rPr>
                <w:del w:id="1566"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567"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6DAA3567" w14:textId="7BD73202" w:rsidR="009B4BE3" w:rsidDel="002C0D45" w:rsidRDefault="009B4BE3">
            <w:pPr>
              <w:rPr>
                <w:del w:id="1568" w:author="Ahmad Rafif" w:date="2025-09-23T21:09:00Z"/>
                <w:rFonts w:ascii="Arial" w:hAnsi="Arial" w:cs="Arial"/>
                <w:color w:val="000000"/>
                <w:sz w:val="20"/>
                <w:szCs w:val="20"/>
              </w:rPr>
            </w:pPr>
            <w:del w:id="1569" w:author="Ahmad Rafif" w:date="2025-09-23T21:09:00Z">
              <w:r w:rsidDel="002C0D45">
                <w:rPr>
                  <w:rFonts w:ascii="Arial" w:hAnsi="Arial" w:cs="Arial"/>
                  <w:color w:val="000000"/>
                  <w:sz w:val="20"/>
                  <w:szCs w:val="20"/>
                </w:rPr>
                <w:delText>4.3.2.2</w:delText>
              </w:r>
            </w:del>
          </w:p>
        </w:tc>
        <w:tc>
          <w:tcPr>
            <w:tcW w:w="5136" w:type="dxa"/>
            <w:tcBorders>
              <w:top w:val="nil"/>
              <w:left w:val="nil"/>
              <w:bottom w:val="single" w:sz="4" w:space="0" w:color="auto"/>
              <w:right w:val="single" w:sz="4" w:space="0" w:color="auto"/>
            </w:tcBorders>
            <w:noWrap/>
            <w:vAlign w:val="center"/>
            <w:hideMark/>
            <w:tcPrChange w:id="1570"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35CFAA54" w14:textId="4F13FDE7" w:rsidR="009B4BE3" w:rsidDel="002C0D45" w:rsidRDefault="009B4BE3">
            <w:pPr>
              <w:rPr>
                <w:del w:id="1571" w:author="Ahmad Rafif" w:date="2025-09-23T21:09:00Z"/>
                <w:rFonts w:ascii="Arial" w:hAnsi="Arial" w:cs="Arial"/>
                <w:color w:val="000000"/>
                <w:sz w:val="20"/>
                <w:szCs w:val="20"/>
              </w:rPr>
            </w:pPr>
            <w:del w:id="1572" w:author="Ahmad Rafif" w:date="2025-09-23T21:09:00Z">
              <w:r w:rsidDel="002C0D45">
                <w:rPr>
                  <w:rFonts w:ascii="Arial" w:hAnsi="Arial" w:cs="Arial"/>
                  <w:color w:val="000000"/>
                  <w:sz w:val="20"/>
                  <w:szCs w:val="20"/>
                </w:rPr>
                <w:delText>Update payment status to Main Table</w:delText>
              </w:r>
            </w:del>
          </w:p>
        </w:tc>
        <w:tc>
          <w:tcPr>
            <w:tcW w:w="1854" w:type="dxa"/>
            <w:gridSpan w:val="4"/>
            <w:tcBorders>
              <w:top w:val="nil"/>
              <w:left w:val="nil"/>
              <w:bottom w:val="single" w:sz="4" w:space="0" w:color="auto"/>
              <w:right w:val="single" w:sz="4" w:space="0" w:color="auto"/>
            </w:tcBorders>
            <w:noWrap/>
            <w:vAlign w:val="center"/>
            <w:hideMark/>
            <w:tcPrChange w:id="1573"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7AC6205E" w14:textId="2181702E" w:rsidR="009B4BE3" w:rsidDel="002C0D45" w:rsidRDefault="009B4BE3" w:rsidP="00AA76BD">
            <w:pPr>
              <w:jc w:val="center"/>
              <w:rPr>
                <w:del w:id="1574" w:author="Ahmad Rafif" w:date="2025-09-23T21:09:00Z"/>
                <w:rFonts w:ascii="Arial" w:hAnsi="Arial" w:cs="Arial"/>
                <w:color w:val="000000"/>
                <w:sz w:val="20"/>
                <w:szCs w:val="20"/>
              </w:rPr>
            </w:pPr>
            <w:del w:id="1575" w:author="Ahmad Rafif" w:date="2025-09-23T21:09:00Z">
              <w:r w:rsidDel="002C0D45">
                <w:rPr>
                  <w:rFonts w:ascii="Arial" w:hAnsi="Arial" w:cs="Arial"/>
                  <w:color w:val="000000"/>
                  <w:sz w:val="20"/>
                  <w:szCs w:val="20"/>
                </w:rPr>
                <w:delText>59</w:delText>
              </w:r>
            </w:del>
          </w:p>
        </w:tc>
      </w:tr>
      <w:tr w:rsidR="009B4BE3" w:rsidDel="002C0D45" w14:paraId="092C6CCE" w14:textId="2C436AF0" w:rsidTr="00E90F2D">
        <w:trPr>
          <w:trHeight w:val="288"/>
          <w:del w:id="1576" w:author="Ahmad Rafif" w:date="2025-09-23T21:09:00Z"/>
          <w:trPrChange w:id="1577"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578"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0580FFB8" w14:textId="47F38C88" w:rsidR="009B4BE3" w:rsidDel="002C0D45" w:rsidRDefault="009B4BE3">
            <w:pPr>
              <w:rPr>
                <w:del w:id="1579"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580"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40DEDE75" w14:textId="267C922E" w:rsidR="009B4BE3" w:rsidDel="002C0D45" w:rsidRDefault="009B4BE3">
            <w:pPr>
              <w:rPr>
                <w:del w:id="1581" w:author="Ahmad Rafif" w:date="2025-09-23T21:09:00Z"/>
                <w:rFonts w:ascii="Arial" w:hAnsi="Arial" w:cs="Arial"/>
                <w:color w:val="000000"/>
                <w:sz w:val="20"/>
                <w:szCs w:val="20"/>
              </w:rPr>
            </w:pPr>
            <w:del w:id="1582" w:author="Ahmad Rafif" w:date="2025-09-23T21:09:00Z">
              <w:r w:rsidDel="002C0D45">
                <w:rPr>
                  <w:rFonts w:ascii="Arial" w:hAnsi="Arial" w:cs="Arial"/>
                  <w:color w:val="000000"/>
                  <w:sz w:val="20"/>
                  <w:szCs w:val="20"/>
                </w:rPr>
                <w:delText>4.3.3</w:delText>
              </w:r>
            </w:del>
          </w:p>
        </w:tc>
        <w:tc>
          <w:tcPr>
            <w:tcW w:w="5136" w:type="dxa"/>
            <w:tcBorders>
              <w:top w:val="nil"/>
              <w:left w:val="nil"/>
              <w:bottom w:val="single" w:sz="4" w:space="0" w:color="auto"/>
              <w:right w:val="single" w:sz="4" w:space="0" w:color="auto"/>
            </w:tcBorders>
            <w:noWrap/>
            <w:vAlign w:val="center"/>
            <w:hideMark/>
            <w:tcPrChange w:id="1583"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4108F337" w14:textId="7A6E79AC" w:rsidR="009B4BE3" w:rsidDel="002C0D45" w:rsidRDefault="009B4BE3">
            <w:pPr>
              <w:rPr>
                <w:del w:id="1584" w:author="Ahmad Rafif" w:date="2025-09-23T21:09:00Z"/>
                <w:rFonts w:ascii="Arial" w:hAnsi="Arial" w:cs="Arial"/>
                <w:color w:val="000000"/>
                <w:sz w:val="20"/>
                <w:szCs w:val="20"/>
              </w:rPr>
            </w:pPr>
            <w:del w:id="1585" w:author="Ahmad Rafif" w:date="2025-09-23T21:09:00Z">
              <w:r w:rsidDel="002C0D45">
                <w:rPr>
                  <w:rFonts w:ascii="Arial" w:hAnsi="Arial" w:cs="Arial"/>
                  <w:color w:val="000000"/>
                  <w:sz w:val="20"/>
                  <w:szCs w:val="20"/>
                </w:rPr>
                <w:delText>Success Outcome</w:delText>
              </w:r>
            </w:del>
          </w:p>
        </w:tc>
        <w:tc>
          <w:tcPr>
            <w:tcW w:w="1854" w:type="dxa"/>
            <w:gridSpan w:val="4"/>
            <w:tcBorders>
              <w:top w:val="nil"/>
              <w:left w:val="nil"/>
              <w:bottom w:val="single" w:sz="4" w:space="0" w:color="auto"/>
              <w:right w:val="single" w:sz="4" w:space="0" w:color="auto"/>
            </w:tcBorders>
            <w:noWrap/>
            <w:vAlign w:val="center"/>
            <w:hideMark/>
            <w:tcPrChange w:id="1586"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0F674E1D" w14:textId="2E23BE2C" w:rsidR="009B4BE3" w:rsidDel="002C0D45" w:rsidRDefault="009B4BE3" w:rsidP="00AA76BD">
            <w:pPr>
              <w:jc w:val="center"/>
              <w:rPr>
                <w:del w:id="1587" w:author="Ahmad Rafif" w:date="2025-09-23T21:09:00Z"/>
                <w:rFonts w:ascii="Arial" w:hAnsi="Arial" w:cs="Arial"/>
                <w:color w:val="000000"/>
                <w:sz w:val="20"/>
                <w:szCs w:val="20"/>
              </w:rPr>
            </w:pPr>
            <w:del w:id="1588" w:author="Ahmad Rafif" w:date="2025-09-23T21:09:00Z">
              <w:r w:rsidDel="002C0D45">
                <w:rPr>
                  <w:rFonts w:ascii="Arial" w:hAnsi="Arial" w:cs="Arial"/>
                  <w:color w:val="000000"/>
                  <w:sz w:val="20"/>
                  <w:szCs w:val="20"/>
                </w:rPr>
                <w:delText>59</w:delText>
              </w:r>
            </w:del>
          </w:p>
        </w:tc>
      </w:tr>
      <w:tr w:rsidR="009B4BE3" w:rsidDel="002C0D45" w14:paraId="0DFC8863" w14:textId="0883C2E7" w:rsidTr="00E90F2D">
        <w:trPr>
          <w:trHeight w:val="288"/>
          <w:del w:id="1589" w:author="Ahmad Rafif" w:date="2025-09-23T21:09:00Z"/>
          <w:trPrChange w:id="1590" w:author="danupraset@gmail.com" w:date="2025-11-11T18:32:00Z">
            <w:trPr>
              <w:gridBefore w:val="1"/>
              <w:gridAfter w:val="0"/>
              <w:wAfter w:w="765" w:type="dxa"/>
              <w:trHeight w:val="288"/>
            </w:trPr>
          </w:trPrChange>
        </w:trPr>
        <w:tc>
          <w:tcPr>
            <w:tcW w:w="960" w:type="dxa"/>
            <w:gridSpan w:val="3"/>
            <w:vMerge/>
            <w:tcBorders>
              <w:top w:val="nil"/>
              <w:left w:val="single" w:sz="4" w:space="0" w:color="auto"/>
              <w:bottom w:val="single" w:sz="4" w:space="0" w:color="auto"/>
              <w:right w:val="single" w:sz="4" w:space="0" w:color="auto"/>
            </w:tcBorders>
            <w:vAlign w:val="center"/>
            <w:hideMark/>
            <w:tcPrChange w:id="1591" w:author="danupraset@gmail.com" w:date="2025-11-11T18:32:00Z">
              <w:tcPr>
                <w:tcW w:w="884" w:type="dxa"/>
                <w:gridSpan w:val="2"/>
                <w:vMerge/>
                <w:tcBorders>
                  <w:top w:val="nil"/>
                  <w:left w:val="single" w:sz="4" w:space="0" w:color="auto"/>
                  <w:bottom w:val="single" w:sz="4" w:space="0" w:color="auto"/>
                  <w:right w:val="single" w:sz="4" w:space="0" w:color="auto"/>
                </w:tcBorders>
                <w:vAlign w:val="center"/>
                <w:hideMark/>
              </w:tcPr>
            </w:tcPrChange>
          </w:tcPr>
          <w:p w14:paraId="0856CC24" w14:textId="316A4192" w:rsidR="009B4BE3" w:rsidDel="002C0D45" w:rsidRDefault="009B4BE3">
            <w:pPr>
              <w:rPr>
                <w:del w:id="1592" w:author="Ahmad Rafif" w:date="2025-09-23T21:09:00Z"/>
                <w:rFonts w:ascii="Arial" w:hAnsi="Arial" w:cs="Arial"/>
                <w:color w:val="000000"/>
                <w:sz w:val="20"/>
                <w:szCs w:val="20"/>
              </w:rPr>
            </w:pPr>
          </w:p>
        </w:tc>
        <w:tc>
          <w:tcPr>
            <w:tcW w:w="1350" w:type="dxa"/>
            <w:gridSpan w:val="5"/>
            <w:tcBorders>
              <w:top w:val="nil"/>
              <w:left w:val="nil"/>
              <w:bottom w:val="single" w:sz="4" w:space="0" w:color="auto"/>
              <w:right w:val="single" w:sz="4" w:space="0" w:color="auto"/>
            </w:tcBorders>
            <w:noWrap/>
            <w:vAlign w:val="center"/>
            <w:hideMark/>
            <w:tcPrChange w:id="1593" w:author="danupraset@gmail.com" w:date="2025-11-11T18:32:00Z">
              <w:tcPr>
                <w:tcW w:w="995" w:type="dxa"/>
                <w:gridSpan w:val="6"/>
                <w:tcBorders>
                  <w:top w:val="nil"/>
                  <w:left w:val="nil"/>
                  <w:bottom w:val="single" w:sz="4" w:space="0" w:color="auto"/>
                  <w:right w:val="single" w:sz="4" w:space="0" w:color="auto"/>
                </w:tcBorders>
                <w:noWrap/>
                <w:vAlign w:val="center"/>
                <w:hideMark/>
              </w:tcPr>
            </w:tcPrChange>
          </w:tcPr>
          <w:p w14:paraId="04E2487D" w14:textId="58BE87D8" w:rsidR="009B4BE3" w:rsidDel="002C0D45" w:rsidRDefault="009B4BE3">
            <w:pPr>
              <w:rPr>
                <w:del w:id="1594" w:author="Ahmad Rafif" w:date="2025-09-23T21:09:00Z"/>
                <w:rFonts w:ascii="Arial" w:hAnsi="Arial" w:cs="Arial"/>
                <w:color w:val="000000"/>
                <w:sz w:val="20"/>
                <w:szCs w:val="20"/>
              </w:rPr>
            </w:pPr>
            <w:del w:id="1595" w:author="Ahmad Rafif" w:date="2025-09-23T21:09:00Z">
              <w:r w:rsidDel="002C0D45">
                <w:rPr>
                  <w:rFonts w:ascii="Arial" w:hAnsi="Arial" w:cs="Arial"/>
                  <w:color w:val="000000"/>
                  <w:sz w:val="20"/>
                  <w:szCs w:val="20"/>
                </w:rPr>
                <w:delText>4.3.4</w:delText>
              </w:r>
            </w:del>
          </w:p>
        </w:tc>
        <w:tc>
          <w:tcPr>
            <w:tcW w:w="5136" w:type="dxa"/>
            <w:tcBorders>
              <w:top w:val="nil"/>
              <w:left w:val="nil"/>
              <w:bottom w:val="single" w:sz="4" w:space="0" w:color="auto"/>
              <w:right w:val="single" w:sz="4" w:space="0" w:color="auto"/>
            </w:tcBorders>
            <w:noWrap/>
            <w:vAlign w:val="center"/>
            <w:hideMark/>
            <w:tcPrChange w:id="1596" w:author="danupraset@gmail.com" w:date="2025-11-11T18:32:00Z">
              <w:tcPr>
                <w:tcW w:w="5136" w:type="dxa"/>
                <w:gridSpan w:val="3"/>
                <w:tcBorders>
                  <w:top w:val="nil"/>
                  <w:left w:val="nil"/>
                  <w:bottom w:val="single" w:sz="4" w:space="0" w:color="auto"/>
                  <w:right w:val="single" w:sz="4" w:space="0" w:color="auto"/>
                </w:tcBorders>
                <w:noWrap/>
                <w:vAlign w:val="center"/>
                <w:hideMark/>
              </w:tcPr>
            </w:tcPrChange>
          </w:tcPr>
          <w:p w14:paraId="78039ADB" w14:textId="4385E370" w:rsidR="009B4BE3" w:rsidDel="002C0D45" w:rsidRDefault="009B4BE3">
            <w:pPr>
              <w:rPr>
                <w:del w:id="1597" w:author="Ahmad Rafif" w:date="2025-09-23T21:09:00Z"/>
                <w:rFonts w:ascii="Arial" w:hAnsi="Arial" w:cs="Arial"/>
                <w:color w:val="000000"/>
                <w:sz w:val="20"/>
                <w:szCs w:val="20"/>
              </w:rPr>
            </w:pPr>
            <w:del w:id="1598" w:author="Ahmad Rafif" w:date="2025-09-23T21:09:00Z">
              <w:r w:rsidDel="002C0D45">
                <w:rPr>
                  <w:rFonts w:ascii="Arial" w:hAnsi="Arial" w:cs="Arial"/>
                  <w:color w:val="000000"/>
                  <w:sz w:val="20"/>
                  <w:szCs w:val="20"/>
                </w:rPr>
                <w:delText>Error Handling</w:delText>
              </w:r>
            </w:del>
          </w:p>
        </w:tc>
        <w:tc>
          <w:tcPr>
            <w:tcW w:w="1854" w:type="dxa"/>
            <w:gridSpan w:val="4"/>
            <w:tcBorders>
              <w:top w:val="nil"/>
              <w:left w:val="nil"/>
              <w:bottom w:val="single" w:sz="4" w:space="0" w:color="auto"/>
              <w:right w:val="single" w:sz="4" w:space="0" w:color="auto"/>
            </w:tcBorders>
            <w:noWrap/>
            <w:vAlign w:val="center"/>
            <w:hideMark/>
            <w:tcPrChange w:id="1599" w:author="danupraset@gmail.com" w:date="2025-11-11T18:32:00Z">
              <w:tcPr>
                <w:tcW w:w="960" w:type="dxa"/>
                <w:gridSpan w:val="2"/>
                <w:tcBorders>
                  <w:top w:val="nil"/>
                  <w:left w:val="nil"/>
                  <w:bottom w:val="single" w:sz="4" w:space="0" w:color="auto"/>
                  <w:right w:val="single" w:sz="4" w:space="0" w:color="auto"/>
                </w:tcBorders>
                <w:noWrap/>
                <w:vAlign w:val="center"/>
                <w:hideMark/>
              </w:tcPr>
            </w:tcPrChange>
          </w:tcPr>
          <w:p w14:paraId="3D58AD48" w14:textId="136AEFF2" w:rsidR="009B4BE3" w:rsidDel="002C0D45" w:rsidRDefault="009B4BE3" w:rsidP="00AA76BD">
            <w:pPr>
              <w:jc w:val="center"/>
              <w:rPr>
                <w:del w:id="1600" w:author="Ahmad Rafif" w:date="2025-09-23T21:09:00Z"/>
                <w:rFonts w:ascii="Arial" w:hAnsi="Arial" w:cs="Arial"/>
                <w:color w:val="000000"/>
                <w:sz w:val="20"/>
                <w:szCs w:val="20"/>
              </w:rPr>
            </w:pPr>
            <w:del w:id="1601" w:author="Ahmad Rafif" w:date="2025-09-23T21:09:00Z">
              <w:r w:rsidDel="002C0D45">
                <w:rPr>
                  <w:rFonts w:ascii="Arial" w:hAnsi="Arial" w:cs="Arial"/>
                  <w:color w:val="000000"/>
                  <w:sz w:val="20"/>
                  <w:szCs w:val="20"/>
                </w:rPr>
                <w:delText>60</w:delText>
              </w:r>
            </w:del>
          </w:p>
        </w:tc>
      </w:tr>
      <w:tr w:rsidR="00497AE0" w14:paraId="07E6F3D6" w14:textId="77777777" w:rsidTr="00E90F2D">
        <w:trPr>
          <w:trHeight w:val="454"/>
          <w:ins w:id="1602" w:author="Ahmad Rafif" w:date="2025-09-23T21:12:00Z"/>
          <w:trPrChange w:id="1603" w:author="Rafif" w:date="2025-10-30T18:09:00Z">
            <w:trPr>
              <w:gridAfter w:val="0"/>
              <w:trHeight w:val="288"/>
            </w:trPr>
          </w:trPrChange>
        </w:trPr>
        <w:tc>
          <w:tcPr>
            <w:tcW w:w="96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Change w:id="1604" w:author="Rafif" w:date="2025-10-30T18:09:00Z">
              <w:tcPr>
                <w:tcW w:w="960" w:type="dxa"/>
                <w:gridSpan w:val="5"/>
                <w:tcBorders>
                  <w:top w:val="single" w:sz="4" w:space="0" w:color="auto"/>
                  <w:left w:val="single" w:sz="4" w:space="0" w:color="auto"/>
                  <w:bottom w:val="single" w:sz="4" w:space="0" w:color="auto"/>
                  <w:right w:val="single" w:sz="4" w:space="0" w:color="auto"/>
                </w:tcBorders>
                <w:noWrap/>
                <w:hideMark/>
              </w:tcPr>
            </w:tcPrChange>
          </w:tcPr>
          <w:p w14:paraId="308361A2" w14:textId="77777777" w:rsidR="00497AE0" w:rsidRDefault="00497AE0" w:rsidP="00AF7D43">
            <w:pPr>
              <w:jc w:val="center"/>
              <w:rPr>
                <w:ins w:id="1605" w:author="Ahmad Rafif" w:date="2025-09-23T21:12:00Z"/>
                <w:rFonts w:ascii="Arial" w:hAnsi="Arial" w:cs="Arial"/>
                <w:b/>
                <w:bCs/>
                <w:color w:val="000000"/>
                <w:sz w:val="20"/>
                <w:szCs w:val="20"/>
                <w:lang w:val="en-SG" w:eastAsia="en-SG"/>
              </w:rPr>
            </w:pPr>
            <w:ins w:id="1606" w:author="Ahmad Rafif" w:date="2025-09-23T21:12:00Z">
              <w:r>
                <w:rPr>
                  <w:rFonts w:ascii="Arial" w:hAnsi="Arial" w:cs="Arial"/>
                  <w:b/>
                  <w:bCs/>
                  <w:color w:val="000000"/>
                  <w:sz w:val="20"/>
                  <w:szCs w:val="20"/>
                </w:rPr>
                <w:t>Section</w:t>
              </w:r>
            </w:ins>
          </w:p>
        </w:tc>
        <w:tc>
          <w:tcPr>
            <w:tcW w:w="7456" w:type="dxa"/>
            <w:gridSpan w:val="8"/>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Change w:id="1607" w:author="Rafif" w:date="2025-10-30T18:09:00Z">
              <w:tcPr>
                <w:tcW w:w="7100" w:type="dxa"/>
                <w:gridSpan w:val="10"/>
                <w:tcBorders>
                  <w:top w:val="single" w:sz="4" w:space="0" w:color="auto"/>
                  <w:left w:val="nil"/>
                  <w:bottom w:val="single" w:sz="4" w:space="0" w:color="auto"/>
                  <w:right w:val="single" w:sz="4" w:space="0" w:color="auto"/>
                </w:tcBorders>
                <w:noWrap/>
                <w:hideMark/>
              </w:tcPr>
            </w:tcPrChange>
          </w:tcPr>
          <w:p w14:paraId="3B4540EB" w14:textId="77777777" w:rsidR="00497AE0" w:rsidRDefault="00497AE0" w:rsidP="00AF7D43">
            <w:pPr>
              <w:jc w:val="center"/>
              <w:rPr>
                <w:ins w:id="1608" w:author="Ahmad Rafif" w:date="2025-09-23T21:12:00Z"/>
                <w:rFonts w:ascii="Arial" w:hAnsi="Arial" w:cs="Arial"/>
                <w:b/>
                <w:bCs/>
                <w:color w:val="000000"/>
                <w:sz w:val="20"/>
                <w:szCs w:val="20"/>
              </w:rPr>
            </w:pPr>
            <w:ins w:id="1609" w:author="Ahmad Rafif" w:date="2025-09-23T21:12:00Z">
              <w:r>
                <w:rPr>
                  <w:rFonts w:ascii="Arial" w:hAnsi="Arial" w:cs="Arial"/>
                  <w:b/>
                  <w:bCs/>
                  <w:color w:val="000000"/>
                  <w:sz w:val="20"/>
                  <w:szCs w:val="20"/>
                </w:rPr>
                <w:t>Content</w:t>
              </w:r>
            </w:ins>
          </w:p>
        </w:tc>
        <w:tc>
          <w:tcPr>
            <w:tcW w:w="884"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Change w:id="1610" w:author="Rafif" w:date="2025-10-30T18:09:00Z">
              <w:tcPr>
                <w:tcW w:w="680" w:type="dxa"/>
                <w:gridSpan w:val="4"/>
                <w:tcBorders>
                  <w:top w:val="single" w:sz="4" w:space="0" w:color="auto"/>
                  <w:left w:val="nil"/>
                  <w:bottom w:val="single" w:sz="4" w:space="0" w:color="auto"/>
                  <w:right w:val="single" w:sz="4" w:space="0" w:color="auto"/>
                </w:tcBorders>
                <w:noWrap/>
                <w:hideMark/>
              </w:tcPr>
            </w:tcPrChange>
          </w:tcPr>
          <w:p w14:paraId="6AD852A2" w14:textId="77777777" w:rsidR="00497AE0" w:rsidRDefault="00497AE0" w:rsidP="00AF7D43">
            <w:pPr>
              <w:jc w:val="center"/>
              <w:rPr>
                <w:ins w:id="1611" w:author="Ahmad Rafif" w:date="2025-09-23T21:12:00Z"/>
                <w:rFonts w:ascii="Arial" w:hAnsi="Arial" w:cs="Arial"/>
                <w:b/>
                <w:bCs/>
                <w:color w:val="000000"/>
                <w:sz w:val="20"/>
                <w:szCs w:val="20"/>
              </w:rPr>
            </w:pPr>
            <w:ins w:id="1612" w:author="Ahmad Rafif" w:date="2025-09-23T21:12:00Z">
              <w:r>
                <w:rPr>
                  <w:rFonts w:ascii="Arial" w:hAnsi="Arial" w:cs="Arial"/>
                  <w:b/>
                  <w:bCs/>
                  <w:color w:val="000000"/>
                  <w:sz w:val="20"/>
                  <w:szCs w:val="20"/>
                </w:rPr>
                <w:t>Pages</w:t>
              </w:r>
            </w:ins>
          </w:p>
        </w:tc>
      </w:tr>
      <w:tr w:rsidR="00E90F2D" w14:paraId="6EDA136B" w14:textId="77777777" w:rsidTr="00E90F2D">
        <w:trPr>
          <w:trHeight w:val="540"/>
          <w:ins w:id="1613" w:author="Ahmad Rafif" w:date="2025-09-23T21:12:00Z"/>
        </w:trPr>
        <w:tc>
          <w:tcPr>
            <w:tcW w:w="960" w:type="dxa"/>
            <w:gridSpan w:val="4"/>
            <w:vMerge w:val="restart"/>
            <w:tcBorders>
              <w:top w:val="nil"/>
              <w:left w:val="single" w:sz="4" w:space="0" w:color="auto"/>
              <w:right w:val="single" w:sz="4" w:space="0" w:color="auto"/>
            </w:tcBorders>
            <w:noWrap/>
            <w:vAlign w:val="center"/>
            <w:hideMark/>
          </w:tcPr>
          <w:p w14:paraId="42250A45" w14:textId="77777777" w:rsidR="00E90F2D" w:rsidRDefault="00E90F2D">
            <w:pPr>
              <w:jc w:val="center"/>
              <w:rPr>
                <w:ins w:id="1614" w:author="Ahmad Rafif" w:date="2025-09-23T21:12:00Z"/>
                <w:rFonts w:ascii="Arial" w:hAnsi="Arial" w:cs="Arial"/>
                <w:color w:val="000000"/>
                <w:sz w:val="20"/>
                <w:szCs w:val="20"/>
              </w:rPr>
            </w:pPr>
            <w:ins w:id="1615" w:author="Ahmad Rafif" w:date="2025-09-23T21:12:00Z">
              <w:r>
                <w:rPr>
                  <w:rFonts w:ascii="Arial" w:hAnsi="Arial" w:cs="Arial"/>
                  <w:color w:val="000000"/>
                  <w:sz w:val="20"/>
                  <w:szCs w:val="20"/>
                </w:rPr>
                <w:t>1</w:t>
              </w:r>
            </w:ins>
          </w:p>
        </w:tc>
        <w:tc>
          <w:tcPr>
            <w:tcW w:w="7456" w:type="dxa"/>
            <w:gridSpan w:val="8"/>
            <w:tcBorders>
              <w:top w:val="single" w:sz="4" w:space="0" w:color="auto"/>
              <w:left w:val="nil"/>
              <w:bottom w:val="single" w:sz="4" w:space="0" w:color="auto"/>
              <w:right w:val="single" w:sz="4" w:space="0" w:color="auto"/>
            </w:tcBorders>
            <w:hideMark/>
          </w:tcPr>
          <w:p w14:paraId="2207D561" w14:textId="77777777" w:rsidR="00E90F2D" w:rsidRDefault="00E90F2D">
            <w:pPr>
              <w:rPr>
                <w:ins w:id="1616" w:author="Ahmad Rafif" w:date="2025-09-23T21:12:00Z"/>
                <w:rFonts w:ascii="Arial" w:hAnsi="Arial" w:cs="Arial"/>
                <w:color w:val="000000"/>
                <w:sz w:val="20"/>
                <w:szCs w:val="20"/>
              </w:rPr>
            </w:pPr>
            <w:ins w:id="1617" w:author="Ahmad Rafif" w:date="2025-09-23T21:12:00Z">
              <w:r>
                <w:rPr>
                  <w:rFonts w:ascii="Arial" w:hAnsi="Arial" w:cs="Arial"/>
                  <w:color w:val="000000"/>
                  <w:sz w:val="20"/>
                  <w:szCs w:val="20"/>
                </w:rPr>
                <w:t>Sync Offence Notice and Offender data between the Intranet and Internet Zones for payment</w:t>
              </w:r>
            </w:ins>
          </w:p>
        </w:tc>
        <w:tc>
          <w:tcPr>
            <w:tcW w:w="884" w:type="dxa"/>
            <w:tcBorders>
              <w:top w:val="nil"/>
              <w:left w:val="nil"/>
              <w:bottom w:val="single" w:sz="4" w:space="0" w:color="auto"/>
              <w:right w:val="single" w:sz="4" w:space="0" w:color="auto"/>
            </w:tcBorders>
            <w:noWrap/>
            <w:vAlign w:val="center"/>
            <w:hideMark/>
          </w:tcPr>
          <w:p w14:paraId="2191BBB0" w14:textId="1A744B03" w:rsidR="00E90F2D" w:rsidRDefault="00E90F2D">
            <w:pPr>
              <w:jc w:val="center"/>
              <w:rPr>
                <w:ins w:id="1618" w:author="Ahmad Rafif" w:date="2025-09-23T21:12:00Z"/>
                <w:rFonts w:ascii="Arial" w:hAnsi="Arial" w:cs="Arial"/>
                <w:color w:val="000000"/>
                <w:sz w:val="20"/>
                <w:szCs w:val="20"/>
              </w:rPr>
            </w:pPr>
            <w:ins w:id="1619" w:author="danupraset@gmail.com" w:date="2025-11-11T18:31:00Z">
              <w:r>
                <w:rPr>
                  <w:rFonts w:ascii="Arial" w:hAnsi="Arial" w:cs="Arial"/>
                  <w:color w:val="000000"/>
                  <w:sz w:val="20"/>
                  <w:szCs w:val="20"/>
                </w:rPr>
                <w:t>5</w:t>
              </w:r>
            </w:ins>
            <w:ins w:id="1620" w:author="Ahmad Rafif" w:date="2025-09-23T21:12:00Z">
              <w:del w:id="1621" w:author="danupraset@gmail.com" w:date="2025-11-11T18:31:00Z">
                <w:r w:rsidDel="00E90F2D">
                  <w:rPr>
                    <w:rFonts w:ascii="Arial" w:hAnsi="Arial" w:cs="Arial"/>
                    <w:color w:val="000000"/>
                    <w:sz w:val="20"/>
                    <w:szCs w:val="20"/>
                  </w:rPr>
                  <w:delText>4</w:delText>
                </w:r>
              </w:del>
            </w:ins>
          </w:p>
        </w:tc>
      </w:tr>
      <w:tr w:rsidR="00E90F2D" w14:paraId="5AFBAD1A" w14:textId="77777777" w:rsidTr="00E90F2D">
        <w:trPr>
          <w:trHeight w:val="288"/>
          <w:ins w:id="1622" w:author="Ahmad Rafif" w:date="2025-09-23T21:12:00Z"/>
        </w:trPr>
        <w:tc>
          <w:tcPr>
            <w:tcW w:w="960" w:type="dxa"/>
            <w:gridSpan w:val="4"/>
            <w:vMerge/>
            <w:tcBorders>
              <w:left w:val="single" w:sz="4" w:space="0" w:color="auto"/>
              <w:right w:val="single" w:sz="4" w:space="0" w:color="auto"/>
            </w:tcBorders>
            <w:vAlign w:val="center"/>
            <w:hideMark/>
          </w:tcPr>
          <w:p w14:paraId="3F27F0D3" w14:textId="77777777" w:rsidR="00E90F2D" w:rsidRDefault="00E90F2D" w:rsidP="00E90F2D">
            <w:pPr>
              <w:rPr>
                <w:ins w:id="1623" w:author="Ahmad Rafif" w:date="2025-09-23T21:12:00Z"/>
                <w:rFonts w:ascii="Arial" w:hAnsi="Arial" w:cs="Arial"/>
                <w:color w:val="000000"/>
                <w:sz w:val="20"/>
                <w:szCs w:val="20"/>
              </w:rPr>
            </w:pPr>
          </w:p>
        </w:tc>
        <w:tc>
          <w:tcPr>
            <w:tcW w:w="1274" w:type="dxa"/>
            <w:gridSpan w:val="3"/>
            <w:tcBorders>
              <w:top w:val="nil"/>
              <w:left w:val="nil"/>
              <w:bottom w:val="single" w:sz="4" w:space="0" w:color="auto"/>
              <w:right w:val="single" w:sz="4" w:space="0" w:color="auto"/>
            </w:tcBorders>
            <w:noWrap/>
            <w:vAlign w:val="center"/>
            <w:hideMark/>
          </w:tcPr>
          <w:p w14:paraId="7A4E995A" w14:textId="1EDDA765" w:rsidR="00E90F2D" w:rsidRDefault="00E90F2D" w:rsidP="00E90F2D">
            <w:pPr>
              <w:rPr>
                <w:ins w:id="1624" w:author="Ahmad Rafif" w:date="2025-09-23T21:12:00Z"/>
                <w:rFonts w:ascii="Arial" w:hAnsi="Arial" w:cs="Arial"/>
                <w:color w:val="000000"/>
                <w:sz w:val="20"/>
                <w:szCs w:val="20"/>
              </w:rPr>
            </w:pPr>
            <w:ins w:id="1625" w:author="danupraset@gmail.com" w:date="2025-11-11T18:32:00Z">
              <w:r>
                <w:rPr>
                  <w:rFonts w:ascii="Calibri" w:hAnsi="Calibri" w:cs="Calibri"/>
                  <w:color w:val="000000"/>
                  <w:sz w:val="22"/>
                  <w:szCs w:val="22"/>
                </w:rPr>
                <w:t>1.1</w:t>
              </w:r>
            </w:ins>
            <w:ins w:id="1626" w:author="Ahmad Rafif" w:date="2025-09-23T21:12:00Z">
              <w:del w:id="1627" w:author="danupraset@gmail.com" w:date="2025-11-11T18:32:00Z">
                <w:r w:rsidDel="000C1B5E">
                  <w:rPr>
                    <w:rFonts w:ascii="Arial" w:hAnsi="Arial" w:cs="Arial"/>
                    <w:color w:val="000000"/>
                    <w:sz w:val="20"/>
                    <w:szCs w:val="20"/>
                  </w:rPr>
                  <w:delText>1.1</w:delText>
                </w:r>
              </w:del>
            </w:ins>
          </w:p>
        </w:tc>
        <w:tc>
          <w:tcPr>
            <w:tcW w:w="6182" w:type="dxa"/>
            <w:gridSpan w:val="5"/>
            <w:tcBorders>
              <w:top w:val="nil"/>
              <w:left w:val="nil"/>
              <w:bottom w:val="single" w:sz="4" w:space="0" w:color="auto"/>
              <w:right w:val="single" w:sz="4" w:space="0" w:color="auto"/>
            </w:tcBorders>
            <w:noWrap/>
            <w:vAlign w:val="center"/>
            <w:hideMark/>
          </w:tcPr>
          <w:p w14:paraId="345E1592" w14:textId="115AE85F" w:rsidR="00E90F2D" w:rsidRDefault="00E90F2D" w:rsidP="00E90F2D">
            <w:pPr>
              <w:rPr>
                <w:ins w:id="1628" w:author="Ahmad Rafif" w:date="2025-09-23T21:12:00Z"/>
                <w:rFonts w:ascii="Arial" w:hAnsi="Arial" w:cs="Arial"/>
                <w:color w:val="000000"/>
                <w:sz w:val="20"/>
                <w:szCs w:val="20"/>
              </w:rPr>
            </w:pPr>
            <w:ins w:id="1629" w:author="danupraset@gmail.com" w:date="2025-11-11T18:32:00Z">
              <w:r>
                <w:rPr>
                  <w:rFonts w:ascii="Calibri" w:hAnsi="Calibri" w:cs="Calibri"/>
                  <w:color w:val="000000"/>
                  <w:sz w:val="22"/>
                  <w:szCs w:val="22"/>
                </w:rPr>
                <w:t>Use case</w:t>
              </w:r>
            </w:ins>
            <w:ins w:id="1630" w:author="Ahmad Rafif" w:date="2025-09-23T21:12:00Z">
              <w:del w:id="1631" w:author="danupraset@gmail.com" w:date="2025-11-11T18:32:00Z">
                <w:r w:rsidDel="000C1B5E">
                  <w:rPr>
                    <w:rFonts w:ascii="Arial" w:hAnsi="Arial" w:cs="Arial"/>
                    <w:color w:val="000000"/>
                    <w:sz w:val="20"/>
                    <w:szCs w:val="20"/>
                  </w:rPr>
                  <w:delText>Use case</w:delText>
                </w:r>
              </w:del>
            </w:ins>
          </w:p>
        </w:tc>
        <w:tc>
          <w:tcPr>
            <w:tcW w:w="884" w:type="dxa"/>
            <w:tcBorders>
              <w:top w:val="nil"/>
              <w:left w:val="nil"/>
              <w:bottom w:val="single" w:sz="4" w:space="0" w:color="auto"/>
              <w:right w:val="single" w:sz="4" w:space="0" w:color="auto"/>
            </w:tcBorders>
            <w:noWrap/>
            <w:vAlign w:val="center"/>
            <w:hideMark/>
          </w:tcPr>
          <w:p w14:paraId="186E4FE4" w14:textId="49C74EF4" w:rsidR="00E90F2D" w:rsidRDefault="00E90F2D" w:rsidP="00E90F2D">
            <w:pPr>
              <w:jc w:val="center"/>
              <w:rPr>
                <w:ins w:id="1632" w:author="Ahmad Rafif" w:date="2025-09-23T21:12:00Z"/>
                <w:rFonts w:ascii="Arial" w:hAnsi="Arial" w:cs="Arial"/>
                <w:color w:val="000000"/>
                <w:sz w:val="20"/>
                <w:szCs w:val="20"/>
              </w:rPr>
            </w:pPr>
            <w:ins w:id="1633" w:author="danupraset@gmail.com" w:date="2025-11-11T18:32:00Z">
              <w:r>
                <w:rPr>
                  <w:rFonts w:ascii="Calibri" w:hAnsi="Calibri" w:cs="Calibri"/>
                  <w:color w:val="000000"/>
                  <w:sz w:val="22"/>
                  <w:szCs w:val="22"/>
                </w:rPr>
                <w:t>6</w:t>
              </w:r>
            </w:ins>
            <w:ins w:id="1634" w:author="Ahmad Rafif" w:date="2025-09-23T21:12:00Z">
              <w:del w:id="1635" w:author="danupraset@gmail.com" w:date="2025-11-11T18:32:00Z">
                <w:r w:rsidDel="000C1B5E">
                  <w:rPr>
                    <w:rFonts w:ascii="Arial" w:hAnsi="Arial" w:cs="Arial"/>
                    <w:color w:val="000000"/>
                    <w:sz w:val="20"/>
                    <w:szCs w:val="20"/>
                  </w:rPr>
                  <w:delText>5</w:delText>
                </w:r>
              </w:del>
            </w:ins>
          </w:p>
        </w:tc>
      </w:tr>
      <w:tr w:rsidR="00E90F2D" w14:paraId="542DB881" w14:textId="77777777" w:rsidTr="00E90F2D">
        <w:trPr>
          <w:trHeight w:val="288"/>
          <w:ins w:id="1636" w:author="Ahmad Rafif" w:date="2025-09-23T21:12:00Z"/>
        </w:trPr>
        <w:tc>
          <w:tcPr>
            <w:tcW w:w="960" w:type="dxa"/>
            <w:gridSpan w:val="4"/>
            <w:vMerge/>
            <w:tcBorders>
              <w:left w:val="single" w:sz="4" w:space="0" w:color="auto"/>
              <w:right w:val="single" w:sz="4" w:space="0" w:color="auto"/>
            </w:tcBorders>
            <w:vAlign w:val="center"/>
            <w:hideMark/>
          </w:tcPr>
          <w:p w14:paraId="042C9F08" w14:textId="77777777" w:rsidR="00E90F2D" w:rsidRDefault="00E90F2D" w:rsidP="00E90F2D">
            <w:pPr>
              <w:rPr>
                <w:ins w:id="1637" w:author="Ahmad Rafif" w:date="2025-09-23T21:12:00Z"/>
                <w:rFonts w:ascii="Arial" w:hAnsi="Arial" w:cs="Arial"/>
                <w:color w:val="000000"/>
                <w:sz w:val="20"/>
                <w:szCs w:val="20"/>
              </w:rPr>
            </w:pPr>
          </w:p>
        </w:tc>
        <w:tc>
          <w:tcPr>
            <w:tcW w:w="1274" w:type="dxa"/>
            <w:gridSpan w:val="3"/>
            <w:tcBorders>
              <w:top w:val="nil"/>
              <w:left w:val="nil"/>
              <w:bottom w:val="single" w:sz="4" w:space="0" w:color="auto"/>
              <w:right w:val="single" w:sz="4" w:space="0" w:color="auto"/>
            </w:tcBorders>
            <w:noWrap/>
            <w:vAlign w:val="center"/>
            <w:hideMark/>
          </w:tcPr>
          <w:p w14:paraId="3EDDAE8D" w14:textId="13DE7782" w:rsidR="00E90F2D" w:rsidRDefault="00E90F2D" w:rsidP="00E90F2D">
            <w:pPr>
              <w:rPr>
                <w:ins w:id="1638" w:author="Ahmad Rafif" w:date="2025-09-23T21:12:00Z"/>
                <w:rFonts w:ascii="Arial" w:hAnsi="Arial" w:cs="Arial"/>
                <w:color w:val="000000"/>
                <w:sz w:val="20"/>
                <w:szCs w:val="20"/>
              </w:rPr>
            </w:pPr>
            <w:ins w:id="1639" w:author="danupraset@gmail.com" w:date="2025-11-11T18:32:00Z">
              <w:r>
                <w:rPr>
                  <w:rFonts w:ascii="Calibri" w:hAnsi="Calibri" w:cs="Calibri"/>
                  <w:color w:val="000000"/>
                  <w:sz w:val="22"/>
                  <w:szCs w:val="22"/>
                </w:rPr>
                <w:t>1.2</w:t>
              </w:r>
            </w:ins>
            <w:ins w:id="1640" w:author="Ahmad Rafif" w:date="2025-09-23T21:12:00Z">
              <w:del w:id="1641" w:author="danupraset@gmail.com" w:date="2025-11-11T18:32:00Z">
                <w:r w:rsidDel="000C1B5E">
                  <w:rPr>
                    <w:rFonts w:ascii="Arial" w:hAnsi="Arial" w:cs="Arial"/>
                    <w:color w:val="000000"/>
                    <w:sz w:val="20"/>
                    <w:szCs w:val="20"/>
                  </w:rPr>
                  <w:delText>1.2</w:delText>
                </w:r>
              </w:del>
            </w:ins>
          </w:p>
        </w:tc>
        <w:tc>
          <w:tcPr>
            <w:tcW w:w="6182" w:type="dxa"/>
            <w:gridSpan w:val="5"/>
            <w:tcBorders>
              <w:top w:val="nil"/>
              <w:left w:val="nil"/>
              <w:bottom w:val="single" w:sz="4" w:space="0" w:color="auto"/>
              <w:right w:val="single" w:sz="4" w:space="0" w:color="auto"/>
            </w:tcBorders>
            <w:noWrap/>
            <w:vAlign w:val="center"/>
            <w:hideMark/>
          </w:tcPr>
          <w:p w14:paraId="597E3D59" w14:textId="5E74E194" w:rsidR="00E90F2D" w:rsidRDefault="00E90F2D" w:rsidP="00E90F2D">
            <w:pPr>
              <w:rPr>
                <w:ins w:id="1642" w:author="Ahmad Rafif" w:date="2025-09-23T21:12:00Z"/>
                <w:rFonts w:ascii="Arial" w:hAnsi="Arial" w:cs="Arial"/>
                <w:color w:val="000000"/>
                <w:sz w:val="20"/>
                <w:szCs w:val="20"/>
              </w:rPr>
            </w:pPr>
            <w:ins w:id="1643" w:author="danupraset@gmail.com" w:date="2025-11-11T18:32:00Z">
              <w:r>
                <w:rPr>
                  <w:rFonts w:ascii="Calibri" w:hAnsi="Calibri" w:cs="Calibri"/>
                  <w:color w:val="000000"/>
                  <w:sz w:val="22"/>
                  <w:szCs w:val="22"/>
                </w:rPr>
                <w:t>Intranet Push to Internet</w:t>
              </w:r>
            </w:ins>
            <w:ins w:id="1644" w:author="Ahmad Rafif" w:date="2025-09-23T21:12:00Z">
              <w:del w:id="1645" w:author="danupraset@gmail.com" w:date="2025-11-11T18:32:00Z">
                <w:r w:rsidDel="000C1B5E">
                  <w:rPr>
                    <w:rFonts w:ascii="Arial" w:hAnsi="Arial" w:cs="Arial"/>
                    <w:color w:val="000000"/>
                    <w:sz w:val="20"/>
                    <w:szCs w:val="20"/>
                  </w:rPr>
                  <w:delText>Intranet Push to Internet</w:delText>
                </w:r>
              </w:del>
            </w:ins>
          </w:p>
        </w:tc>
        <w:tc>
          <w:tcPr>
            <w:tcW w:w="884" w:type="dxa"/>
            <w:tcBorders>
              <w:top w:val="nil"/>
              <w:left w:val="nil"/>
              <w:bottom w:val="single" w:sz="4" w:space="0" w:color="auto"/>
              <w:right w:val="single" w:sz="4" w:space="0" w:color="auto"/>
            </w:tcBorders>
            <w:noWrap/>
            <w:vAlign w:val="center"/>
            <w:hideMark/>
          </w:tcPr>
          <w:p w14:paraId="5B046F46" w14:textId="7C8A02D2" w:rsidR="00E90F2D" w:rsidRDefault="00E90F2D" w:rsidP="00E90F2D">
            <w:pPr>
              <w:jc w:val="center"/>
              <w:rPr>
                <w:ins w:id="1646" w:author="Ahmad Rafif" w:date="2025-09-23T21:12:00Z"/>
                <w:rFonts w:ascii="Arial" w:hAnsi="Arial" w:cs="Arial"/>
                <w:color w:val="000000"/>
                <w:sz w:val="20"/>
                <w:szCs w:val="20"/>
              </w:rPr>
            </w:pPr>
            <w:ins w:id="1647" w:author="danupraset@gmail.com" w:date="2025-11-11T18:32:00Z">
              <w:r>
                <w:rPr>
                  <w:rFonts w:ascii="Calibri" w:hAnsi="Calibri" w:cs="Calibri"/>
                  <w:color w:val="000000"/>
                  <w:sz w:val="22"/>
                  <w:szCs w:val="22"/>
                </w:rPr>
                <w:t>7</w:t>
              </w:r>
            </w:ins>
            <w:ins w:id="1648" w:author="Ahmad Rafif" w:date="2025-09-23T21:12:00Z">
              <w:del w:id="1649" w:author="danupraset@gmail.com" w:date="2025-11-11T18:32:00Z">
                <w:r w:rsidDel="000C1B5E">
                  <w:rPr>
                    <w:rFonts w:ascii="Arial" w:hAnsi="Arial" w:cs="Arial"/>
                    <w:color w:val="000000"/>
                    <w:sz w:val="20"/>
                    <w:szCs w:val="20"/>
                  </w:rPr>
                  <w:delText>6</w:delText>
                </w:r>
              </w:del>
            </w:ins>
          </w:p>
        </w:tc>
      </w:tr>
      <w:tr w:rsidR="00E90F2D" w14:paraId="3EBF5500" w14:textId="77777777" w:rsidTr="00E90F2D">
        <w:trPr>
          <w:trHeight w:val="288"/>
          <w:ins w:id="1650" w:author="Ahmad Rafif" w:date="2025-09-23T21:12:00Z"/>
        </w:trPr>
        <w:tc>
          <w:tcPr>
            <w:tcW w:w="960" w:type="dxa"/>
            <w:gridSpan w:val="4"/>
            <w:vMerge/>
            <w:tcBorders>
              <w:left w:val="single" w:sz="4" w:space="0" w:color="auto"/>
              <w:right w:val="single" w:sz="4" w:space="0" w:color="auto"/>
            </w:tcBorders>
            <w:vAlign w:val="center"/>
            <w:hideMark/>
          </w:tcPr>
          <w:p w14:paraId="790C122A" w14:textId="77777777" w:rsidR="00E90F2D" w:rsidRDefault="00E90F2D" w:rsidP="00E90F2D">
            <w:pPr>
              <w:rPr>
                <w:ins w:id="1651" w:author="Ahmad Rafif" w:date="2025-09-23T21:12:00Z"/>
                <w:rFonts w:ascii="Arial" w:hAnsi="Arial" w:cs="Arial"/>
                <w:color w:val="000000"/>
                <w:sz w:val="20"/>
                <w:szCs w:val="20"/>
              </w:rPr>
            </w:pPr>
          </w:p>
        </w:tc>
        <w:tc>
          <w:tcPr>
            <w:tcW w:w="1274" w:type="dxa"/>
            <w:gridSpan w:val="3"/>
            <w:tcBorders>
              <w:top w:val="nil"/>
              <w:left w:val="nil"/>
              <w:bottom w:val="single" w:sz="4" w:space="0" w:color="auto"/>
              <w:right w:val="single" w:sz="4" w:space="0" w:color="auto"/>
            </w:tcBorders>
            <w:noWrap/>
            <w:vAlign w:val="center"/>
            <w:hideMark/>
          </w:tcPr>
          <w:p w14:paraId="5F21C546" w14:textId="3FF2463E" w:rsidR="00E90F2D" w:rsidRDefault="00E90F2D" w:rsidP="00E90F2D">
            <w:pPr>
              <w:rPr>
                <w:ins w:id="1652" w:author="Ahmad Rafif" w:date="2025-09-23T21:12:00Z"/>
                <w:rFonts w:ascii="Arial" w:hAnsi="Arial" w:cs="Arial"/>
                <w:color w:val="000000"/>
                <w:sz w:val="20"/>
                <w:szCs w:val="20"/>
              </w:rPr>
            </w:pPr>
            <w:ins w:id="1653" w:author="danupraset@gmail.com" w:date="2025-11-11T18:32:00Z">
              <w:r>
                <w:rPr>
                  <w:rFonts w:ascii="Calibri" w:hAnsi="Calibri" w:cs="Calibri"/>
                  <w:color w:val="000000"/>
                  <w:sz w:val="22"/>
                  <w:szCs w:val="22"/>
                </w:rPr>
                <w:t>1.2.1</w:t>
              </w:r>
            </w:ins>
            <w:ins w:id="1654" w:author="Ahmad Rafif" w:date="2025-09-23T21:12:00Z">
              <w:del w:id="1655" w:author="danupraset@gmail.com" w:date="2025-11-11T18:32:00Z">
                <w:r w:rsidDel="000C1B5E">
                  <w:rPr>
                    <w:rFonts w:ascii="Arial" w:hAnsi="Arial" w:cs="Arial"/>
                    <w:color w:val="000000"/>
                    <w:sz w:val="20"/>
                    <w:szCs w:val="20"/>
                  </w:rPr>
                  <w:delText>1.2.1</w:delText>
                </w:r>
              </w:del>
            </w:ins>
          </w:p>
        </w:tc>
        <w:tc>
          <w:tcPr>
            <w:tcW w:w="6182" w:type="dxa"/>
            <w:gridSpan w:val="5"/>
            <w:tcBorders>
              <w:top w:val="nil"/>
              <w:left w:val="nil"/>
              <w:bottom w:val="single" w:sz="4" w:space="0" w:color="auto"/>
              <w:right w:val="single" w:sz="4" w:space="0" w:color="auto"/>
            </w:tcBorders>
            <w:noWrap/>
            <w:vAlign w:val="center"/>
            <w:hideMark/>
          </w:tcPr>
          <w:p w14:paraId="2D99FD8D" w14:textId="07707674" w:rsidR="00E90F2D" w:rsidRDefault="00E90F2D" w:rsidP="00E90F2D">
            <w:pPr>
              <w:rPr>
                <w:ins w:id="1656" w:author="Ahmad Rafif" w:date="2025-09-23T21:12:00Z"/>
                <w:rFonts w:ascii="Arial" w:hAnsi="Arial" w:cs="Arial"/>
                <w:color w:val="000000"/>
                <w:sz w:val="20"/>
                <w:szCs w:val="20"/>
              </w:rPr>
            </w:pPr>
            <w:ins w:id="1657" w:author="danupraset@gmail.com" w:date="2025-11-11T18:32:00Z">
              <w:r>
                <w:rPr>
                  <w:rFonts w:ascii="Calibri" w:hAnsi="Calibri" w:cs="Calibri"/>
                  <w:color w:val="000000"/>
                  <w:sz w:val="22"/>
                  <w:szCs w:val="22"/>
                </w:rPr>
                <w:t>Data Mapping</w:t>
              </w:r>
            </w:ins>
            <w:ins w:id="1658" w:author="Ahmad Rafif" w:date="2025-09-23T21:12:00Z">
              <w:del w:id="1659" w:author="danupraset@gmail.com" w:date="2025-11-11T18:32:00Z">
                <w:r w:rsidDel="000C1B5E">
                  <w:rPr>
                    <w:rFonts w:ascii="Arial" w:hAnsi="Arial" w:cs="Arial"/>
                    <w:color w:val="000000"/>
                    <w:sz w:val="20"/>
                    <w:szCs w:val="20"/>
                  </w:rPr>
                  <w:delText>Data Mapping</w:delText>
                </w:r>
              </w:del>
            </w:ins>
          </w:p>
        </w:tc>
        <w:tc>
          <w:tcPr>
            <w:tcW w:w="884" w:type="dxa"/>
            <w:tcBorders>
              <w:top w:val="nil"/>
              <w:left w:val="nil"/>
              <w:bottom w:val="single" w:sz="4" w:space="0" w:color="auto"/>
              <w:right w:val="single" w:sz="4" w:space="0" w:color="auto"/>
            </w:tcBorders>
            <w:noWrap/>
            <w:vAlign w:val="center"/>
            <w:hideMark/>
          </w:tcPr>
          <w:p w14:paraId="07A0CC03" w14:textId="554A1E2E" w:rsidR="00E90F2D" w:rsidRDefault="00E90F2D" w:rsidP="00E90F2D">
            <w:pPr>
              <w:jc w:val="center"/>
              <w:rPr>
                <w:ins w:id="1660" w:author="Ahmad Rafif" w:date="2025-09-23T21:12:00Z"/>
                <w:rFonts w:ascii="Arial" w:hAnsi="Arial" w:cs="Arial"/>
                <w:color w:val="000000"/>
                <w:sz w:val="20"/>
                <w:szCs w:val="20"/>
              </w:rPr>
            </w:pPr>
            <w:ins w:id="1661" w:author="danupraset@gmail.com" w:date="2025-11-11T18:32:00Z">
              <w:r>
                <w:rPr>
                  <w:rFonts w:ascii="Calibri" w:hAnsi="Calibri" w:cs="Calibri"/>
                  <w:color w:val="000000"/>
                  <w:sz w:val="22"/>
                  <w:szCs w:val="22"/>
                </w:rPr>
                <w:t>7</w:t>
              </w:r>
            </w:ins>
            <w:ins w:id="1662" w:author="Ahmad Rafif" w:date="2025-09-23T21:12:00Z">
              <w:del w:id="1663" w:author="danupraset@gmail.com" w:date="2025-11-11T18:32:00Z">
                <w:r w:rsidDel="000C1B5E">
                  <w:rPr>
                    <w:rFonts w:ascii="Arial" w:hAnsi="Arial" w:cs="Arial"/>
                    <w:color w:val="000000"/>
                    <w:sz w:val="20"/>
                    <w:szCs w:val="20"/>
                  </w:rPr>
                  <w:delText>6</w:delText>
                </w:r>
              </w:del>
            </w:ins>
          </w:p>
        </w:tc>
      </w:tr>
      <w:tr w:rsidR="00E90F2D" w14:paraId="1D5D7C36" w14:textId="77777777" w:rsidTr="00E90F2D">
        <w:trPr>
          <w:trHeight w:val="288"/>
          <w:ins w:id="1664" w:author="Ahmad Rafif" w:date="2025-09-23T21:12:00Z"/>
        </w:trPr>
        <w:tc>
          <w:tcPr>
            <w:tcW w:w="960" w:type="dxa"/>
            <w:gridSpan w:val="4"/>
            <w:vMerge/>
            <w:tcBorders>
              <w:left w:val="single" w:sz="4" w:space="0" w:color="auto"/>
              <w:right w:val="single" w:sz="4" w:space="0" w:color="auto"/>
            </w:tcBorders>
            <w:vAlign w:val="center"/>
            <w:hideMark/>
          </w:tcPr>
          <w:p w14:paraId="1AA2C95C" w14:textId="77777777" w:rsidR="00E90F2D" w:rsidRDefault="00E90F2D" w:rsidP="00E90F2D">
            <w:pPr>
              <w:rPr>
                <w:ins w:id="1665" w:author="Ahmad Rafif" w:date="2025-09-23T21:12:00Z"/>
                <w:rFonts w:ascii="Arial" w:hAnsi="Arial" w:cs="Arial"/>
                <w:color w:val="000000"/>
                <w:sz w:val="20"/>
                <w:szCs w:val="20"/>
              </w:rPr>
            </w:pPr>
          </w:p>
        </w:tc>
        <w:tc>
          <w:tcPr>
            <w:tcW w:w="1274" w:type="dxa"/>
            <w:gridSpan w:val="3"/>
            <w:tcBorders>
              <w:top w:val="nil"/>
              <w:left w:val="nil"/>
              <w:bottom w:val="single" w:sz="4" w:space="0" w:color="auto"/>
              <w:right w:val="single" w:sz="4" w:space="0" w:color="auto"/>
            </w:tcBorders>
            <w:noWrap/>
            <w:vAlign w:val="center"/>
            <w:hideMark/>
          </w:tcPr>
          <w:p w14:paraId="72138498" w14:textId="4EFE8024" w:rsidR="00E90F2D" w:rsidRDefault="00E90F2D" w:rsidP="00E90F2D">
            <w:pPr>
              <w:rPr>
                <w:ins w:id="1666" w:author="Ahmad Rafif" w:date="2025-09-23T21:12:00Z"/>
                <w:rFonts w:ascii="Arial" w:hAnsi="Arial" w:cs="Arial"/>
                <w:color w:val="000000"/>
                <w:sz w:val="20"/>
                <w:szCs w:val="20"/>
              </w:rPr>
            </w:pPr>
            <w:ins w:id="1667" w:author="danupraset@gmail.com" w:date="2025-11-11T18:32:00Z">
              <w:r>
                <w:rPr>
                  <w:rFonts w:ascii="Calibri" w:hAnsi="Calibri" w:cs="Calibri"/>
                  <w:color w:val="000000"/>
                  <w:sz w:val="22"/>
                  <w:szCs w:val="22"/>
                </w:rPr>
                <w:t>1.2.2</w:t>
              </w:r>
            </w:ins>
            <w:ins w:id="1668" w:author="Ahmad Rafif" w:date="2025-09-23T21:12:00Z">
              <w:del w:id="1669" w:author="danupraset@gmail.com" w:date="2025-11-11T18:32:00Z">
                <w:r w:rsidDel="000C1B5E">
                  <w:rPr>
                    <w:rFonts w:ascii="Arial" w:hAnsi="Arial" w:cs="Arial"/>
                    <w:color w:val="000000"/>
                    <w:sz w:val="20"/>
                    <w:szCs w:val="20"/>
                  </w:rPr>
                  <w:delText>1.3</w:delText>
                </w:r>
              </w:del>
            </w:ins>
          </w:p>
        </w:tc>
        <w:tc>
          <w:tcPr>
            <w:tcW w:w="6182" w:type="dxa"/>
            <w:gridSpan w:val="5"/>
            <w:tcBorders>
              <w:top w:val="nil"/>
              <w:left w:val="nil"/>
              <w:bottom w:val="single" w:sz="4" w:space="0" w:color="auto"/>
              <w:right w:val="single" w:sz="4" w:space="0" w:color="auto"/>
            </w:tcBorders>
            <w:noWrap/>
            <w:vAlign w:val="center"/>
            <w:hideMark/>
          </w:tcPr>
          <w:p w14:paraId="71D2A191" w14:textId="11DDFD75" w:rsidR="00E90F2D" w:rsidRDefault="00E90F2D" w:rsidP="00E90F2D">
            <w:pPr>
              <w:rPr>
                <w:ins w:id="1670" w:author="Ahmad Rafif" w:date="2025-09-23T21:12:00Z"/>
                <w:rFonts w:ascii="Arial" w:hAnsi="Arial" w:cs="Arial"/>
                <w:color w:val="000000"/>
                <w:sz w:val="20"/>
                <w:szCs w:val="20"/>
              </w:rPr>
            </w:pPr>
            <w:ins w:id="1671" w:author="danupraset@gmail.com" w:date="2025-11-11T18:32:00Z">
              <w:r>
                <w:rPr>
                  <w:rFonts w:ascii="Calibri" w:hAnsi="Calibri" w:cs="Calibri"/>
                  <w:color w:val="000000"/>
                  <w:sz w:val="22"/>
                  <w:szCs w:val="22"/>
                </w:rPr>
                <w:t>Success Outcome</w:t>
              </w:r>
            </w:ins>
            <w:ins w:id="1672" w:author="Ahmad Rafif" w:date="2025-09-23T21:12:00Z">
              <w:del w:id="1673" w:author="danupraset@gmail.com" w:date="2025-11-11T18:32:00Z">
                <w:r w:rsidDel="000C1B5E">
                  <w:rPr>
                    <w:rFonts w:ascii="Arial" w:hAnsi="Arial" w:cs="Arial"/>
                    <w:color w:val="000000"/>
                    <w:sz w:val="20"/>
                    <w:szCs w:val="20"/>
                  </w:rPr>
                  <w:delText>Cron Retry Intranet Push to Internet</w:delText>
                </w:r>
              </w:del>
            </w:ins>
          </w:p>
        </w:tc>
        <w:tc>
          <w:tcPr>
            <w:tcW w:w="884" w:type="dxa"/>
            <w:tcBorders>
              <w:top w:val="nil"/>
              <w:left w:val="nil"/>
              <w:bottom w:val="single" w:sz="4" w:space="0" w:color="auto"/>
              <w:right w:val="single" w:sz="4" w:space="0" w:color="auto"/>
            </w:tcBorders>
            <w:noWrap/>
            <w:vAlign w:val="center"/>
            <w:hideMark/>
          </w:tcPr>
          <w:p w14:paraId="388D3CAD" w14:textId="223229C5" w:rsidR="00E90F2D" w:rsidRDefault="00E90F2D" w:rsidP="00E90F2D">
            <w:pPr>
              <w:jc w:val="center"/>
              <w:rPr>
                <w:ins w:id="1674" w:author="Ahmad Rafif" w:date="2025-09-23T21:12:00Z"/>
                <w:rFonts w:ascii="Arial" w:hAnsi="Arial" w:cs="Arial"/>
                <w:color w:val="000000"/>
                <w:sz w:val="20"/>
                <w:szCs w:val="20"/>
              </w:rPr>
            </w:pPr>
            <w:ins w:id="1675" w:author="danupraset@gmail.com" w:date="2025-11-11T18:32:00Z">
              <w:r>
                <w:rPr>
                  <w:rFonts w:ascii="Calibri" w:hAnsi="Calibri" w:cs="Calibri"/>
                  <w:color w:val="000000"/>
                  <w:sz w:val="22"/>
                  <w:szCs w:val="22"/>
                </w:rPr>
                <w:t>8</w:t>
              </w:r>
            </w:ins>
            <w:ins w:id="1676" w:author="Ahmad Rafif" w:date="2025-09-23T21:12:00Z">
              <w:del w:id="1677" w:author="danupraset@gmail.com" w:date="2025-11-11T18:32:00Z">
                <w:r w:rsidDel="000C1B5E">
                  <w:rPr>
                    <w:rFonts w:ascii="Arial" w:hAnsi="Arial" w:cs="Arial"/>
                    <w:color w:val="000000"/>
                    <w:sz w:val="20"/>
                    <w:szCs w:val="20"/>
                  </w:rPr>
                  <w:delText>7</w:delText>
                </w:r>
              </w:del>
            </w:ins>
          </w:p>
        </w:tc>
      </w:tr>
      <w:tr w:rsidR="00E90F2D" w14:paraId="507F9A02" w14:textId="77777777" w:rsidTr="00E90F2D">
        <w:trPr>
          <w:trHeight w:val="288"/>
          <w:ins w:id="1678" w:author="Ahmad Rafif" w:date="2025-09-23T21:12:00Z"/>
        </w:trPr>
        <w:tc>
          <w:tcPr>
            <w:tcW w:w="960" w:type="dxa"/>
            <w:gridSpan w:val="4"/>
            <w:vMerge/>
            <w:tcBorders>
              <w:left w:val="single" w:sz="4" w:space="0" w:color="auto"/>
              <w:right w:val="single" w:sz="4" w:space="0" w:color="auto"/>
            </w:tcBorders>
            <w:vAlign w:val="center"/>
            <w:hideMark/>
          </w:tcPr>
          <w:p w14:paraId="2672E269" w14:textId="77777777" w:rsidR="00E90F2D" w:rsidRDefault="00E90F2D" w:rsidP="00E90F2D">
            <w:pPr>
              <w:rPr>
                <w:ins w:id="1679" w:author="Ahmad Rafif" w:date="2025-09-23T21:12:00Z"/>
                <w:rFonts w:ascii="Arial" w:hAnsi="Arial" w:cs="Arial"/>
                <w:color w:val="000000"/>
                <w:sz w:val="20"/>
                <w:szCs w:val="20"/>
              </w:rPr>
            </w:pPr>
          </w:p>
        </w:tc>
        <w:tc>
          <w:tcPr>
            <w:tcW w:w="1274" w:type="dxa"/>
            <w:gridSpan w:val="3"/>
            <w:tcBorders>
              <w:top w:val="nil"/>
              <w:left w:val="nil"/>
              <w:bottom w:val="single" w:sz="4" w:space="0" w:color="auto"/>
              <w:right w:val="single" w:sz="4" w:space="0" w:color="auto"/>
            </w:tcBorders>
            <w:noWrap/>
            <w:vAlign w:val="center"/>
            <w:hideMark/>
          </w:tcPr>
          <w:p w14:paraId="206491DD" w14:textId="375CD3D7" w:rsidR="00E90F2D" w:rsidRDefault="00E90F2D" w:rsidP="00E90F2D">
            <w:pPr>
              <w:rPr>
                <w:ins w:id="1680" w:author="Ahmad Rafif" w:date="2025-09-23T21:12:00Z"/>
                <w:rFonts w:ascii="Arial" w:hAnsi="Arial" w:cs="Arial"/>
                <w:color w:val="000000"/>
                <w:sz w:val="20"/>
                <w:szCs w:val="20"/>
              </w:rPr>
            </w:pPr>
            <w:ins w:id="1681" w:author="danupraset@gmail.com" w:date="2025-11-11T18:32:00Z">
              <w:r>
                <w:rPr>
                  <w:rFonts w:ascii="Calibri" w:hAnsi="Calibri" w:cs="Calibri"/>
                  <w:color w:val="000000"/>
                  <w:sz w:val="22"/>
                  <w:szCs w:val="22"/>
                </w:rPr>
                <w:t>1.2.3</w:t>
              </w:r>
            </w:ins>
            <w:ins w:id="1682" w:author="Ahmad Rafif" w:date="2025-09-23T21:12:00Z">
              <w:del w:id="1683" w:author="danupraset@gmail.com" w:date="2025-11-11T18:32:00Z">
                <w:r w:rsidDel="000C1B5E">
                  <w:rPr>
                    <w:rFonts w:ascii="Arial" w:hAnsi="Arial" w:cs="Arial"/>
                    <w:color w:val="000000"/>
                    <w:sz w:val="20"/>
                    <w:szCs w:val="20"/>
                  </w:rPr>
                  <w:delText>1.3.1</w:delText>
                </w:r>
              </w:del>
            </w:ins>
          </w:p>
        </w:tc>
        <w:tc>
          <w:tcPr>
            <w:tcW w:w="6182" w:type="dxa"/>
            <w:gridSpan w:val="5"/>
            <w:tcBorders>
              <w:top w:val="nil"/>
              <w:left w:val="nil"/>
              <w:bottom w:val="single" w:sz="4" w:space="0" w:color="auto"/>
              <w:right w:val="single" w:sz="4" w:space="0" w:color="auto"/>
            </w:tcBorders>
            <w:noWrap/>
            <w:vAlign w:val="center"/>
            <w:hideMark/>
          </w:tcPr>
          <w:p w14:paraId="4D3C9C35" w14:textId="16C1F8F8" w:rsidR="00E90F2D" w:rsidRDefault="00E90F2D" w:rsidP="00E90F2D">
            <w:pPr>
              <w:rPr>
                <w:ins w:id="1684" w:author="Ahmad Rafif" w:date="2025-09-23T21:12:00Z"/>
                <w:rFonts w:ascii="Arial" w:hAnsi="Arial" w:cs="Arial"/>
                <w:color w:val="000000"/>
                <w:sz w:val="20"/>
                <w:szCs w:val="20"/>
              </w:rPr>
            </w:pPr>
            <w:ins w:id="1685" w:author="danupraset@gmail.com" w:date="2025-11-11T18:32:00Z">
              <w:r>
                <w:rPr>
                  <w:rFonts w:ascii="Calibri" w:hAnsi="Calibri" w:cs="Calibri"/>
                  <w:color w:val="000000"/>
                  <w:sz w:val="22"/>
                  <w:szCs w:val="22"/>
                </w:rPr>
                <w:t>Error Handling</w:t>
              </w:r>
            </w:ins>
            <w:ins w:id="1686" w:author="Ahmad Rafif" w:date="2025-09-23T21:12:00Z">
              <w:del w:id="1687" w:author="danupraset@gmail.com" w:date="2025-11-11T18:32:00Z">
                <w:r w:rsidDel="000C1B5E">
                  <w:rPr>
                    <w:rFonts w:ascii="Arial" w:hAnsi="Arial" w:cs="Arial"/>
                    <w:color w:val="000000"/>
                    <w:sz w:val="20"/>
                    <w:szCs w:val="20"/>
                  </w:rPr>
                  <w:delText>Data Mapping</w:delText>
                </w:r>
              </w:del>
            </w:ins>
          </w:p>
        </w:tc>
        <w:tc>
          <w:tcPr>
            <w:tcW w:w="884" w:type="dxa"/>
            <w:tcBorders>
              <w:top w:val="nil"/>
              <w:left w:val="nil"/>
              <w:bottom w:val="single" w:sz="4" w:space="0" w:color="auto"/>
              <w:right w:val="single" w:sz="4" w:space="0" w:color="auto"/>
            </w:tcBorders>
            <w:noWrap/>
            <w:vAlign w:val="center"/>
            <w:hideMark/>
          </w:tcPr>
          <w:p w14:paraId="29417DB0" w14:textId="0001163B" w:rsidR="00E90F2D" w:rsidRDefault="00E90F2D" w:rsidP="00E90F2D">
            <w:pPr>
              <w:jc w:val="center"/>
              <w:rPr>
                <w:ins w:id="1688" w:author="Ahmad Rafif" w:date="2025-09-23T21:12:00Z"/>
                <w:rFonts w:ascii="Arial" w:hAnsi="Arial" w:cs="Arial"/>
                <w:color w:val="000000"/>
                <w:sz w:val="20"/>
                <w:szCs w:val="20"/>
              </w:rPr>
            </w:pPr>
            <w:ins w:id="1689" w:author="danupraset@gmail.com" w:date="2025-11-11T18:32:00Z">
              <w:r>
                <w:rPr>
                  <w:rFonts w:ascii="Calibri" w:hAnsi="Calibri" w:cs="Calibri"/>
                  <w:color w:val="000000"/>
                  <w:sz w:val="22"/>
                  <w:szCs w:val="22"/>
                </w:rPr>
                <w:t>8</w:t>
              </w:r>
            </w:ins>
            <w:ins w:id="1690" w:author="Ahmad Rafif" w:date="2025-09-23T21:12:00Z">
              <w:del w:id="1691" w:author="danupraset@gmail.com" w:date="2025-11-11T18:32:00Z">
                <w:r w:rsidDel="000C1B5E">
                  <w:rPr>
                    <w:rFonts w:ascii="Arial" w:hAnsi="Arial" w:cs="Arial"/>
                    <w:color w:val="000000"/>
                    <w:sz w:val="20"/>
                    <w:szCs w:val="20"/>
                  </w:rPr>
                  <w:delText>8</w:delText>
                </w:r>
              </w:del>
            </w:ins>
          </w:p>
        </w:tc>
      </w:tr>
      <w:tr w:rsidR="00E90F2D" w14:paraId="3295372F" w14:textId="77777777" w:rsidTr="00E90F2D">
        <w:trPr>
          <w:trHeight w:val="288"/>
          <w:ins w:id="1692" w:author="Ahmad Rafif" w:date="2025-09-23T21:12:00Z"/>
        </w:trPr>
        <w:tc>
          <w:tcPr>
            <w:tcW w:w="960" w:type="dxa"/>
            <w:gridSpan w:val="4"/>
            <w:vMerge/>
            <w:tcBorders>
              <w:left w:val="single" w:sz="4" w:space="0" w:color="auto"/>
              <w:right w:val="single" w:sz="4" w:space="0" w:color="auto"/>
            </w:tcBorders>
            <w:vAlign w:val="center"/>
            <w:hideMark/>
          </w:tcPr>
          <w:p w14:paraId="4A442D18" w14:textId="77777777" w:rsidR="00E90F2D" w:rsidRDefault="00E90F2D" w:rsidP="00E90F2D">
            <w:pPr>
              <w:rPr>
                <w:ins w:id="1693" w:author="Ahmad Rafif" w:date="2025-09-23T21:12:00Z"/>
                <w:rFonts w:ascii="Arial" w:hAnsi="Arial" w:cs="Arial"/>
                <w:color w:val="000000"/>
                <w:sz w:val="20"/>
                <w:szCs w:val="20"/>
              </w:rPr>
            </w:pPr>
          </w:p>
        </w:tc>
        <w:tc>
          <w:tcPr>
            <w:tcW w:w="1274" w:type="dxa"/>
            <w:gridSpan w:val="3"/>
            <w:tcBorders>
              <w:top w:val="nil"/>
              <w:left w:val="nil"/>
              <w:bottom w:val="single" w:sz="4" w:space="0" w:color="auto"/>
              <w:right w:val="single" w:sz="4" w:space="0" w:color="auto"/>
            </w:tcBorders>
            <w:noWrap/>
            <w:vAlign w:val="center"/>
            <w:hideMark/>
          </w:tcPr>
          <w:p w14:paraId="3482E0EA" w14:textId="59B185AF" w:rsidR="00E90F2D" w:rsidRDefault="00E90F2D" w:rsidP="00E90F2D">
            <w:pPr>
              <w:rPr>
                <w:ins w:id="1694" w:author="Ahmad Rafif" w:date="2025-09-23T21:12:00Z"/>
                <w:rFonts w:ascii="Arial" w:hAnsi="Arial" w:cs="Arial"/>
                <w:color w:val="000000"/>
                <w:sz w:val="20"/>
                <w:szCs w:val="20"/>
              </w:rPr>
            </w:pPr>
            <w:ins w:id="1695" w:author="danupraset@gmail.com" w:date="2025-11-11T18:32:00Z">
              <w:r>
                <w:rPr>
                  <w:rFonts w:ascii="Calibri" w:hAnsi="Calibri" w:cs="Calibri"/>
                  <w:color w:val="000000"/>
                  <w:sz w:val="22"/>
                  <w:szCs w:val="22"/>
                </w:rPr>
                <w:t>1.3</w:t>
              </w:r>
            </w:ins>
            <w:ins w:id="1696" w:author="Ahmad Rafif" w:date="2025-09-23T21:12:00Z">
              <w:del w:id="1697" w:author="danupraset@gmail.com" w:date="2025-11-11T18:32:00Z">
                <w:r w:rsidDel="000C1B5E">
                  <w:rPr>
                    <w:rFonts w:ascii="Arial" w:hAnsi="Arial" w:cs="Arial"/>
                    <w:color w:val="000000"/>
                    <w:sz w:val="20"/>
                    <w:szCs w:val="20"/>
                  </w:rPr>
                  <w:delText>1.3.2</w:delText>
                </w:r>
              </w:del>
            </w:ins>
          </w:p>
        </w:tc>
        <w:tc>
          <w:tcPr>
            <w:tcW w:w="6182" w:type="dxa"/>
            <w:gridSpan w:val="5"/>
            <w:tcBorders>
              <w:top w:val="nil"/>
              <w:left w:val="nil"/>
              <w:bottom w:val="single" w:sz="4" w:space="0" w:color="auto"/>
              <w:right w:val="single" w:sz="4" w:space="0" w:color="auto"/>
            </w:tcBorders>
            <w:noWrap/>
            <w:vAlign w:val="center"/>
            <w:hideMark/>
          </w:tcPr>
          <w:p w14:paraId="1BFB39C4" w14:textId="7C11E3E9" w:rsidR="00E90F2D" w:rsidRDefault="00E90F2D" w:rsidP="00E90F2D">
            <w:pPr>
              <w:rPr>
                <w:ins w:id="1698" w:author="Ahmad Rafif" w:date="2025-09-23T21:12:00Z"/>
                <w:rFonts w:ascii="Arial" w:hAnsi="Arial" w:cs="Arial"/>
                <w:color w:val="000000"/>
                <w:sz w:val="20"/>
                <w:szCs w:val="20"/>
              </w:rPr>
            </w:pPr>
            <w:ins w:id="1699" w:author="danupraset@gmail.com" w:date="2025-11-11T18:32:00Z">
              <w:r>
                <w:rPr>
                  <w:rFonts w:ascii="Calibri" w:hAnsi="Calibri" w:cs="Calibri"/>
                  <w:color w:val="000000"/>
                  <w:sz w:val="22"/>
                  <w:szCs w:val="22"/>
                </w:rPr>
                <w:t>Cron Retry Intranet Push to Internet</w:t>
              </w:r>
            </w:ins>
            <w:ins w:id="1700" w:author="Ahmad Rafif" w:date="2025-09-23T21:12:00Z">
              <w:del w:id="1701" w:author="danupraset@gmail.com" w:date="2025-11-11T18:32:00Z">
                <w:r w:rsidDel="000C1B5E">
                  <w:rPr>
                    <w:rFonts w:ascii="Arial" w:hAnsi="Arial" w:cs="Arial"/>
                    <w:color w:val="000000"/>
                    <w:sz w:val="20"/>
                    <w:szCs w:val="20"/>
                  </w:rPr>
                  <w:delText>Success Outcome</w:delText>
                </w:r>
              </w:del>
            </w:ins>
          </w:p>
        </w:tc>
        <w:tc>
          <w:tcPr>
            <w:tcW w:w="884" w:type="dxa"/>
            <w:tcBorders>
              <w:top w:val="nil"/>
              <w:left w:val="nil"/>
              <w:bottom w:val="single" w:sz="4" w:space="0" w:color="auto"/>
              <w:right w:val="single" w:sz="4" w:space="0" w:color="auto"/>
            </w:tcBorders>
            <w:noWrap/>
            <w:vAlign w:val="center"/>
            <w:hideMark/>
          </w:tcPr>
          <w:p w14:paraId="0FE3D5FE" w14:textId="10C05884" w:rsidR="00E90F2D" w:rsidRDefault="00E90F2D" w:rsidP="00E90F2D">
            <w:pPr>
              <w:jc w:val="center"/>
              <w:rPr>
                <w:ins w:id="1702" w:author="Ahmad Rafif" w:date="2025-09-23T21:12:00Z"/>
                <w:rFonts w:ascii="Arial" w:hAnsi="Arial" w:cs="Arial"/>
                <w:color w:val="000000"/>
                <w:sz w:val="20"/>
                <w:szCs w:val="20"/>
              </w:rPr>
            </w:pPr>
            <w:ins w:id="1703" w:author="danupraset@gmail.com" w:date="2025-11-11T18:32:00Z">
              <w:r>
                <w:rPr>
                  <w:rFonts w:ascii="Calibri" w:hAnsi="Calibri" w:cs="Calibri"/>
                  <w:color w:val="000000"/>
                  <w:sz w:val="22"/>
                  <w:szCs w:val="22"/>
                </w:rPr>
                <w:t>8</w:t>
              </w:r>
            </w:ins>
            <w:ins w:id="1704" w:author="Ahmad Rafif" w:date="2025-09-23T21:12:00Z">
              <w:del w:id="1705" w:author="danupraset@gmail.com" w:date="2025-11-11T18:32:00Z">
                <w:r w:rsidDel="000C1B5E">
                  <w:rPr>
                    <w:rFonts w:ascii="Arial" w:hAnsi="Arial" w:cs="Arial"/>
                    <w:color w:val="000000"/>
                    <w:sz w:val="20"/>
                    <w:szCs w:val="20"/>
                  </w:rPr>
                  <w:delText>8</w:delText>
                </w:r>
              </w:del>
            </w:ins>
          </w:p>
        </w:tc>
      </w:tr>
      <w:tr w:rsidR="00E90F2D" w14:paraId="053045BE" w14:textId="77777777" w:rsidTr="00E90F2D">
        <w:trPr>
          <w:trHeight w:val="288"/>
          <w:ins w:id="1706" w:author="Ahmad Rafif" w:date="2025-09-23T21:12:00Z"/>
        </w:trPr>
        <w:tc>
          <w:tcPr>
            <w:tcW w:w="960" w:type="dxa"/>
            <w:gridSpan w:val="4"/>
            <w:vMerge/>
            <w:tcBorders>
              <w:left w:val="single" w:sz="4" w:space="0" w:color="auto"/>
              <w:right w:val="single" w:sz="4" w:space="0" w:color="auto"/>
            </w:tcBorders>
            <w:vAlign w:val="center"/>
            <w:hideMark/>
          </w:tcPr>
          <w:p w14:paraId="2172CB9C" w14:textId="77777777" w:rsidR="00E90F2D" w:rsidRDefault="00E90F2D" w:rsidP="00E90F2D">
            <w:pPr>
              <w:rPr>
                <w:ins w:id="1707" w:author="Ahmad Rafif" w:date="2025-09-23T21:12:00Z"/>
                <w:rFonts w:ascii="Arial" w:hAnsi="Arial" w:cs="Arial"/>
                <w:color w:val="000000"/>
                <w:sz w:val="20"/>
                <w:szCs w:val="20"/>
              </w:rPr>
            </w:pPr>
          </w:p>
        </w:tc>
        <w:tc>
          <w:tcPr>
            <w:tcW w:w="1274" w:type="dxa"/>
            <w:gridSpan w:val="3"/>
            <w:tcBorders>
              <w:top w:val="nil"/>
              <w:left w:val="nil"/>
              <w:bottom w:val="single" w:sz="4" w:space="0" w:color="auto"/>
              <w:right w:val="single" w:sz="4" w:space="0" w:color="auto"/>
            </w:tcBorders>
            <w:noWrap/>
            <w:vAlign w:val="center"/>
            <w:hideMark/>
          </w:tcPr>
          <w:p w14:paraId="4BF9E8BA" w14:textId="17F836D6" w:rsidR="00E90F2D" w:rsidRDefault="00E90F2D" w:rsidP="00E90F2D">
            <w:pPr>
              <w:rPr>
                <w:ins w:id="1708" w:author="Ahmad Rafif" w:date="2025-09-23T21:12:00Z"/>
                <w:rFonts w:ascii="Arial" w:hAnsi="Arial" w:cs="Arial"/>
                <w:color w:val="000000"/>
                <w:sz w:val="20"/>
                <w:szCs w:val="20"/>
              </w:rPr>
            </w:pPr>
            <w:ins w:id="1709" w:author="danupraset@gmail.com" w:date="2025-11-11T18:32:00Z">
              <w:r>
                <w:rPr>
                  <w:rFonts w:ascii="Calibri" w:hAnsi="Calibri" w:cs="Calibri"/>
                  <w:color w:val="000000"/>
                  <w:sz w:val="22"/>
                  <w:szCs w:val="22"/>
                </w:rPr>
                <w:t>1.3.1</w:t>
              </w:r>
            </w:ins>
            <w:ins w:id="1710" w:author="Ahmad Rafif" w:date="2025-09-23T21:12:00Z">
              <w:del w:id="1711" w:author="danupraset@gmail.com" w:date="2025-11-11T18:32:00Z">
                <w:r w:rsidDel="000C1B5E">
                  <w:rPr>
                    <w:rFonts w:ascii="Arial" w:hAnsi="Arial" w:cs="Arial"/>
                    <w:color w:val="000000"/>
                    <w:sz w:val="20"/>
                    <w:szCs w:val="20"/>
                  </w:rPr>
                  <w:delText>1.3.3</w:delText>
                </w:r>
              </w:del>
            </w:ins>
          </w:p>
        </w:tc>
        <w:tc>
          <w:tcPr>
            <w:tcW w:w="6182" w:type="dxa"/>
            <w:gridSpan w:val="5"/>
            <w:tcBorders>
              <w:top w:val="nil"/>
              <w:left w:val="nil"/>
              <w:bottom w:val="single" w:sz="4" w:space="0" w:color="auto"/>
              <w:right w:val="single" w:sz="4" w:space="0" w:color="auto"/>
            </w:tcBorders>
            <w:noWrap/>
            <w:vAlign w:val="center"/>
            <w:hideMark/>
          </w:tcPr>
          <w:p w14:paraId="4D62053B" w14:textId="7A46194C" w:rsidR="00E90F2D" w:rsidRDefault="00E90F2D" w:rsidP="00E90F2D">
            <w:pPr>
              <w:rPr>
                <w:ins w:id="1712" w:author="Ahmad Rafif" w:date="2025-09-23T21:12:00Z"/>
                <w:rFonts w:ascii="Arial" w:hAnsi="Arial" w:cs="Arial"/>
                <w:color w:val="000000"/>
                <w:sz w:val="20"/>
                <w:szCs w:val="20"/>
              </w:rPr>
            </w:pPr>
            <w:ins w:id="1713" w:author="danupraset@gmail.com" w:date="2025-11-11T18:32:00Z">
              <w:r>
                <w:rPr>
                  <w:rFonts w:ascii="Calibri" w:hAnsi="Calibri" w:cs="Calibri"/>
                  <w:color w:val="000000"/>
                  <w:sz w:val="22"/>
                  <w:szCs w:val="22"/>
                </w:rPr>
                <w:t>Data Mapping</w:t>
              </w:r>
            </w:ins>
            <w:ins w:id="1714" w:author="Ahmad Rafif" w:date="2025-09-23T21:12:00Z">
              <w:del w:id="1715" w:author="danupraset@gmail.com" w:date="2025-11-11T18:32:00Z">
                <w:r w:rsidDel="000C1B5E">
                  <w:rPr>
                    <w:rFonts w:ascii="Arial" w:hAnsi="Arial" w:cs="Arial"/>
                    <w:color w:val="000000"/>
                    <w:sz w:val="20"/>
                    <w:szCs w:val="20"/>
                  </w:rPr>
                  <w:delText>Error Handling</w:delText>
                </w:r>
              </w:del>
            </w:ins>
          </w:p>
        </w:tc>
        <w:tc>
          <w:tcPr>
            <w:tcW w:w="884" w:type="dxa"/>
            <w:tcBorders>
              <w:top w:val="nil"/>
              <w:left w:val="nil"/>
              <w:bottom w:val="single" w:sz="4" w:space="0" w:color="auto"/>
              <w:right w:val="single" w:sz="4" w:space="0" w:color="auto"/>
            </w:tcBorders>
            <w:noWrap/>
            <w:vAlign w:val="center"/>
            <w:hideMark/>
          </w:tcPr>
          <w:p w14:paraId="446F8439" w14:textId="7B552894" w:rsidR="00E90F2D" w:rsidRDefault="00E90F2D" w:rsidP="00E90F2D">
            <w:pPr>
              <w:jc w:val="center"/>
              <w:rPr>
                <w:ins w:id="1716" w:author="Ahmad Rafif" w:date="2025-09-23T21:12:00Z"/>
                <w:rFonts w:ascii="Arial" w:hAnsi="Arial" w:cs="Arial"/>
                <w:color w:val="000000"/>
                <w:sz w:val="20"/>
                <w:szCs w:val="20"/>
              </w:rPr>
            </w:pPr>
            <w:ins w:id="1717" w:author="danupraset@gmail.com" w:date="2025-11-11T18:32:00Z">
              <w:r>
                <w:rPr>
                  <w:rFonts w:ascii="Calibri" w:hAnsi="Calibri" w:cs="Calibri"/>
                  <w:color w:val="000000"/>
                  <w:sz w:val="22"/>
                  <w:szCs w:val="22"/>
                </w:rPr>
                <w:t>9</w:t>
              </w:r>
            </w:ins>
            <w:ins w:id="1718" w:author="Ahmad Rafif" w:date="2025-09-23T21:12:00Z">
              <w:del w:id="1719" w:author="danupraset@gmail.com" w:date="2025-11-11T18:32:00Z">
                <w:r w:rsidDel="000C1B5E">
                  <w:rPr>
                    <w:rFonts w:ascii="Arial" w:hAnsi="Arial" w:cs="Arial"/>
                    <w:color w:val="000000"/>
                    <w:sz w:val="20"/>
                    <w:szCs w:val="20"/>
                  </w:rPr>
                  <w:delText>9</w:delText>
                </w:r>
              </w:del>
            </w:ins>
          </w:p>
        </w:tc>
      </w:tr>
      <w:tr w:rsidR="00E90F2D" w14:paraId="6B092518" w14:textId="77777777" w:rsidTr="00E90F2D">
        <w:trPr>
          <w:trHeight w:val="288"/>
          <w:ins w:id="1720" w:author="Ahmad Rafif" w:date="2025-09-23T21:12:00Z"/>
        </w:trPr>
        <w:tc>
          <w:tcPr>
            <w:tcW w:w="960" w:type="dxa"/>
            <w:gridSpan w:val="4"/>
            <w:vMerge/>
            <w:tcBorders>
              <w:left w:val="single" w:sz="4" w:space="0" w:color="auto"/>
              <w:right w:val="single" w:sz="4" w:space="0" w:color="auto"/>
            </w:tcBorders>
            <w:vAlign w:val="center"/>
            <w:hideMark/>
          </w:tcPr>
          <w:p w14:paraId="27F044FE" w14:textId="77777777" w:rsidR="00E90F2D" w:rsidRDefault="00E90F2D" w:rsidP="00E90F2D">
            <w:pPr>
              <w:rPr>
                <w:ins w:id="1721" w:author="Ahmad Rafif" w:date="2025-09-23T21:12:00Z"/>
                <w:rFonts w:ascii="Arial" w:hAnsi="Arial" w:cs="Arial"/>
                <w:color w:val="000000"/>
                <w:sz w:val="20"/>
                <w:szCs w:val="20"/>
              </w:rPr>
            </w:pPr>
          </w:p>
        </w:tc>
        <w:tc>
          <w:tcPr>
            <w:tcW w:w="1274" w:type="dxa"/>
            <w:gridSpan w:val="3"/>
            <w:tcBorders>
              <w:top w:val="nil"/>
              <w:left w:val="nil"/>
              <w:bottom w:val="single" w:sz="4" w:space="0" w:color="auto"/>
              <w:right w:val="single" w:sz="4" w:space="0" w:color="auto"/>
            </w:tcBorders>
            <w:noWrap/>
            <w:vAlign w:val="center"/>
            <w:hideMark/>
          </w:tcPr>
          <w:p w14:paraId="47939C3D" w14:textId="3A6DCF77" w:rsidR="00E90F2D" w:rsidRDefault="00E90F2D" w:rsidP="00E90F2D">
            <w:pPr>
              <w:rPr>
                <w:ins w:id="1722" w:author="Ahmad Rafif" w:date="2025-09-23T21:12:00Z"/>
                <w:rFonts w:ascii="Arial" w:hAnsi="Arial" w:cs="Arial"/>
                <w:color w:val="000000"/>
                <w:sz w:val="20"/>
                <w:szCs w:val="20"/>
              </w:rPr>
            </w:pPr>
            <w:ins w:id="1723" w:author="danupraset@gmail.com" w:date="2025-11-11T18:32:00Z">
              <w:r>
                <w:rPr>
                  <w:rFonts w:ascii="Calibri" w:hAnsi="Calibri" w:cs="Calibri"/>
                  <w:color w:val="000000"/>
                  <w:sz w:val="22"/>
                  <w:szCs w:val="22"/>
                </w:rPr>
                <w:t>1.3.2</w:t>
              </w:r>
            </w:ins>
            <w:ins w:id="1724" w:author="Ahmad Rafif" w:date="2025-09-23T21:12:00Z">
              <w:del w:id="1725" w:author="danupraset@gmail.com" w:date="2025-11-11T18:32:00Z">
                <w:r w:rsidDel="000C1B5E">
                  <w:rPr>
                    <w:rFonts w:ascii="Arial" w:hAnsi="Arial" w:cs="Arial"/>
                    <w:color w:val="000000"/>
                    <w:sz w:val="20"/>
                    <w:szCs w:val="20"/>
                  </w:rPr>
                  <w:delText>1.4</w:delText>
                </w:r>
              </w:del>
            </w:ins>
          </w:p>
        </w:tc>
        <w:tc>
          <w:tcPr>
            <w:tcW w:w="6182" w:type="dxa"/>
            <w:gridSpan w:val="5"/>
            <w:tcBorders>
              <w:top w:val="nil"/>
              <w:left w:val="nil"/>
              <w:bottom w:val="single" w:sz="4" w:space="0" w:color="auto"/>
              <w:right w:val="single" w:sz="4" w:space="0" w:color="auto"/>
            </w:tcBorders>
            <w:noWrap/>
            <w:vAlign w:val="center"/>
            <w:hideMark/>
          </w:tcPr>
          <w:p w14:paraId="04DDB372" w14:textId="6425D622" w:rsidR="00E90F2D" w:rsidRDefault="00E90F2D" w:rsidP="00E90F2D">
            <w:pPr>
              <w:rPr>
                <w:ins w:id="1726" w:author="Ahmad Rafif" w:date="2025-09-23T21:12:00Z"/>
                <w:rFonts w:ascii="Arial" w:hAnsi="Arial" w:cs="Arial"/>
                <w:color w:val="000000"/>
                <w:sz w:val="20"/>
                <w:szCs w:val="20"/>
              </w:rPr>
            </w:pPr>
            <w:ins w:id="1727" w:author="danupraset@gmail.com" w:date="2025-11-11T18:32:00Z">
              <w:r>
                <w:rPr>
                  <w:rFonts w:ascii="Calibri" w:hAnsi="Calibri" w:cs="Calibri"/>
                  <w:color w:val="000000"/>
                  <w:sz w:val="22"/>
                  <w:szCs w:val="22"/>
                </w:rPr>
                <w:t>Success Outcome</w:t>
              </w:r>
            </w:ins>
            <w:ins w:id="1728" w:author="Ahmad Rafif" w:date="2025-09-23T21:12:00Z">
              <w:del w:id="1729" w:author="danupraset@gmail.com" w:date="2025-11-11T18:32:00Z">
                <w:r w:rsidDel="000C1B5E">
                  <w:rPr>
                    <w:rFonts w:ascii="Arial" w:hAnsi="Arial" w:cs="Arial"/>
                    <w:color w:val="000000"/>
                    <w:sz w:val="20"/>
                    <w:szCs w:val="20"/>
                  </w:rPr>
                  <w:delText>Intranet Update</w:delText>
                </w:r>
              </w:del>
            </w:ins>
          </w:p>
        </w:tc>
        <w:tc>
          <w:tcPr>
            <w:tcW w:w="884" w:type="dxa"/>
            <w:tcBorders>
              <w:top w:val="nil"/>
              <w:left w:val="nil"/>
              <w:bottom w:val="single" w:sz="4" w:space="0" w:color="auto"/>
              <w:right w:val="single" w:sz="4" w:space="0" w:color="auto"/>
            </w:tcBorders>
            <w:noWrap/>
            <w:vAlign w:val="center"/>
            <w:hideMark/>
          </w:tcPr>
          <w:p w14:paraId="4839C360" w14:textId="5A2BC070" w:rsidR="00E90F2D" w:rsidRDefault="00E90F2D" w:rsidP="00E90F2D">
            <w:pPr>
              <w:jc w:val="center"/>
              <w:rPr>
                <w:ins w:id="1730" w:author="Ahmad Rafif" w:date="2025-09-23T21:12:00Z"/>
                <w:rFonts w:ascii="Arial" w:hAnsi="Arial" w:cs="Arial"/>
                <w:color w:val="000000"/>
                <w:sz w:val="20"/>
                <w:szCs w:val="20"/>
              </w:rPr>
            </w:pPr>
            <w:ins w:id="1731" w:author="danupraset@gmail.com" w:date="2025-11-11T18:32:00Z">
              <w:r>
                <w:rPr>
                  <w:rFonts w:ascii="Calibri" w:hAnsi="Calibri" w:cs="Calibri"/>
                  <w:color w:val="000000"/>
                  <w:sz w:val="22"/>
                  <w:szCs w:val="22"/>
                </w:rPr>
                <w:t>9</w:t>
              </w:r>
            </w:ins>
            <w:ins w:id="1732" w:author="Ahmad Rafif" w:date="2025-09-23T21:12:00Z">
              <w:del w:id="1733" w:author="danupraset@gmail.com" w:date="2025-11-11T18:32:00Z">
                <w:r w:rsidDel="000C1B5E">
                  <w:rPr>
                    <w:rFonts w:ascii="Arial" w:hAnsi="Arial" w:cs="Arial"/>
                    <w:color w:val="000000"/>
                    <w:sz w:val="20"/>
                    <w:szCs w:val="20"/>
                  </w:rPr>
                  <w:delText>9</w:delText>
                </w:r>
              </w:del>
            </w:ins>
          </w:p>
        </w:tc>
      </w:tr>
      <w:tr w:rsidR="00E90F2D" w14:paraId="1FE4DC20" w14:textId="77777777" w:rsidTr="00E90F2D">
        <w:trPr>
          <w:trHeight w:val="288"/>
          <w:ins w:id="1734" w:author="Ahmad Rafif" w:date="2025-09-23T21:12:00Z"/>
        </w:trPr>
        <w:tc>
          <w:tcPr>
            <w:tcW w:w="960" w:type="dxa"/>
            <w:gridSpan w:val="4"/>
            <w:vMerge/>
            <w:tcBorders>
              <w:left w:val="single" w:sz="4" w:space="0" w:color="auto"/>
              <w:right w:val="single" w:sz="4" w:space="0" w:color="auto"/>
            </w:tcBorders>
            <w:vAlign w:val="center"/>
            <w:hideMark/>
          </w:tcPr>
          <w:p w14:paraId="58E10726" w14:textId="77777777" w:rsidR="00E90F2D" w:rsidRDefault="00E90F2D" w:rsidP="00E90F2D">
            <w:pPr>
              <w:rPr>
                <w:ins w:id="1735" w:author="Ahmad Rafif" w:date="2025-09-23T21:12:00Z"/>
                <w:rFonts w:ascii="Arial" w:hAnsi="Arial" w:cs="Arial"/>
                <w:color w:val="000000"/>
                <w:sz w:val="20"/>
                <w:szCs w:val="20"/>
              </w:rPr>
            </w:pPr>
          </w:p>
        </w:tc>
        <w:tc>
          <w:tcPr>
            <w:tcW w:w="1274" w:type="dxa"/>
            <w:gridSpan w:val="3"/>
            <w:tcBorders>
              <w:top w:val="nil"/>
              <w:left w:val="nil"/>
              <w:bottom w:val="single" w:sz="4" w:space="0" w:color="auto"/>
              <w:right w:val="single" w:sz="4" w:space="0" w:color="auto"/>
            </w:tcBorders>
            <w:noWrap/>
            <w:vAlign w:val="center"/>
            <w:hideMark/>
          </w:tcPr>
          <w:p w14:paraId="4BDC1957" w14:textId="37941DFA" w:rsidR="00E90F2D" w:rsidRDefault="00E90F2D" w:rsidP="00E90F2D">
            <w:pPr>
              <w:rPr>
                <w:ins w:id="1736" w:author="Ahmad Rafif" w:date="2025-09-23T21:12:00Z"/>
                <w:rFonts w:ascii="Arial" w:hAnsi="Arial" w:cs="Arial"/>
                <w:color w:val="000000"/>
                <w:sz w:val="20"/>
                <w:szCs w:val="20"/>
              </w:rPr>
            </w:pPr>
            <w:ins w:id="1737" w:author="danupraset@gmail.com" w:date="2025-11-11T18:32:00Z">
              <w:r>
                <w:rPr>
                  <w:rFonts w:ascii="Calibri" w:hAnsi="Calibri" w:cs="Calibri"/>
                  <w:color w:val="000000"/>
                  <w:sz w:val="22"/>
                  <w:szCs w:val="22"/>
                </w:rPr>
                <w:t>1.3.3</w:t>
              </w:r>
            </w:ins>
            <w:ins w:id="1738" w:author="Ahmad Rafif" w:date="2025-09-23T21:12:00Z">
              <w:del w:id="1739" w:author="danupraset@gmail.com" w:date="2025-11-11T18:32:00Z">
                <w:r w:rsidDel="000C1B5E">
                  <w:rPr>
                    <w:rFonts w:ascii="Arial" w:hAnsi="Arial" w:cs="Arial"/>
                    <w:color w:val="000000"/>
                    <w:sz w:val="20"/>
                    <w:szCs w:val="20"/>
                  </w:rPr>
                  <w:delText>1.4.1</w:delText>
                </w:r>
              </w:del>
            </w:ins>
          </w:p>
        </w:tc>
        <w:tc>
          <w:tcPr>
            <w:tcW w:w="6182" w:type="dxa"/>
            <w:gridSpan w:val="5"/>
            <w:tcBorders>
              <w:top w:val="nil"/>
              <w:left w:val="nil"/>
              <w:bottom w:val="single" w:sz="4" w:space="0" w:color="auto"/>
              <w:right w:val="single" w:sz="4" w:space="0" w:color="auto"/>
            </w:tcBorders>
            <w:noWrap/>
            <w:vAlign w:val="center"/>
            <w:hideMark/>
          </w:tcPr>
          <w:p w14:paraId="55C504F5" w14:textId="14DE501C" w:rsidR="00E90F2D" w:rsidRDefault="00E90F2D" w:rsidP="00E90F2D">
            <w:pPr>
              <w:rPr>
                <w:ins w:id="1740" w:author="Ahmad Rafif" w:date="2025-09-23T21:12:00Z"/>
                <w:rFonts w:ascii="Arial" w:hAnsi="Arial" w:cs="Arial"/>
                <w:color w:val="000000"/>
                <w:sz w:val="20"/>
                <w:szCs w:val="20"/>
              </w:rPr>
            </w:pPr>
            <w:ins w:id="1741" w:author="danupraset@gmail.com" w:date="2025-11-11T18:32:00Z">
              <w:r>
                <w:rPr>
                  <w:rFonts w:ascii="Calibri" w:hAnsi="Calibri" w:cs="Calibri"/>
                  <w:color w:val="000000"/>
                  <w:sz w:val="22"/>
                  <w:szCs w:val="22"/>
                </w:rPr>
                <w:t>Error Handling</w:t>
              </w:r>
            </w:ins>
            <w:ins w:id="1742" w:author="Ahmad Rafif" w:date="2025-09-23T21:12:00Z">
              <w:del w:id="1743" w:author="danupraset@gmail.com" w:date="2025-11-11T18:32:00Z">
                <w:r w:rsidDel="000C1B5E">
                  <w:rPr>
                    <w:rFonts w:ascii="Arial" w:hAnsi="Arial" w:cs="Arial"/>
                    <w:color w:val="000000"/>
                    <w:sz w:val="20"/>
                    <w:szCs w:val="20"/>
                  </w:rPr>
                  <w:delText>Data Mapping</w:delText>
                </w:r>
              </w:del>
            </w:ins>
          </w:p>
        </w:tc>
        <w:tc>
          <w:tcPr>
            <w:tcW w:w="884" w:type="dxa"/>
            <w:tcBorders>
              <w:top w:val="nil"/>
              <w:left w:val="nil"/>
              <w:bottom w:val="single" w:sz="4" w:space="0" w:color="auto"/>
              <w:right w:val="single" w:sz="4" w:space="0" w:color="auto"/>
            </w:tcBorders>
            <w:noWrap/>
            <w:vAlign w:val="center"/>
            <w:hideMark/>
          </w:tcPr>
          <w:p w14:paraId="025C097E" w14:textId="2A02A384" w:rsidR="00E90F2D" w:rsidRDefault="00E90F2D" w:rsidP="00E90F2D">
            <w:pPr>
              <w:jc w:val="center"/>
              <w:rPr>
                <w:ins w:id="1744" w:author="Ahmad Rafif" w:date="2025-09-23T21:12:00Z"/>
                <w:rFonts w:ascii="Arial" w:hAnsi="Arial" w:cs="Arial"/>
                <w:color w:val="000000"/>
                <w:sz w:val="20"/>
                <w:szCs w:val="20"/>
              </w:rPr>
            </w:pPr>
            <w:ins w:id="1745" w:author="danupraset@gmail.com" w:date="2025-11-11T18:32:00Z">
              <w:r>
                <w:rPr>
                  <w:rFonts w:ascii="Calibri" w:hAnsi="Calibri" w:cs="Calibri"/>
                  <w:color w:val="000000"/>
                  <w:sz w:val="22"/>
                  <w:szCs w:val="22"/>
                </w:rPr>
                <w:t>10</w:t>
              </w:r>
            </w:ins>
            <w:ins w:id="1746" w:author="Ahmad Rafif" w:date="2025-09-23T21:12:00Z">
              <w:del w:id="1747" w:author="danupraset@gmail.com" w:date="2025-11-11T18:32:00Z">
                <w:r w:rsidDel="000C1B5E">
                  <w:rPr>
                    <w:rFonts w:ascii="Arial" w:hAnsi="Arial" w:cs="Arial"/>
                    <w:color w:val="000000"/>
                    <w:sz w:val="20"/>
                    <w:szCs w:val="20"/>
                  </w:rPr>
                  <w:delText>10</w:delText>
                </w:r>
              </w:del>
            </w:ins>
          </w:p>
        </w:tc>
      </w:tr>
      <w:tr w:rsidR="00E90F2D" w14:paraId="1281B93E" w14:textId="77777777" w:rsidTr="00E90F2D">
        <w:trPr>
          <w:trHeight w:val="288"/>
          <w:ins w:id="1748" w:author="Ahmad Rafif" w:date="2025-09-23T21:12:00Z"/>
        </w:trPr>
        <w:tc>
          <w:tcPr>
            <w:tcW w:w="960" w:type="dxa"/>
            <w:gridSpan w:val="4"/>
            <w:vMerge/>
            <w:tcBorders>
              <w:left w:val="single" w:sz="4" w:space="0" w:color="auto"/>
              <w:right w:val="single" w:sz="4" w:space="0" w:color="auto"/>
            </w:tcBorders>
            <w:vAlign w:val="center"/>
            <w:hideMark/>
          </w:tcPr>
          <w:p w14:paraId="29DD77B1" w14:textId="77777777" w:rsidR="00E90F2D" w:rsidRDefault="00E90F2D" w:rsidP="00E90F2D">
            <w:pPr>
              <w:rPr>
                <w:ins w:id="1749" w:author="Ahmad Rafif" w:date="2025-09-23T21:12:00Z"/>
                <w:rFonts w:ascii="Arial" w:hAnsi="Arial" w:cs="Arial"/>
                <w:color w:val="000000"/>
                <w:sz w:val="20"/>
                <w:szCs w:val="20"/>
              </w:rPr>
            </w:pPr>
          </w:p>
        </w:tc>
        <w:tc>
          <w:tcPr>
            <w:tcW w:w="1274" w:type="dxa"/>
            <w:gridSpan w:val="3"/>
            <w:tcBorders>
              <w:top w:val="nil"/>
              <w:left w:val="nil"/>
              <w:bottom w:val="single" w:sz="4" w:space="0" w:color="auto"/>
              <w:right w:val="single" w:sz="4" w:space="0" w:color="auto"/>
            </w:tcBorders>
            <w:noWrap/>
            <w:vAlign w:val="center"/>
            <w:hideMark/>
          </w:tcPr>
          <w:p w14:paraId="30459765" w14:textId="56D3B242" w:rsidR="00E90F2D" w:rsidRDefault="00E90F2D" w:rsidP="00E90F2D">
            <w:pPr>
              <w:rPr>
                <w:ins w:id="1750" w:author="Ahmad Rafif" w:date="2025-09-23T21:12:00Z"/>
                <w:rFonts w:ascii="Arial" w:hAnsi="Arial" w:cs="Arial"/>
                <w:color w:val="000000"/>
                <w:sz w:val="20"/>
                <w:szCs w:val="20"/>
              </w:rPr>
            </w:pPr>
            <w:ins w:id="1751" w:author="danupraset@gmail.com" w:date="2025-11-11T18:32:00Z">
              <w:r>
                <w:rPr>
                  <w:rFonts w:ascii="Calibri" w:hAnsi="Calibri" w:cs="Calibri"/>
                  <w:color w:val="000000"/>
                  <w:sz w:val="22"/>
                  <w:szCs w:val="22"/>
                </w:rPr>
                <w:t>1.4</w:t>
              </w:r>
            </w:ins>
            <w:ins w:id="1752" w:author="Ahmad Rafif" w:date="2025-09-23T21:12:00Z">
              <w:del w:id="1753" w:author="danupraset@gmail.com" w:date="2025-11-11T18:32:00Z">
                <w:r w:rsidDel="000C1B5E">
                  <w:rPr>
                    <w:rFonts w:ascii="Arial" w:hAnsi="Arial" w:cs="Arial"/>
                    <w:color w:val="000000"/>
                    <w:sz w:val="20"/>
                    <w:szCs w:val="20"/>
                  </w:rPr>
                  <w:delText>1.4.2</w:delText>
                </w:r>
              </w:del>
            </w:ins>
          </w:p>
        </w:tc>
        <w:tc>
          <w:tcPr>
            <w:tcW w:w="6182" w:type="dxa"/>
            <w:gridSpan w:val="5"/>
            <w:tcBorders>
              <w:top w:val="nil"/>
              <w:left w:val="nil"/>
              <w:bottom w:val="single" w:sz="4" w:space="0" w:color="auto"/>
              <w:right w:val="single" w:sz="4" w:space="0" w:color="auto"/>
            </w:tcBorders>
            <w:noWrap/>
            <w:vAlign w:val="center"/>
            <w:hideMark/>
          </w:tcPr>
          <w:p w14:paraId="78CDCC37" w14:textId="16CA325A" w:rsidR="00E90F2D" w:rsidRDefault="00E90F2D" w:rsidP="00E90F2D">
            <w:pPr>
              <w:rPr>
                <w:ins w:id="1754" w:author="Ahmad Rafif" w:date="2025-09-23T21:12:00Z"/>
                <w:rFonts w:ascii="Arial" w:hAnsi="Arial" w:cs="Arial"/>
                <w:color w:val="000000"/>
                <w:sz w:val="20"/>
                <w:szCs w:val="20"/>
              </w:rPr>
            </w:pPr>
            <w:ins w:id="1755" w:author="danupraset@gmail.com" w:date="2025-11-11T18:32:00Z">
              <w:r>
                <w:rPr>
                  <w:rFonts w:ascii="Calibri" w:hAnsi="Calibri" w:cs="Calibri"/>
                  <w:color w:val="000000"/>
                  <w:sz w:val="22"/>
                  <w:szCs w:val="22"/>
                </w:rPr>
                <w:t>Intranet Update</w:t>
              </w:r>
            </w:ins>
            <w:ins w:id="1756" w:author="Ahmad Rafif" w:date="2025-09-23T21:12:00Z">
              <w:del w:id="1757" w:author="danupraset@gmail.com" w:date="2025-11-11T18:32:00Z">
                <w:r w:rsidDel="000C1B5E">
                  <w:rPr>
                    <w:rFonts w:ascii="Arial" w:hAnsi="Arial" w:cs="Arial"/>
                    <w:color w:val="000000"/>
                    <w:sz w:val="20"/>
                    <w:szCs w:val="20"/>
                  </w:rPr>
                  <w:delText>Success Outcome</w:delText>
                </w:r>
              </w:del>
            </w:ins>
          </w:p>
        </w:tc>
        <w:tc>
          <w:tcPr>
            <w:tcW w:w="884" w:type="dxa"/>
            <w:tcBorders>
              <w:top w:val="nil"/>
              <w:left w:val="nil"/>
              <w:bottom w:val="single" w:sz="4" w:space="0" w:color="auto"/>
              <w:right w:val="single" w:sz="4" w:space="0" w:color="auto"/>
            </w:tcBorders>
            <w:noWrap/>
            <w:vAlign w:val="center"/>
            <w:hideMark/>
          </w:tcPr>
          <w:p w14:paraId="0A20419C" w14:textId="50FA74CD" w:rsidR="00E90F2D" w:rsidRDefault="00E90F2D" w:rsidP="00E90F2D">
            <w:pPr>
              <w:jc w:val="center"/>
              <w:rPr>
                <w:ins w:id="1758" w:author="Ahmad Rafif" w:date="2025-09-23T21:12:00Z"/>
                <w:rFonts w:ascii="Arial" w:hAnsi="Arial" w:cs="Arial"/>
                <w:color w:val="000000"/>
                <w:sz w:val="20"/>
                <w:szCs w:val="20"/>
              </w:rPr>
            </w:pPr>
            <w:ins w:id="1759" w:author="danupraset@gmail.com" w:date="2025-11-11T18:32:00Z">
              <w:r>
                <w:rPr>
                  <w:rFonts w:ascii="Calibri" w:hAnsi="Calibri" w:cs="Calibri"/>
                  <w:color w:val="000000"/>
                  <w:sz w:val="22"/>
                  <w:szCs w:val="22"/>
                </w:rPr>
                <w:t>10</w:t>
              </w:r>
            </w:ins>
            <w:ins w:id="1760" w:author="Ahmad Rafif" w:date="2025-09-23T21:12:00Z">
              <w:del w:id="1761" w:author="danupraset@gmail.com" w:date="2025-11-11T18:32:00Z">
                <w:r w:rsidDel="000C1B5E">
                  <w:rPr>
                    <w:rFonts w:ascii="Arial" w:hAnsi="Arial" w:cs="Arial"/>
                    <w:color w:val="000000"/>
                    <w:sz w:val="20"/>
                    <w:szCs w:val="20"/>
                  </w:rPr>
                  <w:delText>10</w:delText>
                </w:r>
              </w:del>
            </w:ins>
          </w:p>
        </w:tc>
      </w:tr>
      <w:tr w:rsidR="00E90F2D" w14:paraId="567D1714" w14:textId="77777777" w:rsidTr="00E90F2D">
        <w:trPr>
          <w:trHeight w:val="288"/>
          <w:ins w:id="1762" w:author="Ahmad Rafif" w:date="2025-09-23T21:12:00Z"/>
        </w:trPr>
        <w:tc>
          <w:tcPr>
            <w:tcW w:w="960" w:type="dxa"/>
            <w:gridSpan w:val="4"/>
            <w:vMerge/>
            <w:tcBorders>
              <w:left w:val="single" w:sz="4" w:space="0" w:color="auto"/>
              <w:right w:val="single" w:sz="4" w:space="0" w:color="auto"/>
            </w:tcBorders>
            <w:vAlign w:val="center"/>
            <w:hideMark/>
          </w:tcPr>
          <w:p w14:paraId="15AC4283" w14:textId="77777777" w:rsidR="00E90F2D" w:rsidRDefault="00E90F2D" w:rsidP="00E90F2D">
            <w:pPr>
              <w:rPr>
                <w:ins w:id="1763" w:author="Ahmad Rafif" w:date="2025-09-23T21:12:00Z"/>
                <w:rFonts w:ascii="Arial" w:hAnsi="Arial" w:cs="Arial"/>
                <w:color w:val="000000"/>
                <w:sz w:val="20"/>
                <w:szCs w:val="20"/>
              </w:rPr>
            </w:pPr>
          </w:p>
        </w:tc>
        <w:tc>
          <w:tcPr>
            <w:tcW w:w="1274" w:type="dxa"/>
            <w:gridSpan w:val="3"/>
            <w:tcBorders>
              <w:top w:val="nil"/>
              <w:left w:val="nil"/>
              <w:bottom w:val="single" w:sz="4" w:space="0" w:color="auto"/>
              <w:right w:val="single" w:sz="4" w:space="0" w:color="auto"/>
            </w:tcBorders>
            <w:noWrap/>
            <w:vAlign w:val="center"/>
            <w:hideMark/>
          </w:tcPr>
          <w:p w14:paraId="0C805DE8" w14:textId="7B93F934" w:rsidR="00E90F2D" w:rsidRDefault="00E90F2D" w:rsidP="00E90F2D">
            <w:pPr>
              <w:rPr>
                <w:ins w:id="1764" w:author="Ahmad Rafif" w:date="2025-09-23T21:12:00Z"/>
                <w:rFonts w:ascii="Arial" w:hAnsi="Arial" w:cs="Arial"/>
                <w:color w:val="000000"/>
                <w:sz w:val="20"/>
                <w:szCs w:val="20"/>
              </w:rPr>
            </w:pPr>
            <w:ins w:id="1765" w:author="danupraset@gmail.com" w:date="2025-11-11T18:32:00Z">
              <w:r>
                <w:rPr>
                  <w:rFonts w:ascii="Calibri" w:hAnsi="Calibri" w:cs="Calibri"/>
                  <w:color w:val="000000"/>
                  <w:sz w:val="22"/>
                  <w:szCs w:val="22"/>
                </w:rPr>
                <w:t>1.4.1</w:t>
              </w:r>
            </w:ins>
            <w:ins w:id="1766" w:author="Ahmad Rafif" w:date="2025-09-23T21:12:00Z">
              <w:del w:id="1767" w:author="danupraset@gmail.com" w:date="2025-11-11T18:32:00Z">
                <w:r w:rsidDel="000C1B5E">
                  <w:rPr>
                    <w:rFonts w:ascii="Arial" w:hAnsi="Arial" w:cs="Arial"/>
                    <w:color w:val="000000"/>
                    <w:sz w:val="20"/>
                    <w:szCs w:val="20"/>
                  </w:rPr>
                  <w:delText>1.4.3</w:delText>
                </w:r>
              </w:del>
            </w:ins>
          </w:p>
        </w:tc>
        <w:tc>
          <w:tcPr>
            <w:tcW w:w="6182" w:type="dxa"/>
            <w:gridSpan w:val="5"/>
            <w:tcBorders>
              <w:top w:val="nil"/>
              <w:left w:val="nil"/>
              <w:bottom w:val="single" w:sz="4" w:space="0" w:color="auto"/>
              <w:right w:val="single" w:sz="4" w:space="0" w:color="auto"/>
            </w:tcBorders>
            <w:noWrap/>
            <w:vAlign w:val="center"/>
            <w:hideMark/>
          </w:tcPr>
          <w:p w14:paraId="339F373E" w14:textId="136D99C9" w:rsidR="00E90F2D" w:rsidRDefault="00E90F2D" w:rsidP="00E90F2D">
            <w:pPr>
              <w:rPr>
                <w:ins w:id="1768" w:author="Ahmad Rafif" w:date="2025-09-23T21:12:00Z"/>
                <w:rFonts w:ascii="Arial" w:hAnsi="Arial" w:cs="Arial"/>
                <w:color w:val="000000"/>
                <w:sz w:val="20"/>
                <w:szCs w:val="20"/>
              </w:rPr>
            </w:pPr>
            <w:ins w:id="1769" w:author="danupraset@gmail.com" w:date="2025-11-11T18:32:00Z">
              <w:r>
                <w:rPr>
                  <w:rFonts w:ascii="Calibri" w:hAnsi="Calibri" w:cs="Calibri"/>
                  <w:color w:val="000000"/>
                  <w:sz w:val="22"/>
                  <w:szCs w:val="22"/>
                </w:rPr>
                <w:t>Data Mapping</w:t>
              </w:r>
            </w:ins>
            <w:ins w:id="1770" w:author="Ahmad Rafif" w:date="2025-09-23T21:12:00Z">
              <w:del w:id="1771" w:author="danupraset@gmail.com" w:date="2025-11-11T18:32:00Z">
                <w:r w:rsidDel="000C1B5E">
                  <w:rPr>
                    <w:rFonts w:ascii="Arial" w:hAnsi="Arial" w:cs="Arial"/>
                    <w:color w:val="000000"/>
                    <w:sz w:val="20"/>
                    <w:szCs w:val="20"/>
                  </w:rPr>
                  <w:delText>Error Handling</w:delText>
                </w:r>
              </w:del>
            </w:ins>
          </w:p>
        </w:tc>
        <w:tc>
          <w:tcPr>
            <w:tcW w:w="884" w:type="dxa"/>
            <w:tcBorders>
              <w:top w:val="nil"/>
              <w:left w:val="nil"/>
              <w:bottom w:val="single" w:sz="4" w:space="0" w:color="auto"/>
              <w:right w:val="single" w:sz="4" w:space="0" w:color="auto"/>
            </w:tcBorders>
            <w:noWrap/>
            <w:vAlign w:val="center"/>
            <w:hideMark/>
          </w:tcPr>
          <w:p w14:paraId="7E171492" w14:textId="258ED3D0" w:rsidR="00E90F2D" w:rsidRDefault="00E90F2D" w:rsidP="00E90F2D">
            <w:pPr>
              <w:jc w:val="center"/>
              <w:rPr>
                <w:ins w:id="1772" w:author="Ahmad Rafif" w:date="2025-09-23T21:12:00Z"/>
                <w:rFonts w:ascii="Arial" w:hAnsi="Arial" w:cs="Arial"/>
                <w:color w:val="000000"/>
                <w:sz w:val="20"/>
                <w:szCs w:val="20"/>
              </w:rPr>
            </w:pPr>
            <w:ins w:id="1773" w:author="danupraset@gmail.com" w:date="2025-11-11T18:32:00Z">
              <w:r>
                <w:rPr>
                  <w:rFonts w:ascii="Calibri" w:hAnsi="Calibri" w:cs="Calibri"/>
                  <w:color w:val="000000"/>
                  <w:sz w:val="22"/>
                  <w:szCs w:val="22"/>
                </w:rPr>
                <w:t>11</w:t>
              </w:r>
            </w:ins>
            <w:ins w:id="1774" w:author="Ahmad Rafif" w:date="2025-09-23T21:12:00Z">
              <w:del w:id="1775" w:author="danupraset@gmail.com" w:date="2025-11-11T18:32:00Z">
                <w:r w:rsidDel="000C1B5E">
                  <w:rPr>
                    <w:rFonts w:ascii="Arial" w:hAnsi="Arial" w:cs="Arial"/>
                    <w:color w:val="000000"/>
                    <w:sz w:val="20"/>
                    <w:szCs w:val="20"/>
                  </w:rPr>
                  <w:delText>10</w:delText>
                </w:r>
              </w:del>
            </w:ins>
          </w:p>
        </w:tc>
      </w:tr>
      <w:tr w:rsidR="00E90F2D" w14:paraId="6C88EE89" w14:textId="77777777" w:rsidTr="00E90F2D">
        <w:trPr>
          <w:trHeight w:val="288"/>
          <w:ins w:id="1776" w:author="Ahmad Rafif" w:date="2025-09-23T21:12:00Z"/>
        </w:trPr>
        <w:tc>
          <w:tcPr>
            <w:tcW w:w="960" w:type="dxa"/>
            <w:gridSpan w:val="4"/>
            <w:vMerge/>
            <w:tcBorders>
              <w:left w:val="single" w:sz="4" w:space="0" w:color="auto"/>
              <w:right w:val="single" w:sz="4" w:space="0" w:color="auto"/>
            </w:tcBorders>
            <w:vAlign w:val="center"/>
            <w:hideMark/>
          </w:tcPr>
          <w:p w14:paraId="3FFEB3EC" w14:textId="77777777" w:rsidR="00E90F2D" w:rsidRDefault="00E90F2D" w:rsidP="00E90F2D">
            <w:pPr>
              <w:rPr>
                <w:ins w:id="1777" w:author="Ahmad Rafif" w:date="2025-09-23T21:12:00Z"/>
                <w:rFonts w:ascii="Arial" w:hAnsi="Arial" w:cs="Arial"/>
                <w:color w:val="000000"/>
                <w:sz w:val="20"/>
                <w:szCs w:val="20"/>
              </w:rPr>
            </w:pPr>
          </w:p>
        </w:tc>
        <w:tc>
          <w:tcPr>
            <w:tcW w:w="1274" w:type="dxa"/>
            <w:gridSpan w:val="3"/>
            <w:tcBorders>
              <w:top w:val="nil"/>
              <w:left w:val="nil"/>
              <w:bottom w:val="single" w:sz="4" w:space="0" w:color="auto"/>
              <w:right w:val="single" w:sz="4" w:space="0" w:color="auto"/>
            </w:tcBorders>
            <w:noWrap/>
            <w:vAlign w:val="center"/>
            <w:hideMark/>
          </w:tcPr>
          <w:p w14:paraId="2949337C" w14:textId="3E7FE817" w:rsidR="00E90F2D" w:rsidRDefault="00E90F2D" w:rsidP="00E90F2D">
            <w:pPr>
              <w:rPr>
                <w:ins w:id="1778" w:author="Ahmad Rafif" w:date="2025-09-23T21:12:00Z"/>
                <w:rFonts w:ascii="Arial" w:hAnsi="Arial" w:cs="Arial"/>
                <w:color w:val="000000"/>
                <w:sz w:val="20"/>
                <w:szCs w:val="20"/>
              </w:rPr>
            </w:pPr>
            <w:ins w:id="1779" w:author="danupraset@gmail.com" w:date="2025-11-11T18:32:00Z">
              <w:r>
                <w:rPr>
                  <w:rFonts w:ascii="Calibri" w:hAnsi="Calibri" w:cs="Calibri"/>
                  <w:color w:val="000000"/>
                  <w:sz w:val="22"/>
                  <w:szCs w:val="22"/>
                </w:rPr>
                <w:t>1.4.2</w:t>
              </w:r>
            </w:ins>
            <w:ins w:id="1780" w:author="Ahmad Rafif" w:date="2025-09-23T21:12:00Z">
              <w:del w:id="1781" w:author="danupraset@gmail.com" w:date="2025-11-11T18:32:00Z">
                <w:r w:rsidDel="000C1B5E">
                  <w:rPr>
                    <w:rFonts w:ascii="Arial" w:hAnsi="Arial" w:cs="Arial"/>
                    <w:color w:val="000000"/>
                    <w:sz w:val="20"/>
                    <w:szCs w:val="20"/>
                  </w:rPr>
                  <w:delText>1.5.1</w:delText>
                </w:r>
              </w:del>
            </w:ins>
          </w:p>
        </w:tc>
        <w:tc>
          <w:tcPr>
            <w:tcW w:w="6182" w:type="dxa"/>
            <w:gridSpan w:val="5"/>
            <w:tcBorders>
              <w:top w:val="nil"/>
              <w:left w:val="nil"/>
              <w:bottom w:val="single" w:sz="4" w:space="0" w:color="auto"/>
              <w:right w:val="single" w:sz="4" w:space="0" w:color="auto"/>
            </w:tcBorders>
            <w:noWrap/>
            <w:vAlign w:val="center"/>
            <w:hideMark/>
          </w:tcPr>
          <w:p w14:paraId="7848F236" w14:textId="73B53711" w:rsidR="00E90F2D" w:rsidRDefault="00E90F2D" w:rsidP="00E90F2D">
            <w:pPr>
              <w:rPr>
                <w:ins w:id="1782" w:author="Ahmad Rafif" w:date="2025-09-23T21:12:00Z"/>
                <w:rFonts w:ascii="Arial" w:hAnsi="Arial" w:cs="Arial"/>
                <w:color w:val="000000"/>
                <w:sz w:val="20"/>
                <w:szCs w:val="20"/>
              </w:rPr>
            </w:pPr>
            <w:ins w:id="1783" w:author="danupraset@gmail.com" w:date="2025-11-11T18:32:00Z">
              <w:r>
                <w:rPr>
                  <w:rFonts w:ascii="Calibri" w:hAnsi="Calibri" w:cs="Calibri"/>
                  <w:color w:val="000000"/>
                  <w:sz w:val="22"/>
                  <w:szCs w:val="22"/>
                </w:rPr>
                <w:t>Success Outcome</w:t>
              </w:r>
            </w:ins>
            <w:ins w:id="1784" w:author="Ahmad Rafif" w:date="2025-09-23T21:12:00Z">
              <w:del w:id="1785" w:author="danupraset@gmail.com" w:date="2025-11-11T18:32:00Z">
                <w:r w:rsidDel="000C1B5E">
                  <w:rPr>
                    <w:rFonts w:ascii="Arial" w:hAnsi="Arial" w:cs="Arial"/>
                    <w:color w:val="000000"/>
                    <w:sz w:val="20"/>
                    <w:szCs w:val="20"/>
                  </w:rPr>
                  <w:delText>Data Mapping</w:delText>
                </w:r>
              </w:del>
            </w:ins>
          </w:p>
        </w:tc>
        <w:tc>
          <w:tcPr>
            <w:tcW w:w="884" w:type="dxa"/>
            <w:tcBorders>
              <w:top w:val="nil"/>
              <w:left w:val="nil"/>
              <w:bottom w:val="single" w:sz="4" w:space="0" w:color="auto"/>
              <w:right w:val="single" w:sz="4" w:space="0" w:color="auto"/>
            </w:tcBorders>
            <w:noWrap/>
            <w:vAlign w:val="center"/>
            <w:hideMark/>
          </w:tcPr>
          <w:p w14:paraId="2180FD7A" w14:textId="688C5B81" w:rsidR="00E90F2D" w:rsidRDefault="00E90F2D" w:rsidP="00E90F2D">
            <w:pPr>
              <w:jc w:val="center"/>
              <w:rPr>
                <w:ins w:id="1786" w:author="Ahmad Rafif" w:date="2025-09-23T21:12:00Z"/>
                <w:rFonts w:ascii="Arial" w:hAnsi="Arial" w:cs="Arial"/>
                <w:color w:val="000000"/>
                <w:sz w:val="20"/>
                <w:szCs w:val="20"/>
              </w:rPr>
            </w:pPr>
            <w:ins w:id="1787" w:author="danupraset@gmail.com" w:date="2025-11-11T18:32:00Z">
              <w:r>
                <w:rPr>
                  <w:rFonts w:ascii="Calibri" w:hAnsi="Calibri" w:cs="Calibri"/>
                  <w:color w:val="000000"/>
                  <w:sz w:val="22"/>
                  <w:szCs w:val="22"/>
                </w:rPr>
                <w:t>11</w:t>
              </w:r>
            </w:ins>
            <w:ins w:id="1788" w:author="Ahmad Rafif" w:date="2025-09-23T21:12:00Z">
              <w:del w:id="1789" w:author="danupraset@gmail.com" w:date="2025-11-11T18:32:00Z">
                <w:r w:rsidDel="000C1B5E">
                  <w:rPr>
                    <w:rFonts w:ascii="Arial" w:hAnsi="Arial" w:cs="Arial"/>
                    <w:color w:val="000000"/>
                    <w:sz w:val="20"/>
                    <w:szCs w:val="20"/>
                  </w:rPr>
                  <w:delText>11</w:delText>
                </w:r>
              </w:del>
            </w:ins>
          </w:p>
        </w:tc>
      </w:tr>
      <w:tr w:rsidR="00E90F2D" w14:paraId="72B38FB3" w14:textId="77777777" w:rsidTr="00E90F2D">
        <w:trPr>
          <w:trHeight w:val="288"/>
          <w:ins w:id="1790" w:author="Ahmad Rafif" w:date="2025-09-23T21:12:00Z"/>
        </w:trPr>
        <w:tc>
          <w:tcPr>
            <w:tcW w:w="960" w:type="dxa"/>
            <w:gridSpan w:val="4"/>
            <w:vMerge/>
            <w:tcBorders>
              <w:left w:val="single" w:sz="4" w:space="0" w:color="auto"/>
              <w:right w:val="single" w:sz="4" w:space="0" w:color="auto"/>
            </w:tcBorders>
            <w:vAlign w:val="center"/>
            <w:hideMark/>
          </w:tcPr>
          <w:p w14:paraId="5C33E6F8" w14:textId="77777777" w:rsidR="00E90F2D" w:rsidRDefault="00E90F2D" w:rsidP="00E90F2D">
            <w:pPr>
              <w:rPr>
                <w:ins w:id="1791" w:author="Ahmad Rafif" w:date="2025-09-23T21:12:00Z"/>
                <w:rFonts w:ascii="Arial" w:hAnsi="Arial" w:cs="Arial"/>
                <w:color w:val="000000"/>
                <w:sz w:val="20"/>
                <w:szCs w:val="20"/>
              </w:rPr>
            </w:pPr>
          </w:p>
        </w:tc>
        <w:tc>
          <w:tcPr>
            <w:tcW w:w="1274" w:type="dxa"/>
            <w:gridSpan w:val="3"/>
            <w:tcBorders>
              <w:top w:val="nil"/>
              <w:left w:val="nil"/>
              <w:bottom w:val="single" w:sz="4" w:space="0" w:color="auto"/>
              <w:right w:val="single" w:sz="4" w:space="0" w:color="auto"/>
            </w:tcBorders>
            <w:noWrap/>
            <w:vAlign w:val="center"/>
            <w:hideMark/>
          </w:tcPr>
          <w:p w14:paraId="4E3092D5" w14:textId="5C6456A2" w:rsidR="00E90F2D" w:rsidRDefault="00E90F2D" w:rsidP="00E90F2D">
            <w:pPr>
              <w:rPr>
                <w:ins w:id="1792" w:author="Ahmad Rafif" w:date="2025-09-23T21:12:00Z"/>
                <w:rFonts w:ascii="Arial" w:hAnsi="Arial" w:cs="Arial"/>
                <w:color w:val="000000"/>
                <w:sz w:val="20"/>
                <w:szCs w:val="20"/>
              </w:rPr>
            </w:pPr>
            <w:ins w:id="1793" w:author="danupraset@gmail.com" w:date="2025-11-11T18:32:00Z">
              <w:r>
                <w:rPr>
                  <w:rFonts w:ascii="Calibri" w:hAnsi="Calibri" w:cs="Calibri"/>
                  <w:color w:val="000000"/>
                  <w:sz w:val="22"/>
                  <w:szCs w:val="22"/>
                </w:rPr>
                <w:t>1.4.3</w:t>
              </w:r>
            </w:ins>
            <w:ins w:id="1794" w:author="Ahmad Rafif" w:date="2025-09-23T21:12:00Z">
              <w:del w:id="1795" w:author="danupraset@gmail.com" w:date="2025-11-11T18:32:00Z">
                <w:r w:rsidDel="000C1B5E">
                  <w:rPr>
                    <w:rFonts w:ascii="Arial" w:hAnsi="Arial" w:cs="Arial"/>
                    <w:color w:val="000000"/>
                    <w:sz w:val="20"/>
                    <w:szCs w:val="20"/>
                  </w:rPr>
                  <w:delText>1.5.2</w:delText>
                </w:r>
              </w:del>
            </w:ins>
          </w:p>
        </w:tc>
        <w:tc>
          <w:tcPr>
            <w:tcW w:w="6182" w:type="dxa"/>
            <w:gridSpan w:val="5"/>
            <w:tcBorders>
              <w:top w:val="nil"/>
              <w:left w:val="nil"/>
              <w:bottom w:val="single" w:sz="4" w:space="0" w:color="auto"/>
              <w:right w:val="single" w:sz="4" w:space="0" w:color="auto"/>
            </w:tcBorders>
            <w:noWrap/>
            <w:vAlign w:val="center"/>
            <w:hideMark/>
          </w:tcPr>
          <w:p w14:paraId="387DCDF2" w14:textId="4275C04D" w:rsidR="00E90F2D" w:rsidRDefault="00E90F2D" w:rsidP="00E90F2D">
            <w:pPr>
              <w:rPr>
                <w:ins w:id="1796" w:author="Ahmad Rafif" w:date="2025-09-23T21:12:00Z"/>
                <w:rFonts w:ascii="Arial" w:hAnsi="Arial" w:cs="Arial"/>
                <w:color w:val="000000"/>
                <w:sz w:val="20"/>
                <w:szCs w:val="20"/>
              </w:rPr>
            </w:pPr>
            <w:ins w:id="1797" w:author="danupraset@gmail.com" w:date="2025-11-11T18:32:00Z">
              <w:r>
                <w:rPr>
                  <w:rFonts w:ascii="Calibri" w:hAnsi="Calibri" w:cs="Calibri"/>
                  <w:color w:val="000000"/>
                  <w:sz w:val="22"/>
                  <w:szCs w:val="22"/>
                </w:rPr>
                <w:t>Error Handling</w:t>
              </w:r>
            </w:ins>
            <w:ins w:id="1798" w:author="Ahmad Rafif" w:date="2025-09-23T21:12:00Z">
              <w:del w:id="1799" w:author="danupraset@gmail.com" w:date="2025-11-11T18:32:00Z">
                <w:r w:rsidDel="000C1B5E">
                  <w:rPr>
                    <w:rFonts w:ascii="Arial" w:hAnsi="Arial" w:cs="Arial"/>
                    <w:color w:val="000000"/>
                    <w:sz w:val="20"/>
                    <w:szCs w:val="20"/>
                  </w:rPr>
                  <w:delText>Success Outcome</w:delText>
                </w:r>
              </w:del>
            </w:ins>
          </w:p>
        </w:tc>
        <w:tc>
          <w:tcPr>
            <w:tcW w:w="884" w:type="dxa"/>
            <w:tcBorders>
              <w:top w:val="nil"/>
              <w:left w:val="nil"/>
              <w:bottom w:val="single" w:sz="4" w:space="0" w:color="auto"/>
              <w:right w:val="single" w:sz="4" w:space="0" w:color="auto"/>
            </w:tcBorders>
            <w:noWrap/>
            <w:vAlign w:val="center"/>
            <w:hideMark/>
          </w:tcPr>
          <w:p w14:paraId="4D528B37" w14:textId="6E7AB968" w:rsidR="00E90F2D" w:rsidRDefault="00E90F2D" w:rsidP="00E90F2D">
            <w:pPr>
              <w:jc w:val="center"/>
              <w:rPr>
                <w:ins w:id="1800" w:author="Ahmad Rafif" w:date="2025-09-23T21:12:00Z"/>
                <w:rFonts w:ascii="Arial" w:hAnsi="Arial" w:cs="Arial"/>
                <w:color w:val="000000"/>
                <w:sz w:val="20"/>
                <w:szCs w:val="20"/>
              </w:rPr>
            </w:pPr>
            <w:ins w:id="1801" w:author="danupraset@gmail.com" w:date="2025-11-11T18:32:00Z">
              <w:r>
                <w:rPr>
                  <w:rFonts w:ascii="Calibri" w:hAnsi="Calibri" w:cs="Calibri"/>
                  <w:color w:val="000000"/>
                  <w:sz w:val="22"/>
                  <w:szCs w:val="22"/>
                </w:rPr>
                <w:t>11</w:t>
              </w:r>
            </w:ins>
            <w:ins w:id="1802" w:author="Ahmad Rafif" w:date="2025-09-23T21:12:00Z">
              <w:del w:id="1803" w:author="danupraset@gmail.com" w:date="2025-11-11T18:32:00Z">
                <w:r w:rsidDel="000C1B5E">
                  <w:rPr>
                    <w:rFonts w:ascii="Arial" w:hAnsi="Arial" w:cs="Arial"/>
                    <w:color w:val="000000"/>
                    <w:sz w:val="20"/>
                    <w:szCs w:val="20"/>
                  </w:rPr>
                  <w:delText>12</w:delText>
                </w:r>
              </w:del>
            </w:ins>
          </w:p>
        </w:tc>
      </w:tr>
      <w:tr w:rsidR="00E90F2D" w14:paraId="58BCB366" w14:textId="77777777" w:rsidTr="00E90F2D">
        <w:trPr>
          <w:trHeight w:val="288"/>
          <w:ins w:id="1804" w:author="Ahmad Rafif" w:date="2025-09-23T21:12:00Z"/>
        </w:trPr>
        <w:tc>
          <w:tcPr>
            <w:tcW w:w="960" w:type="dxa"/>
            <w:gridSpan w:val="4"/>
            <w:vMerge/>
            <w:tcBorders>
              <w:left w:val="single" w:sz="4" w:space="0" w:color="auto"/>
              <w:right w:val="single" w:sz="4" w:space="0" w:color="auto"/>
            </w:tcBorders>
            <w:vAlign w:val="center"/>
            <w:hideMark/>
          </w:tcPr>
          <w:p w14:paraId="6D9CB43F" w14:textId="77777777" w:rsidR="00E90F2D" w:rsidRDefault="00E90F2D" w:rsidP="00E90F2D">
            <w:pPr>
              <w:rPr>
                <w:ins w:id="1805" w:author="Ahmad Rafif" w:date="2025-09-23T21:12:00Z"/>
                <w:rFonts w:ascii="Arial" w:hAnsi="Arial" w:cs="Arial"/>
                <w:color w:val="000000"/>
                <w:sz w:val="20"/>
                <w:szCs w:val="20"/>
              </w:rPr>
            </w:pPr>
          </w:p>
        </w:tc>
        <w:tc>
          <w:tcPr>
            <w:tcW w:w="1274" w:type="dxa"/>
            <w:gridSpan w:val="3"/>
            <w:tcBorders>
              <w:top w:val="nil"/>
              <w:left w:val="nil"/>
              <w:bottom w:val="single" w:sz="4" w:space="0" w:color="auto"/>
              <w:right w:val="single" w:sz="4" w:space="0" w:color="auto"/>
            </w:tcBorders>
            <w:noWrap/>
            <w:vAlign w:val="center"/>
            <w:hideMark/>
          </w:tcPr>
          <w:p w14:paraId="2FBBB638" w14:textId="0E86E6A1" w:rsidR="00E90F2D" w:rsidRDefault="00E90F2D" w:rsidP="00E90F2D">
            <w:pPr>
              <w:rPr>
                <w:ins w:id="1806" w:author="Ahmad Rafif" w:date="2025-09-23T21:12:00Z"/>
                <w:rFonts w:ascii="Arial" w:hAnsi="Arial" w:cs="Arial"/>
                <w:color w:val="000000"/>
                <w:sz w:val="20"/>
                <w:szCs w:val="20"/>
              </w:rPr>
            </w:pPr>
            <w:ins w:id="1807" w:author="danupraset@gmail.com" w:date="2025-11-11T18:32:00Z">
              <w:r>
                <w:rPr>
                  <w:rFonts w:ascii="Calibri" w:hAnsi="Calibri" w:cs="Calibri"/>
                  <w:color w:val="000000"/>
                  <w:sz w:val="22"/>
                  <w:szCs w:val="22"/>
                </w:rPr>
                <w:t>1.5</w:t>
              </w:r>
            </w:ins>
            <w:ins w:id="1808" w:author="Ahmad Rafif" w:date="2025-09-23T21:12:00Z">
              <w:del w:id="1809" w:author="danupraset@gmail.com" w:date="2025-11-11T18:32:00Z">
                <w:r w:rsidDel="000C1B5E">
                  <w:rPr>
                    <w:rFonts w:ascii="Arial" w:hAnsi="Arial" w:cs="Arial"/>
                    <w:color w:val="000000"/>
                    <w:sz w:val="20"/>
                    <w:szCs w:val="20"/>
                  </w:rPr>
                  <w:delText>1.5.3</w:delText>
                </w:r>
              </w:del>
            </w:ins>
          </w:p>
        </w:tc>
        <w:tc>
          <w:tcPr>
            <w:tcW w:w="6182" w:type="dxa"/>
            <w:gridSpan w:val="5"/>
            <w:tcBorders>
              <w:top w:val="nil"/>
              <w:left w:val="nil"/>
              <w:bottom w:val="single" w:sz="4" w:space="0" w:color="auto"/>
              <w:right w:val="single" w:sz="4" w:space="0" w:color="auto"/>
            </w:tcBorders>
            <w:noWrap/>
            <w:vAlign w:val="center"/>
            <w:hideMark/>
          </w:tcPr>
          <w:p w14:paraId="4F4A5A62" w14:textId="0B6BB213" w:rsidR="00E90F2D" w:rsidRDefault="00E90F2D" w:rsidP="00E90F2D">
            <w:pPr>
              <w:rPr>
                <w:ins w:id="1810" w:author="Ahmad Rafif" w:date="2025-09-23T21:12:00Z"/>
                <w:rFonts w:ascii="Arial" w:hAnsi="Arial" w:cs="Arial"/>
                <w:color w:val="000000"/>
                <w:sz w:val="20"/>
                <w:szCs w:val="20"/>
              </w:rPr>
            </w:pPr>
            <w:ins w:id="1811" w:author="danupraset@gmail.com" w:date="2025-11-11T18:32:00Z">
              <w:r>
                <w:rPr>
                  <w:rFonts w:ascii="Calibri" w:hAnsi="Calibri" w:cs="Calibri"/>
                  <w:color w:val="000000"/>
                  <w:sz w:val="22"/>
                  <w:szCs w:val="22"/>
                </w:rPr>
                <w:t>End Day Sync Check</w:t>
              </w:r>
            </w:ins>
            <w:ins w:id="1812" w:author="Ahmad Rafif" w:date="2025-09-23T21:12:00Z">
              <w:del w:id="1813" w:author="danupraset@gmail.com" w:date="2025-11-11T18:32:00Z">
                <w:r w:rsidDel="000C1B5E">
                  <w:rPr>
                    <w:rFonts w:ascii="Arial" w:hAnsi="Arial" w:cs="Arial"/>
                    <w:color w:val="000000"/>
                    <w:sz w:val="20"/>
                    <w:szCs w:val="20"/>
                  </w:rPr>
                  <w:delText>Error Handling</w:delText>
                </w:r>
              </w:del>
            </w:ins>
          </w:p>
        </w:tc>
        <w:tc>
          <w:tcPr>
            <w:tcW w:w="884" w:type="dxa"/>
            <w:tcBorders>
              <w:top w:val="nil"/>
              <w:left w:val="nil"/>
              <w:bottom w:val="single" w:sz="4" w:space="0" w:color="auto"/>
              <w:right w:val="single" w:sz="4" w:space="0" w:color="auto"/>
            </w:tcBorders>
            <w:noWrap/>
            <w:vAlign w:val="center"/>
            <w:hideMark/>
          </w:tcPr>
          <w:p w14:paraId="727A4BD9" w14:textId="0745701F" w:rsidR="00E90F2D" w:rsidRDefault="00E90F2D" w:rsidP="00E90F2D">
            <w:pPr>
              <w:jc w:val="center"/>
              <w:rPr>
                <w:ins w:id="1814" w:author="Ahmad Rafif" w:date="2025-09-23T21:12:00Z"/>
                <w:rFonts w:ascii="Arial" w:hAnsi="Arial" w:cs="Arial"/>
                <w:color w:val="000000"/>
                <w:sz w:val="20"/>
                <w:szCs w:val="20"/>
              </w:rPr>
            </w:pPr>
            <w:ins w:id="1815" w:author="danupraset@gmail.com" w:date="2025-11-11T18:32:00Z">
              <w:r>
                <w:rPr>
                  <w:rFonts w:ascii="Calibri" w:hAnsi="Calibri" w:cs="Calibri"/>
                  <w:color w:val="000000"/>
                  <w:sz w:val="22"/>
                  <w:szCs w:val="22"/>
                </w:rPr>
                <w:t>12</w:t>
              </w:r>
            </w:ins>
            <w:ins w:id="1816" w:author="Ahmad Rafif" w:date="2025-09-23T21:12:00Z">
              <w:del w:id="1817" w:author="danupraset@gmail.com" w:date="2025-11-11T18:32:00Z">
                <w:r w:rsidDel="000C1B5E">
                  <w:rPr>
                    <w:rFonts w:ascii="Arial" w:hAnsi="Arial" w:cs="Arial"/>
                    <w:color w:val="000000"/>
                    <w:sz w:val="20"/>
                    <w:szCs w:val="20"/>
                  </w:rPr>
                  <w:delText>12</w:delText>
                </w:r>
              </w:del>
            </w:ins>
          </w:p>
        </w:tc>
      </w:tr>
      <w:tr w:rsidR="00E90F2D" w14:paraId="1E4AE86C" w14:textId="77777777" w:rsidTr="00E90F2D">
        <w:trPr>
          <w:trHeight w:val="288"/>
          <w:ins w:id="1818" w:author="Rafif" w:date="2025-10-30T18:09:00Z"/>
        </w:trPr>
        <w:tc>
          <w:tcPr>
            <w:tcW w:w="960" w:type="dxa"/>
            <w:vMerge/>
            <w:tcBorders>
              <w:left w:val="single" w:sz="4" w:space="0" w:color="auto"/>
              <w:right w:val="single" w:sz="4" w:space="0" w:color="auto"/>
            </w:tcBorders>
            <w:vAlign w:val="center"/>
          </w:tcPr>
          <w:p w14:paraId="779015E2" w14:textId="77777777" w:rsidR="00E90F2D" w:rsidRDefault="00E90F2D" w:rsidP="00E90F2D">
            <w:pPr>
              <w:rPr>
                <w:ins w:id="1819" w:author="Rafif" w:date="2025-10-30T18:09:00Z"/>
                <w:rFonts w:ascii="Arial" w:hAnsi="Arial" w:cs="Arial"/>
                <w:color w:val="000000"/>
                <w:sz w:val="20"/>
                <w:szCs w:val="20"/>
              </w:rPr>
            </w:pPr>
          </w:p>
        </w:tc>
        <w:tc>
          <w:tcPr>
            <w:tcW w:w="1274" w:type="dxa"/>
            <w:gridSpan w:val="4"/>
            <w:tcBorders>
              <w:top w:val="nil"/>
              <w:left w:val="nil"/>
              <w:bottom w:val="single" w:sz="4" w:space="0" w:color="auto"/>
              <w:right w:val="single" w:sz="4" w:space="0" w:color="auto"/>
            </w:tcBorders>
            <w:noWrap/>
            <w:vAlign w:val="center"/>
          </w:tcPr>
          <w:p w14:paraId="6DA4855F" w14:textId="0AE96149" w:rsidR="00E90F2D" w:rsidRPr="00413049" w:rsidRDefault="00E90F2D" w:rsidP="00E90F2D">
            <w:pPr>
              <w:rPr>
                <w:ins w:id="1820" w:author="Rafif" w:date="2025-10-30T18:09:00Z"/>
                <w:rFonts w:ascii="Arial" w:hAnsi="Arial" w:cs="Arial"/>
                <w:color w:val="000000"/>
                <w:sz w:val="20"/>
                <w:szCs w:val="20"/>
              </w:rPr>
            </w:pPr>
            <w:ins w:id="1821" w:author="danupraset@gmail.com" w:date="2025-11-11T18:32:00Z">
              <w:r>
                <w:rPr>
                  <w:rFonts w:ascii="Calibri" w:hAnsi="Calibri" w:cs="Calibri"/>
                  <w:color w:val="000000"/>
                  <w:sz w:val="22"/>
                  <w:szCs w:val="22"/>
                </w:rPr>
                <w:t>1.5.1</w:t>
              </w:r>
            </w:ins>
            <w:ins w:id="1822" w:author="Rafif" w:date="2025-10-30T18:10:00Z">
              <w:del w:id="1823" w:author="danupraset@gmail.com" w:date="2025-11-11T18:32:00Z">
                <w:r w:rsidRPr="00413049" w:rsidDel="000C1B5E">
                  <w:rPr>
                    <w:rFonts w:ascii="Arial" w:hAnsi="Arial" w:cs="Arial"/>
                    <w:color w:val="000000"/>
                    <w:sz w:val="20"/>
                    <w:szCs w:val="20"/>
                  </w:rPr>
                  <w:delText>1.6</w:delText>
                </w:r>
              </w:del>
            </w:ins>
          </w:p>
        </w:tc>
        <w:tc>
          <w:tcPr>
            <w:tcW w:w="6182" w:type="dxa"/>
            <w:gridSpan w:val="5"/>
            <w:tcBorders>
              <w:top w:val="nil"/>
              <w:left w:val="nil"/>
              <w:bottom w:val="single" w:sz="4" w:space="0" w:color="auto"/>
              <w:right w:val="single" w:sz="4" w:space="0" w:color="auto"/>
            </w:tcBorders>
            <w:noWrap/>
            <w:vAlign w:val="center"/>
          </w:tcPr>
          <w:p w14:paraId="5B9D7A88" w14:textId="34144E72" w:rsidR="00E90F2D" w:rsidRPr="00413049" w:rsidRDefault="00E90F2D" w:rsidP="00E90F2D">
            <w:pPr>
              <w:rPr>
                <w:ins w:id="1824" w:author="Rafif" w:date="2025-10-30T18:09:00Z"/>
                <w:rFonts w:ascii="Arial" w:hAnsi="Arial" w:cs="Arial"/>
                <w:color w:val="000000"/>
                <w:sz w:val="20"/>
                <w:szCs w:val="20"/>
              </w:rPr>
            </w:pPr>
            <w:ins w:id="1825" w:author="danupraset@gmail.com" w:date="2025-11-11T18:32:00Z">
              <w:r>
                <w:rPr>
                  <w:rFonts w:ascii="Calibri" w:hAnsi="Calibri" w:cs="Calibri"/>
                  <w:color w:val="000000"/>
                  <w:sz w:val="22"/>
                  <w:szCs w:val="22"/>
                </w:rPr>
                <w:t>Data Mapping</w:t>
              </w:r>
            </w:ins>
            <w:ins w:id="1826" w:author="Rafif" w:date="2025-10-30T18:10:00Z">
              <w:del w:id="1827" w:author="danupraset@gmail.com" w:date="2025-11-11T18:32:00Z">
                <w:r w:rsidRPr="00413049" w:rsidDel="000C1B5E">
                  <w:rPr>
                    <w:rFonts w:ascii="Arial" w:hAnsi="Arial" w:cs="Arial"/>
                    <w:color w:val="000000"/>
                    <w:sz w:val="20"/>
                    <w:szCs w:val="20"/>
                  </w:rPr>
                  <w:delText>Scenario Intranet Push to Internet</w:delText>
                </w:r>
              </w:del>
            </w:ins>
          </w:p>
        </w:tc>
        <w:tc>
          <w:tcPr>
            <w:tcW w:w="884" w:type="dxa"/>
            <w:gridSpan w:val="3"/>
            <w:tcBorders>
              <w:top w:val="nil"/>
              <w:left w:val="nil"/>
              <w:bottom w:val="single" w:sz="4" w:space="0" w:color="auto"/>
              <w:right w:val="single" w:sz="4" w:space="0" w:color="auto"/>
            </w:tcBorders>
            <w:noWrap/>
            <w:vAlign w:val="center"/>
          </w:tcPr>
          <w:p w14:paraId="43729856" w14:textId="771D8121" w:rsidR="00E90F2D" w:rsidRPr="00413049" w:rsidRDefault="00E90F2D" w:rsidP="00E90F2D">
            <w:pPr>
              <w:jc w:val="center"/>
              <w:rPr>
                <w:ins w:id="1828" w:author="Rafif" w:date="2025-10-30T18:09:00Z"/>
                <w:rFonts w:ascii="Arial" w:hAnsi="Arial" w:cs="Arial"/>
                <w:color w:val="000000"/>
                <w:sz w:val="20"/>
                <w:szCs w:val="20"/>
              </w:rPr>
            </w:pPr>
            <w:ins w:id="1829" w:author="danupraset@gmail.com" w:date="2025-11-11T18:32:00Z">
              <w:r>
                <w:rPr>
                  <w:rFonts w:ascii="Calibri" w:hAnsi="Calibri" w:cs="Calibri"/>
                  <w:color w:val="000000"/>
                  <w:sz w:val="22"/>
                  <w:szCs w:val="22"/>
                </w:rPr>
                <w:t>13</w:t>
              </w:r>
            </w:ins>
            <w:ins w:id="1830" w:author="Rafif" w:date="2025-10-30T18:10:00Z">
              <w:del w:id="1831" w:author="danupraset@gmail.com" w:date="2025-11-11T18:32:00Z">
                <w:r w:rsidRPr="00413049" w:rsidDel="000C1B5E">
                  <w:rPr>
                    <w:rFonts w:ascii="Arial" w:hAnsi="Arial" w:cs="Arial"/>
                    <w:color w:val="000000"/>
                    <w:sz w:val="20"/>
                    <w:szCs w:val="20"/>
                  </w:rPr>
                  <w:delText>13</w:delText>
                </w:r>
              </w:del>
            </w:ins>
          </w:p>
        </w:tc>
      </w:tr>
      <w:tr w:rsidR="00E90F2D" w14:paraId="76C5DB79" w14:textId="77777777" w:rsidTr="00E90F2D">
        <w:trPr>
          <w:trHeight w:val="288"/>
          <w:ins w:id="1832" w:author="Rafif" w:date="2025-10-30T18:09:00Z"/>
        </w:trPr>
        <w:tc>
          <w:tcPr>
            <w:tcW w:w="960" w:type="dxa"/>
            <w:vMerge/>
            <w:tcBorders>
              <w:left w:val="single" w:sz="4" w:space="0" w:color="auto"/>
              <w:right w:val="single" w:sz="4" w:space="0" w:color="auto"/>
            </w:tcBorders>
            <w:vAlign w:val="center"/>
          </w:tcPr>
          <w:p w14:paraId="0CE5B7A0" w14:textId="77777777" w:rsidR="00E90F2D" w:rsidRDefault="00E90F2D" w:rsidP="00E90F2D">
            <w:pPr>
              <w:rPr>
                <w:ins w:id="1833" w:author="Rafif" w:date="2025-10-30T18:09:00Z"/>
                <w:rFonts w:ascii="Arial" w:hAnsi="Arial" w:cs="Arial"/>
                <w:color w:val="000000"/>
                <w:sz w:val="20"/>
                <w:szCs w:val="20"/>
              </w:rPr>
            </w:pPr>
          </w:p>
        </w:tc>
        <w:tc>
          <w:tcPr>
            <w:tcW w:w="1274" w:type="dxa"/>
            <w:gridSpan w:val="4"/>
            <w:tcBorders>
              <w:top w:val="nil"/>
              <w:left w:val="nil"/>
              <w:bottom w:val="single" w:sz="4" w:space="0" w:color="auto"/>
              <w:right w:val="single" w:sz="4" w:space="0" w:color="auto"/>
            </w:tcBorders>
            <w:noWrap/>
            <w:vAlign w:val="center"/>
          </w:tcPr>
          <w:p w14:paraId="63C22A66" w14:textId="3F22F39D" w:rsidR="00E90F2D" w:rsidRPr="00413049" w:rsidRDefault="00E90F2D" w:rsidP="00E90F2D">
            <w:pPr>
              <w:rPr>
                <w:ins w:id="1834" w:author="Rafif" w:date="2025-10-30T18:09:00Z"/>
                <w:rFonts w:ascii="Arial" w:hAnsi="Arial" w:cs="Arial"/>
                <w:color w:val="000000"/>
                <w:sz w:val="20"/>
                <w:szCs w:val="20"/>
              </w:rPr>
            </w:pPr>
            <w:ins w:id="1835" w:author="danupraset@gmail.com" w:date="2025-11-11T18:32:00Z">
              <w:r>
                <w:rPr>
                  <w:rFonts w:ascii="Calibri" w:hAnsi="Calibri" w:cs="Calibri"/>
                  <w:color w:val="000000"/>
                  <w:sz w:val="22"/>
                  <w:szCs w:val="22"/>
                </w:rPr>
                <w:t>1.5.2</w:t>
              </w:r>
            </w:ins>
            <w:ins w:id="1836" w:author="Rafif" w:date="2025-10-30T18:11:00Z">
              <w:del w:id="1837" w:author="danupraset@gmail.com" w:date="2025-11-11T18:32:00Z">
                <w:r w:rsidRPr="0075459B" w:rsidDel="000C1B5E">
                  <w:rPr>
                    <w:rFonts w:ascii="Arial" w:hAnsi="Arial" w:cs="Arial"/>
                    <w:color w:val="000000"/>
                    <w:sz w:val="20"/>
                    <w:szCs w:val="20"/>
                  </w:rPr>
                  <w:delText>1.6.3</w:delText>
                </w:r>
              </w:del>
            </w:ins>
          </w:p>
        </w:tc>
        <w:tc>
          <w:tcPr>
            <w:tcW w:w="6182" w:type="dxa"/>
            <w:gridSpan w:val="5"/>
            <w:tcBorders>
              <w:top w:val="nil"/>
              <w:left w:val="nil"/>
              <w:bottom w:val="single" w:sz="4" w:space="0" w:color="auto"/>
              <w:right w:val="single" w:sz="4" w:space="0" w:color="auto"/>
            </w:tcBorders>
            <w:noWrap/>
            <w:vAlign w:val="center"/>
          </w:tcPr>
          <w:p w14:paraId="2AE16A84" w14:textId="0C600F54" w:rsidR="00E90F2D" w:rsidRPr="00413049" w:rsidRDefault="00E90F2D" w:rsidP="00E90F2D">
            <w:pPr>
              <w:rPr>
                <w:ins w:id="1838" w:author="Rafif" w:date="2025-10-30T18:09:00Z"/>
                <w:rFonts w:ascii="Arial" w:hAnsi="Arial" w:cs="Arial"/>
                <w:color w:val="000000"/>
                <w:sz w:val="20"/>
                <w:szCs w:val="20"/>
              </w:rPr>
            </w:pPr>
            <w:ins w:id="1839" w:author="danupraset@gmail.com" w:date="2025-11-11T18:32:00Z">
              <w:r>
                <w:rPr>
                  <w:rFonts w:ascii="Calibri" w:hAnsi="Calibri" w:cs="Calibri"/>
                  <w:color w:val="000000"/>
                  <w:sz w:val="22"/>
                  <w:szCs w:val="22"/>
                </w:rPr>
                <w:t>Success Outcome</w:t>
              </w:r>
            </w:ins>
            <w:ins w:id="1840" w:author="Rafif" w:date="2025-10-30T18:11:00Z">
              <w:del w:id="1841" w:author="danupraset@gmail.com" w:date="2025-11-11T18:32:00Z">
                <w:r w:rsidRPr="00413049" w:rsidDel="000C1B5E">
                  <w:rPr>
                    <w:rFonts w:ascii="Arial" w:hAnsi="Arial" w:cs="Arial"/>
                    <w:color w:val="000000"/>
                    <w:sz w:val="20"/>
                    <w:szCs w:val="20"/>
                    <w:rPrChange w:id="1842" w:author="Rafif" w:date="2025-10-30T18:11:00Z">
                      <w:rPr>
                        <w:rFonts w:ascii="Calibri" w:hAnsi="Calibri" w:cs="Calibri"/>
                        <w:color w:val="000000"/>
                        <w:sz w:val="22"/>
                        <w:szCs w:val="22"/>
                      </w:rPr>
                    </w:rPrChange>
                  </w:rPr>
                  <w:delText>Process MHA result file</w:delText>
                </w:r>
              </w:del>
            </w:ins>
          </w:p>
        </w:tc>
        <w:tc>
          <w:tcPr>
            <w:tcW w:w="884" w:type="dxa"/>
            <w:gridSpan w:val="3"/>
            <w:tcBorders>
              <w:top w:val="nil"/>
              <w:left w:val="nil"/>
              <w:bottom w:val="single" w:sz="4" w:space="0" w:color="auto"/>
              <w:right w:val="single" w:sz="4" w:space="0" w:color="auto"/>
            </w:tcBorders>
            <w:noWrap/>
            <w:vAlign w:val="center"/>
          </w:tcPr>
          <w:p w14:paraId="24C00D2A" w14:textId="0605217A" w:rsidR="00E90F2D" w:rsidRPr="00413049" w:rsidRDefault="00E90F2D" w:rsidP="00E90F2D">
            <w:pPr>
              <w:jc w:val="center"/>
              <w:rPr>
                <w:ins w:id="1843" w:author="Rafif" w:date="2025-10-30T18:09:00Z"/>
                <w:rFonts w:ascii="Arial" w:hAnsi="Arial" w:cs="Arial"/>
                <w:color w:val="000000"/>
                <w:sz w:val="20"/>
                <w:szCs w:val="20"/>
              </w:rPr>
            </w:pPr>
            <w:ins w:id="1844" w:author="danupraset@gmail.com" w:date="2025-11-11T18:32:00Z">
              <w:r>
                <w:rPr>
                  <w:rFonts w:ascii="Calibri" w:hAnsi="Calibri" w:cs="Calibri"/>
                  <w:color w:val="000000"/>
                  <w:sz w:val="22"/>
                  <w:szCs w:val="22"/>
                </w:rPr>
                <w:t>13</w:t>
              </w:r>
            </w:ins>
            <w:ins w:id="1845" w:author="Rafif" w:date="2025-10-30T18:10:00Z">
              <w:del w:id="1846" w:author="danupraset@gmail.com" w:date="2025-11-11T18:32:00Z">
                <w:r w:rsidRPr="00413049" w:rsidDel="000C1B5E">
                  <w:rPr>
                    <w:rFonts w:ascii="Arial" w:hAnsi="Arial" w:cs="Arial"/>
                    <w:color w:val="000000"/>
                    <w:sz w:val="20"/>
                    <w:szCs w:val="20"/>
                    <w:rPrChange w:id="1847" w:author="Rafif" w:date="2025-10-30T18:11:00Z">
                      <w:rPr>
                        <w:rFonts w:ascii="Calibri" w:hAnsi="Calibri" w:cs="Calibri"/>
                        <w:color w:val="000000"/>
                        <w:sz w:val="22"/>
                        <w:szCs w:val="22"/>
                      </w:rPr>
                    </w:rPrChange>
                  </w:rPr>
                  <w:delText>18</w:delText>
                </w:r>
              </w:del>
            </w:ins>
          </w:p>
        </w:tc>
      </w:tr>
      <w:tr w:rsidR="00E90F2D" w14:paraId="3B70572B" w14:textId="77777777" w:rsidTr="00E90F2D">
        <w:trPr>
          <w:trHeight w:val="288"/>
          <w:ins w:id="1848" w:author="Rafif" w:date="2025-10-30T18:09:00Z"/>
        </w:trPr>
        <w:tc>
          <w:tcPr>
            <w:tcW w:w="960" w:type="dxa"/>
            <w:vMerge/>
            <w:tcBorders>
              <w:left w:val="single" w:sz="4" w:space="0" w:color="auto"/>
              <w:right w:val="single" w:sz="4" w:space="0" w:color="auto"/>
            </w:tcBorders>
            <w:vAlign w:val="center"/>
          </w:tcPr>
          <w:p w14:paraId="0CF418A1" w14:textId="77777777" w:rsidR="00E90F2D" w:rsidRDefault="00E90F2D" w:rsidP="00E90F2D">
            <w:pPr>
              <w:rPr>
                <w:ins w:id="1849" w:author="Rafif" w:date="2025-10-30T18:09:00Z"/>
                <w:rFonts w:ascii="Arial" w:hAnsi="Arial" w:cs="Arial"/>
                <w:color w:val="000000"/>
                <w:sz w:val="20"/>
                <w:szCs w:val="20"/>
              </w:rPr>
            </w:pPr>
          </w:p>
        </w:tc>
        <w:tc>
          <w:tcPr>
            <w:tcW w:w="1274" w:type="dxa"/>
            <w:gridSpan w:val="4"/>
            <w:tcBorders>
              <w:top w:val="nil"/>
              <w:left w:val="nil"/>
              <w:bottom w:val="single" w:sz="4" w:space="0" w:color="auto"/>
              <w:right w:val="single" w:sz="4" w:space="0" w:color="auto"/>
            </w:tcBorders>
            <w:noWrap/>
            <w:vAlign w:val="center"/>
          </w:tcPr>
          <w:p w14:paraId="0B619AA7" w14:textId="32460DF2" w:rsidR="00E90F2D" w:rsidRPr="00413049" w:rsidRDefault="00E90F2D" w:rsidP="00E90F2D">
            <w:pPr>
              <w:rPr>
                <w:ins w:id="1850" w:author="Rafif" w:date="2025-10-30T18:09:00Z"/>
                <w:rFonts w:ascii="Arial" w:hAnsi="Arial" w:cs="Arial"/>
                <w:color w:val="000000"/>
                <w:sz w:val="20"/>
                <w:szCs w:val="20"/>
              </w:rPr>
            </w:pPr>
            <w:ins w:id="1851" w:author="danupraset@gmail.com" w:date="2025-11-11T18:32:00Z">
              <w:r>
                <w:rPr>
                  <w:rFonts w:ascii="Calibri" w:hAnsi="Calibri" w:cs="Calibri"/>
                  <w:color w:val="000000"/>
                  <w:sz w:val="22"/>
                  <w:szCs w:val="22"/>
                </w:rPr>
                <w:t>1.5.3</w:t>
              </w:r>
            </w:ins>
            <w:ins w:id="1852" w:author="Rafif" w:date="2025-10-30T18:12:00Z">
              <w:del w:id="1853" w:author="danupraset@gmail.com" w:date="2025-11-11T18:32:00Z">
                <w:r w:rsidRPr="0075459B" w:rsidDel="000C1B5E">
                  <w:rPr>
                    <w:rFonts w:ascii="Arial" w:hAnsi="Arial" w:cs="Arial"/>
                    <w:color w:val="000000"/>
                    <w:sz w:val="20"/>
                    <w:szCs w:val="20"/>
                  </w:rPr>
                  <w:delText xml:space="preserve">1.6.4 </w:delText>
                </w:r>
              </w:del>
            </w:ins>
          </w:p>
        </w:tc>
        <w:tc>
          <w:tcPr>
            <w:tcW w:w="6182" w:type="dxa"/>
            <w:gridSpan w:val="5"/>
            <w:tcBorders>
              <w:top w:val="nil"/>
              <w:left w:val="nil"/>
              <w:bottom w:val="single" w:sz="4" w:space="0" w:color="auto"/>
              <w:right w:val="single" w:sz="4" w:space="0" w:color="auto"/>
            </w:tcBorders>
            <w:noWrap/>
            <w:vAlign w:val="center"/>
          </w:tcPr>
          <w:p w14:paraId="3A76BB0E" w14:textId="26FFFD48" w:rsidR="00E90F2D" w:rsidRPr="00413049" w:rsidRDefault="00E90F2D" w:rsidP="00E90F2D">
            <w:pPr>
              <w:rPr>
                <w:ins w:id="1854" w:author="Rafif" w:date="2025-10-30T18:09:00Z"/>
                <w:rFonts w:ascii="Arial" w:hAnsi="Arial" w:cs="Arial"/>
                <w:color w:val="000000"/>
                <w:sz w:val="20"/>
                <w:szCs w:val="20"/>
              </w:rPr>
            </w:pPr>
            <w:ins w:id="1855" w:author="danupraset@gmail.com" w:date="2025-11-11T18:32:00Z">
              <w:r>
                <w:rPr>
                  <w:rFonts w:ascii="Calibri" w:hAnsi="Calibri" w:cs="Calibri"/>
                  <w:color w:val="000000"/>
                  <w:sz w:val="22"/>
                  <w:szCs w:val="22"/>
                </w:rPr>
                <w:t>Error Handling</w:t>
              </w:r>
            </w:ins>
            <w:ins w:id="1856" w:author="Rafif" w:date="2025-10-30T18:11:00Z">
              <w:del w:id="1857" w:author="danupraset@gmail.com" w:date="2025-11-11T18:32:00Z">
                <w:r w:rsidRPr="00413049" w:rsidDel="000C1B5E">
                  <w:rPr>
                    <w:rFonts w:ascii="Arial" w:hAnsi="Arial" w:cs="Arial"/>
                    <w:color w:val="000000"/>
                    <w:sz w:val="20"/>
                    <w:szCs w:val="20"/>
                    <w:rPrChange w:id="1858" w:author="Rafif" w:date="2025-10-30T18:11:00Z">
                      <w:rPr>
                        <w:rFonts w:ascii="Calibri" w:hAnsi="Calibri" w:cs="Calibri"/>
                        <w:color w:val="000000"/>
                        <w:sz w:val="22"/>
                        <w:szCs w:val="22"/>
                      </w:rPr>
                    </w:rPrChange>
                  </w:rPr>
                  <w:delText>Enquiry UEN and FIN DataHive</w:delText>
                </w:r>
              </w:del>
            </w:ins>
          </w:p>
        </w:tc>
        <w:tc>
          <w:tcPr>
            <w:tcW w:w="884" w:type="dxa"/>
            <w:gridSpan w:val="3"/>
            <w:tcBorders>
              <w:top w:val="nil"/>
              <w:left w:val="nil"/>
              <w:bottom w:val="single" w:sz="4" w:space="0" w:color="auto"/>
              <w:right w:val="single" w:sz="4" w:space="0" w:color="auto"/>
            </w:tcBorders>
            <w:noWrap/>
            <w:vAlign w:val="center"/>
          </w:tcPr>
          <w:p w14:paraId="77F2DF60" w14:textId="53AB10DA" w:rsidR="00E90F2D" w:rsidRPr="00413049" w:rsidRDefault="00E90F2D" w:rsidP="00E90F2D">
            <w:pPr>
              <w:jc w:val="center"/>
              <w:rPr>
                <w:ins w:id="1859" w:author="Rafif" w:date="2025-10-30T18:09:00Z"/>
                <w:rFonts w:ascii="Arial" w:hAnsi="Arial" w:cs="Arial"/>
                <w:color w:val="000000"/>
                <w:sz w:val="20"/>
                <w:szCs w:val="20"/>
              </w:rPr>
            </w:pPr>
            <w:ins w:id="1860" w:author="danupraset@gmail.com" w:date="2025-11-11T18:32:00Z">
              <w:r>
                <w:rPr>
                  <w:rFonts w:ascii="Calibri" w:hAnsi="Calibri" w:cs="Calibri"/>
                  <w:color w:val="000000"/>
                  <w:sz w:val="22"/>
                  <w:szCs w:val="22"/>
                </w:rPr>
                <w:t>13</w:t>
              </w:r>
            </w:ins>
            <w:ins w:id="1861" w:author="Rafif" w:date="2025-10-30T18:10:00Z">
              <w:del w:id="1862" w:author="danupraset@gmail.com" w:date="2025-11-11T18:32:00Z">
                <w:r w:rsidRPr="00413049" w:rsidDel="000C1B5E">
                  <w:rPr>
                    <w:rFonts w:ascii="Arial" w:hAnsi="Arial" w:cs="Arial"/>
                    <w:color w:val="000000"/>
                    <w:sz w:val="20"/>
                    <w:szCs w:val="20"/>
                    <w:rPrChange w:id="1863" w:author="Rafif" w:date="2025-10-30T18:11:00Z">
                      <w:rPr>
                        <w:rFonts w:ascii="Calibri" w:hAnsi="Calibri" w:cs="Calibri"/>
                        <w:color w:val="000000"/>
                        <w:sz w:val="22"/>
                        <w:szCs w:val="22"/>
                      </w:rPr>
                    </w:rPrChange>
                  </w:rPr>
                  <w:delText>20</w:delText>
                </w:r>
              </w:del>
            </w:ins>
          </w:p>
        </w:tc>
      </w:tr>
      <w:tr w:rsidR="00E90F2D" w14:paraId="769C19D5" w14:textId="77777777" w:rsidTr="00E90F2D">
        <w:trPr>
          <w:trHeight w:val="288"/>
          <w:ins w:id="1864" w:author="Rafif" w:date="2025-10-30T18:09:00Z"/>
        </w:trPr>
        <w:tc>
          <w:tcPr>
            <w:tcW w:w="960" w:type="dxa"/>
            <w:vMerge/>
            <w:tcBorders>
              <w:left w:val="single" w:sz="4" w:space="0" w:color="auto"/>
              <w:right w:val="single" w:sz="4" w:space="0" w:color="auto"/>
            </w:tcBorders>
            <w:vAlign w:val="center"/>
          </w:tcPr>
          <w:p w14:paraId="1D7B2324" w14:textId="77777777" w:rsidR="00E90F2D" w:rsidRDefault="00E90F2D" w:rsidP="00E90F2D">
            <w:pPr>
              <w:rPr>
                <w:ins w:id="1865" w:author="Rafif" w:date="2025-10-30T18:09:00Z"/>
                <w:rFonts w:ascii="Arial" w:hAnsi="Arial" w:cs="Arial"/>
                <w:color w:val="000000"/>
                <w:sz w:val="20"/>
                <w:szCs w:val="20"/>
              </w:rPr>
            </w:pPr>
          </w:p>
        </w:tc>
        <w:tc>
          <w:tcPr>
            <w:tcW w:w="1274" w:type="dxa"/>
            <w:gridSpan w:val="4"/>
            <w:tcBorders>
              <w:top w:val="nil"/>
              <w:left w:val="nil"/>
              <w:bottom w:val="single" w:sz="4" w:space="0" w:color="auto"/>
              <w:right w:val="single" w:sz="4" w:space="0" w:color="auto"/>
            </w:tcBorders>
            <w:noWrap/>
            <w:vAlign w:val="center"/>
          </w:tcPr>
          <w:p w14:paraId="17FFE177" w14:textId="2ACDD0EA" w:rsidR="00E90F2D" w:rsidRPr="00413049" w:rsidRDefault="00E90F2D" w:rsidP="00E90F2D">
            <w:pPr>
              <w:rPr>
                <w:ins w:id="1866" w:author="Rafif" w:date="2025-10-30T18:09:00Z"/>
                <w:rFonts w:ascii="Arial" w:hAnsi="Arial" w:cs="Arial"/>
                <w:color w:val="000000"/>
                <w:sz w:val="20"/>
                <w:szCs w:val="20"/>
              </w:rPr>
            </w:pPr>
            <w:ins w:id="1867" w:author="danupraset@gmail.com" w:date="2025-11-11T18:32:00Z">
              <w:r>
                <w:rPr>
                  <w:rFonts w:ascii="Calibri" w:hAnsi="Calibri" w:cs="Calibri"/>
                  <w:color w:val="000000"/>
                  <w:sz w:val="22"/>
                  <w:szCs w:val="22"/>
                </w:rPr>
                <w:t>1.6</w:t>
              </w:r>
            </w:ins>
            <w:ins w:id="1868" w:author="Rafif" w:date="2025-10-30T18:12:00Z">
              <w:del w:id="1869" w:author="danupraset@gmail.com" w:date="2025-11-11T18:32:00Z">
                <w:r w:rsidRPr="0075459B" w:rsidDel="000C1B5E">
                  <w:rPr>
                    <w:rFonts w:ascii="Arial" w:hAnsi="Arial" w:cs="Arial"/>
                    <w:color w:val="000000"/>
                    <w:sz w:val="20"/>
                    <w:szCs w:val="20"/>
                  </w:rPr>
                  <w:delText>1.6.5</w:delText>
                </w:r>
              </w:del>
            </w:ins>
          </w:p>
        </w:tc>
        <w:tc>
          <w:tcPr>
            <w:tcW w:w="6182" w:type="dxa"/>
            <w:gridSpan w:val="5"/>
            <w:tcBorders>
              <w:top w:val="nil"/>
              <w:left w:val="nil"/>
              <w:bottom w:val="single" w:sz="4" w:space="0" w:color="auto"/>
              <w:right w:val="single" w:sz="4" w:space="0" w:color="auto"/>
            </w:tcBorders>
            <w:noWrap/>
            <w:vAlign w:val="center"/>
          </w:tcPr>
          <w:p w14:paraId="4E794D59" w14:textId="53D06727" w:rsidR="00E90F2D" w:rsidRPr="00413049" w:rsidRDefault="00E90F2D" w:rsidP="00E90F2D">
            <w:pPr>
              <w:rPr>
                <w:ins w:id="1870" w:author="Rafif" w:date="2025-10-30T18:09:00Z"/>
                <w:rFonts w:ascii="Arial" w:hAnsi="Arial" w:cs="Arial"/>
                <w:color w:val="000000"/>
                <w:sz w:val="20"/>
                <w:szCs w:val="20"/>
              </w:rPr>
            </w:pPr>
            <w:ins w:id="1871" w:author="danupraset@gmail.com" w:date="2025-11-11T18:32:00Z">
              <w:r>
                <w:rPr>
                  <w:rFonts w:ascii="Calibri" w:hAnsi="Calibri" w:cs="Calibri"/>
                  <w:color w:val="000000"/>
                  <w:sz w:val="22"/>
                  <w:szCs w:val="22"/>
                </w:rPr>
                <w:t>Scenario Intranet Push to Internet</w:t>
              </w:r>
            </w:ins>
            <w:ins w:id="1872" w:author="Rafif" w:date="2025-10-30T18:11:00Z">
              <w:del w:id="1873" w:author="danupraset@gmail.com" w:date="2025-11-11T18:32:00Z">
                <w:r w:rsidRPr="00413049" w:rsidDel="000C1B5E">
                  <w:rPr>
                    <w:rFonts w:ascii="Arial" w:hAnsi="Arial" w:cs="Arial"/>
                    <w:color w:val="000000"/>
                    <w:sz w:val="20"/>
                    <w:szCs w:val="20"/>
                    <w:rPrChange w:id="1874" w:author="Rafif" w:date="2025-10-30T18:11:00Z">
                      <w:rPr>
                        <w:rFonts w:ascii="Calibri" w:hAnsi="Calibri" w:cs="Calibri"/>
                        <w:color w:val="000000"/>
                        <w:sz w:val="22"/>
                        <w:szCs w:val="22"/>
                      </w:rPr>
                    </w:rPrChange>
                  </w:rPr>
                  <w:delText>Failed Sending eNotification</w:delText>
                </w:r>
              </w:del>
            </w:ins>
          </w:p>
        </w:tc>
        <w:tc>
          <w:tcPr>
            <w:tcW w:w="884" w:type="dxa"/>
            <w:gridSpan w:val="3"/>
            <w:tcBorders>
              <w:top w:val="nil"/>
              <w:left w:val="nil"/>
              <w:bottom w:val="single" w:sz="4" w:space="0" w:color="auto"/>
              <w:right w:val="single" w:sz="4" w:space="0" w:color="auto"/>
            </w:tcBorders>
            <w:noWrap/>
            <w:vAlign w:val="center"/>
          </w:tcPr>
          <w:p w14:paraId="1E99353D" w14:textId="3D81E9C9" w:rsidR="00E90F2D" w:rsidRPr="00413049" w:rsidRDefault="00E90F2D" w:rsidP="00E90F2D">
            <w:pPr>
              <w:jc w:val="center"/>
              <w:rPr>
                <w:ins w:id="1875" w:author="Rafif" w:date="2025-10-30T18:09:00Z"/>
                <w:rFonts w:ascii="Arial" w:hAnsi="Arial" w:cs="Arial"/>
                <w:color w:val="000000"/>
                <w:sz w:val="20"/>
                <w:szCs w:val="20"/>
              </w:rPr>
            </w:pPr>
            <w:ins w:id="1876" w:author="danupraset@gmail.com" w:date="2025-11-11T18:32:00Z">
              <w:r>
                <w:rPr>
                  <w:rFonts w:ascii="Calibri" w:hAnsi="Calibri" w:cs="Calibri"/>
                  <w:color w:val="000000"/>
                  <w:sz w:val="22"/>
                  <w:szCs w:val="22"/>
                </w:rPr>
                <w:t>14</w:t>
              </w:r>
            </w:ins>
            <w:ins w:id="1877" w:author="Rafif" w:date="2025-10-30T18:10:00Z">
              <w:del w:id="1878" w:author="danupraset@gmail.com" w:date="2025-11-11T18:32:00Z">
                <w:r w:rsidRPr="00413049" w:rsidDel="000C1B5E">
                  <w:rPr>
                    <w:rFonts w:ascii="Arial" w:hAnsi="Arial" w:cs="Arial"/>
                    <w:color w:val="000000"/>
                    <w:sz w:val="20"/>
                    <w:szCs w:val="20"/>
                    <w:rPrChange w:id="1879" w:author="Rafif" w:date="2025-10-30T18:11:00Z">
                      <w:rPr>
                        <w:rFonts w:ascii="Calibri" w:hAnsi="Calibri" w:cs="Calibri"/>
                        <w:color w:val="000000"/>
                        <w:sz w:val="22"/>
                        <w:szCs w:val="22"/>
                      </w:rPr>
                    </w:rPrChange>
                  </w:rPr>
                  <w:delText>22</w:delText>
                </w:r>
              </w:del>
            </w:ins>
          </w:p>
        </w:tc>
      </w:tr>
      <w:tr w:rsidR="00E90F2D" w14:paraId="5D5AAFC2" w14:textId="77777777" w:rsidTr="00E90F2D">
        <w:trPr>
          <w:trHeight w:val="288"/>
          <w:ins w:id="1880" w:author="Rafif" w:date="2025-10-30T18:09:00Z"/>
        </w:trPr>
        <w:tc>
          <w:tcPr>
            <w:tcW w:w="960" w:type="dxa"/>
            <w:vMerge/>
            <w:tcBorders>
              <w:left w:val="single" w:sz="4" w:space="0" w:color="auto"/>
              <w:right w:val="single" w:sz="4" w:space="0" w:color="auto"/>
            </w:tcBorders>
            <w:vAlign w:val="center"/>
          </w:tcPr>
          <w:p w14:paraId="7CBD46D0" w14:textId="77777777" w:rsidR="00E90F2D" w:rsidRDefault="00E90F2D" w:rsidP="00E90F2D">
            <w:pPr>
              <w:rPr>
                <w:ins w:id="1881" w:author="Rafif" w:date="2025-10-30T18:09:00Z"/>
                <w:rFonts w:ascii="Arial" w:hAnsi="Arial" w:cs="Arial"/>
                <w:color w:val="000000"/>
                <w:sz w:val="20"/>
                <w:szCs w:val="20"/>
              </w:rPr>
            </w:pPr>
          </w:p>
        </w:tc>
        <w:tc>
          <w:tcPr>
            <w:tcW w:w="1274" w:type="dxa"/>
            <w:gridSpan w:val="4"/>
            <w:tcBorders>
              <w:top w:val="nil"/>
              <w:left w:val="nil"/>
              <w:bottom w:val="single" w:sz="4" w:space="0" w:color="auto"/>
              <w:right w:val="single" w:sz="4" w:space="0" w:color="auto"/>
            </w:tcBorders>
            <w:noWrap/>
            <w:vAlign w:val="center"/>
          </w:tcPr>
          <w:p w14:paraId="04529160" w14:textId="0F5A0CD7" w:rsidR="00E90F2D" w:rsidRPr="00413049" w:rsidRDefault="00E90F2D" w:rsidP="00E90F2D">
            <w:pPr>
              <w:rPr>
                <w:ins w:id="1882" w:author="Rafif" w:date="2025-10-30T18:09:00Z"/>
                <w:rFonts w:ascii="Arial" w:hAnsi="Arial" w:cs="Arial"/>
                <w:color w:val="000000"/>
                <w:sz w:val="20"/>
                <w:szCs w:val="20"/>
              </w:rPr>
            </w:pPr>
            <w:ins w:id="1883" w:author="danupraset@gmail.com" w:date="2025-11-11T18:36:00Z">
              <w:r>
                <w:rPr>
                  <w:rFonts w:ascii="Calibri" w:hAnsi="Calibri" w:cs="Calibri"/>
                  <w:color w:val="000000"/>
                  <w:sz w:val="22"/>
                  <w:szCs w:val="22"/>
                </w:rPr>
                <w:t>1.6.1</w:t>
              </w:r>
            </w:ins>
            <w:ins w:id="1884" w:author="Rafif" w:date="2025-10-30T18:12:00Z">
              <w:del w:id="1885" w:author="danupraset@gmail.com" w:date="2025-11-11T18:32:00Z">
                <w:r w:rsidRPr="0075459B" w:rsidDel="000C1B5E">
                  <w:rPr>
                    <w:rFonts w:ascii="Arial" w:hAnsi="Arial" w:cs="Arial"/>
                    <w:color w:val="000000"/>
                    <w:sz w:val="20"/>
                    <w:szCs w:val="20"/>
                  </w:rPr>
                  <w:delText>1.6.6</w:delText>
                </w:r>
              </w:del>
            </w:ins>
          </w:p>
        </w:tc>
        <w:tc>
          <w:tcPr>
            <w:tcW w:w="6182" w:type="dxa"/>
            <w:gridSpan w:val="5"/>
            <w:tcBorders>
              <w:top w:val="nil"/>
              <w:left w:val="nil"/>
              <w:bottom w:val="single" w:sz="4" w:space="0" w:color="auto"/>
              <w:right w:val="single" w:sz="4" w:space="0" w:color="auto"/>
            </w:tcBorders>
            <w:noWrap/>
            <w:vAlign w:val="center"/>
          </w:tcPr>
          <w:p w14:paraId="6E9FD46F" w14:textId="23FF789E" w:rsidR="00E90F2D" w:rsidRPr="00413049" w:rsidRDefault="00E90F2D" w:rsidP="00E90F2D">
            <w:pPr>
              <w:rPr>
                <w:ins w:id="1886" w:author="Rafif" w:date="2025-10-30T18:09:00Z"/>
                <w:rFonts w:ascii="Arial" w:hAnsi="Arial" w:cs="Arial"/>
                <w:color w:val="000000"/>
                <w:sz w:val="20"/>
                <w:szCs w:val="20"/>
              </w:rPr>
            </w:pPr>
            <w:ins w:id="1887" w:author="danupraset@gmail.com" w:date="2025-11-11T18:36:00Z">
              <w:r>
                <w:rPr>
                  <w:rFonts w:ascii="Calibri" w:hAnsi="Calibri" w:cs="Calibri"/>
                  <w:color w:val="000000"/>
                  <w:sz w:val="22"/>
                  <w:szCs w:val="22"/>
                </w:rPr>
                <w:t>Create Notice</w:t>
              </w:r>
            </w:ins>
            <w:ins w:id="1888" w:author="Rafif" w:date="2025-10-30T18:11:00Z">
              <w:del w:id="1889" w:author="danupraset@gmail.com" w:date="2025-11-11T18:32:00Z">
                <w:r w:rsidRPr="00413049" w:rsidDel="000C1B5E">
                  <w:rPr>
                    <w:rFonts w:ascii="Arial" w:hAnsi="Arial" w:cs="Arial"/>
                    <w:color w:val="000000"/>
                    <w:sz w:val="20"/>
                    <w:szCs w:val="20"/>
                    <w:rPrChange w:id="1890" w:author="Rafif" w:date="2025-10-30T18:11:00Z">
                      <w:rPr>
                        <w:rFonts w:ascii="Calibri" w:hAnsi="Calibri" w:cs="Calibri"/>
                        <w:color w:val="000000"/>
                        <w:sz w:val="22"/>
                        <w:szCs w:val="22"/>
                      </w:rPr>
                    </w:rPrChange>
                  </w:rPr>
                  <w:delText>Enquiry Toppan File</w:delText>
                </w:r>
              </w:del>
            </w:ins>
          </w:p>
        </w:tc>
        <w:tc>
          <w:tcPr>
            <w:tcW w:w="884" w:type="dxa"/>
            <w:gridSpan w:val="3"/>
            <w:tcBorders>
              <w:top w:val="nil"/>
              <w:left w:val="nil"/>
              <w:bottom w:val="single" w:sz="4" w:space="0" w:color="auto"/>
              <w:right w:val="single" w:sz="4" w:space="0" w:color="auto"/>
            </w:tcBorders>
            <w:noWrap/>
            <w:vAlign w:val="center"/>
          </w:tcPr>
          <w:p w14:paraId="04A587E3" w14:textId="49FF9F6D" w:rsidR="00E90F2D" w:rsidRPr="00413049" w:rsidRDefault="00E90F2D" w:rsidP="00E90F2D">
            <w:pPr>
              <w:jc w:val="center"/>
              <w:rPr>
                <w:ins w:id="1891" w:author="Rafif" w:date="2025-10-30T18:09:00Z"/>
                <w:rFonts w:ascii="Arial" w:hAnsi="Arial" w:cs="Arial"/>
                <w:color w:val="000000"/>
                <w:sz w:val="20"/>
                <w:szCs w:val="20"/>
              </w:rPr>
            </w:pPr>
            <w:ins w:id="1892" w:author="danupraset@gmail.com" w:date="2025-11-11T18:36:00Z">
              <w:r>
                <w:rPr>
                  <w:rFonts w:ascii="Calibri" w:hAnsi="Calibri" w:cs="Calibri"/>
                  <w:color w:val="000000"/>
                  <w:sz w:val="22"/>
                  <w:szCs w:val="22"/>
                </w:rPr>
                <w:t>14</w:t>
              </w:r>
            </w:ins>
            <w:ins w:id="1893" w:author="Rafif" w:date="2025-10-30T18:10:00Z">
              <w:del w:id="1894" w:author="danupraset@gmail.com" w:date="2025-11-11T18:32:00Z">
                <w:r w:rsidRPr="00413049" w:rsidDel="000C1B5E">
                  <w:rPr>
                    <w:rFonts w:ascii="Arial" w:hAnsi="Arial" w:cs="Arial"/>
                    <w:color w:val="000000"/>
                    <w:sz w:val="20"/>
                    <w:szCs w:val="20"/>
                    <w:rPrChange w:id="1895" w:author="Rafif" w:date="2025-10-30T18:11:00Z">
                      <w:rPr>
                        <w:rFonts w:ascii="Calibri" w:hAnsi="Calibri" w:cs="Calibri"/>
                        <w:color w:val="000000"/>
                        <w:sz w:val="22"/>
                        <w:szCs w:val="22"/>
                      </w:rPr>
                    </w:rPrChange>
                  </w:rPr>
                  <w:delText>23</w:delText>
                </w:r>
              </w:del>
            </w:ins>
          </w:p>
        </w:tc>
      </w:tr>
      <w:tr w:rsidR="00E90F2D" w14:paraId="1029B081" w14:textId="77777777" w:rsidTr="00E90F2D">
        <w:trPr>
          <w:trHeight w:val="288"/>
          <w:ins w:id="1896" w:author="danupraset@gmail.com" w:date="2025-11-11T18:32:00Z"/>
        </w:trPr>
        <w:tc>
          <w:tcPr>
            <w:tcW w:w="960" w:type="dxa"/>
            <w:gridSpan w:val="2"/>
            <w:vMerge/>
            <w:tcBorders>
              <w:left w:val="single" w:sz="4" w:space="0" w:color="auto"/>
              <w:right w:val="single" w:sz="4" w:space="0" w:color="auto"/>
            </w:tcBorders>
            <w:vAlign w:val="center"/>
          </w:tcPr>
          <w:p w14:paraId="571E7D26" w14:textId="77777777" w:rsidR="00E90F2D" w:rsidRDefault="00E90F2D" w:rsidP="00E90F2D">
            <w:pPr>
              <w:rPr>
                <w:ins w:id="1897" w:author="danupraset@gmail.com" w:date="2025-11-11T18:32:00Z"/>
                <w:rFonts w:ascii="Arial" w:hAnsi="Arial" w:cs="Arial"/>
                <w:color w:val="000000"/>
                <w:sz w:val="20"/>
                <w:szCs w:val="20"/>
              </w:rPr>
            </w:pPr>
          </w:p>
        </w:tc>
        <w:tc>
          <w:tcPr>
            <w:tcW w:w="1274" w:type="dxa"/>
            <w:gridSpan w:val="3"/>
            <w:tcBorders>
              <w:top w:val="nil"/>
              <w:left w:val="nil"/>
              <w:bottom w:val="single" w:sz="4" w:space="0" w:color="auto"/>
              <w:right w:val="single" w:sz="4" w:space="0" w:color="auto"/>
            </w:tcBorders>
            <w:noWrap/>
            <w:vAlign w:val="center"/>
          </w:tcPr>
          <w:p w14:paraId="47B3F6BE" w14:textId="3F778573" w:rsidR="00E90F2D" w:rsidRPr="0075459B" w:rsidRDefault="00E90F2D" w:rsidP="00E90F2D">
            <w:pPr>
              <w:rPr>
                <w:ins w:id="1898" w:author="danupraset@gmail.com" w:date="2025-11-11T18:32:00Z"/>
                <w:rFonts w:ascii="Arial" w:hAnsi="Arial" w:cs="Arial"/>
                <w:color w:val="000000"/>
                <w:sz w:val="20"/>
                <w:szCs w:val="20"/>
              </w:rPr>
            </w:pPr>
            <w:ins w:id="1899" w:author="danupraset@gmail.com" w:date="2025-11-11T18:36:00Z">
              <w:r>
                <w:rPr>
                  <w:rFonts w:ascii="Calibri" w:hAnsi="Calibri" w:cs="Calibri"/>
                  <w:color w:val="000000"/>
                  <w:sz w:val="22"/>
                  <w:szCs w:val="22"/>
                </w:rPr>
                <w:t>1.6.2</w:t>
              </w:r>
            </w:ins>
          </w:p>
        </w:tc>
        <w:tc>
          <w:tcPr>
            <w:tcW w:w="6182" w:type="dxa"/>
            <w:gridSpan w:val="5"/>
            <w:tcBorders>
              <w:top w:val="nil"/>
              <w:left w:val="nil"/>
              <w:bottom w:val="single" w:sz="4" w:space="0" w:color="auto"/>
              <w:right w:val="single" w:sz="4" w:space="0" w:color="auto"/>
            </w:tcBorders>
            <w:noWrap/>
            <w:vAlign w:val="center"/>
          </w:tcPr>
          <w:p w14:paraId="5E0DABFE" w14:textId="3B0A381F" w:rsidR="00E90F2D" w:rsidRPr="00E90F2D" w:rsidRDefault="00E90F2D" w:rsidP="00E90F2D">
            <w:pPr>
              <w:rPr>
                <w:ins w:id="1900" w:author="danupraset@gmail.com" w:date="2025-11-11T18:32:00Z"/>
                <w:rFonts w:ascii="Arial" w:hAnsi="Arial" w:cs="Arial"/>
                <w:color w:val="000000"/>
                <w:sz w:val="20"/>
                <w:szCs w:val="20"/>
              </w:rPr>
            </w:pPr>
            <w:ins w:id="1901" w:author="danupraset@gmail.com" w:date="2025-11-11T18:36:00Z">
              <w:r>
                <w:rPr>
                  <w:rFonts w:ascii="Calibri" w:hAnsi="Calibri" w:cs="Calibri"/>
                  <w:color w:val="000000"/>
                  <w:sz w:val="22"/>
                  <w:szCs w:val="22"/>
                </w:rPr>
                <w:t>Enquiry and Process LTA</w:t>
              </w:r>
            </w:ins>
          </w:p>
        </w:tc>
        <w:tc>
          <w:tcPr>
            <w:tcW w:w="884" w:type="dxa"/>
            <w:gridSpan w:val="3"/>
            <w:tcBorders>
              <w:top w:val="nil"/>
              <w:left w:val="nil"/>
              <w:bottom w:val="single" w:sz="4" w:space="0" w:color="auto"/>
              <w:right w:val="single" w:sz="4" w:space="0" w:color="auto"/>
            </w:tcBorders>
            <w:noWrap/>
            <w:vAlign w:val="center"/>
          </w:tcPr>
          <w:p w14:paraId="4D8C085D" w14:textId="35426D89" w:rsidR="00E90F2D" w:rsidRPr="00E90F2D" w:rsidRDefault="00E90F2D" w:rsidP="00E90F2D">
            <w:pPr>
              <w:jc w:val="center"/>
              <w:rPr>
                <w:ins w:id="1902" w:author="danupraset@gmail.com" w:date="2025-11-11T18:32:00Z"/>
                <w:rFonts w:ascii="Arial" w:hAnsi="Arial" w:cs="Arial"/>
                <w:color w:val="000000"/>
                <w:sz w:val="20"/>
                <w:szCs w:val="20"/>
              </w:rPr>
            </w:pPr>
            <w:ins w:id="1903" w:author="danupraset@gmail.com" w:date="2025-11-11T18:36:00Z">
              <w:r>
                <w:rPr>
                  <w:rFonts w:ascii="Calibri" w:hAnsi="Calibri" w:cs="Calibri"/>
                  <w:color w:val="000000"/>
                  <w:sz w:val="22"/>
                  <w:szCs w:val="22"/>
                </w:rPr>
                <w:t>16</w:t>
              </w:r>
            </w:ins>
          </w:p>
        </w:tc>
      </w:tr>
      <w:tr w:rsidR="00E90F2D" w14:paraId="02192064" w14:textId="77777777" w:rsidTr="00E90F2D">
        <w:trPr>
          <w:trHeight w:val="288"/>
          <w:ins w:id="1904" w:author="danupraset@gmail.com" w:date="2025-11-11T18:35:00Z"/>
        </w:trPr>
        <w:tc>
          <w:tcPr>
            <w:tcW w:w="960" w:type="dxa"/>
            <w:gridSpan w:val="2"/>
            <w:vMerge/>
            <w:tcBorders>
              <w:left w:val="single" w:sz="4" w:space="0" w:color="auto"/>
              <w:right w:val="single" w:sz="4" w:space="0" w:color="auto"/>
            </w:tcBorders>
            <w:vAlign w:val="center"/>
          </w:tcPr>
          <w:p w14:paraId="03E06D70" w14:textId="77777777" w:rsidR="00E90F2D" w:rsidRDefault="00E90F2D" w:rsidP="00E90F2D">
            <w:pPr>
              <w:rPr>
                <w:ins w:id="1905" w:author="danupraset@gmail.com" w:date="2025-11-11T18:35:00Z"/>
                <w:rFonts w:ascii="Arial" w:hAnsi="Arial" w:cs="Arial"/>
                <w:color w:val="000000"/>
                <w:sz w:val="20"/>
                <w:szCs w:val="20"/>
              </w:rPr>
            </w:pPr>
          </w:p>
        </w:tc>
        <w:tc>
          <w:tcPr>
            <w:tcW w:w="1274" w:type="dxa"/>
            <w:gridSpan w:val="3"/>
            <w:tcBorders>
              <w:top w:val="nil"/>
              <w:left w:val="nil"/>
              <w:bottom w:val="single" w:sz="4" w:space="0" w:color="auto"/>
              <w:right w:val="single" w:sz="4" w:space="0" w:color="auto"/>
            </w:tcBorders>
            <w:noWrap/>
            <w:vAlign w:val="center"/>
          </w:tcPr>
          <w:p w14:paraId="53D31F21" w14:textId="5070F177" w:rsidR="00E90F2D" w:rsidRDefault="00E90F2D" w:rsidP="00E90F2D">
            <w:pPr>
              <w:rPr>
                <w:ins w:id="1906" w:author="danupraset@gmail.com" w:date="2025-11-11T18:35:00Z"/>
                <w:rFonts w:ascii="Calibri" w:hAnsi="Calibri" w:cs="Calibri"/>
                <w:color w:val="000000"/>
                <w:sz w:val="22"/>
                <w:szCs w:val="22"/>
              </w:rPr>
            </w:pPr>
            <w:ins w:id="1907" w:author="danupraset@gmail.com" w:date="2025-11-11T18:36:00Z">
              <w:r>
                <w:rPr>
                  <w:rFonts w:ascii="Calibri" w:hAnsi="Calibri" w:cs="Calibri"/>
                  <w:color w:val="000000"/>
                  <w:sz w:val="22"/>
                  <w:szCs w:val="22"/>
                </w:rPr>
                <w:t>1.6.3</w:t>
              </w:r>
            </w:ins>
          </w:p>
        </w:tc>
        <w:tc>
          <w:tcPr>
            <w:tcW w:w="6182" w:type="dxa"/>
            <w:gridSpan w:val="5"/>
            <w:tcBorders>
              <w:top w:val="nil"/>
              <w:left w:val="nil"/>
              <w:bottom w:val="single" w:sz="4" w:space="0" w:color="auto"/>
              <w:right w:val="single" w:sz="4" w:space="0" w:color="auto"/>
            </w:tcBorders>
            <w:noWrap/>
            <w:vAlign w:val="center"/>
          </w:tcPr>
          <w:p w14:paraId="655E0CBA" w14:textId="17EC5420" w:rsidR="00E90F2D" w:rsidRDefault="00E90F2D" w:rsidP="00E90F2D">
            <w:pPr>
              <w:rPr>
                <w:ins w:id="1908" w:author="danupraset@gmail.com" w:date="2025-11-11T18:35:00Z"/>
                <w:rFonts w:ascii="Calibri" w:hAnsi="Calibri" w:cs="Calibri"/>
                <w:color w:val="000000"/>
                <w:sz w:val="22"/>
                <w:szCs w:val="22"/>
              </w:rPr>
            </w:pPr>
            <w:ins w:id="1909" w:author="danupraset@gmail.com" w:date="2025-11-11T18:36:00Z">
              <w:r>
                <w:rPr>
                  <w:rFonts w:ascii="Calibri" w:hAnsi="Calibri" w:cs="Calibri"/>
                  <w:color w:val="000000"/>
                  <w:sz w:val="22"/>
                  <w:szCs w:val="22"/>
                </w:rPr>
                <w:t>Process MHA result file</w:t>
              </w:r>
            </w:ins>
          </w:p>
        </w:tc>
        <w:tc>
          <w:tcPr>
            <w:tcW w:w="884" w:type="dxa"/>
            <w:gridSpan w:val="3"/>
            <w:tcBorders>
              <w:top w:val="nil"/>
              <w:left w:val="nil"/>
              <w:bottom w:val="single" w:sz="4" w:space="0" w:color="auto"/>
              <w:right w:val="single" w:sz="4" w:space="0" w:color="auto"/>
            </w:tcBorders>
            <w:noWrap/>
            <w:vAlign w:val="center"/>
          </w:tcPr>
          <w:p w14:paraId="641B304F" w14:textId="606406B2" w:rsidR="00E90F2D" w:rsidRDefault="00E90F2D" w:rsidP="00E90F2D">
            <w:pPr>
              <w:jc w:val="center"/>
              <w:rPr>
                <w:ins w:id="1910" w:author="danupraset@gmail.com" w:date="2025-11-11T18:35:00Z"/>
                <w:rFonts w:ascii="Calibri" w:hAnsi="Calibri" w:cs="Calibri"/>
                <w:color w:val="000000"/>
                <w:sz w:val="22"/>
                <w:szCs w:val="22"/>
              </w:rPr>
            </w:pPr>
            <w:ins w:id="1911" w:author="danupraset@gmail.com" w:date="2025-11-11T18:36:00Z">
              <w:r>
                <w:rPr>
                  <w:rFonts w:ascii="Calibri" w:hAnsi="Calibri" w:cs="Calibri"/>
                  <w:color w:val="000000"/>
                  <w:sz w:val="22"/>
                  <w:szCs w:val="22"/>
                </w:rPr>
                <w:t>18</w:t>
              </w:r>
            </w:ins>
          </w:p>
        </w:tc>
      </w:tr>
      <w:tr w:rsidR="00E90F2D" w14:paraId="095D2F64" w14:textId="77777777" w:rsidTr="00E90F2D">
        <w:trPr>
          <w:trHeight w:val="288"/>
          <w:ins w:id="1912" w:author="danupraset@gmail.com" w:date="2025-11-11T18:35:00Z"/>
        </w:trPr>
        <w:tc>
          <w:tcPr>
            <w:tcW w:w="960" w:type="dxa"/>
            <w:gridSpan w:val="2"/>
            <w:vMerge/>
            <w:tcBorders>
              <w:left w:val="single" w:sz="4" w:space="0" w:color="auto"/>
              <w:right w:val="single" w:sz="4" w:space="0" w:color="auto"/>
            </w:tcBorders>
            <w:vAlign w:val="center"/>
          </w:tcPr>
          <w:p w14:paraId="26564662" w14:textId="77777777" w:rsidR="00E90F2D" w:rsidRDefault="00E90F2D" w:rsidP="00E90F2D">
            <w:pPr>
              <w:rPr>
                <w:ins w:id="1913" w:author="danupraset@gmail.com" w:date="2025-11-11T18:35:00Z"/>
                <w:rFonts w:ascii="Arial" w:hAnsi="Arial" w:cs="Arial"/>
                <w:color w:val="000000"/>
                <w:sz w:val="20"/>
                <w:szCs w:val="20"/>
              </w:rPr>
            </w:pPr>
          </w:p>
        </w:tc>
        <w:tc>
          <w:tcPr>
            <w:tcW w:w="1274" w:type="dxa"/>
            <w:gridSpan w:val="3"/>
            <w:tcBorders>
              <w:top w:val="nil"/>
              <w:left w:val="nil"/>
              <w:bottom w:val="single" w:sz="4" w:space="0" w:color="auto"/>
              <w:right w:val="single" w:sz="4" w:space="0" w:color="auto"/>
            </w:tcBorders>
            <w:noWrap/>
            <w:vAlign w:val="center"/>
          </w:tcPr>
          <w:p w14:paraId="56D6D665" w14:textId="7861C7E8" w:rsidR="00E90F2D" w:rsidRDefault="00E90F2D" w:rsidP="00E90F2D">
            <w:pPr>
              <w:rPr>
                <w:ins w:id="1914" w:author="danupraset@gmail.com" w:date="2025-11-11T18:35:00Z"/>
                <w:rFonts w:ascii="Calibri" w:hAnsi="Calibri" w:cs="Calibri"/>
                <w:color w:val="000000"/>
                <w:sz w:val="22"/>
                <w:szCs w:val="22"/>
              </w:rPr>
            </w:pPr>
            <w:ins w:id="1915" w:author="danupraset@gmail.com" w:date="2025-11-11T18:36:00Z">
              <w:r>
                <w:rPr>
                  <w:rFonts w:ascii="Calibri" w:hAnsi="Calibri" w:cs="Calibri"/>
                  <w:color w:val="000000"/>
                  <w:sz w:val="22"/>
                  <w:szCs w:val="22"/>
                </w:rPr>
                <w:t>1.6.4</w:t>
              </w:r>
            </w:ins>
          </w:p>
        </w:tc>
        <w:tc>
          <w:tcPr>
            <w:tcW w:w="6182" w:type="dxa"/>
            <w:gridSpan w:val="5"/>
            <w:tcBorders>
              <w:top w:val="nil"/>
              <w:left w:val="nil"/>
              <w:bottom w:val="single" w:sz="4" w:space="0" w:color="auto"/>
              <w:right w:val="single" w:sz="4" w:space="0" w:color="auto"/>
            </w:tcBorders>
            <w:noWrap/>
            <w:vAlign w:val="center"/>
          </w:tcPr>
          <w:p w14:paraId="0AEBD4C2" w14:textId="5A3F090A" w:rsidR="00E90F2D" w:rsidRDefault="00E90F2D" w:rsidP="00E90F2D">
            <w:pPr>
              <w:rPr>
                <w:ins w:id="1916" w:author="danupraset@gmail.com" w:date="2025-11-11T18:35:00Z"/>
                <w:rFonts w:ascii="Calibri" w:hAnsi="Calibri" w:cs="Calibri"/>
                <w:color w:val="000000"/>
                <w:sz w:val="22"/>
                <w:szCs w:val="22"/>
              </w:rPr>
            </w:pPr>
            <w:ins w:id="1917" w:author="danupraset@gmail.com" w:date="2025-11-11T18:36:00Z">
              <w:r>
                <w:rPr>
                  <w:rFonts w:ascii="Calibri" w:hAnsi="Calibri" w:cs="Calibri"/>
                  <w:color w:val="000000"/>
                  <w:sz w:val="22"/>
                  <w:szCs w:val="22"/>
                </w:rPr>
                <w:t xml:space="preserve">Enquiry UEN and FIN </w:t>
              </w:r>
              <w:proofErr w:type="spellStart"/>
              <w:r>
                <w:rPr>
                  <w:rFonts w:ascii="Calibri" w:hAnsi="Calibri" w:cs="Calibri"/>
                  <w:color w:val="000000"/>
                  <w:sz w:val="22"/>
                  <w:szCs w:val="22"/>
                </w:rPr>
                <w:t>DataHive</w:t>
              </w:r>
            </w:ins>
            <w:proofErr w:type="spellEnd"/>
          </w:p>
        </w:tc>
        <w:tc>
          <w:tcPr>
            <w:tcW w:w="884" w:type="dxa"/>
            <w:gridSpan w:val="3"/>
            <w:tcBorders>
              <w:top w:val="nil"/>
              <w:left w:val="nil"/>
              <w:bottom w:val="single" w:sz="4" w:space="0" w:color="auto"/>
              <w:right w:val="single" w:sz="4" w:space="0" w:color="auto"/>
            </w:tcBorders>
            <w:noWrap/>
            <w:vAlign w:val="center"/>
          </w:tcPr>
          <w:p w14:paraId="144DD7D1" w14:textId="3F4AA4EB" w:rsidR="00E90F2D" w:rsidRDefault="00E90F2D" w:rsidP="00E90F2D">
            <w:pPr>
              <w:jc w:val="center"/>
              <w:rPr>
                <w:ins w:id="1918" w:author="danupraset@gmail.com" w:date="2025-11-11T18:35:00Z"/>
                <w:rFonts w:ascii="Calibri" w:hAnsi="Calibri" w:cs="Calibri"/>
                <w:color w:val="000000"/>
                <w:sz w:val="22"/>
                <w:szCs w:val="22"/>
              </w:rPr>
            </w:pPr>
            <w:ins w:id="1919" w:author="danupraset@gmail.com" w:date="2025-11-11T18:36:00Z">
              <w:r>
                <w:rPr>
                  <w:rFonts w:ascii="Calibri" w:hAnsi="Calibri" w:cs="Calibri"/>
                  <w:color w:val="000000"/>
                  <w:sz w:val="22"/>
                  <w:szCs w:val="22"/>
                </w:rPr>
                <w:t>19</w:t>
              </w:r>
            </w:ins>
          </w:p>
        </w:tc>
      </w:tr>
      <w:tr w:rsidR="00E90F2D" w14:paraId="2DF75941" w14:textId="77777777" w:rsidTr="00E90F2D">
        <w:trPr>
          <w:trHeight w:val="288"/>
          <w:ins w:id="1920" w:author="danupraset@gmail.com" w:date="2025-11-11T18:35:00Z"/>
        </w:trPr>
        <w:tc>
          <w:tcPr>
            <w:tcW w:w="960" w:type="dxa"/>
            <w:gridSpan w:val="2"/>
            <w:vMerge/>
            <w:tcBorders>
              <w:left w:val="single" w:sz="4" w:space="0" w:color="auto"/>
              <w:right w:val="single" w:sz="4" w:space="0" w:color="auto"/>
            </w:tcBorders>
            <w:vAlign w:val="center"/>
          </w:tcPr>
          <w:p w14:paraId="6F4045CE" w14:textId="77777777" w:rsidR="00E90F2D" w:rsidRDefault="00E90F2D" w:rsidP="00E90F2D">
            <w:pPr>
              <w:rPr>
                <w:ins w:id="1921" w:author="danupraset@gmail.com" w:date="2025-11-11T18:35:00Z"/>
                <w:rFonts w:ascii="Arial" w:hAnsi="Arial" w:cs="Arial"/>
                <w:color w:val="000000"/>
                <w:sz w:val="20"/>
                <w:szCs w:val="20"/>
              </w:rPr>
            </w:pPr>
          </w:p>
        </w:tc>
        <w:tc>
          <w:tcPr>
            <w:tcW w:w="1274" w:type="dxa"/>
            <w:gridSpan w:val="3"/>
            <w:tcBorders>
              <w:top w:val="nil"/>
              <w:left w:val="nil"/>
              <w:bottom w:val="single" w:sz="4" w:space="0" w:color="auto"/>
              <w:right w:val="single" w:sz="4" w:space="0" w:color="auto"/>
            </w:tcBorders>
            <w:noWrap/>
            <w:vAlign w:val="center"/>
          </w:tcPr>
          <w:p w14:paraId="0FC2E1E1" w14:textId="2DA58E82" w:rsidR="00E90F2D" w:rsidRDefault="00E90F2D" w:rsidP="00E90F2D">
            <w:pPr>
              <w:rPr>
                <w:ins w:id="1922" w:author="danupraset@gmail.com" w:date="2025-11-11T18:35:00Z"/>
                <w:rFonts w:ascii="Calibri" w:hAnsi="Calibri" w:cs="Calibri"/>
                <w:color w:val="000000"/>
                <w:sz w:val="22"/>
                <w:szCs w:val="22"/>
              </w:rPr>
            </w:pPr>
            <w:ins w:id="1923" w:author="danupraset@gmail.com" w:date="2025-11-11T18:36:00Z">
              <w:r>
                <w:rPr>
                  <w:rFonts w:ascii="Calibri" w:hAnsi="Calibri" w:cs="Calibri"/>
                  <w:color w:val="000000"/>
                  <w:sz w:val="22"/>
                  <w:szCs w:val="22"/>
                </w:rPr>
                <w:t>1.6.5</w:t>
              </w:r>
            </w:ins>
          </w:p>
        </w:tc>
        <w:tc>
          <w:tcPr>
            <w:tcW w:w="6182" w:type="dxa"/>
            <w:gridSpan w:val="5"/>
            <w:tcBorders>
              <w:top w:val="nil"/>
              <w:left w:val="nil"/>
              <w:bottom w:val="single" w:sz="4" w:space="0" w:color="auto"/>
              <w:right w:val="single" w:sz="4" w:space="0" w:color="auto"/>
            </w:tcBorders>
            <w:noWrap/>
            <w:vAlign w:val="center"/>
          </w:tcPr>
          <w:p w14:paraId="426039E6" w14:textId="4358E17A" w:rsidR="00E90F2D" w:rsidRDefault="00E90F2D" w:rsidP="00E90F2D">
            <w:pPr>
              <w:rPr>
                <w:ins w:id="1924" w:author="danupraset@gmail.com" w:date="2025-11-11T18:35:00Z"/>
                <w:rFonts w:ascii="Calibri" w:hAnsi="Calibri" w:cs="Calibri"/>
                <w:color w:val="000000"/>
                <w:sz w:val="22"/>
                <w:szCs w:val="22"/>
              </w:rPr>
            </w:pPr>
            <w:ins w:id="1925" w:author="danupraset@gmail.com" w:date="2025-11-11T18:36:00Z">
              <w:r>
                <w:rPr>
                  <w:rFonts w:ascii="Calibri" w:hAnsi="Calibri" w:cs="Calibri"/>
                  <w:color w:val="000000"/>
                  <w:sz w:val="22"/>
                  <w:szCs w:val="22"/>
                </w:rPr>
                <w:t>Enquiry Toppan File</w:t>
              </w:r>
            </w:ins>
          </w:p>
        </w:tc>
        <w:tc>
          <w:tcPr>
            <w:tcW w:w="884" w:type="dxa"/>
            <w:gridSpan w:val="3"/>
            <w:tcBorders>
              <w:top w:val="nil"/>
              <w:left w:val="nil"/>
              <w:bottom w:val="single" w:sz="4" w:space="0" w:color="auto"/>
              <w:right w:val="single" w:sz="4" w:space="0" w:color="auto"/>
            </w:tcBorders>
            <w:noWrap/>
            <w:vAlign w:val="center"/>
          </w:tcPr>
          <w:p w14:paraId="0099F923" w14:textId="43CECD67" w:rsidR="00E90F2D" w:rsidRDefault="00E90F2D" w:rsidP="00E90F2D">
            <w:pPr>
              <w:jc w:val="center"/>
              <w:rPr>
                <w:ins w:id="1926" w:author="danupraset@gmail.com" w:date="2025-11-11T18:35:00Z"/>
                <w:rFonts w:ascii="Calibri" w:hAnsi="Calibri" w:cs="Calibri"/>
                <w:color w:val="000000"/>
                <w:sz w:val="22"/>
                <w:szCs w:val="22"/>
              </w:rPr>
            </w:pPr>
            <w:ins w:id="1927" w:author="danupraset@gmail.com" w:date="2025-11-11T18:36:00Z">
              <w:r>
                <w:rPr>
                  <w:rFonts w:ascii="Calibri" w:hAnsi="Calibri" w:cs="Calibri"/>
                  <w:color w:val="000000"/>
                  <w:sz w:val="22"/>
                  <w:szCs w:val="22"/>
                </w:rPr>
                <w:t>20</w:t>
              </w:r>
            </w:ins>
          </w:p>
        </w:tc>
      </w:tr>
      <w:tr w:rsidR="00E90F2D" w14:paraId="518E6A58" w14:textId="77777777" w:rsidTr="00E90F2D">
        <w:trPr>
          <w:trHeight w:val="288"/>
          <w:ins w:id="1928" w:author="danupraset@gmail.com" w:date="2025-11-11T18:35:00Z"/>
        </w:trPr>
        <w:tc>
          <w:tcPr>
            <w:tcW w:w="960" w:type="dxa"/>
            <w:gridSpan w:val="2"/>
            <w:vMerge/>
            <w:tcBorders>
              <w:left w:val="single" w:sz="4" w:space="0" w:color="auto"/>
              <w:bottom w:val="single" w:sz="4" w:space="0" w:color="auto"/>
              <w:right w:val="single" w:sz="4" w:space="0" w:color="auto"/>
            </w:tcBorders>
            <w:vAlign w:val="center"/>
          </w:tcPr>
          <w:p w14:paraId="1970DFC7" w14:textId="77777777" w:rsidR="00E90F2D" w:rsidRDefault="00E90F2D" w:rsidP="00E90F2D">
            <w:pPr>
              <w:rPr>
                <w:ins w:id="1929" w:author="danupraset@gmail.com" w:date="2025-11-11T18:35:00Z"/>
                <w:rFonts w:ascii="Arial" w:hAnsi="Arial" w:cs="Arial"/>
                <w:color w:val="000000"/>
                <w:sz w:val="20"/>
                <w:szCs w:val="20"/>
              </w:rPr>
            </w:pPr>
          </w:p>
        </w:tc>
        <w:tc>
          <w:tcPr>
            <w:tcW w:w="1274" w:type="dxa"/>
            <w:gridSpan w:val="3"/>
            <w:tcBorders>
              <w:top w:val="nil"/>
              <w:left w:val="nil"/>
              <w:bottom w:val="single" w:sz="4" w:space="0" w:color="auto"/>
              <w:right w:val="single" w:sz="4" w:space="0" w:color="auto"/>
            </w:tcBorders>
            <w:noWrap/>
            <w:vAlign w:val="center"/>
          </w:tcPr>
          <w:p w14:paraId="1A458CBE" w14:textId="6FAAB837" w:rsidR="00E90F2D" w:rsidRDefault="00E90F2D" w:rsidP="00E90F2D">
            <w:pPr>
              <w:rPr>
                <w:ins w:id="1930" w:author="danupraset@gmail.com" w:date="2025-11-11T18:35:00Z"/>
                <w:rFonts w:ascii="Calibri" w:hAnsi="Calibri" w:cs="Calibri"/>
                <w:color w:val="000000"/>
                <w:sz w:val="22"/>
                <w:szCs w:val="22"/>
              </w:rPr>
            </w:pPr>
            <w:ins w:id="1931" w:author="danupraset@gmail.com" w:date="2025-11-11T18:36:00Z">
              <w:r>
                <w:rPr>
                  <w:rFonts w:ascii="Calibri" w:hAnsi="Calibri" w:cs="Calibri"/>
                  <w:color w:val="000000"/>
                  <w:sz w:val="22"/>
                  <w:szCs w:val="22"/>
                </w:rPr>
                <w:t>1.6.6</w:t>
              </w:r>
            </w:ins>
          </w:p>
        </w:tc>
        <w:tc>
          <w:tcPr>
            <w:tcW w:w="6182" w:type="dxa"/>
            <w:gridSpan w:val="5"/>
            <w:tcBorders>
              <w:top w:val="nil"/>
              <w:left w:val="nil"/>
              <w:bottom w:val="single" w:sz="4" w:space="0" w:color="auto"/>
              <w:right w:val="single" w:sz="4" w:space="0" w:color="auto"/>
            </w:tcBorders>
            <w:noWrap/>
            <w:vAlign w:val="center"/>
          </w:tcPr>
          <w:p w14:paraId="79351861" w14:textId="036A00FB" w:rsidR="00E90F2D" w:rsidRDefault="00E90F2D" w:rsidP="00E90F2D">
            <w:pPr>
              <w:rPr>
                <w:ins w:id="1932" w:author="danupraset@gmail.com" w:date="2025-11-11T18:35:00Z"/>
                <w:rFonts w:ascii="Calibri" w:hAnsi="Calibri" w:cs="Calibri"/>
                <w:color w:val="000000"/>
                <w:sz w:val="22"/>
                <w:szCs w:val="22"/>
              </w:rPr>
            </w:pPr>
            <w:ins w:id="1933" w:author="danupraset@gmail.com" w:date="2025-11-11T18:36:00Z">
              <w:r>
                <w:rPr>
                  <w:rFonts w:ascii="Calibri" w:hAnsi="Calibri" w:cs="Calibri"/>
                  <w:color w:val="000000"/>
                  <w:sz w:val="22"/>
                  <w:szCs w:val="22"/>
                </w:rPr>
                <w:t>Cron Push Intranet to Internet</w:t>
              </w:r>
            </w:ins>
          </w:p>
        </w:tc>
        <w:tc>
          <w:tcPr>
            <w:tcW w:w="884" w:type="dxa"/>
            <w:gridSpan w:val="3"/>
            <w:tcBorders>
              <w:top w:val="nil"/>
              <w:left w:val="nil"/>
              <w:bottom w:val="single" w:sz="4" w:space="0" w:color="auto"/>
              <w:right w:val="single" w:sz="4" w:space="0" w:color="auto"/>
            </w:tcBorders>
            <w:noWrap/>
            <w:vAlign w:val="center"/>
          </w:tcPr>
          <w:p w14:paraId="04F54CC2" w14:textId="14B45F59" w:rsidR="00E90F2D" w:rsidRDefault="00E90F2D" w:rsidP="00E90F2D">
            <w:pPr>
              <w:jc w:val="center"/>
              <w:rPr>
                <w:ins w:id="1934" w:author="danupraset@gmail.com" w:date="2025-11-11T18:35:00Z"/>
                <w:rFonts w:ascii="Calibri" w:hAnsi="Calibri" w:cs="Calibri"/>
                <w:color w:val="000000"/>
                <w:sz w:val="22"/>
                <w:szCs w:val="22"/>
              </w:rPr>
            </w:pPr>
            <w:ins w:id="1935" w:author="danupraset@gmail.com" w:date="2025-11-11T18:36:00Z">
              <w:r>
                <w:rPr>
                  <w:rFonts w:ascii="Calibri" w:hAnsi="Calibri" w:cs="Calibri"/>
                  <w:color w:val="000000"/>
                  <w:sz w:val="22"/>
                  <w:szCs w:val="22"/>
                </w:rPr>
                <w:t>22</w:t>
              </w:r>
            </w:ins>
          </w:p>
        </w:tc>
      </w:tr>
      <w:tr w:rsidR="00497AE0" w14:paraId="26C18555" w14:textId="77777777" w:rsidTr="00E90F2D">
        <w:trPr>
          <w:trHeight w:val="288"/>
          <w:ins w:id="1936" w:author="Ahmad Rafif" w:date="2025-09-23T21:12:00Z"/>
          <w:trPrChange w:id="1937" w:author="Rafif" w:date="2025-10-30T18:09:00Z">
            <w:trPr>
              <w:gridBefore w:val="1"/>
              <w:gridAfter w:val="0"/>
              <w:trHeight w:val="288"/>
            </w:trPr>
          </w:trPrChange>
        </w:trPr>
        <w:tc>
          <w:tcPr>
            <w:tcW w:w="960" w:type="dxa"/>
            <w:gridSpan w:val="2"/>
            <w:vMerge w:val="restart"/>
            <w:tcBorders>
              <w:top w:val="nil"/>
              <w:left w:val="single" w:sz="4" w:space="0" w:color="auto"/>
              <w:bottom w:val="single" w:sz="4" w:space="0" w:color="auto"/>
              <w:right w:val="single" w:sz="4" w:space="0" w:color="auto"/>
            </w:tcBorders>
            <w:noWrap/>
            <w:vAlign w:val="center"/>
            <w:hideMark/>
            <w:tcPrChange w:id="1938" w:author="Rafif" w:date="2025-10-30T18:09:00Z">
              <w:tcPr>
                <w:tcW w:w="960" w:type="dxa"/>
                <w:gridSpan w:val="5"/>
                <w:vMerge w:val="restart"/>
                <w:tcBorders>
                  <w:top w:val="nil"/>
                  <w:left w:val="single" w:sz="4" w:space="0" w:color="auto"/>
                  <w:bottom w:val="single" w:sz="4" w:space="0" w:color="auto"/>
                  <w:right w:val="single" w:sz="4" w:space="0" w:color="auto"/>
                </w:tcBorders>
                <w:noWrap/>
                <w:vAlign w:val="center"/>
                <w:hideMark/>
              </w:tcPr>
            </w:tcPrChange>
          </w:tcPr>
          <w:p w14:paraId="5A3B3BBA" w14:textId="77777777" w:rsidR="00497AE0" w:rsidRDefault="00497AE0">
            <w:pPr>
              <w:jc w:val="center"/>
              <w:rPr>
                <w:ins w:id="1939" w:author="Ahmad Rafif" w:date="2025-09-23T21:12:00Z"/>
                <w:rFonts w:ascii="Arial" w:hAnsi="Arial" w:cs="Arial"/>
                <w:color w:val="000000"/>
                <w:sz w:val="20"/>
                <w:szCs w:val="20"/>
              </w:rPr>
            </w:pPr>
            <w:ins w:id="1940" w:author="Ahmad Rafif" w:date="2025-09-23T21:12:00Z">
              <w:r>
                <w:rPr>
                  <w:rFonts w:ascii="Arial" w:hAnsi="Arial" w:cs="Arial"/>
                  <w:color w:val="000000"/>
                  <w:sz w:val="20"/>
                  <w:szCs w:val="20"/>
                </w:rPr>
                <w:t>2</w:t>
              </w:r>
            </w:ins>
          </w:p>
        </w:tc>
        <w:tc>
          <w:tcPr>
            <w:tcW w:w="7456" w:type="dxa"/>
            <w:gridSpan w:val="9"/>
            <w:tcBorders>
              <w:top w:val="single" w:sz="4" w:space="0" w:color="auto"/>
              <w:left w:val="nil"/>
              <w:bottom w:val="single" w:sz="4" w:space="0" w:color="auto"/>
              <w:right w:val="single" w:sz="4" w:space="0" w:color="auto"/>
            </w:tcBorders>
            <w:noWrap/>
            <w:hideMark/>
            <w:tcPrChange w:id="1941" w:author="Rafif" w:date="2025-10-30T18:09:00Z">
              <w:tcPr>
                <w:tcW w:w="7100" w:type="dxa"/>
                <w:gridSpan w:val="10"/>
                <w:tcBorders>
                  <w:top w:val="single" w:sz="4" w:space="0" w:color="auto"/>
                  <w:left w:val="nil"/>
                  <w:bottom w:val="single" w:sz="4" w:space="0" w:color="auto"/>
                  <w:right w:val="single" w:sz="4" w:space="0" w:color="auto"/>
                </w:tcBorders>
                <w:noWrap/>
                <w:hideMark/>
              </w:tcPr>
            </w:tcPrChange>
          </w:tcPr>
          <w:p w14:paraId="2D6F2916" w14:textId="77777777" w:rsidR="00497AE0" w:rsidRDefault="00497AE0">
            <w:pPr>
              <w:rPr>
                <w:ins w:id="1942" w:author="Ahmad Rafif" w:date="2025-09-23T21:12:00Z"/>
                <w:rFonts w:ascii="Arial" w:hAnsi="Arial" w:cs="Arial"/>
                <w:color w:val="000000"/>
                <w:sz w:val="20"/>
                <w:szCs w:val="20"/>
              </w:rPr>
            </w:pPr>
            <w:ins w:id="1943" w:author="Ahmad Rafif" w:date="2025-09-23T21:12:00Z">
              <w:r>
                <w:rPr>
                  <w:rFonts w:ascii="Arial" w:hAnsi="Arial" w:cs="Arial"/>
                  <w:color w:val="000000"/>
                  <w:sz w:val="20"/>
                  <w:szCs w:val="20"/>
                </w:rPr>
                <w:t>Update payment status from Internet to Intranet</w:t>
              </w:r>
            </w:ins>
          </w:p>
        </w:tc>
        <w:tc>
          <w:tcPr>
            <w:tcW w:w="884" w:type="dxa"/>
            <w:gridSpan w:val="2"/>
            <w:tcBorders>
              <w:top w:val="nil"/>
              <w:left w:val="nil"/>
              <w:bottom w:val="single" w:sz="4" w:space="0" w:color="auto"/>
              <w:right w:val="single" w:sz="4" w:space="0" w:color="auto"/>
            </w:tcBorders>
            <w:noWrap/>
            <w:vAlign w:val="center"/>
            <w:hideMark/>
            <w:tcPrChange w:id="1944" w:author="Rafif" w:date="2025-10-30T18:09:00Z">
              <w:tcPr>
                <w:tcW w:w="680" w:type="dxa"/>
                <w:gridSpan w:val="4"/>
                <w:tcBorders>
                  <w:top w:val="nil"/>
                  <w:left w:val="nil"/>
                  <w:bottom w:val="single" w:sz="4" w:space="0" w:color="auto"/>
                  <w:right w:val="single" w:sz="4" w:space="0" w:color="auto"/>
                </w:tcBorders>
                <w:noWrap/>
                <w:vAlign w:val="center"/>
                <w:hideMark/>
              </w:tcPr>
            </w:tcPrChange>
          </w:tcPr>
          <w:p w14:paraId="1C87F4A8" w14:textId="4EA64F83" w:rsidR="00497AE0" w:rsidRDefault="00497AE0">
            <w:pPr>
              <w:jc w:val="center"/>
              <w:rPr>
                <w:ins w:id="1945" w:author="Ahmad Rafif" w:date="2025-09-23T21:12:00Z"/>
                <w:rFonts w:ascii="Arial" w:hAnsi="Arial" w:cs="Arial"/>
                <w:color w:val="000000"/>
                <w:sz w:val="20"/>
                <w:szCs w:val="20"/>
              </w:rPr>
            </w:pPr>
            <w:ins w:id="1946" w:author="Ahmad Rafif" w:date="2025-09-23T21:12:00Z">
              <w:del w:id="1947" w:author="Rafif" w:date="2025-10-30T18:15:00Z">
                <w:r w:rsidDel="00413049">
                  <w:rPr>
                    <w:rFonts w:ascii="Arial" w:hAnsi="Arial" w:cs="Arial"/>
                    <w:color w:val="000000"/>
                    <w:sz w:val="20"/>
                    <w:szCs w:val="20"/>
                  </w:rPr>
                  <w:delText>14</w:delText>
                </w:r>
              </w:del>
            </w:ins>
            <w:ins w:id="1948" w:author="Rafif" w:date="2025-10-30T18:15:00Z">
              <w:r w:rsidR="00413049">
                <w:rPr>
                  <w:rFonts w:ascii="Arial" w:hAnsi="Arial" w:cs="Arial"/>
                  <w:color w:val="000000"/>
                  <w:sz w:val="20"/>
                  <w:szCs w:val="20"/>
                </w:rPr>
                <w:t>25</w:t>
              </w:r>
            </w:ins>
          </w:p>
        </w:tc>
      </w:tr>
      <w:tr w:rsidR="00E90F2D" w14:paraId="0A93F955" w14:textId="77777777" w:rsidTr="00E90F2D">
        <w:trPr>
          <w:trHeight w:val="288"/>
          <w:ins w:id="1949" w:author="Ahmad Rafif" w:date="2025-09-23T21:12:00Z"/>
          <w:trPrChange w:id="1950" w:author="danupraset@gmail.com" w:date="2025-11-11T18:36:00Z">
            <w:trPr>
              <w:gridBefore w:val="1"/>
              <w:gridAfter w:val="0"/>
              <w:trHeight w:val="288"/>
            </w:trPr>
          </w:trPrChange>
        </w:trPr>
        <w:tc>
          <w:tcPr>
            <w:tcW w:w="960" w:type="dxa"/>
            <w:gridSpan w:val="2"/>
            <w:vMerge/>
            <w:tcBorders>
              <w:top w:val="nil"/>
              <w:left w:val="single" w:sz="4" w:space="0" w:color="auto"/>
              <w:bottom w:val="single" w:sz="4" w:space="0" w:color="auto"/>
              <w:right w:val="single" w:sz="4" w:space="0" w:color="auto"/>
            </w:tcBorders>
            <w:vAlign w:val="center"/>
            <w:hideMark/>
            <w:tcPrChange w:id="1951" w:author="danupraset@gmail.com" w:date="2025-11-11T18:36:00Z">
              <w:tcPr>
                <w:tcW w:w="960" w:type="dxa"/>
                <w:gridSpan w:val="5"/>
                <w:vMerge/>
                <w:tcBorders>
                  <w:top w:val="nil"/>
                  <w:left w:val="single" w:sz="4" w:space="0" w:color="auto"/>
                  <w:bottom w:val="single" w:sz="4" w:space="0" w:color="auto"/>
                  <w:right w:val="single" w:sz="4" w:space="0" w:color="auto"/>
                </w:tcBorders>
                <w:vAlign w:val="center"/>
                <w:hideMark/>
              </w:tcPr>
            </w:tcPrChange>
          </w:tcPr>
          <w:p w14:paraId="6924DF79" w14:textId="77777777" w:rsidR="00E90F2D" w:rsidRDefault="00E90F2D" w:rsidP="00E90F2D">
            <w:pPr>
              <w:rPr>
                <w:ins w:id="1952" w:author="Ahmad Rafif" w:date="2025-09-23T21:12:00Z"/>
                <w:rFonts w:ascii="Arial" w:hAnsi="Arial" w:cs="Arial"/>
                <w:color w:val="000000"/>
                <w:sz w:val="20"/>
                <w:szCs w:val="20"/>
              </w:rPr>
            </w:pPr>
          </w:p>
        </w:tc>
        <w:tc>
          <w:tcPr>
            <w:tcW w:w="1274" w:type="dxa"/>
            <w:gridSpan w:val="4"/>
            <w:tcBorders>
              <w:top w:val="nil"/>
              <w:left w:val="nil"/>
              <w:bottom w:val="single" w:sz="4" w:space="0" w:color="auto"/>
              <w:right w:val="single" w:sz="4" w:space="0" w:color="auto"/>
            </w:tcBorders>
            <w:noWrap/>
            <w:vAlign w:val="center"/>
            <w:hideMark/>
            <w:tcPrChange w:id="1953" w:author="danupraset@gmail.com" w:date="2025-11-11T18:36:00Z">
              <w:tcPr>
                <w:tcW w:w="918" w:type="dxa"/>
                <w:gridSpan w:val="3"/>
                <w:tcBorders>
                  <w:top w:val="nil"/>
                  <w:left w:val="nil"/>
                  <w:bottom w:val="single" w:sz="4" w:space="0" w:color="auto"/>
                  <w:right w:val="single" w:sz="4" w:space="0" w:color="auto"/>
                </w:tcBorders>
                <w:noWrap/>
                <w:hideMark/>
              </w:tcPr>
            </w:tcPrChange>
          </w:tcPr>
          <w:p w14:paraId="469E1DBE" w14:textId="53B049D1" w:rsidR="00E90F2D" w:rsidRDefault="00E90F2D" w:rsidP="00E90F2D">
            <w:pPr>
              <w:rPr>
                <w:ins w:id="1954" w:author="Ahmad Rafif" w:date="2025-09-23T21:12:00Z"/>
                <w:rFonts w:ascii="Arial" w:hAnsi="Arial" w:cs="Arial"/>
                <w:color w:val="000000"/>
                <w:sz w:val="20"/>
                <w:szCs w:val="20"/>
              </w:rPr>
            </w:pPr>
            <w:ins w:id="1955" w:author="danupraset@gmail.com" w:date="2025-11-11T18:36:00Z">
              <w:r>
                <w:rPr>
                  <w:rFonts w:ascii="Calibri" w:hAnsi="Calibri" w:cs="Calibri"/>
                  <w:color w:val="000000"/>
                  <w:sz w:val="22"/>
                  <w:szCs w:val="22"/>
                </w:rPr>
                <w:t>2.1</w:t>
              </w:r>
            </w:ins>
            <w:ins w:id="1956" w:author="Ahmad Rafif" w:date="2025-09-23T21:12:00Z">
              <w:del w:id="1957" w:author="danupraset@gmail.com" w:date="2025-11-11T18:36:00Z">
                <w:r w:rsidDel="00D213CA">
                  <w:rPr>
                    <w:rFonts w:ascii="Arial" w:hAnsi="Arial" w:cs="Arial"/>
                    <w:color w:val="000000"/>
                    <w:sz w:val="20"/>
                    <w:szCs w:val="20"/>
                  </w:rPr>
                  <w:delText>2.1</w:delText>
                </w:r>
              </w:del>
            </w:ins>
          </w:p>
        </w:tc>
        <w:tc>
          <w:tcPr>
            <w:tcW w:w="6182" w:type="dxa"/>
            <w:gridSpan w:val="5"/>
            <w:tcBorders>
              <w:top w:val="nil"/>
              <w:left w:val="nil"/>
              <w:bottom w:val="single" w:sz="4" w:space="0" w:color="auto"/>
              <w:right w:val="single" w:sz="4" w:space="0" w:color="auto"/>
            </w:tcBorders>
            <w:noWrap/>
            <w:vAlign w:val="center"/>
            <w:hideMark/>
            <w:tcPrChange w:id="1958" w:author="danupraset@gmail.com" w:date="2025-11-11T18:36:00Z">
              <w:tcPr>
                <w:tcW w:w="6182" w:type="dxa"/>
                <w:gridSpan w:val="7"/>
                <w:tcBorders>
                  <w:top w:val="nil"/>
                  <w:left w:val="nil"/>
                  <w:bottom w:val="single" w:sz="4" w:space="0" w:color="auto"/>
                  <w:right w:val="single" w:sz="4" w:space="0" w:color="auto"/>
                </w:tcBorders>
                <w:noWrap/>
                <w:hideMark/>
              </w:tcPr>
            </w:tcPrChange>
          </w:tcPr>
          <w:p w14:paraId="3AE7D45F" w14:textId="5DEE3DF5" w:rsidR="00E90F2D" w:rsidRDefault="00E90F2D" w:rsidP="00E90F2D">
            <w:pPr>
              <w:rPr>
                <w:ins w:id="1959" w:author="Ahmad Rafif" w:date="2025-09-23T21:12:00Z"/>
                <w:rFonts w:ascii="Arial" w:hAnsi="Arial" w:cs="Arial"/>
                <w:color w:val="000000"/>
                <w:sz w:val="20"/>
                <w:szCs w:val="20"/>
              </w:rPr>
            </w:pPr>
            <w:ins w:id="1960" w:author="danupraset@gmail.com" w:date="2025-11-11T18:36:00Z">
              <w:r>
                <w:rPr>
                  <w:rFonts w:ascii="Calibri" w:hAnsi="Calibri" w:cs="Calibri"/>
                  <w:color w:val="000000"/>
                  <w:sz w:val="22"/>
                  <w:szCs w:val="22"/>
                </w:rPr>
                <w:t>Use Case</w:t>
              </w:r>
            </w:ins>
            <w:ins w:id="1961" w:author="Ahmad Rafif" w:date="2025-09-23T21:12:00Z">
              <w:del w:id="1962" w:author="danupraset@gmail.com" w:date="2025-11-11T18:36:00Z">
                <w:r w:rsidDel="00D213CA">
                  <w:rPr>
                    <w:rFonts w:ascii="Arial" w:hAnsi="Arial" w:cs="Arial"/>
                    <w:color w:val="000000"/>
                    <w:sz w:val="20"/>
                    <w:szCs w:val="20"/>
                  </w:rPr>
                  <w:delText>Use Case</w:delText>
                </w:r>
              </w:del>
            </w:ins>
          </w:p>
        </w:tc>
        <w:tc>
          <w:tcPr>
            <w:tcW w:w="884" w:type="dxa"/>
            <w:gridSpan w:val="2"/>
            <w:tcBorders>
              <w:top w:val="nil"/>
              <w:left w:val="nil"/>
              <w:bottom w:val="single" w:sz="4" w:space="0" w:color="auto"/>
              <w:right w:val="single" w:sz="4" w:space="0" w:color="auto"/>
            </w:tcBorders>
            <w:noWrap/>
            <w:vAlign w:val="center"/>
            <w:hideMark/>
            <w:tcPrChange w:id="1963" w:author="danupraset@gmail.com" w:date="2025-11-11T18:36:00Z">
              <w:tcPr>
                <w:tcW w:w="680" w:type="dxa"/>
                <w:gridSpan w:val="4"/>
                <w:tcBorders>
                  <w:top w:val="nil"/>
                  <w:left w:val="nil"/>
                  <w:bottom w:val="single" w:sz="4" w:space="0" w:color="auto"/>
                  <w:right w:val="single" w:sz="4" w:space="0" w:color="auto"/>
                </w:tcBorders>
                <w:noWrap/>
                <w:vAlign w:val="center"/>
                <w:hideMark/>
              </w:tcPr>
            </w:tcPrChange>
          </w:tcPr>
          <w:p w14:paraId="6ACB0BE3" w14:textId="5AF2A057" w:rsidR="00E90F2D" w:rsidRDefault="00E90F2D" w:rsidP="00E90F2D">
            <w:pPr>
              <w:jc w:val="center"/>
              <w:rPr>
                <w:ins w:id="1964" w:author="Ahmad Rafif" w:date="2025-09-23T21:12:00Z"/>
                <w:rFonts w:ascii="Arial" w:hAnsi="Arial" w:cs="Arial"/>
                <w:color w:val="000000"/>
                <w:sz w:val="20"/>
                <w:szCs w:val="20"/>
              </w:rPr>
            </w:pPr>
            <w:ins w:id="1965" w:author="danupraset@gmail.com" w:date="2025-11-11T18:36:00Z">
              <w:r>
                <w:rPr>
                  <w:rFonts w:ascii="Calibri" w:hAnsi="Calibri" w:cs="Calibri"/>
                  <w:color w:val="000000"/>
                  <w:sz w:val="22"/>
                  <w:szCs w:val="22"/>
                </w:rPr>
                <w:t>26</w:t>
              </w:r>
            </w:ins>
            <w:ins w:id="1966" w:author="Rafif" w:date="2025-10-30T18:15:00Z">
              <w:del w:id="1967" w:author="danupraset@gmail.com" w:date="2025-11-11T18:36:00Z">
                <w:r w:rsidDel="00D213CA">
                  <w:rPr>
                    <w:rFonts w:ascii="Arial" w:hAnsi="Arial" w:cs="Arial"/>
                    <w:color w:val="000000"/>
                    <w:sz w:val="20"/>
                    <w:szCs w:val="20"/>
                  </w:rPr>
                  <w:delText>26</w:delText>
                </w:r>
              </w:del>
            </w:ins>
            <w:ins w:id="1968" w:author="Ahmad Rafif" w:date="2025-09-23T21:12:00Z">
              <w:del w:id="1969" w:author="danupraset@gmail.com" w:date="2025-11-11T18:36:00Z">
                <w:r w:rsidDel="00D213CA">
                  <w:rPr>
                    <w:rFonts w:ascii="Arial" w:hAnsi="Arial" w:cs="Arial"/>
                    <w:color w:val="000000"/>
                    <w:sz w:val="20"/>
                    <w:szCs w:val="20"/>
                  </w:rPr>
                  <w:delText>14</w:delText>
                </w:r>
              </w:del>
            </w:ins>
          </w:p>
        </w:tc>
      </w:tr>
      <w:tr w:rsidR="00E90F2D" w14:paraId="43CFB498" w14:textId="77777777" w:rsidTr="00E90F2D">
        <w:trPr>
          <w:trHeight w:val="288"/>
          <w:ins w:id="1970" w:author="Ahmad Rafif" w:date="2025-09-23T21:12:00Z"/>
          <w:trPrChange w:id="1971" w:author="danupraset@gmail.com" w:date="2025-11-11T18:36:00Z">
            <w:trPr>
              <w:gridBefore w:val="1"/>
              <w:gridAfter w:val="0"/>
              <w:trHeight w:val="288"/>
            </w:trPr>
          </w:trPrChange>
        </w:trPr>
        <w:tc>
          <w:tcPr>
            <w:tcW w:w="960" w:type="dxa"/>
            <w:gridSpan w:val="2"/>
            <w:vMerge/>
            <w:tcBorders>
              <w:top w:val="nil"/>
              <w:left w:val="single" w:sz="4" w:space="0" w:color="auto"/>
              <w:bottom w:val="single" w:sz="4" w:space="0" w:color="auto"/>
              <w:right w:val="single" w:sz="4" w:space="0" w:color="auto"/>
            </w:tcBorders>
            <w:vAlign w:val="center"/>
            <w:hideMark/>
            <w:tcPrChange w:id="1972" w:author="danupraset@gmail.com" w:date="2025-11-11T18:36:00Z">
              <w:tcPr>
                <w:tcW w:w="960" w:type="dxa"/>
                <w:gridSpan w:val="5"/>
                <w:vMerge/>
                <w:tcBorders>
                  <w:top w:val="nil"/>
                  <w:left w:val="single" w:sz="4" w:space="0" w:color="auto"/>
                  <w:bottom w:val="single" w:sz="4" w:space="0" w:color="auto"/>
                  <w:right w:val="single" w:sz="4" w:space="0" w:color="auto"/>
                </w:tcBorders>
                <w:vAlign w:val="center"/>
                <w:hideMark/>
              </w:tcPr>
            </w:tcPrChange>
          </w:tcPr>
          <w:p w14:paraId="69D0DAB6" w14:textId="77777777" w:rsidR="00E90F2D" w:rsidRDefault="00E90F2D" w:rsidP="00E90F2D">
            <w:pPr>
              <w:rPr>
                <w:ins w:id="1973" w:author="Ahmad Rafif" w:date="2025-09-23T21:12:00Z"/>
                <w:rFonts w:ascii="Arial" w:hAnsi="Arial" w:cs="Arial"/>
                <w:color w:val="000000"/>
                <w:sz w:val="20"/>
                <w:szCs w:val="20"/>
              </w:rPr>
            </w:pPr>
          </w:p>
        </w:tc>
        <w:tc>
          <w:tcPr>
            <w:tcW w:w="1274" w:type="dxa"/>
            <w:gridSpan w:val="4"/>
            <w:tcBorders>
              <w:top w:val="nil"/>
              <w:left w:val="nil"/>
              <w:bottom w:val="single" w:sz="4" w:space="0" w:color="auto"/>
              <w:right w:val="single" w:sz="4" w:space="0" w:color="auto"/>
            </w:tcBorders>
            <w:noWrap/>
            <w:vAlign w:val="center"/>
            <w:hideMark/>
            <w:tcPrChange w:id="1974" w:author="danupraset@gmail.com" w:date="2025-11-11T18:36:00Z">
              <w:tcPr>
                <w:tcW w:w="918" w:type="dxa"/>
                <w:gridSpan w:val="3"/>
                <w:tcBorders>
                  <w:top w:val="nil"/>
                  <w:left w:val="nil"/>
                  <w:bottom w:val="single" w:sz="4" w:space="0" w:color="auto"/>
                  <w:right w:val="single" w:sz="4" w:space="0" w:color="auto"/>
                </w:tcBorders>
                <w:noWrap/>
                <w:hideMark/>
              </w:tcPr>
            </w:tcPrChange>
          </w:tcPr>
          <w:p w14:paraId="0C637819" w14:textId="376914F6" w:rsidR="00E90F2D" w:rsidRDefault="00E90F2D" w:rsidP="00E90F2D">
            <w:pPr>
              <w:rPr>
                <w:ins w:id="1975" w:author="Ahmad Rafif" w:date="2025-09-23T21:12:00Z"/>
                <w:rFonts w:ascii="Arial" w:hAnsi="Arial" w:cs="Arial"/>
                <w:color w:val="000000"/>
                <w:sz w:val="20"/>
                <w:szCs w:val="20"/>
              </w:rPr>
            </w:pPr>
            <w:ins w:id="1976" w:author="danupraset@gmail.com" w:date="2025-11-11T18:36:00Z">
              <w:r>
                <w:rPr>
                  <w:rFonts w:ascii="Calibri" w:hAnsi="Calibri" w:cs="Calibri"/>
                  <w:color w:val="000000"/>
                  <w:sz w:val="22"/>
                  <w:szCs w:val="22"/>
                </w:rPr>
                <w:t>2.2</w:t>
              </w:r>
            </w:ins>
            <w:ins w:id="1977" w:author="Ahmad Rafif" w:date="2025-09-23T21:12:00Z">
              <w:del w:id="1978" w:author="danupraset@gmail.com" w:date="2025-11-11T18:36:00Z">
                <w:r w:rsidDel="00D213CA">
                  <w:rPr>
                    <w:rFonts w:ascii="Arial" w:hAnsi="Arial" w:cs="Arial"/>
                    <w:color w:val="000000"/>
                    <w:sz w:val="20"/>
                    <w:szCs w:val="20"/>
                  </w:rPr>
                  <w:delText>2.2</w:delText>
                </w:r>
              </w:del>
            </w:ins>
          </w:p>
        </w:tc>
        <w:tc>
          <w:tcPr>
            <w:tcW w:w="6182" w:type="dxa"/>
            <w:gridSpan w:val="5"/>
            <w:tcBorders>
              <w:top w:val="nil"/>
              <w:left w:val="nil"/>
              <w:bottom w:val="single" w:sz="4" w:space="0" w:color="auto"/>
              <w:right w:val="single" w:sz="4" w:space="0" w:color="auto"/>
            </w:tcBorders>
            <w:noWrap/>
            <w:vAlign w:val="center"/>
            <w:hideMark/>
            <w:tcPrChange w:id="1979" w:author="danupraset@gmail.com" w:date="2025-11-11T18:36:00Z">
              <w:tcPr>
                <w:tcW w:w="6182" w:type="dxa"/>
                <w:gridSpan w:val="7"/>
                <w:tcBorders>
                  <w:top w:val="nil"/>
                  <w:left w:val="nil"/>
                  <w:bottom w:val="single" w:sz="4" w:space="0" w:color="auto"/>
                  <w:right w:val="single" w:sz="4" w:space="0" w:color="auto"/>
                </w:tcBorders>
                <w:noWrap/>
                <w:hideMark/>
              </w:tcPr>
            </w:tcPrChange>
          </w:tcPr>
          <w:p w14:paraId="5F0313D9" w14:textId="5D95FD4E" w:rsidR="00E90F2D" w:rsidRDefault="00E90F2D" w:rsidP="00E90F2D">
            <w:pPr>
              <w:rPr>
                <w:ins w:id="1980" w:author="Ahmad Rafif" w:date="2025-09-23T21:12:00Z"/>
                <w:rFonts w:ascii="Arial" w:hAnsi="Arial" w:cs="Arial"/>
                <w:color w:val="000000"/>
                <w:sz w:val="20"/>
                <w:szCs w:val="20"/>
              </w:rPr>
            </w:pPr>
            <w:ins w:id="1981" w:author="danupraset@gmail.com" w:date="2025-11-11T18:36:00Z">
              <w:r>
                <w:rPr>
                  <w:rFonts w:ascii="Calibri" w:hAnsi="Calibri" w:cs="Calibri"/>
                  <w:color w:val="000000"/>
                  <w:sz w:val="22"/>
                  <w:szCs w:val="22"/>
                </w:rPr>
                <w:t>High Level Flow</w:t>
              </w:r>
            </w:ins>
            <w:ins w:id="1982" w:author="Ahmad Rafif" w:date="2025-09-23T21:12:00Z">
              <w:del w:id="1983" w:author="danupraset@gmail.com" w:date="2025-11-11T18:36:00Z">
                <w:r w:rsidDel="00D213CA">
                  <w:rPr>
                    <w:rFonts w:ascii="Arial" w:hAnsi="Arial" w:cs="Arial"/>
                    <w:color w:val="000000"/>
                    <w:sz w:val="20"/>
                    <w:szCs w:val="20"/>
                  </w:rPr>
                  <w:delText>High Level Flow</w:delText>
                </w:r>
              </w:del>
            </w:ins>
          </w:p>
        </w:tc>
        <w:tc>
          <w:tcPr>
            <w:tcW w:w="884" w:type="dxa"/>
            <w:gridSpan w:val="2"/>
            <w:tcBorders>
              <w:top w:val="nil"/>
              <w:left w:val="nil"/>
              <w:bottom w:val="single" w:sz="4" w:space="0" w:color="auto"/>
              <w:right w:val="single" w:sz="4" w:space="0" w:color="auto"/>
            </w:tcBorders>
            <w:noWrap/>
            <w:vAlign w:val="center"/>
            <w:hideMark/>
            <w:tcPrChange w:id="1984" w:author="danupraset@gmail.com" w:date="2025-11-11T18:36:00Z">
              <w:tcPr>
                <w:tcW w:w="680" w:type="dxa"/>
                <w:gridSpan w:val="4"/>
                <w:tcBorders>
                  <w:top w:val="nil"/>
                  <w:left w:val="nil"/>
                  <w:bottom w:val="single" w:sz="4" w:space="0" w:color="auto"/>
                  <w:right w:val="single" w:sz="4" w:space="0" w:color="auto"/>
                </w:tcBorders>
                <w:noWrap/>
                <w:vAlign w:val="center"/>
                <w:hideMark/>
              </w:tcPr>
            </w:tcPrChange>
          </w:tcPr>
          <w:p w14:paraId="141D5196" w14:textId="156EAF80" w:rsidR="00E90F2D" w:rsidRDefault="00E90F2D" w:rsidP="00E90F2D">
            <w:pPr>
              <w:jc w:val="center"/>
              <w:rPr>
                <w:ins w:id="1985" w:author="Ahmad Rafif" w:date="2025-09-23T21:12:00Z"/>
                <w:rFonts w:ascii="Arial" w:hAnsi="Arial" w:cs="Arial"/>
                <w:color w:val="000000"/>
                <w:sz w:val="20"/>
                <w:szCs w:val="20"/>
              </w:rPr>
            </w:pPr>
            <w:ins w:id="1986" w:author="danupraset@gmail.com" w:date="2025-11-11T18:36:00Z">
              <w:r>
                <w:rPr>
                  <w:rFonts w:ascii="Calibri" w:hAnsi="Calibri" w:cs="Calibri"/>
                  <w:color w:val="000000"/>
                  <w:sz w:val="22"/>
                  <w:szCs w:val="22"/>
                </w:rPr>
                <w:t>27</w:t>
              </w:r>
            </w:ins>
            <w:ins w:id="1987" w:author="Rafif" w:date="2025-10-30T18:15:00Z">
              <w:del w:id="1988" w:author="danupraset@gmail.com" w:date="2025-11-11T18:36:00Z">
                <w:r w:rsidDel="00D213CA">
                  <w:rPr>
                    <w:rFonts w:ascii="Arial" w:hAnsi="Arial" w:cs="Arial"/>
                    <w:color w:val="000000"/>
                    <w:sz w:val="20"/>
                    <w:szCs w:val="20"/>
                  </w:rPr>
                  <w:delText>27</w:delText>
                </w:r>
              </w:del>
            </w:ins>
            <w:ins w:id="1989" w:author="Ahmad Rafif" w:date="2025-09-23T21:12:00Z">
              <w:del w:id="1990" w:author="danupraset@gmail.com" w:date="2025-11-11T18:36:00Z">
                <w:r w:rsidDel="00D213CA">
                  <w:rPr>
                    <w:rFonts w:ascii="Arial" w:hAnsi="Arial" w:cs="Arial"/>
                    <w:color w:val="000000"/>
                    <w:sz w:val="20"/>
                    <w:szCs w:val="20"/>
                  </w:rPr>
                  <w:delText>16</w:delText>
                </w:r>
              </w:del>
            </w:ins>
          </w:p>
        </w:tc>
      </w:tr>
      <w:tr w:rsidR="00E90F2D" w14:paraId="1F89EE9A" w14:textId="77777777" w:rsidTr="00E90F2D">
        <w:trPr>
          <w:trHeight w:val="288"/>
          <w:ins w:id="1991" w:author="Ahmad Rafif" w:date="2025-09-23T21:12:00Z"/>
          <w:trPrChange w:id="1992" w:author="danupraset@gmail.com" w:date="2025-11-11T18:36:00Z">
            <w:trPr>
              <w:gridBefore w:val="1"/>
              <w:gridAfter w:val="0"/>
              <w:trHeight w:val="288"/>
            </w:trPr>
          </w:trPrChange>
        </w:trPr>
        <w:tc>
          <w:tcPr>
            <w:tcW w:w="960" w:type="dxa"/>
            <w:gridSpan w:val="2"/>
            <w:vMerge/>
            <w:tcBorders>
              <w:top w:val="nil"/>
              <w:left w:val="single" w:sz="4" w:space="0" w:color="auto"/>
              <w:bottom w:val="single" w:sz="4" w:space="0" w:color="auto"/>
              <w:right w:val="single" w:sz="4" w:space="0" w:color="auto"/>
            </w:tcBorders>
            <w:vAlign w:val="center"/>
            <w:hideMark/>
            <w:tcPrChange w:id="1993" w:author="danupraset@gmail.com" w:date="2025-11-11T18:36:00Z">
              <w:tcPr>
                <w:tcW w:w="960" w:type="dxa"/>
                <w:gridSpan w:val="5"/>
                <w:vMerge/>
                <w:tcBorders>
                  <w:top w:val="nil"/>
                  <w:left w:val="single" w:sz="4" w:space="0" w:color="auto"/>
                  <w:bottom w:val="single" w:sz="4" w:space="0" w:color="auto"/>
                  <w:right w:val="single" w:sz="4" w:space="0" w:color="auto"/>
                </w:tcBorders>
                <w:vAlign w:val="center"/>
                <w:hideMark/>
              </w:tcPr>
            </w:tcPrChange>
          </w:tcPr>
          <w:p w14:paraId="1250018A" w14:textId="77777777" w:rsidR="00E90F2D" w:rsidRDefault="00E90F2D" w:rsidP="00E90F2D">
            <w:pPr>
              <w:rPr>
                <w:ins w:id="1994" w:author="Ahmad Rafif" w:date="2025-09-23T21:12:00Z"/>
                <w:rFonts w:ascii="Arial" w:hAnsi="Arial" w:cs="Arial"/>
                <w:color w:val="000000"/>
                <w:sz w:val="20"/>
                <w:szCs w:val="20"/>
              </w:rPr>
            </w:pPr>
          </w:p>
        </w:tc>
        <w:tc>
          <w:tcPr>
            <w:tcW w:w="1274" w:type="dxa"/>
            <w:gridSpan w:val="4"/>
            <w:tcBorders>
              <w:top w:val="nil"/>
              <w:left w:val="nil"/>
              <w:bottom w:val="single" w:sz="4" w:space="0" w:color="auto"/>
              <w:right w:val="single" w:sz="4" w:space="0" w:color="auto"/>
            </w:tcBorders>
            <w:noWrap/>
            <w:vAlign w:val="center"/>
            <w:hideMark/>
            <w:tcPrChange w:id="1995" w:author="danupraset@gmail.com" w:date="2025-11-11T18:36:00Z">
              <w:tcPr>
                <w:tcW w:w="918" w:type="dxa"/>
                <w:gridSpan w:val="3"/>
                <w:tcBorders>
                  <w:top w:val="nil"/>
                  <w:left w:val="nil"/>
                  <w:bottom w:val="single" w:sz="4" w:space="0" w:color="auto"/>
                  <w:right w:val="single" w:sz="4" w:space="0" w:color="auto"/>
                </w:tcBorders>
                <w:noWrap/>
                <w:hideMark/>
              </w:tcPr>
            </w:tcPrChange>
          </w:tcPr>
          <w:p w14:paraId="2257C834" w14:textId="4CBA92D4" w:rsidR="00E90F2D" w:rsidRDefault="00E90F2D" w:rsidP="00E90F2D">
            <w:pPr>
              <w:rPr>
                <w:ins w:id="1996" w:author="Ahmad Rafif" w:date="2025-09-23T21:12:00Z"/>
                <w:rFonts w:ascii="Arial" w:hAnsi="Arial" w:cs="Arial"/>
                <w:color w:val="000000"/>
                <w:sz w:val="20"/>
                <w:szCs w:val="20"/>
              </w:rPr>
            </w:pPr>
            <w:ins w:id="1997" w:author="danupraset@gmail.com" w:date="2025-11-11T18:36:00Z">
              <w:r>
                <w:rPr>
                  <w:rFonts w:ascii="Calibri" w:hAnsi="Calibri" w:cs="Calibri"/>
                  <w:color w:val="000000"/>
                  <w:sz w:val="22"/>
                  <w:szCs w:val="22"/>
                </w:rPr>
                <w:t>2.3</w:t>
              </w:r>
            </w:ins>
            <w:ins w:id="1998" w:author="Ahmad Rafif" w:date="2025-09-23T21:12:00Z">
              <w:del w:id="1999" w:author="danupraset@gmail.com" w:date="2025-11-11T18:36:00Z">
                <w:r w:rsidDel="00D213CA">
                  <w:rPr>
                    <w:rFonts w:ascii="Arial" w:hAnsi="Arial" w:cs="Arial"/>
                    <w:color w:val="000000"/>
                    <w:sz w:val="20"/>
                    <w:szCs w:val="20"/>
                  </w:rPr>
                  <w:delText>2.3</w:delText>
                </w:r>
              </w:del>
            </w:ins>
          </w:p>
        </w:tc>
        <w:tc>
          <w:tcPr>
            <w:tcW w:w="6182" w:type="dxa"/>
            <w:gridSpan w:val="5"/>
            <w:tcBorders>
              <w:top w:val="nil"/>
              <w:left w:val="nil"/>
              <w:bottom w:val="single" w:sz="4" w:space="0" w:color="auto"/>
              <w:right w:val="single" w:sz="4" w:space="0" w:color="auto"/>
            </w:tcBorders>
            <w:noWrap/>
            <w:vAlign w:val="center"/>
            <w:hideMark/>
            <w:tcPrChange w:id="2000" w:author="danupraset@gmail.com" w:date="2025-11-11T18:36:00Z">
              <w:tcPr>
                <w:tcW w:w="6182" w:type="dxa"/>
                <w:gridSpan w:val="7"/>
                <w:tcBorders>
                  <w:top w:val="nil"/>
                  <w:left w:val="nil"/>
                  <w:bottom w:val="single" w:sz="4" w:space="0" w:color="auto"/>
                  <w:right w:val="single" w:sz="4" w:space="0" w:color="auto"/>
                </w:tcBorders>
                <w:noWrap/>
                <w:hideMark/>
              </w:tcPr>
            </w:tcPrChange>
          </w:tcPr>
          <w:p w14:paraId="1CA827CB" w14:textId="05907A8D" w:rsidR="00E90F2D" w:rsidRDefault="00E90F2D" w:rsidP="00E90F2D">
            <w:pPr>
              <w:rPr>
                <w:ins w:id="2001" w:author="Ahmad Rafif" w:date="2025-09-23T21:12:00Z"/>
                <w:rFonts w:ascii="Arial" w:hAnsi="Arial" w:cs="Arial"/>
                <w:color w:val="000000"/>
                <w:sz w:val="20"/>
                <w:szCs w:val="20"/>
              </w:rPr>
            </w:pPr>
            <w:ins w:id="2002" w:author="danupraset@gmail.com" w:date="2025-11-11T18:36:00Z">
              <w:r>
                <w:rPr>
                  <w:rFonts w:ascii="Calibri" w:hAnsi="Calibri" w:cs="Calibri"/>
                  <w:color w:val="000000"/>
                  <w:sz w:val="22"/>
                  <w:szCs w:val="22"/>
                </w:rPr>
                <w:t>Intranet pull Internet Update</w:t>
              </w:r>
            </w:ins>
            <w:ins w:id="2003" w:author="Ahmad Rafif" w:date="2025-09-23T21:12:00Z">
              <w:del w:id="2004" w:author="danupraset@gmail.com" w:date="2025-11-11T18:36:00Z">
                <w:r w:rsidDel="00D213CA">
                  <w:rPr>
                    <w:rFonts w:ascii="Arial" w:hAnsi="Arial" w:cs="Arial"/>
                    <w:color w:val="000000"/>
                    <w:sz w:val="20"/>
                    <w:szCs w:val="20"/>
                  </w:rPr>
                  <w:delText>Intranet pull Internet Update</w:delText>
                </w:r>
              </w:del>
            </w:ins>
          </w:p>
        </w:tc>
        <w:tc>
          <w:tcPr>
            <w:tcW w:w="884" w:type="dxa"/>
            <w:gridSpan w:val="2"/>
            <w:tcBorders>
              <w:top w:val="nil"/>
              <w:left w:val="nil"/>
              <w:bottom w:val="single" w:sz="4" w:space="0" w:color="auto"/>
              <w:right w:val="single" w:sz="4" w:space="0" w:color="auto"/>
            </w:tcBorders>
            <w:noWrap/>
            <w:vAlign w:val="center"/>
            <w:hideMark/>
            <w:tcPrChange w:id="2005" w:author="danupraset@gmail.com" w:date="2025-11-11T18:36:00Z">
              <w:tcPr>
                <w:tcW w:w="680" w:type="dxa"/>
                <w:gridSpan w:val="4"/>
                <w:tcBorders>
                  <w:top w:val="nil"/>
                  <w:left w:val="nil"/>
                  <w:bottom w:val="single" w:sz="4" w:space="0" w:color="auto"/>
                  <w:right w:val="single" w:sz="4" w:space="0" w:color="auto"/>
                </w:tcBorders>
                <w:noWrap/>
                <w:vAlign w:val="center"/>
                <w:hideMark/>
              </w:tcPr>
            </w:tcPrChange>
          </w:tcPr>
          <w:p w14:paraId="7A0B535C" w14:textId="3389CD18" w:rsidR="00E90F2D" w:rsidRDefault="00E90F2D" w:rsidP="00E90F2D">
            <w:pPr>
              <w:jc w:val="center"/>
              <w:rPr>
                <w:ins w:id="2006" w:author="Ahmad Rafif" w:date="2025-09-23T21:12:00Z"/>
                <w:rFonts w:ascii="Arial" w:hAnsi="Arial" w:cs="Arial"/>
                <w:color w:val="000000"/>
                <w:sz w:val="20"/>
                <w:szCs w:val="20"/>
              </w:rPr>
            </w:pPr>
            <w:ins w:id="2007" w:author="danupraset@gmail.com" w:date="2025-11-11T18:36:00Z">
              <w:r>
                <w:rPr>
                  <w:rFonts w:ascii="Calibri" w:hAnsi="Calibri" w:cs="Calibri"/>
                  <w:color w:val="000000"/>
                  <w:sz w:val="22"/>
                  <w:szCs w:val="22"/>
                </w:rPr>
                <w:t>28</w:t>
              </w:r>
            </w:ins>
            <w:ins w:id="2008" w:author="Rafif" w:date="2025-10-30T18:15:00Z">
              <w:del w:id="2009" w:author="danupraset@gmail.com" w:date="2025-11-11T18:36:00Z">
                <w:r w:rsidDel="00D213CA">
                  <w:rPr>
                    <w:rFonts w:ascii="Arial" w:hAnsi="Arial" w:cs="Arial"/>
                    <w:color w:val="000000"/>
                    <w:sz w:val="20"/>
                    <w:szCs w:val="20"/>
                  </w:rPr>
                  <w:delText>28</w:delText>
                </w:r>
              </w:del>
            </w:ins>
            <w:ins w:id="2010" w:author="Ahmad Rafif" w:date="2025-09-23T21:12:00Z">
              <w:del w:id="2011" w:author="danupraset@gmail.com" w:date="2025-11-11T18:36:00Z">
                <w:r w:rsidDel="00D213CA">
                  <w:rPr>
                    <w:rFonts w:ascii="Arial" w:hAnsi="Arial" w:cs="Arial"/>
                    <w:color w:val="000000"/>
                    <w:sz w:val="20"/>
                    <w:szCs w:val="20"/>
                  </w:rPr>
                  <w:delText>17</w:delText>
                </w:r>
              </w:del>
            </w:ins>
          </w:p>
        </w:tc>
      </w:tr>
      <w:tr w:rsidR="00E90F2D" w14:paraId="66BF0A86" w14:textId="77777777" w:rsidTr="00E90F2D">
        <w:trPr>
          <w:trHeight w:val="288"/>
          <w:ins w:id="2012" w:author="Ahmad Rafif" w:date="2025-09-23T21:12:00Z"/>
          <w:trPrChange w:id="2013" w:author="danupraset@gmail.com" w:date="2025-11-11T18:36:00Z">
            <w:trPr>
              <w:gridBefore w:val="1"/>
              <w:gridAfter w:val="0"/>
              <w:trHeight w:val="288"/>
            </w:trPr>
          </w:trPrChange>
        </w:trPr>
        <w:tc>
          <w:tcPr>
            <w:tcW w:w="960" w:type="dxa"/>
            <w:gridSpan w:val="2"/>
            <w:vMerge/>
            <w:tcBorders>
              <w:top w:val="nil"/>
              <w:left w:val="single" w:sz="4" w:space="0" w:color="auto"/>
              <w:bottom w:val="single" w:sz="4" w:space="0" w:color="auto"/>
              <w:right w:val="single" w:sz="4" w:space="0" w:color="auto"/>
            </w:tcBorders>
            <w:vAlign w:val="center"/>
            <w:hideMark/>
            <w:tcPrChange w:id="2014" w:author="danupraset@gmail.com" w:date="2025-11-11T18:36:00Z">
              <w:tcPr>
                <w:tcW w:w="960" w:type="dxa"/>
                <w:gridSpan w:val="5"/>
                <w:vMerge/>
                <w:tcBorders>
                  <w:top w:val="nil"/>
                  <w:left w:val="single" w:sz="4" w:space="0" w:color="auto"/>
                  <w:bottom w:val="single" w:sz="4" w:space="0" w:color="auto"/>
                  <w:right w:val="single" w:sz="4" w:space="0" w:color="auto"/>
                </w:tcBorders>
                <w:vAlign w:val="center"/>
                <w:hideMark/>
              </w:tcPr>
            </w:tcPrChange>
          </w:tcPr>
          <w:p w14:paraId="09935F4B" w14:textId="77777777" w:rsidR="00E90F2D" w:rsidRDefault="00E90F2D" w:rsidP="00E90F2D">
            <w:pPr>
              <w:rPr>
                <w:ins w:id="2015" w:author="Ahmad Rafif" w:date="2025-09-23T21:12:00Z"/>
                <w:rFonts w:ascii="Arial" w:hAnsi="Arial" w:cs="Arial"/>
                <w:color w:val="000000"/>
                <w:sz w:val="20"/>
                <w:szCs w:val="20"/>
              </w:rPr>
            </w:pPr>
          </w:p>
        </w:tc>
        <w:tc>
          <w:tcPr>
            <w:tcW w:w="1274" w:type="dxa"/>
            <w:gridSpan w:val="4"/>
            <w:tcBorders>
              <w:top w:val="nil"/>
              <w:left w:val="nil"/>
              <w:bottom w:val="single" w:sz="4" w:space="0" w:color="auto"/>
              <w:right w:val="single" w:sz="4" w:space="0" w:color="auto"/>
            </w:tcBorders>
            <w:noWrap/>
            <w:vAlign w:val="center"/>
            <w:hideMark/>
            <w:tcPrChange w:id="2016" w:author="danupraset@gmail.com" w:date="2025-11-11T18:36:00Z">
              <w:tcPr>
                <w:tcW w:w="918" w:type="dxa"/>
                <w:gridSpan w:val="3"/>
                <w:tcBorders>
                  <w:top w:val="nil"/>
                  <w:left w:val="nil"/>
                  <w:bottom w:val="single" w:sz="4" w:space="0" w:color="auto"/>
                  <w:right w:val="single" w:sz="4" w:space="0" w:color="auto"/>
                </w:tcBorders>
                <w:noWrap/>
                <w:hideMark/>
              </w:tcPr>
            </w:tcPrChange>
          </w:tcPr>
          <w:p w14:paraId="75BB6F73" w14:textId="03D84990" w:rsidR="00E90F2D" w:rsidRDefault="00E90F2D" w:rsidP="00E90F2D">
            <w:pPr>
              <w:rPr>
                <w:ins w:id="2017" w:author="Ahmad Rafif" w:date="2025-09-23T21:12:00Z"/>
                <w:rFonts w:ascii="Arial" w:hAnsi="Arial" w:cs="Arial"/>
                <w:color w:val="000000"/>
                <w:sz w:val="20"/>
                <w:szCs w:val="20"/>
              </w:rPr>
            </w:pPr>
            <w:ins w:id="2018" w:author="danupraset@gmail.com" w:date="2025-11-11T18:36:00Z">
              <w:r>
                <w:rPr>
                  <w:rFonts w:ascii="Calibri" w:hAnsi="Calibri" w:cs="Calibri"/>
                  <w:color w:val="000000"/>
                  <w:sz w:val="22"/>
                  <w:szCs w:val="22"/>
                </w:rPr>
                <w:t>2.3.1</w:t>
              </w:r>
            </w:ins>
            <w:ins w:id="2019" w:author="Ahmad Rafif" w:date="2025-09-23T21:12:00Z">
              <w:del w:id="2020" w:author="danupraset@gmail.com" w:date="2025-11-11T18:36:00Z">
                <w:r w:rsidDel="00D213CA">
                  <w:rPr>
                    <w:rFonts w:ascii="Arial" w:hAnsi="Arial" w:cs="Arial"/>
                    <w:color w:val="000000"/>
                    <w:sz w:val="20"/>
                    <w:szCs w:val="20"/>
                  </w:rPr>
                  <w:delText>2.3.1</w:delText>
                </w:r>
              </w:del>
            </w:ins>
          </w:p>
        </w:tc>
        <w:tc>
          <w:tcPr>
            <w:tcW w:w="6182" w:type="dxa"/>
            <w:gridSpan w:val="5"/>
            <w:tcBorders>
              <w:top w:val="nil"/>
              <w:left w:val="nil"/>
              <w:bottom w:val="single" w:sz="4" w:space="0" w:color="auto"/>
              <w:right w:val="single" w:sz="4" w:space="0" w:color="auto"/>
            </w:tcBorders>
            <w:noWrap/>
            <w:vAlign w:val="center"/>
            <w:hideMark/>
            <w:tcPrChange w:id="2021" w:author="danupraset@gmail.com" w:date="2025-11-11T18:36:00Z">
              <w:tcPr>
                <w:tcW w:w="6182" w:type="dxa"/>
                <w:gridSpan w:val="7"/>
                <w:tcBorders>
                  <w:top w:val="nil"/>
                  <w:left w:val="nil"/>
                  <w:bottom w:val="single" w:sz="4" w:space="0" w:color="auto"/>
                  <w:right w:val="single" w:sz="4" w:space="0" w:color="auto"/>
                </w:tcBorders>
                <w:noWrap/>
                <w:hideMark/>
              </w:tcPr>
            </w:tcPrChange>
          </w:tcPr>
          <w:p w14:paraId="32AF7940" w14:textId="34DF8A13" w:rsidR="00E90F2D" w:rsidRDefault="00E90F2D" w:rsidP="00E90F2D">
            <w:pPr>
              <w:rPr>
                <w:ins w:id="2022" w:author="Ahmad Rafif" w:date="2025-09-23T21:12:00Z"/>
                <w:rFonts w:ascii="Arial" w:hAnsi="Arial" w:cs="Arial"/>
                <w:color w:val="000000"/>
                <w:sz w:val="20"/>
                <w:szCs w:val="20"/>
              </w:rPr>
            </w:pPr>
            <w:ins w:id="2023" w:author="danupraset@gmail.com" w:date="2025-11-11T18:36:00Z">
              <w:r>
                <w:rPr>
                  <w:rFonts w:ascii="Calibri" w:hAnsi="Calibri" w:cs="Calibri"/>
                  <w:color w:val="000000"/>
                  <w:sz w:val="22"/>
                  <w:szCs w:val="22"/>
                </w:rPr>
                <w:t>Data Mapping</w:t>
              </w:r>
            </w:ins>
            <w:ins w:id="2024" w:author="Ahmad Rafif" w:date="2025-09-23T21:12:00Z">
              <w:del w:id="2025" w:author="danupraset@gmail.com" w:date="2025-11-11T18:36:00Z">
                <w:r w:rsidDel="00D213CA">
                  <w:rPr>
                    <w:rFonts w:ascii="Arial" w:hAnsi="Arial" w:cs="Arial"/>
                    <w:color w:val="000000"/>
                    <w:sz w:val="20"/>
                    <w:szCs w:val="20"/>
                  </w:rPr>
                  <w:delText>Data Mapping</w:delText>
                </w:r>
              </w:del>
            </w:ins>
          </w:p>
        </w:tc>
        <w:tc>
          <w:tcPr>
            <w:tcW w:w="884" w:type="dxa"/>
            <w:gridSpan w:val="2"/>
            <w:tcBorders>
              <w:top w:val="nil"/>
              <w:left w:val="nil"/>
              <w:bottom w:val="single" w:sz="4" w:space="0" w:color="auto"/>
              <w:right w:val="single" w:sz="4" w:space="0" w:color="auto"/>
            </w:tcBorders>
            <w:noWrap/>
            <w:vAlign w:val="center"/>
            <w:hideMark/>
            <w:tcPrChange w:id="2026" w:author="danupraset@gmail.com" w:date="2025-11-11T18:36:00Z">
              <w:tcPr>
                <w:tcW w:w="680" w:type="dxa"/>
                <w:gridSpan w:val="4"/>
                <w:tcBorders>
                  <w:top w:val="nil"/>
                  <w:left w:val="nil"/>
                  <w:bottom w:val="single" w:sz="4" w:space="0" w:color="auto"/>
                  <w:right w:val="single" w:sz="4" w:space="0" w:color="auto"/>
                </w:tcBorders>
                <w:noWrap/>
                <w:vAlign w:val="center"/>
                <w:hideMark/>
              </w:tcPr>
            </w:tcPrChange>
          </w:tcPr>
          <w:p w14:paraId="10CB6A70" w14:textId="47750615" w:rsidR="00E90F2D" w:rsidRDefault="00E90F2D" w:rsidP="00E90F2D">
            <w:pPr>
              <w:jc w:val="center"/>
              <w:rPr>
                <w:ins w:id="2027" w:author="Ahmad Rafif" w:date="2025-09-23T21:12:00Z"/>
                <w:rFonts w:ascii="Arial" w:hAnsi="Arial" w:cs="Arial"/>
                <w:color w:val="000000"/>
                <w:sz w:val="20"/>
                <w:szCs w:val="20"/>
              </w:rPr>
            </w:pPr>
            <w:ins w:id="2028" w:author="danupraset@gmail.com" w:date="2025-11-11T18:36:00Z">
              <w:r>
                <w:rPr>
                  <w:rFonts w:ascii="Calibri" w:hAnsi="Calibri" w:cs="Calibri"/>
                  <w:color w:val="000000"/>
                  <w:sz w:val="22"/>
                  <w:szCs w:val="22"/>
                </w:rPr>
                <w:t>31</w:t>
              </w:r>
            </w:ins>
            <w:ins w:id="2029" w:author="Rafif" w:date="2025-10-30T18:15:00Z">
              <w:del w:id="2030" w:author="danupraset@gmail.com" w:date="2025-11-11T18:36:00Z">
                <w:r w:rsidDel="00D213CA">
                  <w:rPr>
                    <w:rFonts w:ascii="Arial" w:hAnsi="Arial" w:cs="Arial"/>
                    <w:color w:val="000000"/>
                    <w:sz w:val="20"/>
                    <w:szCs w:val="20"/>
                  </w:rPr>
                  <w:delText>31</w:delText>
                </w:r>
              </w:del>
            </w:ins>
            <w:ins w:id="2031" w:author="Ahmad Rafif" w:date="2025-09-23T21:12:00Z">
              <w:del w:id="2032" w:author="danupraset@gmail.com" w:date="2025-11-11T18:36:00Z">
                <w:r w:rsidDel="00D213CA">
                  <w:rPr>
                    <w:rFonts w:ascii="Arial" w:hAnsi="Arial" w:cs="Arial"/>
                    <w:color w:val="000000"/>
                    <w:sz w:val="20"/>
                    <w:szCs w:val="20"/>
                  </w:rPr>
                  <w:delText>19</w:delText>
                </w:r>
              </w:del>
            </w:ins>
          </w:p>
        </w:tc>
      </w:tr>
      <w:tr w:rsidR="00497AE0" w14:paraId="53493973" w14:textId="77777777" w:rsidTr="00E90F2D">
        <w:trPr>
          <w:trHeight w:val="288"/>
          <w:ins w:id="2033" w:author="Ahmad Rafif" w:date="2025-09-23T21:12:00Z"/>
          <w:trPrChange w:id="2034" w:author="Rafif" w:date="2025-10-30T18:09:00Z">
            <w:trPr>
              <w:gridBefore w:val="1"/>
              <w:gridAfter w:val="0"/>
              <w:trHeight w:val="288"/>
            </w:trPr>
          </w:trPrChange>
        </w:trPr>
        <w:tc>
          <w:tcPr>
            <w:tcW w:w="960" w:type="dxa"/>
            <w:gridSpan w:val="2"/>
            <w:vMerge/>
            <w:tcBorders>
              <w:top w:val="nil"/>
              <w:left w:val="single" w:sz="4" w:space="0" w:color="auto"/>
              <w:bottom w:val="single" w:sz="4" w:space="0" w:color="auto"/>
              <w:right w:val="single" w:sz="4" w:space="0" w:color="auto"/>
            </w:tcBorders>
            <w:vAlign w:val="center"/>
            <w:hideMark/>
            <w:tcPrChange w:id="2035" w:author="Rafif" w:date="2025-10-30T18:09:00Z">
              <w:tcPr>
                <w:tcW w:w="960" w:type="dxa"/>
                <w:gridSpan w:val="5"/>
                <w:vMerge/>
                <w:tcBorders>
                  <w:top w:val="nil"/>
                  <w:left w:val="single" w:sz="4" w:space="0" w:color="auto"/>
                  <w:bottom w:val="single" w:sz="4" w:space="0" w:color="auto"/>
                  <w:right w:val="single" w:sz="4" w:space="0" w:color="auto"/>
                </w:tcBorders>
                <w:vAlign w:val="center"/>
                <w:hideMark/>
              </w:tcPr>
            </w:tcPrChange>
          </w:tcPr>
          <w:p w14:paraId="4A03AD97" w14:textId="77777777" w:rsidR="00497AE0" w:rsidRDefault="00497AE0">
            <w:pPr>
              <w:rPr>
                <w:ins w:id="2036" w:author="Ahmad Rafif" w:date="2025-09-23T21:12:00Z"/>
                <w:rFonts w:ascii="Arial" w:hAnsi="Arial" w:cs="Arial"/>
                <w:color w:val="000000"/>
                <w:sz w:val="20"/>
                <w:szCs w:val="20"/>
              </w:rPr>
            </w:pPr>
          </w:p>
        </w:tc>
        <w:tc>
          <w:tcPr>
            <w:tcW w:w="1274" w:type="dxa"/>
            <w:gridSpan w:val="4"/>
            <w:tcBorders>
              <w:top w:val="nil"/>
              <w:left w:val="nil"/>
              <w:bottom w:val="single" w:sz="4" w:space="0" w:color="auto"/>
              <w:right w:val="single" w:sz="4" w:space="0" w:color="auto"/>
            </w:tcBorders>
            <w:noWrap/>
            <w:hideMark/>
            <w:tcPrChange w:id="2037" w:author="Rafif" w:date="2025-10-30T18:09:00Z">
              <w:tcPr>
                <w:tcW w:w="918" w:type="dxa"/>
                <w:gridSpan w:val="3"/>
                <w:tcBorders>
                  <w:top w:val="nil"/>
                  <w:left w:val="nil"/>
                  <w:bottom w:val="single" w:sz="4" w:space="0" w:color="auto"/>
                  <w:right w:val="single" w:sz="4" w:space="0" w:color="auto"/>
                </w:tcBorders>
                <w:noWrap/>
                <w:hideMark/>
              </w:tcPr>
            </w:tcPrChange>
          </w:tcPr>
          <w:p w14:paraId="0A275DD0" w14:textId="77777777" w:rsidR="00497AE0" w:rsidRDefault="00497AE0">
            <w:pPr>
              <w:rPr>
                <w:ins w:id="2038" w:author="Ahmad Rafif" w:date="2025-09-23T21:12:00Z"/>
                <w:rFonts w:ascii="Arial" w:hAnsi="Arial" w:cs="Arial"/>
                <w:color w:val="000000"/>
                <w:sz w:val="20"/>
                <w:szCs w:val="20"/>
              </w:rPr>
            </w:pPr>
            <w:ins w:id="2039" w:author="Ahmad Rafif" w:date="2025-09-23T21:12:00Z">
              <w:r>
                <w:rPr>
                  <w:rFonts w:ascii="Arial" w:hAnsi="Arial" w:cs="Arial"/>
                  <w:color w:val="000000"/>
                  <w:sz w:val="20"/>
                  <w:szCs w:val="20"/>
                </w:rPr>
                <w:t>2.3.2</w:t>
              </w:r>
            </w:ins>
          </w:p>
        </w:tc>
        <w:tc>
          <w:tcPr>
            <w:tcW w:w="6182" w:type="dxa"/>
            <w:gridSpan w:val="5"/>
            <w:tcBorders>
              <w:top w:val="nil"/>
              <w:left w:val="nil"/>
              <w:bottom w:val="single" w:sz="4" w:space="0" w:color="auto"/>
              <w:right w:val="single" w:sz="4" w:space="0" w:color="auto"/>
            </w:tcBorders>
            <w:noWrap/>
            <w:hideMark/>
            <w:tcPrChange w:id="2040" w:author="Rafif" w:date="2025-10-30T18:09:00Z">
              <w:tcPr>
                <w:tcW w:w="6182" w:type="dxa"/>
                <w:gridSpan w:val="7"/>
                <w:tcBorders>
                  <w:top w:val="nil"/>
                  <w:left w:val="nil"/>
                  <w:bottom w:val="single" w:sz="4" w:space="0" w:color="auto"/>
                  <w:right w:val="single" w:sz="4" w:space="0" w:color="auto"/>
                </w:tcBorders>
                <w:noWrap/>
                <w:hideMark/>
              </w:tcPr>
            </w:tcPrChange>
          </w:tcPr>
          <w:p w14:paraId="2346B3E1" w14:textId="77777777" w:rsidR="00497AE0" w:rsidRDefault="00497AE0">
            <w:pPr>
              <w:rPr>
                <w:ins w:id="2041" w:author="Ahmad Rafif" w:date="2025-09-23T21:12:00Z"/>
                <w:rFonts w:ascii="Arial" w:hAnsi="Arial" w:cs="Arial"/>
                <w:color w:val="000000"/>
                <w:sz w:val="20"/>
                <w:szCs w:val="20"/>
              </w:rPr>
            </w:pPr>
            <w:ins w:id="2042" w:author="Ahmad Rafif" w:date="2025-09-23T21:12:00Z">
              <w:r>
                <w:rPr>
                  <w:rFonts w:ascii="Arial" w:hAnsi="Arial" w:cs="Arial"/>
                  <w:color w:val="000000"/>
                  <w:sz w:val="20"/>
                  <w:szCs w:val="20"/>
                </w:rPr>
                <w:t>Success Outcome</w:t>
              </w:r>
            </w:ins>
          </w:p>
        </w:tc>
        <w:tc>
          <w:tcPr>
            <w:tcW w:w="884" w:type="dxa"/>
            <w:gridSpan w:val="2"/>
            <w:tcBorders>
              <w:top w:val="nil"/>
              <w:left w:val="nil"/>
              <w:bottom w:val="single" w:sz="4" w:space="0" w:color="auto"/>
              <w:right w:val="single" w:sz="4" w:space="0" w:color="auto"/>
            </w:tcBorders>
            <w:noWrap/>
            <w:vAlign w:val="center"/>
            <w:hideMark/>
            <w:tcPrChange w:id="2043" w:author="Rafif" w:date="2025-10-30T18:09:00Z">
              <w:tcPr>
                <w:tcW w:w="680" w:type="dxa"/>
                <w:gridSpan w:val="4"/>
                <w:tcBorders>
                  <w:top w:val="nil"/>
                  <w:left w:val="nil"/>
                  <w:bottom w:val="single" w:sz="4" w:space="0" w:color="auto"/>
                  <w:right w:val="single" w:sz="4" w:space="0" w:color="auto"/>
                </w:tcBorders>
                <w:noWrap/>
                <w:vAlign w:val="center"/>
                <w:hideMark/>
              </w:tcPr>
            </w:tcPrChange>
          </w:tcPr>
          <w:p w14:paraId="6A6F84DE" w14:textId="168A3672" w:rsidR="00497AE0" w:rsidRDefault="00413049">
            <w:pPr>
              <w:jc w:val="center"/>
              <w:rPr>
                <w:ins w:id="2044" w:author="Ahmad Rafif" w:date="2025-09-23T21:12:00Z"/>
                <w:rFonts w:ascii="Arial" w:hAnsi="Arial" w:cs="Arial"/>
                <w:color w:val="000000"/>
                <w:sz w:val="20"/>
                <w:szCs w:val="20"/>
              </w:rPr>
            </w:pPr>
            <w:ins w:id="2045" w:author="Rafif" w:date="2025-10-30T18:15:00Z">
              <w:r>
                <w:rPr>
                  <w:rFonts w:ascii="Arial" w:hAnsi="Arial" w:cs="Arial"/>
                  <w:color w:val="000000"/>
                  <w:sz w:val="20"/>
                  <w:szCs w:val="20"/>
                </w:rPr>
                <w:t>32</w:t>
              </w:r>
            </w:ins>
            <w:ins w:id="2046" w:author="Ahmad Rafif" w:date="2025-09-23T21:12:00Z">
              <w:del w:id="2047" w:author="Rafif" w:date="2025-10-30T18:15:00Z">
                <w:r w:rsidR="00497AE0" w:rsidDel="00413049">
                  <w:rPr>
                    <w:rFonts w:ascii="Arial" w:hAnsi="Arial" w:cs="Arial"/>
                    <w:color w:val="000000"/>
                    <w:sz w:val="20"/>
                    <w:szCs w:val="20"/>
                  </w:rPr>
                  <w:delText>20</w:delText>
                </w:r>
              </w:del>
            </w:ins>
          </w:p>
        </w:tc>
      </w:tr>
      <w:tr w:rsidR="00497AE0" w14:paraId="7F43C613" w14:textId="77777777" w:rsidTr="00E90F2D">
        <w:trPr>
          <w:trHeight w:val="288"/>
          <w:ins w:id="2048" w:author="Ahmad Rafif" w:date="2025-09-23T21:12:00Z"/>
          <w:trPrChange w:id="2049" w:author="Rafif" w:date="2025-10-30T18:09:00Z">
            <w:trPr>
              <w:gridBefore w:val="1"/>
              <w:gridAfter w:val="0"/>
              <w:trHeight w:val="288"/>
            </w:trPr>
          </w:trPrChange>
        </w:trPr>
        <w:tc>
          <w:tcPr>
            <w:tcW w:w="960" w:type="dxa"/>
            <w:gridSpan w:val="2"/>
            <w:vMerge/>
            <w:tcBorders>
              <w:top w:val="nil"/>
              <w:left w:val="single" w:sz="4" w:space="0" w:color="auto"/>
              <w:bottom w:val="single" w:sz="4" w:space="0" w:color="auto"/>
              <w:right w:val="single" w:sz="4" w:space="0" w:color="auto"/>
            </w:tcBorders>
            <w:vAlign w:val="center"/>
            <w:hideMark/>
            <w:tcPrChange w:id="2050" w:author="Rafif" w:date="2025-10-30T18:09:00Z">
              <w:tcPr>
                <w:tcW w:w="960" w:type="dxa"/>
                <w:gridSpan w:val="5"/>
                <w:vMerge/>
                <w:tcBorders>
                  <w:top w:val="nil"/>
                  <w:left w:val="single" w:sz="4" w:space="0" w:color="auto"/>
                  <w:bottom w:val="single" w:sz="4" w:space="0" w:color="auto"/>
                  <w:right w:val="single" w:sz="4" w:space="0" w:color="auto"/>
                </w:tcBorders>
                <w:vAlign w:val="center"/>
                <w:hideMark/>
              </w:tcPr>
            </w:tcPrChange>
          </w:tcPr>
          <w:p w14:paraId="3B2DD3D5" w14:textId="77777777" w:rsidR="00497AE0" w:rsidRDefault="00497AE0">
            <w:pPr>
              <w:rPr>
                <w:ins w:id="2051" w:author="Ahmad Rafif" w:date="2025-09-23T21:12:00Z"/>
                <w:rFonts w:ascii="Arial" w:hAnsi="Arial" w:cs="Arial"/>
                <w:color w:val="000000"/>
                <w:sz w:val="20"/>
                <w:szCs w:val="20"/>
              </w:rPr>
            </w:pPr>
          </w:p>
        </w:tc>
        <w:tc>
          <w:tcPr>
            <w:tcW w:w="1274" w:type="dxa"/>
            <w:gridSpan w:val="4"/>
            <w:tcBorders>
              <w:top w:val="nil"/>
              <w:left w:val="nil"/>
              <w:bottom w:val="single" w:sz="4" w:space="0" w:color="auto"/>
              <w:right w:val="single" w:sz="4" w:space="0" w:color="auto"/>
            </w:tcBorders>
            <w:noWrap/>
            <w:hideMark/>
            <w:tcPrChange w:id="2052" w:author="Rafif" w:date="2025-10-30T18:09:00Z">
              <w:tcPr>
                <w:tcW w:w="918" w:type="dxa"/>
                <w:gridSpan w:val="3"/>
                <w:tcBorders>
                  <w:top w:val="nil"/>
                  <w:left w:val="nil"/>
                  <w:bottom w:val="single" w:sz="4" w:space="0" w:color="auto"/>
                  <w:right w:val="single" w:sz="4" w:space="0" w:color="auto"/>
                </w:tcBorders>
                <w:noWrap/>
                <w:hideMark/>
              </w:tcPr>
            </w:tcPrChange>
          </w:tcPr>
          <w:p w14:paraId="68247129" w14:textId="77777777" w:rsidR="00497AE0" w:rsidRDefault="00497AE0">
            <w:pPr>
              <w:rPr>
                <w:ins w:id="2053" w:author="Ahmad Rafif" w:date="2025-09-23T21:12:00Z"/>
                <w:rFonts w:ascii="Arial" w:hAnsi="Arial" w:cs="Arial"/>
                <w:color w:val="000000"/>
                <w:sz w:val="20"/>
                <w:szCs w:val="20"/>
              </w:rPr>
            </w:pPr>
            <w:ins w:id="2054" w:author="Ahmad Rafif" w:date="2025-09-23T21:12:00Z">
              <w:r>
                <w:rPr>
                  <w:rFonts w:ascii="Arial" w:hAnsi="Arial" w:cs="Arial"/>
                  <w:color w:val="000000"/>
                  <w:sz w:val="20"/>
                  <w:szCs w:val="20"/>
                </w:rPr>
                <w:t>2.3.3</w:t>
              </w:r>
            </w:ins>
          </w:p>
        </w:tc>
        <w:tc>
          <w:tcPr>
            <w:tcW w:w="6182" w:type="dxa"/>
            <w:gridSpan w:val="5"/>
            <w:tcBorders>
              <w:top w:val="nil"/>
              <w:left w:val="nil"/>
              <w:bottom w:val="single" w:sz="4" w:space="0" w:color="auto"/>
              <w:right w:val="single" w:sz="4" w:space="0" w:color="auto"/>
            </w:tcBorders>
            <w:noWrap/>
            <w:hideMark/>
            <w:tcPrChange w:id="2055" w:author="Rafif" w:date="2025-10-30T18:09:00Z">
              <w:tcPr>
                <w:tcW w:w="6182" w:type="dxa"/>
                <w:gridSpan w:val="7"/>
                <w:tcBorders>
                  <w:top w:val="nil"/>
                  <w:left w:val="nil"/>
                  <w:bottom w:val="single" w:sz="4" w:space="0" w:color="auto"/>
                  <w:right w:val="single" w:sz="4" w:space="0" w:color="auto"/>
                </w:tcBorders>
                <w:noWrap/>
                <w:hideMark/>
              </w:tcPr>
            </w:tcPrChange>
          </w:tcPr>
          <w:p w14:paraId="5916297B" w14:textId="77777777" w:rsidR="00497AE0" w:rsidRDefault="00497AE0">
            <w:pPr>
              <w:rPr>
                <w:ins w:id="2056" w:author="Ahmad Rafif" w:date="2025-09-23T21:12:00Z"/>
                <w:rFonts w:ascii="Arial" w:hAnsi="Arial" w:cs="Arial"/>
                <w:color w:val="000000"/>
                <w:sz w:val="20"/>
                <w:szCs w:val="20"/>
              </w:rPr>
            </w:pPr>
            <w:ins w:id="2057" w:author="Ahmad Rafif" w:date="2025-09-23T21:12:00Z">
              <w:r>
                <w:rPr>
                  <w:rFonts w:ascii="Arial" w:hAnsi="Arial" w:cs="Arial"/>
                  <w:color w:val="000000"/>
                  <w:sz w:val="20"/>
                  <w:szCs w:val="20"/>
                </w:rPr>
                <w:t>Error Handling</w:t>
              </w:r>
            </w:ins>
          </w:p>
        </w:tc>
        <w:tc>
          <w:tcPr>
            <w:tcW w:w="884" w:type="dxa"/>
            <w:gridSpan w:val="2"/>
            <w:tcBorders>
              <w:top w:val="nil"/>
              <w:left w:val="nil"/>
              <w:bottom w:val="single" w:sz="4" w:space="0" w:color="auto"/>
              <w:right w:val="single" w:sz="4" w:space="0" w:color="auto"/>
            </w:tcBorders>
            <w:noWrap/>
            <w:vAlign w:val="center"/>
            <w:hideMark/>
            <w:tcPrChange w:id="2058" w:author="Rafif" w:date="2025-10-30T18:09:00Z">
              <w:tcPr>
                <w:tcW w:w="680" w:type="dxa"/>
                <w:gridSpan w:val="4"/>
                <w:tcBorders>
                  <w:top w:val="nil"/>
                  <w:left w:val="nil"/>
                  <w:bottom w:val="single" w:sz="4" w:space="0" w:color="auto"/>
                  <w:right w:val="single" w:sz="4" w:space="0" w:color="auto"/>
                </w:tcBorders>
                <w:noWrap/>
                <w:vAlign w:val="center"/>
                <w:hideMark/>
              </w:tcPr>
            </w:tcPrChange>
          </w:tcPr>
          <w:p w14:paraId="424229A0" w14:textId="0D1D606B" w:rsidR="00497AE0" w:rsidRDefault="00413049">
            <w:pPr>
              <w:jc w:val="center"/>
              <w:rPr>
                <w:ins w:id="2059" w:author="Ahmad Rafif" w:date="2025-09-23T21:12:00Z"/>
                <w:rFonts w:ascii="Arial" w:hAnsi="Arial" w:cs="Arial"/>
                <w:color w:val="000000"/>
                <w:sz w:val="20"/>
                <w:szCs w:val="20"/>
              </w:rPr>
            </w:pPr>
            <w:ins w:id="2060" w:author="Rafif" w:date="2025-10-30T18:15:00Z">
              <w:r>
                <w:rPr>
                  <w:rFonts w:ascii="Arial" w:hAnsi="Arial" w:cs="Arial"/>
                  <w:color w:val="000000"/>
                  <w:sz w:val="20"/>
                  <w:szCs w:val="20"/>
                </w:rPr>
                <w:t>3</w:t>
              </w:r>
            </w:ins>
            <w:ins w:id="2061" w:author="danupraset@gmail.com" w:date="2025-11-11T18:36:00Z">
              <w:r w:rsidR="00E90F2D">
                <w:rPr>
                  <w:rFonts w:ascii="Arial" w:hAnsi="Arial" w:cs="Arial"/>
                  <w:color w:val="000000"/>
                  <w:sz w:val="20"/>
                  <w:szCs w:val="20"/>
                </w:rPr>
                <w:t>2</w:t>
              </w:r>
            </w:ins>
            <w:ins w:id="2062" w:author="Rafif" w:date="2025-10-30T18:15:00Z">
              <w:del w:id="2063" w:author="danupraset@gmail.com" w:date="2025-11-11T18:36:00Z">
                <w:r w:rsidDel="00E90F2D">
                  <w:rPr>
                    <w:rFonts w:ascii="Arial" w:hAnsi="Arial" w:cs="Arial"/>
                    <w:color w:val="000000"/>
                    <w:sz w:val="20"/>
                    <w:szCs w:val="20"/>
                  </w:rPr>
                  <w:delText>3</w:delText>
                </w:r>
              </w:del>
            </w:ins>
            <w:ins w:id="2064" w:author="Ahmad Rafif" w:date="2025-09-23T21:12:00Z">
              <w:del w:id="2065" w:author="Rafif" w:date="2025-10-30T18:15:00Z">
                <w:r w:rsidR="00497AE0" w:rsidDel="00413049">
                  <w:rPr>
                    <w:rFonts w:ascii="Arial" w:hAnsi="Arial" w:cs="Arial"/>
                    <w:color w:val="000000"/>
                    <w:sz w:val="20"/>
                    <w:szCs w:val="20"/>
                  </w:rPr>
                  <w:delText>20</w:delText>
                </w:r>
              </w:del>
            </w:ins>
          </w:p>
        </w:tc>
      </w:tr>
      <w:tr w:rsidR="00497AE0" w14:paraId="7EA354D0" w14:textId="77777777" w:rsidTr="00E90F2D">
        <w:trPr>
          <w:trHeight w:val="288"/>
          <w:ins w:id="2066" w:author="Ahmad Rafif" w:date="2025-09-23T21:12:00Z"/>
          <w:trPrChange w:id="2067" w:author="Rafif" w:date="2025-10-30T18:09:00Z">
            <w:trPr>
              <w:gridBefore w:val="1"/>
              <w:gridAfter w:val="0"/>
              <w:trHeight w:val="288"/>
            </w:trPr>
          </w:trPrChange>
        </w:trPr>
        <w:tc>
          <w:tcPr>
            <w:tcW w:w="960" w:type="dxa"/>
            <w:gridSpan w:val="2"/>
            <w:vMerge w:val="restart"/>
            <w:tcBorders>
              <w:top w:val="nil"/>
              <w:left w:val="single" w:sz="4" w:space="0" w:color="auto"/>
              <w:bottom w:val="single" w:sz="4" w:space="0" w:color="auto"/>
              <w:right w:val="single" w:sz="4" w:space="0" w:color="auto"/>
            </w:tcBorders>
            <w:noWrap/>
            <w:vAlign w:val="center"/>
            <w:hideMark/>
            <w:tcPrChange w:id="2068" w:author="Rafif" w:date="2025-10-30T18:09:00Z">
              <w:tcPr>
                <w:tcW w:w="960" w:type="dxa"/>
                <w:gridSpan w:val="5"/>
                <w:vMerge w:val="restart"/>
                <w:tcBorders>
                  <w:top w:val="nil"/>
                  <w:left w:val="single" w:sz="4" w:space="0" w:color="auto"/>
                  <w:bottom w:val="single" w:sz="4" w:space="0" w:color="auto"/>
                  <w:right w:val="single" w:sz="4" w:space="0" w:color="auto"/>
                </w:tcBorders>
                <w:noWrap/>
                <w:vAlign w:val="center"/>
                <w:hideMark/>
              </w:tcPr>
            </w:tcPrChange>
          </w:tcPr>
          <w:p w14:paraId="6612B6C5" w14:textId="77777777" w:rsidR="00497AE0" w:rsidRDefault="00497AE0">
            <w:pPr>
              <w:jc w:val="center"/>
              <w:rPr>
                <w:ins w:id="2069" w:author="Ahmad Rafif" w:date="2025-09-23T21:12:00Z"/>
                <w:rFonts w:ascii="Arial" w:hAnsi="Arial" w:cs="Arial"/>
                <w:color w:val="000000"/>
                <w:sz w:val="20"/>
                <w:szCs w:val="20"/>
              </w:rPr>
            </w:pPr>
            <w:ins w:id="2070" w:author="Ahmad Rafif" w:date="2025-09-23T21:12:00Z">
              <w:r>
                <w:rPr>
                  <w:rFonts w:ascii="Arial" w:hAnsi="Arial" w:cs="Arial"/>
                  <w:color w:val="000000"/>
                  <w:sz w:val="20"/>
                  <w:szCs w:val="20"/>
                </w:rPr>
                <w:t>3</w:t>
              </w:r>
            </w:ins>
          </w:p>
        </w:tc>
        <w:tc>
          <w:tcPr>
            <w:tcW w:w="7456" w:type="dxa"/>
            <w:gridSpan w:val="9"/>
            <w:tcBorders>
              <w:top w:val="single" w:sz="4" w:space="0" w:color="auto"/>
              <w:left w:val="nil"/>
              <w:bottom w:val="single" w:sz="4" w:space="0" w:color="auto"/>
              <w:right w:val="single" w:sz="4" w:space="0" w:color="auto"/>
            </w:tcBorders>
            <w:noWrap/>
            <w:hideMark/>
            <w:tcPrChange w:id="2071" w:author="Rafif" w:date="2025-10-30T18:09:00Z">
              <w:tcPr>
                <w:tcW w:w="7100" w:type="dxa"/>
                <w:gridSpan w:val="10"/>
                <w:tcBorders>
                  <w:top w:val="single" w:sz="4" w:space="0" w:color="auto"/>
                  <w:left w:val="nil"/>
                  <w:bottom w:val="single" w:sz="4" w:space="0" w:color="auto"/>
                  <w:right w:val="single" w:sz="4" w:space="0" w:color="auto"/>
                </w:tcBorders>
                <w:noWrap/>
                <w:hideMark/>
              </w:tcPr>
            </w:tcPrChange>
          </w:tcPr>
          <w:p w14:paraId="76FA84BF" w14:textId="77777777" w:rsidR="00497AE0" w:rsidRDefault="00497AE0">
            <w:pPr>
              <w:rPr>
                <w:ins w:id="2072" w:author="Ahmad Rafif" w:date="2025-09-23T21:12:00Z"/>
                <w:rFonts w:ascii="Arial" w:hAnsi="Arial" w:cs="Arial"/>
                <w:color w:val="000000"/>
                <w:sz w:val="20"/>
                <w:szCs w:val="20"/>
              </w:rPr>
            </w:pPr>
            <w:ins w:id="2073" w:author="Ahmad Rafif" w:date="2025-09-23T21:12:00Z">
              <w:r>
                <w:rPr>
                  <w:rFonts w:ascii="Arial" w:hAnsi="Arial" w:cs="Arial"/>
                  <w:color w:val="000000"/>
                  <w:sz w:val="20"/>
                  <w:szCs w:val="20"/>
                </w:rPr>
                <w:t>Generate Daily Exception Summary Report for Paid Notices</w:t>
              </w:r>
            </w:ins>
          </w:p>
        </w:tc>
        <w:tc>
          <w:tcPr>
            <w:tcW w:w="884" w:type="dxa"/>
            <w:gridSpan w:val="2"/>
            <w:tcBorders>
              <w:top w:val="nil"/>
              <w:left w:val="nil"/>
              <w:bottom w:val="single" w:sz="4" w:space="0" w:color="auto"/>
              <w:right w:val="single" w:sz="4" w:space="0" w:color="auto"/>
            </w:tcBorders>
            <w:noWrap/>
            <w:vAlign w:val="center"/>
            <w:hideMark/>
            <w:tcPrChange w:id="2074" w:author="Rafif" w:date="2025-10-30T18:09:00Z">
              <w:tcPr>
                <w:tcW w:w="680" w:type="dxa"/>
                <w:gridSpan w:val="4"/>
                <w:tcBorders>
                  <w:top w:val="nil"/>
                  <w:left w:val="nil"/>
                  <w:bottom w:val="single" w:sz="4" w:space="0" w:color="auto"/>
                  <w:right w:val="single" w:sz="4" w:space="0" w:color="auto"/>
                </w:tcBorders>
                <w:noWrap/>
                <w:vAlign w:val="center"/>
                <w:hideMark/>
              </w:tcPr>
            </w:tcPrChange>
          </w:tcPr>
          <w:p w14:paraId="03C383C8" w14:textId="07F66D53" w:rsidR="00497AE0" w:rsidRDefault="00497AE0">
            <w:pPr>
              <w:jc w:val="center"/>
              <w:rPr>
                <w:ins w:id="2075" w:author="Ahmad Rafif" w:date="2025-09-23T21:12:00Z"/>
                <w:rFonts w:ascii="Arial" w:hAnsi="Arial" w:cs="Arial"/>
                <w:color w:val="000000"/>
                <w:sz w:val="20"/>
                <w:szCs w:val="20"/>
              </w:rPr>
            </w:pPr>
            <w:ins w:id="2076" w:author="Ahmad Rafif" w:date="2025-09-23T21:12:00Z">
              <w:del w:id="2077" w:author="Rafif" w:date="2025-10-30T18:15:00Z">
                <w:r w:rsidDel="000A52A7">
                  <w:rPr>
                    <w:rFonts w:ascii="Arial" w:hAnsi="Arial" w:cs="Arial"/>
                    <w:color w:val="000000"/>
                    <w:sz w:val="20"/>
                    <w:szCs w:val="20"/>
                  </w:rPr>
                  <w:delText>21</w:delText>
                </w:r>
              </w:del>
            </w:ins>
            <w:ins w:id="2078" w:author="Rafif" w:date="2025-10-30T18:15:00Z">
              <w:r w:rsidR="000A52A7">
                <w:rPr>
                  <w:rFonts w:ascii="Arial" w:hAnsi="Arial" w:cs="Arial"/>
                  <w:color w:val="000000"/>
                  <w:sz w:val="20"/>
                  <w:szCs w:val="20"/>
                </w:rPr>
                <w:t>34</w:t>
              </w:r>
            </w:ins>
          </w:p>
        </w:tc>
      </w:tr>
      <w:tr w:rsidR="00E90F2D" w14:paraId="07C861CF" w14:textId="77777777" w:rsidTr="00E90F2D">
        <w:trPr>
          <w:trHeight w:val="288"/>
          <w:ins w:id="2079" w:author="Ahmad Rafif" w:date="2025-09-23T21:12:00Z"/>
          <w:trPrChange w:id="2080" w:author="danupraset@gmail.com" w:date="2025-11-11T18:37:00Z">
            <w:trPr>
              <w:gridBefore w:val="1"/>
              <w:gridAfter w:val="0"/>
              <w:trHeight w:val="288"/>
            </w:trPr>
          </w:trPrChange>
        </w:trPr>
        <w:tc>
          <w:tcPr>
            <w:tcW w:w="960" w:type="dxa"/>
            <w:gridSpan w:val="2"/>
            <w:vMerge/>
            <w:tcBorders>
              <w:top w:val="nil"/>
              <w:left w:val="single" w:sz="4" w:space="0" w:color="auto"/>
              <w:bottom w:val="single" w:sz="4" w:space="0" w:color="auto"/>
              <w:right w:val="single" w:sz="4" w:space="0" w:color="auto"/>
            </w:tcBorders>
            <w:vAlign w:val="center"/>
            <w:hideMark/>
            <w:tcPrChange w:id="2081" w:author="danupraset@gmail.com" w:date="2025-11-11T18:37:00Z">
              <w:tcPr>
                <w:tcW w:w="960" w:type="dxa"/>
                <w:gridSpan w:val="5"/>
                <w:vMerge/>
                <w:tcBorders>
                  <w:top w:val="nil"/>
                  <w:left w:val="single" w:sz="4" w:space="0" w:color="auto"/>
                  <w:bottom w:val="single" w:sz="4" w:space="0" w:color="auto"/>
                  <w:right w:val="single" w:sz="4" w:space="0" w:color="auto"/>
                </w:tcBorders>
                <w:vAlign w:val="center"/>
                <w:hideMark/>
              </w:tcPr>
            </w:tcPrChange>
          </w:tcPr>
          <w:p w14:paraId="5AF9A280" w14:textId="77777777" w:rsidR="00E90F2D" w:rsidRDefault="00E90F2D" w:rsidP="00E90F2D">
            <w:pPr>
              <w:rPr>
                <w:ins w:id="2082" w:author="Ahmad Rafif" w:date="2025-09-23T21:12:00Z"/>
                <w:rFonts w:ascii="Arial" w:hAnsi="Arial" w:cs="Arial"/>
                <w:color w:val="000000"/>
                <w:sz w:val="20"/>
                <w:szCs w:val="20"/>
              </w:rPr>
            </w:pPr>
          </w:p>
        </w:tc>
        <w:tc>
          <w:tcPr>
            <w:tcW w:w="1274" w:type="dxa"/>
            <w:gridSpan w:val="4"/>
            <w:tcBorders>
              <w:top w:val="nil"/>
              <w:left w:val="nil"/>
              <w:bottom w:val="single" w:sz="4" w:space="0" w:color="auto"/>
              <w:right w:val="single" w:sz="4" w:space="0" w:color="auto"/>
            </w:tcBorders>
            <w:noWrap/>
            <w:vAlign w:val="center"/>
            <w:hideMark/>
            <w:tcPrChange w:id="2083" w:author="danupraset@gmail.com" w:date="2025-11-11T18:37:00Z">
              <w:tcPr>
                <w:tcW w:w="918" w:type="dxa"/>
                <w:gridSpan w:val="3"/>
                <w:tcBorders>
                  <w:top w:val="nil"/>
                  <w:left w:val="nil"/>
                  <w:bottom w:val="single" w:sz="4" w:space="0" w:color="auto"/>
                  <w:right w:val="single" w:sz="4" w:space="0" w:color="auto"/>
                </w:tcBorders>
                <w:noWrap/>
                <w:hideMark/>
              </w:tcPr>
            </w:tcPrChange>
          </w:tcPr>
          <w:p w14:paraId="35DBFAEB" w14:textId="7813C996" w:rsidR="00E90F2D" w:rsidRDefault="00E90F2D" w:rsidP="00E90F2D">
            <w:pPr>
              <w:rPr>
                <w:ins w:id="2084" w:author="Ahmad Rafif" w:date="2025-09-23T21:12:00Z"/>
                <w:rFonts w:ascii="Arial" w:hAnsi="Arial" w:cs="Arial"/>
                <w:color w:val="000000"/>
                <w:sz w:val="20"/>
                <w:szCs w:val="20"/>
              </w:rPr>
            </w:pPr>
            <w:ins w:id="2085" w:author="danupraset@gmail.com" w:date="2025-11-11T18:37:00Z">
              <w:r>
                <w:rPr>
                  <w:rFonts w:ascii="Calibri" w:hAnsi="Calibri" w:cs="Calibri"/>
                  <w:color w:val="000000"/>
                  <w:sz w:val="22"/>
                  <w:szCs w:val="22"/>
                </w:rPr>
                <w:t>3.1</w:t>
              </w:r>
            </w:ins>
            <w:ins w:id="2086" w:author="Ahmad Rafif" w:date="2025-09-23T21:12:00Z">
              <w:del w:id="2087" w:author="danupraset@gmail.com" w:date="2025-11-11T18:37:00Z">
                <w:r w:rsidDel="00CD362B">
                  <w:rPr>
                    <w:rFonts w:ascii="Arial" w:hAnsi="Arial" w:cs="Arial"/>
                    <w:color w:val="000000"/>
                    <w:sz w:val="20"/>
                    <w:szCs w:val="20"/>
                  </w:rPr>
                  <w:delText>3.1</w:delText>
                </w:r>
              </w:del>
            </w:ins>
          </w:p>
        </w:tc>
        <w:tc>
          <w:tcPr>
            <w:tcW w:w="6182" w:type="dxa"/>
            <w:gridSpan w:val="5"/>
            <w:tcBorders>
              <w:top w:val="nil"/>
              <w:left w:val="nil"/>
              <w:bottom w:val="single" w:sz="4" w:space="0" w:color="auto"/>
              <w:right w:val="single" w:sz="4" w:space="0" w:color="auto"/>
            </w:tcBorders>
            <w:noWrap/>
            <w:vAlign w:val="center"/>
            <w:hideMark/>
            <w:tcPrChange w:id="2088" w:author="danupraset@gmail.com" w:date="2025-11-11T18:37:00Z">
              <w:tcPr>
                <w:tcW w:w="6182" w:type="dxa"/>
                <w:gridSpan w:val="7"/>
                <w:tcBorders>
                  <w:top w:val="nil"/>
                  <w:left w:val="nil"/>
                  <w:bottom w:val="single" w:sz="4" w:space="0" w:color="auto"/>
                  <w:right w:val="single" w:sz="4" w:space="0" w:color="auto"/>
                </w:tcBorders>
                <w:noWrap/>
                <w:hideMark/>
              </w:tcPr>
            </w:tcPrChange>
          </w:tcPr>
          <w:p w14:paraId="5335CADC" w14:textId="129C3DDE" w:rsidR="00E90F2D" w:rsidRDefault="00E90F2D" w:rsidP="00E90F2D">
            <w:pPr>
              <w:rPr>
                <w:ins w:id="2089" w:author="Ahmad Rafif" w:date="2025-09-23T21:12:00Z"/>
                <w:rFonts w:ascii="Arial" w:hAnsi="Arial" w:cs="Arial"/>
                <w:color w:val="000000"/>
                <w:sz w:val="20"/>
                <w:szCs w:val="20"/>
              </w:rPr>
            </w:pPr>
            <w:ins w:id="2090" w:author="danupraset@gmail.com" w:date="2025-11-11T18:37:00Z">
              <w:r>
                <w:rPr>
                  <w:rFonts w:ascii="Calibri" w:hAnsi="Calibri" w:cs="Calibri"/>
                  <w:color w:val="000000"/>
                  <w:sz w:val="22"/>
                  <w:szCs w:val="22"/>
                </w:rPr>
                <w:t>Use Case</w:t>
              </w:r>
            </w:ins>
            <w:ins w:id="2091" w:author="Ahmad Rafif" w:date="2025-09-23T21:12:00Z">
              <w:del w:id="2092" w:author="danupraset@gmail.com" w:date="2025-11-11T18:37:00Z">
                <w:r w:rsidDel="00CD362B">
                  <w:rPr>
                    <w:rFonts w:ascii="Arial" w:hAnsi="Arial" w:cs="Arial"/>
                    <w:color w:val="000000"/>
                    <w:sz w:val="20"/>
                    <w:szCs w:val="20"/>
                  </w:rPr>
                  <w:delText>Use Case</w:delText>
                </w:r>
              </w:del>
            </w:ins>
          </w:p>
        </w:tc>
        <w:tc>
          <w:tcPr>
            <w:tcW w:w="884" w:type="dxa"/>
            <w:gridSpan w:val="2"/>
            <w:tcBorders>
              <w:top w:val="nil"/>
              <w:left w:val="nil"/>
              <w:bottom w:val="single" w:sz="4" w:space="0" w:color="auto"/>
              <w:right w:val="single" w:sz="4" w:space="0" w:color="auto"/>
            </w:tcBorders>
            <w:noWrap/>
            <w:vAlign w:val="center"/>
            <w:hideMark/>
            <w:tcPrChange w:id="2093" w:author="danupraset@gmail.com" w:date="2025-11-11T18:37:00Z">
              <w:tcPr>
                <w:tcW w:w="680" w:type="dxa"/>
                <w:gridSpan w:val="4"/>
                <w:tcBorders>
                  <w:top w:val="nil"/>
                  <w:left w:val="nil"/>
                  <w:bottom w:val="single" w:sz="4" w:space="0" w:color="auto"/>
                  <w:right w:val="single" w:sz="4" w:space="0" w:color="auto"/>
                </w:tcBorders>
                <w:noWrap/>
                <w:vAlign w:val="center"/>
                <w:hideMark/>
              </w:tcPr>
            </w:tcPrChange>
          </w:tcPr>
          <w:p w14:paraId="51B42A52" w14:textId="0EE9680C" w:rsidR="00E90F2D" w:rsidRDefault="00E90F2D" w:rsidP="00E90F2D">
            <w:pPr>
              <w:jc w:val="center"/>
              <w:rPr>
                <w:ins w:id="2094" w:author="Ahmad Rafif" w:date="2025-09-23T21:12:00Z"/>
                <w:rFonts w:ascii="Arial" w:hAnsi="Arial" w:cs="Arial"/>
                <w:color w:val="000000"/>
                <w:sz w:val="20"/>
                <w:szCs w:val="20"/>
              </w:rPr>
            </w:pPr>
            <w:ins w:id="2095" w:author="danupraset@gmail.com" w:date="2025-11-11T18:37:00Z">
              <w:r>
                <w:rPr>
                  <w:rFonts w:ascii="Calibri" w:hAnsi="Calibri" w:cs="Calibri"/>
                  <w:color w:val="000000"/>
                  <w:sz w:val="22"/>
                  <w:szCs w:val="22"/>
                </w:rPr>
                <w:t>35</w:t>
              </w:r>
            </w:ins>
            <w:ins w:id="2096" w:author="Rafif" w:date="2025-10-30T18:15:00Z">
              <w:del w:id="2097" w:author="danupraset@gmail.com" w:date="2025-11-11T18:37:00Z">
                <w:r w:rsidDel="00CD362B">
                  <w:rPr>
                    <w:rFonts w:ascii="Arial" w:hAnsi="Arial" w:cs="Arial"/>
                    <w:color w:val="000000"/>
                    <w:sz w:val="20"/>
                    <w:szCs w:val="20"/>
                  </w:rPr>
                  <w:delText>35</w:delText>
                </w:r>
              </w:del>
            </w:ins>
            <w:ins w:id="2098" w:author="Ahmad Rafif" w:date="2025-09-23T21:12:00Z">
              <w:del w:id="2099" w:author="danupraset@gmail.com" w:date="2025-11-11T18:37:00Z">
                <w:r w:rsidDel="00CD362B">
                  <w:rPr>
                    <w:rFonts w:ascii="Arial" w:hAnsi="Arial" w:cs="Arial"/>
                    <w:color w:val="000000"/>
                    <w:sz w:val="20"/>
                    <w:szCs w:val="20"/>
                  </w:rPr>
                  <w:delText>22</w:delText>
                </w:r>
              </w:del>
            </w:ins>
          </w:p>
        </w:tc>
      </w:tr>
      <w:tr w:rsidR="00E90F2D" w14:paraId="4492F2D4" w14:textId="77777777" w:rsidTr="00E90F2D">
        <w:trPr>
          <w:trHeight w:val="288"/>
          <w:ins w:id="2100" w:author="Ahmad Rafif" w:date="2025-09-23T21:12:00Z"/>
          <w:trPrChange w:id="2101" w:author="danupraset@gmail.com" w:date="2025-11-11T18:37:00Z">
            <w:trPr>
              <w:gridBefore w:val="1"/>
              <w:gridAfter w:val="0"/>
              <w:trHeight w:val="288"/>
            </w:trPr>
          </w:trPrChange>
        </w:trPr>
        <w:tc>
          <w:tcPr>
            <w:tcW w:w="960" w:type="dxa"/>
            <w:gridSpan w:val="2"/>
            <w:vMerge/>
            <w:tcBorders>
              <w:top w:val="nil"/>
              <w:left w:val="single" w:sz="4" w:space="0" w:color="auto"/>
              <w:bottom w:val="single" w:sz="4" w:space="0" w:color="auto"/>
              <w:right w:val="single" w:sz="4" w:space="0" w:color="auto"/>
            </w:tcBorders>
            <w:vAlign w:val="center"/>
            <w:hideMark/>
            <w:tcPrChange w:id="2102" w:author="danupraset@gmail.com" w:date="2025-11-11T18:37:00Z">
              <w:tcPr>
                <w:tcW w:w="960" w:type="dxa"/>
                <w:gridSpan w:val="5"/>
                <w:vMerge/>
                <w:tcBorders>
                  <w:top w:val="nil"/>
                  <w:left w:val="single" w:sz="4" w:space="0" w:color="auto"/>
                  <w:bottom w:val="single" w:sz="4" w:space="0" w:color="auto"/>
                  <w:right w:val="single" w:sz="4" w:space="0" w:color="auto"/>
                </w:tcBorders>
                <w:vAlign w:val="center"/>
                <w:hideMark/>
              </w:tcPr>
            </w:tcPrChange>
          </w:tcPr>
          <w:p w14:paraId="2D5D09C2" w14:textId="77777777" w:rsidR="00E90F2D" w:rsidRDefault="00E90F2D" w:rsidP="00E90F2D">
            <w:pPr>
              <w:rPr>
                <w:ins w:id="2103" w:author="Ahmad Rafif" w:date="2025-09-23T21:12:00Z"/>
                <w:rFonts w:ascii="Arial" w:hAnsi="Arial" w:cs="Arial"/>
                <w:color w:val="000000"/>
                <w:sz w:val="20"/>
                <w:szCs w:val="20"/>
              </w:rPr>
            </w:pPr>
          </w:p>
        </w:tc>
        <w:tc>
          <w:tcPr>
            <w:tcW w:w="1274" w:type="dxa"/>
            <w:gridSpan w:val="4"/>
            <w:tcBorders>
              <w:top w:val="nil"/>
              <w:left w:val="nil"/>
              <w:bottom w:val="single" w:sz="4" w:space="0" w:color="auto"/>
              <w:right w:val="single" w:sz="4" w:space="0" w:color="auto"/>
            </w:tcBorders>
            <w:noWrap/>
            <w:vAlign w:val="center"/>
            <w:hideMark/>
            <w:tcPrChange w:id="2104" w:author="danupraset@gmail.com" w:date="2025-11-11T18:37:00Z">
              <w:tcPr>
                <w:tcW w:w="918" w:type="dxa"/>
                <w:gridSpan w:val="3"/>
                <w:tcBorders>
                  <w:top w:val="nil"/>
                  <w:left w:val="nil"/>
                  <w:bottom w:val="single" w:sz="4" w:space="0" w:color="auto"/>
                  <w:right w:val="single" w:sz="4" w:space="0" w:color="auto"/>
                </w:tcBorders>
                <w:noWrap/>
                <w:hideMark/>
              </w:tcPr>
            </w:tcPrChange>
          </w:tcPr>
          <w:p w14:paraId="654C1CDC" w14:textId="33AC418E" w:rsidR="00E90F2D" w:rsidRDefault="00E90F2D" w:rsidP="00E90F2D">
            <w:pPr>
              <w:rPr>
                <w:ins w:id="2105" w:author="Ahmad Rafif" w:date="2025-09-23T21:12:00Z"/>
                <w:rFonts w:ascii="Arial" w:hAnsi="Arial" w:cs="Arial"/>
                <w:color w:val="000000"/>
                <w:sz w:val="20"/>
                <w:szCs w:val="20"/>
              </w:rPr>
            </w:pPr>
            <w:ins w:id="2106" w:author="danupraset@gmail.com" w:date="2025-11-11T18:37:00Z">
              <w:r>
                <w:rPr>
                  <w:rFonts w:ascii="Calibri" w:hAnsi="Calibri" w:cs="Calibri"/>
                  <w:color w:val="000000"/>
                  <w:sz w:val="22"/>
                  <w:szCs w:val="22"/>
                </w:rPr>
                <w:t>3.2</w:t>
              </w:r>
            </w:ins>
            <w:ins w:id="2107" w:author="Ahmad Rafif" w:date="2025-09-23T21:12:00Z">
              <w:del w:id="2108" w:author="danupraset@gmail.com" w:date="2025-11-11T18:37:00Z">
                <w:r w:rsidDel="00CD362B">
                  <w:rPr>
                    <w:rFonts w:ascii="Arial" w:hAnsi="Arial" w:cs="Arial"/>
                    <w:color w:val="000000"/>
                    <w:sz w:val="20"/>
                    <w:szCs w:val="20"/>
                  </w:rPr>
                  <w:delText>3.2</w:delText>
                </w:r>
              </w:del>
            </w:ins>
          </w:p>
        </w:tc>
        <w:tc>
          <w:tcPr>
            <w:tcW w:w="6182" w:type="dxa"/>
            <w:gridSpan w:val="5"/>
            <w:tcBorders>
              <w:top w:val="nil"/>
              <w:left w:val="nil"/>
              <w:bottom w:val="single" w:sz="4" w:space="0" w:color="auto"/>
              <w:right w:val="single" w:sz="4" w:space="0" w:color="auto"/>
            </w:tcBorders>
            <w:noWrap/>
            <w:vAlign w:val="center"/>
            <w:hideMark/>
            <w:tcPrChange w:id="2109" w:author="danupraset@gmail.com" w:date="2025-11-11T18:37:00Z">
              <w:tcPr>
                <w:tcW w:w="6182" w:type="dxa"/>
                <w:gridSpan w:val="7"/>
                <w:tcBorders>
                  <w:top w:val="nil"/>
                  <w:left w:val="nil"/>
                  <w:bottom w:val="single" w:sz="4" w:space="0" w:color="auto"/>
                  <w:right w:val="single" w:sz="4" w:space="0" w:color="auto"/>
                </w:tcBorders>
                <w:noWrap/>
                <w:hideMark/>
              </w:tcPr>
            </w:tcPrChange>
          </w:tcPr>
          <w:p w14:paraId="33FC0568" w14:textId="43FE74C5" w:rsidR="00E90F2D" w:rsidRDefault="00E90F2D" w:rsidP="00E90F2D">
            <w:pPr>
              <w:rPr>
                <w:ins w:id="2110" w:author="Ahmad Rafif" w:date="2025-09-23T21:12:00Z"/>
                <w:rFonts w:ascii="Arial" w:hAnsi="Arial" w:cs="Arial"/>
                <w:color w:val="000000"/>
                <w:sz w:val="20"/>
                <w:szCs w:val="20"/>
              </w:rPr>
            </w:pPr>
            <w:ins w:id="2111" w:author="danupraset@gmail.com" w:date="2025-11-11T18:37:00Z">
              <w:r>
                <w:rPr>
                  <w:rFonts w:ascii="Calibri" w:hAnsi="Calibri" w:cs="Calibri"/>
                  <w:color w:val="000000"/>
                  <w:sz w:val="22"/>
                  <w:szCs w:val="22"/>
                </w:rPr>
                <w:t>Diagram Flow Image</w:t>
              </w:r>
            </w:ins>
            <w:ins w:id="2112" w:author="Ahmad Rafif" w:date="2025-09-23T21:12:00Z">
              <w:del w:id="2113" w:author="danupraset@gmail.com" w:date="2025-11-11T18:37:00Z">
                <w:r w:rsidDel="00CD362B">
                  <w:rPr>
                    <w:rFonts w:ascii="Arial" w:hAnsi="Arial" w:cs="Arial"/>
                    <w:color w:val="000000"/>
                    <w:sz w:val="20"/>
                    <w:szCs w:val="20"/>
                  </w:rPr>
                  <w:delText>Diagram Flow Image</w:delText>
                </w:r>
              </w:del>
            </w:ins>
          </w:p>
        </w:tc>
        <w:tc>
          <w:tcPr>
            <w:tcW w:w="884" w:type="dxa"/>
            <w:gridSpan w:val="2"/>
            <w:tcBorders>
              <w:top w:val="nil"/>
              <w:left w:val="nil"/>
              <w:bottom w:val="single" w:sz="4" w:space="0" w:color="auto"/>
              <w:right w:val="single" w:sz="4" w:space="0" w:color="auto"/>
            </w:tcBorders>
            <w:noWrap/>
            <w:vAlign w:val="center"/>
            <w:hideMark/>
            <w:tcPrChange w:id="2114" w:author="danupraset@gmail.com" w:date="2025-11-11T18:37:00Z">
              <w:tcPr>
                <w:tcW w:w="680" w:type="dxa"/>
                <w:gridSpan w:val="4"/>
                <w:tcBorders>
                  <w:top w:val="nil"/>
                  <w:left w:val="nil"/>
                  <w:bottom w:val="single" w:sz="4" w:space="0" w:color="auto"/>
                  <w:right w:val="single" w:sz="4" w:space="0" w:color="auto"/>
                </w:tcBorders>
                <w:noWrap/>
                <w:vAlign w:val="center"/>
                <w:hideMark/>
              </w:tcPr>
            </w:tcPrChange>
          </w:tcPr>
          <w:p w14:paraId="66682652" w14:textId="2287D549" w:rsidR="00E90F2D" w:rsidRDefault="00E90F2D" w:rsidP="00E90F2D">
            <w:pPr>
              <w:jc w:val="center"/>
              <w:rPr>
                <w:ins w:id="2115" w:author="Ahmad Rafif" w:date="2025-09-23T21:12:00Z"/>
                <w:rFonts w:ascii="Arial" w:hAnsi="Arial" w:cs="Arial"/>
                <w:color w:val="000000"/>
                <w:sz w:val="20"/>
                <w:szCs w:val="20"/>
              </w:rPr>
            </w:pPr>
            <w:ins w:id="2116" w:author="danupraset@gmail.com" w:date="2025-11-11T18:37:00Z">
              <w:r>
                <w:rPr>
                  <w:rFonts w:ascii="Calibri" w:hAnsi="Calibri" w:cs="Calibri"/>
                  <w:color w:val="000000"/>
                  <w:sz w:val="22"/>
                  <w:szCs w:val="22"/>
                </w:rPr>
                <w:t>36</w:t>
              </w:r>
            </w:ins>
            <w:ins w:id="2117" w:author="Rafif" w:date="2025-10-30T18:16:00Z">
              <w:del w:id="2118" w:author="danupraset@gmail.com" w:date="2025-11-11T18:37:00Z">
                <w:r w:rsidDel="00CD362B">
                  <w:rPr>
                    <w:rFonts w:ascii="Arial" w:hAnsi="Arial" w:cs="Arial"/>
                    <w:color w:val="000000"/>
                    <w:sz w:val="20"/>
                    <w:szCs w:val="20"/>
                  </w:rPr>
                  <w:delText>36</w:delText>
                </w:r>
              </w:del>
            </w:ins>
            <w:ins w:id="2119" w:author="Ahmad Rafif" w:date="2025-09-23T21:12:00Z">
              <w:del w:id="2120" w:author="danupraset@gmail.com" w:date="2025-11-11T18:37:00Z">
                <w:r w:rsidDel="00CD362B">
                  <w:rPr>
                    <w:rFonts w:ascii="Arial" w:hAnsi="Arial" w:cs="Arial"/>
                    <w:color w:val="000000"/>
                    <w:sz w:val="20"/>
                    <w:szCs w:val="20"/>
                  </w:rPr>
                  <w:delText>23</w:delText>
                </w:r>
              </w:del>
            </w:ins>
          </w:p>
        </w:tc>
      </w:tr>
      <w:tr w:rsidR="00E90F2D" w14:paraId="65AA118E" w14:textId="77777777" w:rsidTr="00E90F2D">
        <w:trPr>
          <w:trHeight w:val="288"/>
          <w:ins w:id="2121" w:author="Ahmad Rafif" w:date="2025-09-23T21:12:00Z"/>
          <w:trPrChange w:id="2122" w:author="danupraset@gmail.com" w:date="2025-11-11T18:37:00Z">
            <w:trPr>
              <w:gridBefore w:val="1"/>
              <w:gridAfter w:val="0"/>
              <w:trHeight w:val="288"/>
            </w:trPr>
          </w:trPrChange>
        </w:trPr>
        <w:tc>
          <w:tcPr>
            <w:tcW w:w="960" w:type="dxa"/>
            <w:gridSpan w:val="2"/>
            <w:vMerge/>
            <w:tcBorders>
              <w:top w:val="nil"/>
              <w:left w:val="single" w:sz="4" w:space="0" w:color="auto"/>
              <w:bottom w:val="single" w:sz="4" w:space="0" w:color="auto"/>
              <w:right w:val="single" w:sz="4" w:space="0" w:color="auto"/>
            </w:tcBorders>
            <w:vAlign w:val="center"/>
            <w:hideMark/>
            <w:tcPrChange w:id="2123" w:author="danupraset@gmail.com" w:date="2025-11-11T18:37:00Z">
              <w:tcPr>
                <w:tcW w:w="960" w:type="dxa"/>
                <w:gridSpan w:val="5"/>
                <w:vMerge/>
                <w:tcBorders>
                  <w:top w:val="nil"/>
                  <w:left w:val="single" w:sz="4" w:space="0" w:color="auto"/>
                  <w:bottom w:val="single" w:sz="4" w:space="0" w:color="auto"/>
                  <w:right w:val="single" w:sz="4" w:space="0" w:color="auto"/>
                </w:tcBorders>
                <w:vAlign w:val="center"/>
                <w:hideMark/>
              </w:tcPr>
            </w:tcPrChange>
          </w:tcPr>
          <w:p w14:paraId="547A7D17" w14:textId="77777777" w:rsidR="00E90F2D" w:rsidRDefault="00E90F2D" w:rsidP="00E90F2D">
            <w:pPr>
              <w:rPr>
                <w:ins w:id="2124" w:author="Ahmad Rafif" w:date="2025-09-23T21:12:00Z"/>
                <w:rFonts w:ascii="Arial" w:hAnsi="Arial" w:cs="Arial"/>
                <w:color w:val="000000"/>
                <w:sz w:val="20"/>
                <w:szCs w:val="20"/>
              </w:rPr>
            </w:pPr>
          </w:p>
        </w:tc>
        <w:tc>
          <w:tcPr>
            <w:tcW w:w="1274" w:type="dxa"/>
            <w:gridSpan w:val="4"/>
            <w:tcBorders>
              <w:top w:val="nil"/>
              <w:left w:val="nil"/>
              <w:bottom w:val="single" w:sz="4" w:space="0" w:color="auto"/>
              <w:right w:val="single" w:sz="4" w:space="0" w:color="auto"/>
            </w:tcBorders>
            <w:noWrap/>
            <w:vAlign w:val="center"/>
            <w:hideMark/>
            <w:tcPrChange w:id="2125" w:author="danupraset@gmail.com" w:date="2025-11-11T18:37:00Z">
              <w:tcPr>
                <w:tcW w:w="918" w:type="dxa"/>
                <w:gridSpan w:val="3"/>
                <w:tcBorders>
                  <w:top w:val="nil"/>
                  <w:left w:val="nil"/>
                  <w:bottom w:val="single" w:sz="4" w:space="0" w:color="auto"/>
                  <w:right w:val="single" w:sz="4" w:space="0" w:color="auto"/>
                </w:tcBorders>
                <w:noWrap/>
                <w:hideMark/>
              </w:tcPr>
            </w:tcPrChange>
          </w:tcPr>
          <w:p w14:paraId="7A1DBF88" w14:textId="496EA7EE" w:rsidR="00E90F2D" w:rsidRDefault="00E90F2D" w:rsidP="00E90F2D">
            <w:pPr>
              <w:rPr>
                <w:ins w:id="2126" w:author="Ahmad Rafif" w:date="2025-09-23T21:12:00Z"/>
                <w:rFonts w:ascii="Arial" w:hAnsi="Arial" w:cs="Arial"/>
                <w:color w:val="000000"/>
                <w:sz w:val="20"/>
                <w:szCs w:val="20"/>
              </w:rPr>
            </w:pPr>
            <w:ins w:id="2127" w:author="danupraset@gmail.com" w:date="2025-11-11T18:37:00Z">
              <w:r>
                <w:rPr>
                  <w:rFonts w:ascii="Calibri" w:hAnsi="Calibri" w:cs="Calibri"/>
                  <w:color w:val="000000"/>
                  <w:sz w:val="22"/>
                  <w:szCs w:val="22"/>
                </w:rPr>
                <w:t>3.2.1</w:t>
              </w:r>
            </w:ins>
            <w:ins w:id="2128" w:author="Ahmad Rafif" w:date="2025-09-23T21:12:00Z">
              <w:del w:id="2129" w:author="danupraset@gmail.com" w:date="2025-11-11T18:37:00Z">
                <w:r w:rsidDel="00CD362B">
                  <w:rPr>
                    <w:rFonts w:ascii="Arial" w:hAnsi="Arial" w:cs="Arial"/>
                    <w:color w:val="000000"/>
                    <w:sz w:val="20"/>
                    <w:szCs w:val="20"/>
                  </w:rPr>
                  <w:delText>3.2.1</w:delText>
                </w:r>
              </w:del>
            </w:ins>
          </w:p>
        </w:tc>
        <w:tc>
          <w:tcPr>
            <w:tcW w:w="6182" w:type="dxa"/>
            <w:gridSpan w:val="5"/>
            <w:tcBorders>
              <w:top w:val="nil"/>
              <w:left w:val="nil"/>
              <w:bottom w:val="single" w:sz="4" w:space="0" w:color="auto"/>
              <w:right w:val="single" w:sz="4" w:space="0" w:color="auto"/>
            </w:tcBorders>
            <w:noWrap/>
            <w:vAlign w:val="center"/>
            <w:hideMark/>
            <w:tcPrChange w:id="2130" w:author="danupraset@gmail.com" w:date="2025-11-11T18:37:00Z">
              <w:tcPr>
                <w:tcW w:w="6182" w:type="dxa"/>
                <w:gridSpan w:val="7"/>
                <w:tcBorders>
                  <w:top w:val="nil"/>
                  <w:left w:val="nil"/>
                  <w:bottom w:val="single" w:sz="4" w:space="0" w:color="auto"/>
                  <w:right w:val="single" w:sz="4" w:space="0" w:color="auto"/>
                </w:tcBorders>
                <w:noWrap/>
                <w:hideMark/>
              </w:tcPr>
            </w:tcPrChange>
          </w:tcPr>
          <w:p w14:paraId="6249BEFD" w14:textId="24426EB4" w:rsidR="00E90F2D" w:rsidRDefault="00E90F2D" w:rsidP="00E90F2D">
            <w:pPr>
              <w:rPr>
                <w:ins w:id="2131" w:author="Ahmad Rafif" w:date="2025-09-23T21:12:00Z"/>
                <w:rFonts w:ascii="Arial" w:hAnsi="Arial" w:cs="Arial"/>
                <w:color w:val="000000"/>
                <w:sz w:val="20"/>
                <w:szCs w:val="20"/>
              </w:rPr>
            </w:pPr>
            <w:ins w:id="2132" w:author="danupraset@gmail.com" w:date="2025-11-11T18:37:00Z">
              <w:r>
                <w:rPr>
                  <w:rFonts w:ascii="Calibri" w:hAnsi="Calibri" w:cs="Calibri"/>
                  <w:color w:val="000000"/>
                  <w:sz w:val="22"/>
                  <w:szCs w:val="22"/>
                </w:rPr>
                <w:t>Data Mapping</w:t>
              </w:r>
            </w:ins>
            <w:ins w:id="2133" w:author="Ahmad Rafif" w:date="2025-09-23T21:12:00Z">
              <w:del w:id="2134" w:author="danupraset@gmail.com" w:date="2025-11-11T18:37:00Z">
                <w:r w:rsidDel="00CD362B">
                  <w:rPr>
                    <w:rFonts w:ascii="Arial" w:hAnsi="Arial" w:cs="Arial"/>
                    <w:color w:val="000000"/>
                    <w:sz w:val="20"/>
                    <w:szCs w:val="20"/>
                  </w:rPr>
                  <w:delText>Data Mapping</w:delText>
                </w:r>
              </w:del>
            </w:ins>
          </w:p>
        </w:tc>
        <w:tc>
          <w:tcPr>
            <w:tcW w:w="884" w:type="dxa"/>
            <w:gridSpan w:val="2"/>
            <w:tcBorders>
              <w:top w:val="nil"/>
              <w:left w:val="nil"/>
              <w:bottom w:val="single" w:sz="4" w:space="0" w:color="auto"/>
              <w:right w:val="single" w:sz="4" w:space="0" w:color="auto"/>
            </w:tcBorders>
            <w:noWrap/>
            <w:vAlign w:val="center"/>
            <w:hideMark/>
            <w:tcPrChange w:id="2135" w:author="danupraset@gmail.com" w:date="2025-11-11T18:37:00Z">
              <w:tcPr>
                <w:tcW w:w="680" w:type="dxa"/>
                <w:gridSpan w:val="4"/>
                <w:tcBorders>
                  <w:top w:val="nil"/>
                  <w:left w:val="nil"/>
                  <w:bottom w:val="single" w:sz="4" w:space="0" w:color="auto"/>
                  <w:right w:val="single" w:sz="4" w:space="0" w:color="auto"/>
                </w:tcBorders>
                <w:noWrap/>
                <w:vAlign w:val="center"/>
                <w:hideMark/>
              </w:tcPr>
            </w:tcPrChange>
          </w:tcPr>
          <w:p w14:paraId="4230D00B" w14:textId="658FB3B3" w:rsidR="00E90F2D" w:rsidRDefault="00E90F2D" w:rsidP="00E90F2D">
            <w:pPr>
              <w:jc w:val="center"/>
              <w:rPr>
                <w:ins w:id="2136" w:author="Ahmad Rafif" w:date="2025-09-23T21:12:00Z"/>
                <w:rFonts w:ascii="Arial" w:hAnsi="Arial" w:cs="Arial"/>
                <w:color w:val="000000"/>
                <w:sz w:val="20"/>
                <w:szCs w:val="20"/>
              </w:rPr>
            </w:pPr>
            <w:ins w:id="2137" w:author="danupraset@gmail.com" w:date="2025-11-11T18:37:00Z">
              <w:r>
                <w:rPr>
                  <w:rFonts w:ascii="Calibri" w:hAnsi="Calibri" w:cs="Calibri"/>
                  <w:color w:val="000000"/>
                  <w:sz w:val="22"/>
                  <w:szCs w:val="22"/>
                </w:rPr>
                <w:t>37</w:t>
              </w:r>
            </w:ins>
            <w:ins w:id="2138" w:author="Rafif" w:date="2025-10-30T18:16:00Z">
              <w:del w:id="2139" w:author="danupraset@gmail.com" w:date="2025-11-11T18:37:00Z">
                <w:r w:rsidDel="00CD362B">
                  <w:rPr>
                    <w:rFonts w:ascii="Arial" w:hAnsi="Arial" w:cs="Arial"/>
                    <w:color w:val="000000"/>
                    <w:sz w:val="20"/>
                    <w:szCs w:val="20"/>
                  </w:rPr>
                  <w:delText>37</w:delText>
                </w:r>
              </w:del>
            </w:ins>
            <w:ins w:id="2140" w:author="Ahmad Rafif" w:date="2025-09-23T21:12:00Z">
              <w:del w:id="2141" w:author="danupraset@gmail.com" w:date="2025-11-11T18:37:00Z">
                <w:r w:rsidDel="00CD362B">
                  <w:rPr>
                    <w:rFonts w:ascii="Arial" w:hAnsi="Arial" w:cs="Arial"/>
                    <w:color w:val="000000"/>
                    <w:sz w:val="20"/>
                    <w:szCs w:val="20"/>
                  </w:rPr>
                  <w:delText>24</w:delText>
                </w:r>
              </w:del>
            </w:ins>
          </w:p>
        </w:tc>
      </w:tr>
      <w:tr w:rsidR="00497AE0" w14:paraId="7A11C8F7" w14:textId="77777777" w:rsidTr="00E90F2D">
        <w:trPr>
          <w:trHeight w:val="288"/>
          <w:ins w:id="2142" w:author="Ahmad Rafif" w:date="2025-09-23T21:12:00Z"/>
          <w:trPrChange w:id="2143" w:author="Rafif" w:date="2025-10-30T18:09:00Z">
            <w:trPr>
              <w:gridBefore w:val="1"/>
              <w:gridAfter w:val="0"/>
              <w:trHeight w:val="288"/>
            </w:trPr>
          </w:trPrChange>
        </w:trPr>
        <w:tc>
          <w:tcPr>
            <w:tcW w:w="960" w:type="dxa"/>
            <w:gridSpan w:val="2"/>
            <w:vMerge/>
            <w:tcBorders>
              <w:top w:val="nil"/>
              <w:left w:val="single" w:sz="4" w:space="0" w:color="auto"/>
              <w:bottom w:val="single" w:sz="4" w:space="0" w:color="auto"/>
              <w:right w:val="single" w:sz="4" w:space="0" w:color="auto"/>
            </w:tcBorders>
            <w:vAlign w:val="center"/>
            <w:hideMark/>
            <w:tcPrChange w:id="2144" w:author="Rafif" w:date="2025-10-30T18:09:00Z">
              <w:tcPr>
                <w:tcW w:w="960" w:type="dxa"/>
                <w:gridSpan w:val="5"/>
                <w:vMerge/>
                <w:tcBorders>
                  <w:top w:val="nil"/>
                  <w:left w:val="single" w:sz="4" w:space="0" w:color="auto"/>
                  <w:bottom w:val="single" w:sz="4" w:space="0" w:color="auto"/>
                  <w:right w:val="single" w:sz="4" w:space="0" w:color="auto"/>
                </w:tcBorders>
                <w:vAlign w:val="center"/>
                <w:hideMark/>
              </w:tcPr>
            </w:tcPrChange>
          </w:tcPr>
          <w:p w14:paraId="48707370" w14:textId="77777777" w:rsidR="00497AE0" w:rsidRDefault="00497AE0">
            <w:pPr>
              <w:rPr>
                <w:ins w:id="2145" w:author="Ahmad Rafif" w:date="2025-09-23T21:12:00Z"/>
                <w:rFonts w:ascii="Arial" w:hAnsi="Arial" w:cs="Arial"/>
                <w:color w:val="000000"/>
                <w:sz w:val="20"/>
                <w:szCs w:val="20"/>
              </w:rPr>
            </w:pPr>
          </w:p>
        </w:tc>
        <w:tc>
          <w:tcPr>
            <w:tcW w:w="1274" w:type="dxa"/>
            <w:gridSpan w:val="4"/>
            <w:tcBorders>
              <w:top w:val="nil"/>
              <w:left w:val="nil"/>
              <w:bottom w:val="single" w:sz="4" w:space="0" w:color="auto"/>
              <w:right w:val="single" w:sz="4" w:space="0" w:color="auto"/>
            </w:tcBorders>
            <w:noWrap/>
            <w:hideMark/>
            <w:tcPrChange w:id="2146" w:author="Rafif" w:date="2025-10-30T18:09:00Z">
              <w:tcPr>
                <w:tcW w:w="918" w:type="dxa"/>
                <w:gridSpan w:val="3"/>
                <w:tcBorders>
                  <w:top w:val="nil"/>
                  <w:left w:val="nil"/>
                  <w:bottom w:val="single" w:sz="4" w:space="0" w:color="auto"/>
                  <w:right w:val="single" w:sz="4" w:space="0" w:color="auto"/>
                </w:tcBorders>
                <w:noWrap/>
                <w:hideMark/>
              </w:tcPr>
            </w:tcPrChange>
          </w:tcPr>
          <w:p w14:paraId="1D097D63" w14:textId="77777777" w:rsidR="00497AE0" w:rsidRDefault="00497AE0">
            <w:pPr>
              <w:rPr>
                <w:ins w:id="2147" w:author="Ahmad Rafif" w:date="2025-09-23T21:12:00Z"/>
                <w:rFonts w:ascii="Arial" w:hAnsi="Arial" w:cs="Arial"/>
                <w:color w:val="000000"/>
                <w:sz w:val="20"/>
                <w:szCs w:val="20"/>
              </w:rPr>
            </w:pPr>
            <w:ins w:id="2148" w:author="Ahmad Rafif" w:date="2025-09-23T21:12:00Z">
              <w:r>
                <w:rPr>
                  <w:rFonts w:ascii="Arial" w:hAnsi="Arial" w:cs="Arial"/>
                  <w:color w:val="000000"/>
                  <w:sz w:val="20"/>
                  <w:szCs w:val="20"/>
                </w:rPr>
                <w:t>3.2.2</w:t>
              </w:r>
            </w:ins>
          </w:p>
        </w:tc>
        <w:tc>
          <w:tcPr>
            <w:tcW w:w="6182" w:type="dxa"/>
            <w:gridSpan w:val="5"/>
            <w:tcBorders>
              <w:top w:val="nil"/>
              <w:left w:val="nil"/>
              <w:bottom w:val="single" w:sz="4" w:space="0" w:color="auto"/>
              <w:right w:val="single" w:sz="4" w:space="0" w:color="auto"/>
            </w:tcBorders>
            <w:noWrap/>
            <w:hideMark/>
            <w:tcPrChange w:id="2149" w:author="Rafif" w:date="2025-10-30T18:09:00Z">
              <w:tcPr>
                <w:tcW w:w="6182" w:type="dxa"/>
                <w:gridSpan w:val="7"/>
                <w:tcBorders>
                  <w:top w:val="nil"/>
                  <w:left w:val="nil"/>
                  <w:bottom w:val="single" w:sz="4" w:space="0" w:color="auto"/>
                  <w:right w:val="single" w:sz="4" w:space="0" w:color="auto"/>
                </w:tcBorders>
                <w:noWrap/>
                <w:hideMark/>
              </w:tcPr>
            </w:tcPrChange>
          </w:tcPr>
          <w:p w14:paraId="101BEF72" w14:textId="77777777" w:rsidR="00497AE0" w:rsidRDefault="00497AE0">
            <w:pPr>
              <w:rPr>
                <w:ins w:id="2150" w:author="Ahmad Rafif" w:date="2025-09-23T21:12:00Z"/>
                <w:rFonts w:ascii="Arial" w:hAnsi="Arial" w:cs="Arial"/>
                <w:color w:val="000000"/>
                <w:sz w:val="20"/>
                <w:szCs w:val="20"/>
              </w:rPr>
            </w:pPr>
            <w:ins w:id="2151" w:author="Ahmad Rafif" w:date="2025-09-23T21:12:00Z">
              <w:r>
                <w:rPr>
                  <w:rFonts w:ascii="Arial" w:hAnsi="Arial" w:cs="Arial"/>
                  <w:color w:val="000000"/>
                  <w:sz w:val="20"/>
                  <w:szCs w:val="20"/>
                </w:rPr>
                <w:t>Success Outcome</w:t>
              </w:r>
            </w:ins>
          </w:p>
        </w:tc>
        <w:tc>
          <w:tcPr>
            <w:tcW w:w="884" w:type="dxa"/>
            <w:gridSpan w:val="2"/>
            <w:tcBorders>
              <w:top w:val="nil"/>
              <w:left w:val="nil"/>
              <w:bottom w:val="single" w:sz="4" w:space="0" w:color="auto"/>
              <w:right w:val="single" w:sz="4" w:space="0" w:color="auto"/>
            </w:tcBorders>
            <w:noWrap/>
            <w:vAlign w:val="center"/>
            <w:hideMark/>
            <w:tcPrChange w:id="2152" w:author="Rafif" w:date="2025-10-30T18:09:00Z">
              <w:tcPr>
                <w:tcW w:w="680" w:type="dxa"/>
                <w:gridSpan w:val="4"/>
                <w:tcBorders>
                  <w:top w:val="nil"/>
                  <w:left w:val="nil"/>
                  <w:bottom w:val="single" w:sz="4" w:space="0" w:color="auto"/>
                  <w:right w:val="single" w:sz="4" w:space="0" w:color="auto"/>
                </w:tcBorders>
                <w:noWrap/>
                <w:vAlign w:val="center"/>
                <w:hideMark/>
              </w:tcPr>
            </w:tcPrChange>
          </w:tcPr>
          <w:p w14:paraId="1ABDAFE6" w14:textId="0C628727" w:rsidR="00497AE0" w:rsidRDefault="000A52A7">
            <w:pPr>
              <w:jc w:val="center"/>
              <w:rPr>
                <w:ins w:id="2153" w:author="Ahmad Rafif" w:date="2025-09-23T21:12:00Z"/>
                <w:rFonts w:ascii="Arial" w:hAnsi="Arial" w:cs="Arial"/>
                <w:color w:val="000000"/>
                <w:sz w:val="20"/>
                <w:szCs w:val="20"/>
              </w:rPr>
            </w:pPr>
            <w:ins w:id="2154" w:author="Rafif" w:date="2025-10-30T18:16:00Z">
              <w:r>
                <w:rPr>
                  <w:rFonts w:ascii="Arial" w:hAnsi="Arial" w:cs="Arial"/>
                  <w:color w:val="000000"/>
                  <w:sz w:val="20"/>
                  <w:szCs w:val="20"/>
                </w:rPr>
                <w:t>37</w:t>
              </w:r>
            </w:ins>
            <w:ins w:id="2155" w:author="Ahmad Rafif" w:date="2025-09-23T21:12:00Z">
              <w:del w:id="2156" w:author="Rafif" w:date="2025-10-30T18:16:00Z">
                <w:r w:rsidR="00497AE0" w:rsidDel="000A52A7">
                  <w:rPr>
                    <w:rFonts w:ascii="Arial" w:hAnsi="Arial" w:cs="Arial"/>
                    <w:color w:val="000000"/>
                    <w:sz w:val="20"/>
                    <w:szCs w:val="20"/>
                  </w:rPr>
                  <w:delText>24</w:delText>
                </w:r>
              </w:del>
            </w:ins>
          </w:p>
        </w:tc>
      </w:tr>
      <w:tr w:rsidR="00497AE0" w14:paraId="6318EAD3" w14:textId="77777777" w:rsidTr="00E90F2D">
        <w:trPr>
          <w:trHeight w:val="288"/>
          <w:ins w:id="2157" w:author="Ahmad Rafif" w:date="2025-09-23T21:12:00Z"/>
          <w:trPrChange w:id="2158" w:author="Rafif" w:date="2025-10-30T18:09:00Z">
            <w:trPr>
              <w:gridBefore w:val="1"/>
              <w:gridAfter w:val="0"/>
              <w:trHeight w:val="288"/>
            </w:trPr>
          </w:trPrChange>
        </w:trPr>
        <w:tc>
          <w:tcPr>
            <w:tcW w:w="960" w:type="dxa"/>
            <w:gridSpan w:val="2"/>
            <w:vMerge/>
            <w:tcBorders>
              <w:top w:val="nil"/>
              <w:left w:val="single" w:sz="4" w:space="0" w:color="auto"/>
              <w:bottom w:val="single" w:sz="4" w:space="0" w:color="auto"/>
              <w:right w:val="single" w:sz="4" w:space="0" w:color="auto"/>
            </w:tcBorders>
            <w:vAlign w:val="center"/>
            <w:hideMark/>
            <w:tcPrChange w:id="2159" w:author="Rafif" w:date="2025-10-30T18:09:00Z">
              <w:tcPr>
                <w:tcW w:w="960" w:type="dxa"/>
                <w:gridSpan w:val="5"/>
                <w:vMerge/>
                <w:tcBorders>
                  <w:top w:val="nil"/>
                  <w:left w:val="single" w:sz="4" w:space="0" w:color="auto"/>
                  <w:bottom w:val="single" w:sz="4" w:space="0" w:color="auto"/>
                  <w:right w:val="single" w:sz="4" w:space="0" w:color="auto"/>
                </w:tcBorders>
                <w:vAlign w:val="center"/>
                <w:hideMark/>
              </w:tcPr>
            </w:tcPrChange>
          </w:tcPr>
          <w:p w14:paraId="1757B7B3" w14:textId="77777777" w:rsidR="00497AE0" w:rsidRDefault="00497AE0">
            <w:pPr>
              <w:rPr>
                <w:ins w:id="2160" w:author="Ahmad Rafif" w:date="2025-09-23T21:12:00Z"/>
                <w:rFonts w:ascii="Arial" w:hAnsi="Arial" w:cs="Arial"/>
                <w:color w:val="000000"/>
                <w:sz w:val="20"/>
                <w:szCs w:val="20"/>
              </w:rPr>
            </w:pPr>
          </w:p>
        </w:tc>
        <w:tc>
          <w:tcPr>
            <w:tcW w:w="1274" w:type="dxa"/>
            <w:gridSpan w:val="4"/>
            <w:tcBorders>
              <w:top w:val="nil"/>
              <w:left w:val="nil"/>
              <w:bottom w:val="single" w:sz="4" w:space="0" w:color="auto"/>
              <w:right w:val="single" w:sz="4" w:space="0" w:color="auto"/>
            </w:tcBorders>
            <w:noWrap/>
            <w:hideMark/>
            <w:tcPrChange w:id="2161" w:author="Rafif" w:date="2025-10-30T18:09:00Z">
              <w:tcPr>
                <w:tcW w:w="918" w:type="dxa"/>
                <w:gridSpan w:val="3"/>
                <w:tcBorders>
                  <w:top w:val="nil"/>
                  <w:left w:val="nil"/>
                  <w:bottom w:val="single" w:sz="4" w:space="0" w:color="auto"/>
                  <w:right w:val="single" w:sz="4" w:space="0" w:color="auto"/>
                </w:tcBorders>
                <w:noWrap/>
                <w:hideMark/>
              </w:tcPr>
            </w:tcPrChange>
          </w:tcPr>
          <w:p w14:paraId="1B2F0D32" w14:textId="77777777" w:rsidR="00497AE0" w:rsidRDefault="00497AE0">
            <w:pPr>
              <w:rPr>
                <w:ins w:id="2162" w:author="Ahmad Rafif" w:date="2025-09-23T21:12:00Z"/>
                <w:rFonts w:ascii="Arial" w:hAnsi="Arial" w:cs="Arial"/>
                <w:color w:val="000000"/>
                <w:sz w:val="20"/>
                <w:szCs w:val="20"/>
              </w:rPr>
            </w:pPr>
            <w:ins w:id="2163" w:author="Ahmad Rafif" w:date="2025-09-23T21:12:00Z">
              <w:r>
                <w:rPr>
                  <w:rFonts w:ascii="Arial" w:hAnsi="Arial" w:cs="Arial"/>
                  <w:color w:val="000000"/>
                  <w:sz w:val="20"/>
                  <w:szCs w:val="20"/>
                </w:rPr>
                <w:t>3.2.3</w:t>
              </w:r>
            </w:ins>
          </w:p>
        </w:tc>
        <w:tc>
          <w:tcPr>
            <w:tcW w:w="6182" w:type="dxa"/>
            <w:gridSpan w:val="5"/>
            <w:tcBorders>
              <w:top w:val="nil"/>
              <w:left w:val="nil"/>
              <w:bottom w:val="single" w:sz="4" w:space="0" w:color="auto"/>
              <w:right w:val="single" w:sz="4" w:space="0" w:color="auto"/>
            </w:tcBorders>
            <w:noWrap/>
            <w:hideMark/>
            <w:tcPrChange w:id="2164" w:author="Rafif" w:date="2025-10-30T18:09:00Z">
              <w:tcPr>
                <w:tcW w:w="6182" w:type="dxa"/>
                <w:gridSpan w:val="7"/>
                <w:tcBorders>
                  <w:top w:val="nil"/>
                  <w:left w:val="nil"/>
                  <w:bottom w:val="single" w:sz="4" w:space="0" w:color="auto"/>
                  <w:right w:val="single" w:sz="4" w:space="0" w:color="auto"/>
                </w:tcBorders>
                <w:noWrap/>
                <w:hideMark/>
              </w:tcPr>
            </w:tcPrChange>
          </w:tcPr>
          <w:p w14:paraId="7719EF5B" w14:textId="77777777" w:rsidR="00497AE0" w:rsidRDefault="00497AE0">
            <w:pPr>
              <w:rPr>
                <w:ins w:id="2165" w:author="Ahmad Rafif" w:date="2025-09-23T21:12:00Z"/>
                <w:rFonts w:ascii="Arial" w:hAnsi="Arial" w:cs="Arial"/>
                <w:color w:val="000000"/>
                <w:sz w:val="20"/>
                <w:szCs w:val="20"/>
              </w:rPr>
            </w:pPr>
            <w:ins w:id="2166" w:author="Ahmad Rafif" w:date="2025-09-23T21:12:00Z">
              <w:r>
                <w:rPr>
                  <w:rFonts w:ascii="Arial" w:hAnsi="Arial" w:cs="Arial"/>
                  <w:color w:val="000000"/>
                  <w:sz w:val="20"/>
                  <w:szCs w:val="20"/>
                </w:rPr>
                <w:t>Error Handling</w:t>
              </w:r>
            </w:ins>
          </w:p>
        </w:tc>
        <w:tc>
          <w:tcPr>
            <w:tcW w:w="884" w:type="dxa"/>
            <w:gridSpan w:val="2"/>
            <w:tcBorders>
              <w:top w:val="nil"/>
              <w:left w:val="nil"/>
              <w:bottom w:val="single" w:sz="4" w:space="0" w:color="auto"/>
              <w:right w:val="single" w:sz="4" w:space="0" w:color="auto"/>
            </w:tcBorders>
            <w:noWrap/>
            <w:vAlign w:val="center"/>
            <w:hideMark/>
            <w:tcPrChange w:id="2167" w:author="Rafif" w:date="2025-10-30T18:09:00Z">
              <w:tcPr>
                <w:tcW w:w="680" w:type="dxa"/>
                <w:gridSpan w:val="4"/>
                <w:tcBorders>
                  <w:top w:val="nil"/>
                  <w:left w:val="nil"/>
                  <w:bottom w:val="single" w:sz="4" w:space="0" w:color="auto"/>
                  <w:right w:val="single" w:sz="4" w:space="0" w:color="auto"/>
                </w:tcBorders>
                <w:noWrap/>
                <w:vAlign w:val="center"/>
                <w:hideMark/>
              </w:tcPr>
            </w:tcPrChange>
          </w:tcPr>
          <w:p w14:paraId="39007F1A" w14:textId="3F88A876" w:rsidR="00497AE0" w:rsidRDefault="000A52A7">
            <w:pPr>
              <w:jc w:val="center"/>
              <w:rPr>
                <w:ins w:id="2168" w:author="Ahmad Rafif" w:date="2025-09-23T21:12:00Z"/>
                <w:rFonts w:ascii="Arial" w:hAnsi="Arial" w:cs="Arial"/>
                <w:color w:val="000000"/>
                <w:sz w:val="20"/>
                <w:szCs w:val="20"/>
              </w:rPr>
            </w:pPr>
            <w:ins w:id="2169" w:author="Rafif" w:date="2025-10-30T18:16:00Z">
              <w:r>
                <w:rPr>
                  <w:rFonts w:ascii="Arial" w:hAnsi="Arial" w:cs="Arial"/>
                  <w:color w:val="000000"/>
                  <w:sz w:val="20"/>
                  <w:szCs w:val="20"/>
                </w:rPr>
                <w:t>37</w:t>
              </w:r>
            </w:ins>
            <w:ins w:id="2170" w:author="Ahmad Rafif" w:date="2025-09-23T21:12:00Z">
              <w:del w:id="2171" w:author="Rafif" w:date="2025-10-30T18:16:00Z">
                <w:r w:rsidR="00497AE0" w:rsidDel="000A52A7">
                  <w:rPr>
                    <w:rFonts w:ascii="Arial" w:hAnsi="Arial" w:cs="Arial"/>
                    <w:color w:val="000000"/>
                    <w:sz w:val="20"/>
                    <w:szCs w:val="20"/>
                  </w:rPr>
                  <w:delText>24</w:delText>
                </w:r>
              </w:del>
            </w:ins>
          </w:p>
        </w:tc>
      </w:tr>
      <w:tr w:rsidR="00497AE0" w14:paraId="43F0535C" w14:textId="77777777" w:rsidTr="00E90F2D">
        <w:trPr>
          <w:trHeight w:val="288"/>
          <w:ins w:id="2172" w:author="Ahmad Rafif" w:date="2025-09-23T21:12:00Z"/>
          <w:trPrChange w:id="2173" w:author="Rafif" w:date="2025-10-30T18:09:00Z">
            <w:trPr>
              <w:gridBefore w:val="1"/>
              <w:gridAfter w:val="0"/>
              <w:trHeight w:val="288"/>
            </w:trPr>
          </w:trPrChange>
        </w:trPr>
        <w:tc>
          <w:tcPr>
            <w:tcW w:w="960" w:type="dxa"/>
            <w:gridSpan w:val="2"/>
            <w:vMerge w:val="restart"/>
            <w:tcBorders>
              <w:top w:val="nil"/>
              <w:left w:val="single" w:sz="4" w:space="0" w:color="auto"/>
              <w:bottom w:val="single" w:sz="4" w:space="0" w:color="auto"/>
              <w:right w:val="single" w:sz="4" w:space="0" w:color="auto"/>
            </w:tcBorders>
            <w:noWrap/>
            <w:vAlign w:val="center"/>
            <w:hideMark/>
            <w:tcPrChange w:id="2174" w:author="Rafif" w:date="2025-10-30T18:09:00Z">
              <w:tcPr>
                <w:tcW w:w="960" w:type="dxa"/>
                <w:gridSpan w:val="5"/>
                <w:vMerge w:val="restart"/>
                <w:tcBorders>
                  <w:top w:val="nil"/>
                  <w:left w:val="single" w:sz="4" w:space="0" w:color="auto"/>
                  <w:bottom w:val="single" w:sz="4" w:space="0" w:color="auto"/>
                  <w:right w:val="single" w:sz="4" w:space="0" w:color="auto"/>
                </w:tcBorders>
                <w:noWrap/>
                <w:vAlign w:val="center"/>
                <w:hideMark/>
              </w:tcPr>
            </w:tcPrChange>
          </w:tcPr>
          <w:p w14:paraId="4DF58D73" w14:textId="77777777" w:rsidR="00497AE0" w:rsidRDefault="00497AE0">
            <w:pPr>
              <w:jc w:val="center"/>
              <w:rPr>
                <w:ins w:id="2175" w:author="Ahmad Rafif" w:date="2025-09-23T21:12:00Z"/>
                <w:rFonts w:ascii="Arial" w:hAnsi="Arial" w:cs="Arial"/>
                <w:color w:val="000000"/>
                <w:sz w:val="20"/>
                <w:szCs w:val="20"/>
              </w:rPr>
            </w:pPr>
            <w:ins w:id="2176" w:author="Ahmad Rafif" w:date="2025-09-23T21:12:00Z">
              <w:r>
                <w:rPr>
                  <w:rFonts w:ascii="Arial" w:hAnsi="Arial" w:cs="Arial"/>
                  <w:color w:val="000000"/>
                  <w:sz w:val="20"/>
                  <w:szCs w:val="20"/>
                </w:rPr>
                <w:t>4</w:t>
              </w:r>
            </w:ins>
          </w:p>
        </w:tc>
        <w:tc>
          <w:tcPr>
            <w:tcW w:w="7456" w:type="dxa"/>
            <w:gridSpan w:val="9"/>
            <w:tcBorders>
              <w:top w:val="single" w:sz="4" w:space="0" w:color="auto"/>
              <w:left w:val="nil"/>
              <w:bottom w:val="single" w:sz="4" w:space="0" w:color="auto"/>
              <w:right w:val="single" w:sz="4" w:space="0" w:color="auto"/>
            </w:tcBorders>
            <w:noWrap/>
            <w:hideMark/>
            <w:tcPrChange w:id="2177" w:author="Rafif" w:date="2025-10-30T18:09:00Z">
              <w:tcPr>
                <w:tcW w:w="7100" w:type="dxa"/>
                <w:gridSpan w:val="10"/>
                <w:tcBorders>
                  <w:top w:val="single" w:sz="4" w:space="0" w:color="auto"/>
                  <w:left w:val="nil"/>
                  <w:bottom w:val="single" w:sz="4" w:space="0" w:color="auto"/>
                  <w:right w:val="single" w:sz="4" w:space="0" w:color="auto"/>
                </w:tcBorders>
                <w:noWrap/>
                <w:hideMark/>
              </w:tcPr>
            </w:tcPrChange>
          </w:tcPr>
          <w:p w14:paraId="604044B9" w14:textId="77777777" w:rsidR="00497AE0" w:rsidRDefault="00497AE0">
            <w:pPr>
              <w:rPr>
                <w:ins w:id="2178" w:author="Ahmad Rafif" w:date="2025-09-23T21:12:00Z"/>
                <w:rFonts w:ascii="Arial" w:hAnsi="Arial" w:cs="Arial"/>
                <w:color w:val="000000"/>
                <w:sz w:val="20"/>
                <w:szCs w:val="20"/>
              </w:rPr>
            </w:pPr>
            <w:ins w:id="2179" w:author="Ahmad Rafif" w:date="2025-09-23T21:12:00Z">
              <w:r>
                <w:rPr>
                  <w:rFonts w:ascii="Arial" w:hAnsi="Arial" w:cs="Arial"/>
                  <w:color w:val="000000"/>
                  <w:sz w:val="20"/>
                  <w:szCs w:val="20"/>
                </w:rPr>
                <w:t>Generate Paid Notices Report for URA Finance</w:t>
              </w:r>
            </w:ins>
          </w:p>
        </w:tc>
        <w:tc>
          <w:tcPr>
            <w:tcW w:w="884" w:type="dxa"/>
            <w:gridSpan w:val="2"/>
            <w:tcBorders>
              <w:top w:val="nil"/>
              <w:left w:val="nil"/>
              <w:bottom w:val="single" w:sz="4" w:space="0" w:color="auto"/>
              <w:right w:val="single" w:sz="4" w:space="0" w:color="auto"/>
            </w:tcBorders>
            <w:noWrap/>
            <w:vAlign w:val="center"/>
            <w:hideMark/>
            <w:tcPrChange w:id="2180" w:author="Rafif" w:date="2025-10-30T18:09:00Z">
              <w:tcPr>
                <w:tcW w:w="680" w:type="dxa"/>
                <w:gridSpan w:val="4"/>
                <w:tcBorders>
                  <w:top w:val="nil"/>
                  <w:left w:val="nil"/>
                  <w:bottom w:val="single" w:sz="4" w:space="0" w:color="auto"/>
                  <w:right w:val="single" w:sz="4" w:space="0" w:color="auto"/>
                </w:tcBorders>
                <w:noWrap/>
                <w:vAlign w:val="center"/>
                <w:hideMark/>
              </w:tcPr>
            </w:tcPrChange>
          </w:tcPr>
          <w:p w14:paraId="1C996625" w14:textId="05BCCB18" w:rsidR="00497AE0" w:rsidRDefault="00497AE0">
            <w:pPr>
              <w:jc w:val="center"/>
              <w:rPr>
                <w:ins w:id="2181" w:author="Ahmad Rafif" w:date="2025-09-23T21:12:00Z"/>
                <w:rFonts w:ascii="Arial" w:hAnsi="Arial" w:cs="Arial"/>
                <w:color w:val="000000"/>
                <w:sz w:val="20"/>
                <w:szCs w:val="20"/>
              </w:rPr>
            </w:pPr>
            <w:ins w:id="2182" w:author="Ahmad Rafif" w:date="2025-09-23T21:12:00Z">
              <w:del w:id="2183" w:author="Rafif" w:date="2025-10-30T18:16:00Z">
                <w:r w:rsidDel="000A52A7">
                  <w:rPr>
                    <w:rFonts w:ascii="Arial" w:hAnsi="Arial" w:cs="Arial"/>
                    <w:color w:val="000000"/>
                    <w:sz w:val="20"/>
                    <w:szCs w:val="20"/>
                  </w:rPr>
                  <w:delText>26</w:delText>
                </w:r>
              </w:del>
            </w:ins>
            <w:ins w:id="2184" w:author="Rafif" w:date="2025-10-30T18:16:00Z">
              <w:r w:rsidR="000A52A7">
                <w:rPr>
                  <w:rFonts w:ascii="Arial" w:hAnsi="Arial" w:cs="Arial"/>
                  <w:color w:val="000000"/>
                  <w:sz w:val="20"/>
                  <w:szCs w:val="20"/>
                </w:rPr>
                <w:t>38</w:t>
              </w:r>
            </w:ins>
          </w:p>
        </w:tc>
      </w:tr>
      <w:tr w:rsidR="00497AE0" w14:paraId="6EAAA28E" w14:textId="77777777" w:rsidTr="00E90F2D">
        <w:trPr>
          <w:trHeight w:val="288"/>
          <w:ins w:id="2185" w:author="Ahmad Rafif" w:date="2025-09-23T21:12:00Z"/>
          <w:trPrChange w:id="2186" w:author="Rafif" w:date="2025-10-30T18:09:00Z">
            <w:trPr>
              <w:gridBefore w:val="1"/>
              <w:gridAfter w:val="0"/>
              <w:trHeight w:val="288"/>
            </w:trPr>
          </w:trPrChange>
        </w:trPr>
        <w:tc>
          <w:tcPr>
            <w:tcW w:w="960" w:type="dxa"/>
            <w:gridSpan w:val="2"/>
            <w:vMerge/>
            <w:tcBorders>
              <w:top w:val="nil"/>
              <w:left w:val="single" w:sz="4" w:space="0" w:color="auto"/>
              <w:bottom w:val="single" w:sz="4" w:space="0" w:color="auto"/>
              <w:right w:val="single" w:sz="4" w:space="0" w:color="auto"/>
            </w:tcBorders>
            <w:vAlign w:val="center"/>
            <w:hideMark/>
            <w:tcPrChange w:id="2187" w:author="Rafif" w:date="2025-10-30T18:09:00Z">
              <w:tcPr>
                <w:tcW w:w="960" w:type="dxa"/>
                <w:gridSpan w:val="5"/>
                <w:vMerge/>
                <w:tcBorders>
                  <w:top w:val="nil"/>
                  <w:left w:val="single" w:sz="4" w:space="0" w:color="auto"/>
                  <w:bottom w:val="single" w:sz="4" w:space="0" w:color="auto"/>
                  <w:right w:val="single" w:sz="4" w:space="0" w:color="auto"/>
                </w:tcBorders>
                <w:vAlign w:val="center"/>
                <w:hideMark/>
              </w:tcPr>
            </w:tcPrChange>
          </w:tcPr>
          <w:p w14:paraId="75BAD9EB" w14:textId="77777777" w:rsidR="00497AE0" w:rsidRDefault="00497AE0">
            <w:pPr>
              <w:rPr>
                <w:ins w:id="2188" w:author="Ahmad Rafif" w:date="2025-09-23T21:12:00Z"/>
                <w:rFonts w:ascii="Arial" w:hAnsi="Arial" w:cs="Arial"/>
                <w:color w:val="000000"/>
                <w:sz w:val="20"/>
                <w:szCs w:val="20"/>
              </w:rPr>
            </w:pPr>
          </w:p>
        </w:tc>
        <w:tc>
          <w:tcPr>
            <w:tcW w:w="1274" w:type="dxa"/>
            <w:gridSpan w:val="4"/>
            <w:tcBorders>
              <w:top w:val="nil"/>
              <w:left w:val="nil"/>
              <w:bottom w:val="single" w:sz="4" w:space="0" w:color="auto"/>
              <w:right w:val="single" w:sz="4" w:space="0" w:color="auto"/>
            </w:tcBorders>
            <w:noWrap/>
            <w:hideMark/>
            <w:tcPrChange w:id="2189" w:author="Rafif" w:date="2025-10-30T18:09:00Z">
              <w:tcPr>
                <w:tcW w:w="918" w:type="dxa"/>
                <w:gridSpan w:val="3"/>
                <w:tcBorders>
                  <w:top w:val="nil"/>
                  <w:left w:val="nil"/>
                  <w:bottom w:val="single" w:sz="4" w:space="0" w:color="auto"/>
                  <w:right w:val="single" w:sz="4" w:space="0" w:color="auto"/>
                </w:tcBorders>
                <w:noWrap/>
                <w:hideMark/>
              </w:tcPr>
            </w:tcPrChange>
          </w:tcPr>
          <w:p w14:paraId="1C4702FC" w14:textId="77777777" w:rsidR="00497AE0" w:rsidRDefault="00497AE0">
            <w:pPr>
              <w:rPr>
                <w:ins w:id="2190" w:author="Ahmad Rafif" w:date="2025-09-23T21:12:00Z"/>
                <w:rFonts w:ascii="Arial" w:hAnsi="Arial" w:cs="Arial"/>
                <w:color w:val="000000"/>
                <w:sz w:val="20"/>
                <w:szCs w:val="20"/>
              </w:rPr>
            </w:pPr>
            <w:ins w:id="2191" w:author="Ahmad Rafif" w:date="2025-09-23T21:12:00Z">
              <w:r>
                <w:rPr>
                  <w:rFonts w:ascii="Arial" w:hAnsi="Arial" w:cs="Arial"/>
                  <w:color w:val="000000"/>
                  <w:sz w:val="20"/>
                  <w:szCs w:val="20"/>
                </w:rPr>
                <w:t>4.1</w:t>
              </w:r>
            </w:ins>
          </w:p>
        </w:tc>
        <w:tc>
          <w:tcPr>
            <w:tcW w:w="6182" w:type="dxa"/>
            <w:gridSpan w:val="5"/>
            <w:tcBorders>
              <w:top w:val="nil"/>
              <w:left w:val="nil"/>
              <w:bottom w:val="single" w:sz="4" w:space="0" w:color="auto"/>
              <w:right w:val="single" w:sz="4" w:space="0" w:color="auto"/>
            </w:tcBorders>
            <w:noWrap/>
            <w:hideMark/>
            <w:tcPrChange w:id="2192" w:author="Rafif" w:date="2025-10-30T18:09:00Z">
              <w:tcPr>
                <w:tcW w:w="6182" w:type="dxa"/>
                <w:gridSpan w:val="7"/>
                <w:tcBorders>
                  <w:top w:val="nil"/>
                  <w:left w:val="nil"/>
                  <w:bottom w:val="single" w:sz="4" w:space="0" w:color="auto"/>
                  <w:right w:val="single" w:sz="4" w:space="0" w:color="auto"/>
                </w:tcBorders>
                <w:noWrap/>
                <w:hideMark/>
              </w:tcPr>
            </w:tcPrChange>
          </w:tcPr>
          <w:p w14:paraId="6B4A45B3" w14:textId="77777777" w:rsidR="00497AE0" w:rsidRDefault="00497AE0">
            <w:pPr>
              <w:rPr>
                <w:ins w:id="2193" w:author="Ahmad Rafif" w:date="2025-09-23T21:12:00Z"/>
                <w:rFonts w:ascii="Arial" w:hAnsi="Arial" w:cs="Arial"/>
                <w:color w:val="000000"/>
                <w:sz w:val="20"/>
                <w:szCs w:val="20"/>
              </w:rPr>
            </w:pPr>
            <w:ins w:id="2194" w:author="Ahmad Rafif" w:date="2025-09-23T21:12:00Z">
              <w:r>
                <w:rPr>
                  <w:rFonts w:ascii="Arial" w:hAnsi="Arial" w:cs="Arial"/>
                  <w:color w:val="000000"/>
                  <w:sz w:val="20"/>
                  <w:szCs w:val="20"/>
                </w:rPr>
                <w:t>Use Case</w:t>
              </w:r>
            </w:ins>
          </w:p>
        </w:tc>
        <w:tc>
          <w:tcPr>
            <w:tcW w:w="884" w:type="dxa"/>
            <w:gridSpan w:val="2"/>
            <w:tcBorders>
              <w:top w:val="nil"/>
              <w:left w:val="nil"/>
              <w:bottom w:val="single" w:sz="4" w:space="0" w:color="auto"/>
              <w:right w:val="single" w:sz="4" w:space="0" w:color="auto"/>
            </w:tcBorders>
            <w:noWrap/>
            <w:vAlign w:val="center"/>
            <w:hideMark/>
            <w:tcPrChange w:id="2195" w:author="Rafif" w:date="2025-10-30T18:09:00Z">
              <w:tcPr>
                <w:tcW w:w="680" w:type="dxa"/>
                <w:gridSpan w:val="4"/>
                <w:tcBorders>
                  <w:top w:val="nil"/>
                  <w:left w:val="nil"/>
                  <w:bottom w:val="single" w:sz="4" w:space="0" w:color="auto"/>
                  <w:right w:val="single" w:sz="4" w:space="0" w:color="auto"/>
                </w:tcBorders>
                <w:noWrap/>
                <w:vAlign w:val="center"/>
                <w:hideMark/>
              </w:tcPr>
            </w:tcPrChange>
          </w:tcPr>
          <w:p w14:paraId="1B60E129" w14:textId="27239DD7" w:rsidR="00497AE0" w:rsidRDefault="000A52A7">
            <w:pPr>
              <w:jc w:val="center"/>
              <w:rPr>
                <w:ins w:id="2196" w:author="Ahmad Rafif" w:date="2025-09-23T21:12:00Z"/>
                <w:rFonts w:ascii="Arial" w:hAnsi="Arial" w:cs="Arial"/>
                <w:color w:val="000000"/>
                <w:sz w:val="20"/>
                <w:szCs w:val="20"/>
              </w:rPr>
            </w:pPr>
            <w:ins w:id="2197" w:author="Rafif" w:date="2025-10-30T18:16:00Z">
              <w:r>
                <w:rPr>
                  <w:rFonts w:ascii="Arial" w:hAnsi="Arial" w:cs="Arial"/>
                  <w:color w:val="000000"/>
                  <w:sz w:val="20"/>
                  <w:szCs w:val="20"/>
                </w:rPr>
                <w:t>3</w:t>
              </w:r>
            </w:ins>
            <w:ins w:id="2198" w:author="danupraset@gmail.com" w:date="2025-11-11T18:37:00Z">
              <w:r w:rsidR="00E90F2D">
                <w:rPr>
                  <w:rFonts w:ascii="Arial" w:hAnsi="Arial" w:cs="Arial"/>
                  <w:color w:val="000000"/>
                  <w:sz w:val="20"/>
                  <w:szCs w:val="20"/>
                </w:rPr>
                <w:t>9</w:t>
              </w:r>
            </w:ins>
            <w:ins w:id="2199" w:author="Rafif" w:date="2025-10-30T18:16:00Z">
              <w:del w:id="2200" w:author="danupraset@gmail.com" w:date="2025-11-11T18:37:00Z">
                <w:r w:rsidDel="00E90F2D">
                  <w:rPr>
                    <w:rFonts w:ascii="Arial" w:hAnsi="Arial" w:cs="Arial"/>
                    <w:color w:val="000000"/>
                    <w:sz w:val="20"/>
                    <w:szCs w:val="20"/>
                  </w:rPr>
                  <w:delText>8</w:delText>
                </w:r>
              </w:del>
            </w:ins>
            <w:ins w:id="2201" w:author="Ahmad Rafif" w:date="2025-09-23T21:12:00Z">
              <w:del w:id="2202" w:author="Rafif" w:date="2025-10-30T18:16:00Z">
                <w:r w:rsidR="00497AE0" w:rsidDel="000A52A7">
                  <w:rPr>
                    <w:rFonts w:ascii="Arial" w:hAnsi="Arial" w:cs="Arial"/>
                    <w:color w:val="000000"/>
                    <w:sz w:val="20"/>
                    <w:szCs w:val="20"/>
                  </w:rPr>
                  <w:delText>27</w:delText>
                </w:r>
              </w:del>
            </w:ins>
          </w:p>
        </w:tc>
      </w:tr>
      <w:tr w:rsidR="00497AE0" w14:paraId="0972A1E6" w14:textId="77777777" w:rsidTr="00E90F2D">
        <w:trPr>
          <w:trHeight w:val="288"/>
          <w:ins w:id="2203" w:author="Ahmad Rafif" w:date="2025-09-23T21:12:00Z"/>
          <w:trPrChange w:id="2204" w:author="Rafif" w:date="2025-10-30T18:09:00Z">
            <w:trPr>
              <w:gridBefore w:val="1"/>
              <w:gridAfter w:val="0"/>
              <w:trHeight w:val="288"/>
            </w:trPr>
          </w:trPrChange>
        </w:trPr>
        <w:tc>
          <w:tcPr>
            <w:tcW w:w="960" w:type="dxa"/>
            <w:gridSpan w:val="2"/>
            <w:vMerge/>
            <w:tcBorders>
              <w:top w:val="nil"/>
              <w:left w:val="single" w:sz="4" w:space="0" w:color="auto"/>
              <w:bottom w:val="single" w:sz="4" w:space="0" w:color="auto"/>
              <w:right w:val="single" w:sz="4" w:space="0" w:color="auto"/>
            </w:tcBorders>
            <w:vAlign w:val="center"/>
            <w:hideMark/>
            <w:tcPrChange w:id="2205" w:author="Rafif" w:date="2025-10-30T18:09:00Z">
              <w:tcPr>
                <w:tcW w:w="960" w:type="dxa"/>
                <w:gridSpan w:val="5"/>
                <w:vMerge/>
                <w:tcBorders>
                  <w:top w:val="nil"/>
                  <w:left w:val="single" w:sz="4" w:space="0" w:color="auto"/>
                  <w:bottom w:val="single" w:sz="4" w:space="0" w:color="auto"/>
                  <w:right w:val="single" w:sz="4" w:space="0" w:color="auto"/>
                </w:tcBorders>
                <w:vAlign w:val="center"/>
                <w:hideMark/>
              </w:tcPr>
            </w:tcPrChange>
          </w:tcPr>
          <w:p w14:paraId="232B186D" w14:textId="77777777" w:rsidR="00497AE0" w:rsidRDefault="00497AE0">
            <w:pPr>
              <w:rPr>
                <w:ins w:id="2206" w:author="Ahmad Rafif" w:date="2025-09-23T21:12:00Z"/>
                <w:rFonts w:ascii="Arial" w:hAnsi="Arial" w:cs="Arial"/>
                <w:color w:val="000000"/>
                <w:sz w:val="20"/>
                <w:szCs w:val="20"/>
              </w:rPr>
            </w:pPr>
          </w:p>
        </w:tc>
        <w:tc>
          <w:tcPr>
            <w:tcW w:w="1274" w:type="dxa"/>
            <w:gridSpan w:val="4"/>
            <w:tcBorders>
              <w:top w:val="nil"/>
              <w:left w:val="nil"/>
              <w:bottom w:val="single" w:sz="4" w:space="0" w:color="auto"/>
              <w:right w:val="single" w:sz="4" w:space="0" w:color="auto"/>
            </w:tcBorders>
            <w:noWrap/>
            <w:hideMark/>
            <w:tcPrChange w:id="2207" w:author="Rafif" w:date="2025-10-30T18:09:00Z">
              <w:tcPr>
                <w:tcW w:w="918" w:type="dxa"/>
                <w:gridSpan w:val="3"/>
                <w:tcBorders>
                  <w:top w:val="nil"/>
                  <w:left w:val="nil"/>
                  <w:bottom w:val="single" w:sz="4" w:space="0" w:color="auto"/>
                  <w:right w:val="single" w:sz="4" w:space="0" w:color="auto"/>
                </w:tcBorders>
                <w:noWrap/>
                <w:hideMark/>
              </w:tcPr>
            </w:tcPrChange>
          </w:tcPr>
          <w:p w14:paraId="4754C45F" w14:textId="77777777" w:rsidR="00497AE0" w:rsidRDefault="00497AE0">
            <w:pPr>
              <w:rPr>
                <w:ins w:id="2208" w:author="Ahmad Rafif" w:date="2025-09-23T21:12:00Z"/>
                <w:rFonts w:ascii="Arial" w:hAnsi="Arial" w:cs="Arial"/>
                <w:color w:val="000000"/>
                <w:sz w:val="20"/>
                <w:szCs w:val="20"/>
              </w:rPr>
            </w:pPr>
            <w:ins w:id="2209" w:author="Ahmad Rafif" w:date="2025-09-23T21:12:00Z">
              <w:r>
                <w:rPr>
                  <w:rFonts w:ascii="Arial" w:hAnsi="Arial" w:cs="Arial"/>
                  <w:color w:val="000000"/>
                  <w:sz w:val="20"/>
                  <w:szCs w:val="20"/>
                </w:rPr>
                <w:t>4.2</w:t>
              </w:r>
            </w:ins>
          </w:p>
        </w:tc>
        <w:tc>
          <w:tcPr>
            <w:tcW w:w="6182" w:type="dxa"/>
            <w:gridSpan w:val="5"/>
            <w:tcBorders>
              <w:top w:val="nil"/>
              <w:left w:val="nil"/>
              <w:bottom w:val="single" w:sz="4" w:space="0" w:color="auto"/>
              <w:right w:val="single" w:sz="4" w:space="0" w:color="auto"/>
            </w:tcBorders>
            <w:noWrap/>
            <w:hideMark/>
            <w:tcPrChange w:id="2210" w:author="Rafif" w:date="2025-10-30T18:09:00Z">
              <w:tcPr>
                <w:tcW w:w="6182" w:type="dxa"/>
                <w:gridSpan w:val="7"/>
                <w:tcBorders>
                  <w:top w:val="nil"/>
                  <w:left w:val="nil"/>
                  <w:bottom w:val="single" w:sz="4" w:space="0" w:color="auto"/>
                  <w:right w:val="single" w:sz="4" w:space="0" w:color="auto"/>
                </w:tcBorders>
                <w:noWrap/>
                <w:hideMark/>
              </w:tcPr>
            </w:tcPrChange>
          </w:tcPr>
          <w:p w14:paraId="19FE41E3" w14:textId="77777777" w:rsidR="00497AE0" w:rsidRDefault="00497AE0">
            <w:pPr>
              <w:rPr>
                <w:ins w:id="2211" w:author="Ahmad Rafif" w:date="2025-09-23T21:12:00Z"/>
                <w:rFonts w:ascii="Arial" w:hAnsi="Arial" w:cs="Arial"/>
                <w:color w:val="000000"/>
                <w:sz w:val="20"/>
                <w:szCs w:val="20"/>
              </w:rPr>
            </w:pPr>
            <w:ins w:id="2212" w:author="Ahmad Rafif" w:date="2025-09-23T21:12:00Z">
              <w:r>
                <w:rPr>
                  <w:rFonts w:ascii="Arial" w:hAnsi="Arial" w:cs="Arial"/>
                  <w:color w:val="000000"/>
                  <w:sz w:val="20"/>
                  <w:szCs w:val="20"/>
                </w:rPr>
                <w:t>Diagram Flow Image</w:t>
              </w:r>
            </w:ins>
          </w:p>
        </w:tc>
        <w:tc>
          <w:tcPr>
            <w:tcW w:w="884" w:type="dxa"/>
            <w:gridSpan w:val="2"/>
            <w:tcBorders>
              <w:top w:val="nil"/>
              <w:left w:val="nil"/>
              <w:bottom w:val="single" w:sz="4" w:space="0" w:color="auto"/>
              <w:right w:val="single" w:sz="4" w:space="0" w:color="auto"/>
            </w:tcBorders>
            <w:noWrap/>
            <w:vAlign w:val="center"/>
            <w:hideMark/>
            <w:tcPrChange w:id="2213" w:author="Rafif" w:date="2025-10-30T18:09:00Z">
              <w:tcPr>
                <w:tcW w:w="680" w:type="dxa"/>
                <w:gridSpan w:val="4"/>
                <w:tcBorders>
                  <w:top w:val="nil"/>
                  <w:left w:val="nil"/>
                  <w:bottom w:val="single" w:sz="4" w:space="0" w:color="auto"/>
                  <w:right w:val="single" w:sz="4" w:space="0" w:color="auto"/>
                </w:tcBorders>
                <w:noWrap/>
                <w:vAlign w:val="center"/>
                <w:hideMark/>
              </w:tcPr>
            </w:tcPrChange>
          </w:tcPr>
          <w:p w14:paraId="4A325EFB" w14:textId="558FEE82" w:rsidR="00497AE0" w:rsidRDefault="000A52A7">
            <w:pPr>
              <w:jc w:val="center"/>
              <w:rPr>
                <w:ins w:id="2214" w:author="Ahmad Rafif" w:date="2025-09-23T21:12:00Z"/>
                <w:rFonts w:ascii="Arial" w:hAnsi="Arial" w:cs="Arial"/>
                <w:color w:val="000000"/>
                <w:sz w:val="20"/>
                <w:szCs w:val="20"/>
              </w:rPr>
            </w:pPr>
            <w:ins w:id="2215" w:author="Rafif" w:date="2025-10-30T18:16:00Z">
              <w:r>
                <w:rPr>
                  <w:rFonts w:ascii="Arial" w:hAnsi="Arial" w:cs="Arial"/>
                  <w:color w:val="000000"/>
                  <w:sz w:val="20"/>
                  <w:szCs w:val="20"/>
                </w:rPr>
                <w:t>40</w:t>
              </w:r>
            </w:ins>
            <w:ins w:id="2216" w:author="Ahmad Rafif" w:date="2025-09-23T21:12:00Z">
              <w:del w:id="2217" w:author="Rafif" w:date="2025-10-30T18:16:00Z">
                <w:r w:rsidR="00497AE0" w:rsidDel="000A52A7">
                  <w:rPr>
                    <w:rFonts w:ascii="Arial" w:hAnsi="Arial" w:cs="Arial"/>
                    <w:color w:val="000000"/>
                    <w:sz w:val="20"/>
                    <w:szCs w:val="20"/>
                  </w:rPr>
                  <w:delText>28</w:delText>
                </w:r>
              </w:del>
            </w:ins>
          </w:p>
        </w:tc>
      </w:tr>
      <w:tr w:rsidR="00497AE0" w14:paraId="69D2B87A" w14:textId="77777777" w:rsidTr="00E90F2D">
        <w:trPr>
          <w:trHeight w:val="288"/>
          <w:ins w:id="2218" w:author="Ahmad Rafif" w:date="2025-09-23T21:12:00Z"/>
          <w:trPrChange w:id="2219" w:author="Rafif" w:date="2025-10-30T18:09:00Z">
            <w:trPr>
              <w:gridBefore w:val="1"/>
              <w:gridAfter w:val="0"/>
              <w:trHeight w:val="288"/>
            </w:trPr>
          </w:trPrChange>
        </w:trPr>
        <w:tc>
          <w:tcPr>
            <w:tcW w:w="960" w:type="dxa"/>
            <w:gridSpan w:val="2"/>
            <w:vMerge/>
            <w:tcBorders>
              <w:top w:val="nil"/>
              <w:left w:val="single" w:sz="4" w:space="0" w:color="auto"/>
              <w:bottom w:val="single" w:sz="4" w:space="0" w:color="auto"/>
              <w:right w:val="single" w:sz="4" w:space="0" w:color="auto"/>
            </w:tcBorders>
            <w:vAlign w:val="center"/>
            <w:hideMark/>
            <w:tcPrChange w:id="2220" w:author="Rafif" w:date="2025-10-30T18:09:00Z">
              <w:tcPr>
                <w:tcW w:w="960" w:type="dxa"/>
                <w:gridSpan w:val="5"/>
                <w:vMerge/>
                <w:tcBorders>
                  <w:top w:val="nil"/>
                  <w:left w:val="single" w:sz="4" w:space="0" w:color="auto"/>
                  <w:bottom w:val="single" w:sz="4" w:space="0" w:color="auto"/>
                  <w:right w:val="single" w:sz="4" w:space="0" w:color="auto"/>
                </w:tcBorders>
                <w:vAlign w:val="center"/>
                <w:hideMark/>
              </w:tcPr>
            </w:tcPrChange>
          </w:tcPr>
          <w:p w14:paraId="0DB99873" w14:textId="77777777" w:rsidR="00497AE0" w:rsidRDefault="00497AE0">
            <w:pPr>
              <w:rPr>
                <w:ins w:id="2221" w:author="Ahmad Rafif" w:date="2025-09-23T21:12:00Z"/>
                <w:rFonts w:ascii="Arial" w:hAnsi="Arial" w:cs="Arial"/>
                <w:color w:val="000000"/>
                <w:sz w:val="20"/>
                <w:szCs w:val="20"/>
              </w:rPr>
            </w:pPr>
          </w:p>
        </w:tc>
        <w:tc>
          <w:tcPr>
            <w:tcW w:w="1274" w:type="dxa"/>
            <w:gridSpan w:val="4"/>
            <w:tcBorders>
              <w:top w:val="nil"/>
              <w:left w:val="nil"/>
              <w:bottom w:val="single" w:sz="4" w:space="0" w:color="auto"/>
              <w:right w:val="single" w:sz="4" w:space="0" w:color="auto"/>
            </w:tcBorders>
            <w:noWrap/>
            <w:hideMark/>
            <w:tcPrChange w:id="2222" w:author="Rafif" w:date="2025-10-30T18:09:00Z">
              <w:tcPr>
                <w:tcW w:w="918" w:type="dxa"/>
                <w:gridSpan w:val="3"/>
                <w:tcBorders>
                  <w:top w:val="nil"/>
                  <w:left w:val="nil"/>
                  <w:bottom w:val="single" w:sz="4" w:space="0" w:color="auto"/>
                  <w:right w:val="single" w:sz="4" w:space="0" w:color="auto"/>
                </w:tcBorders>
                <w:noWrap/>
                <w:hideMark/>
              </w:tcPr>
            </w:tcPrChange>
          </w:tcPr>
          <w:p w14:paraId="241A277B" w14:textId="77777777" w:rsidR="00497AE0" w:rsidRDefault="00497AE0">
            <w:pPr>
              <w:rPr>
                <w:ins w:id="2223" w:author="Ahmad Rafif" w:date="2025-09-23T21:12:00Z"/>
                <w:rFonts w:ascii="Arial" w:hAnsi="Arial" w:cs="Arial"/>
                <w:color w:val="000000"/>
                <w:sz w:val="20"/>
                <w:szCs w:val="20"/>
              </w:rPr>
            </w:pPr>
            <w:ins w:id="2224" w:author="Ahmad Rafif" w:date="2025-09-23T21:12:00Z">
              <w:r>
                <w:rPr>
                  <w:rFonts w:ascii="Arial" w:hAnsi="Arial" w:cs="Arial"/>
                  <w:color w:val="000000"/>
                  <w:sz w:val="20"/>
                  <w:szCs w:val="20"/>
                </w:rPr>
                <w:t>4.2.1</w:t>
              </w:r>
            </w:ins>
          </w:p>
        </w:tc>
        <w:tc>
          <w:tcPr>
            <w:tcW w:w="6182" w:type="dxa"/>
            <w:gridSpan w:val="5"/>
            <w:tcBorders>
              <w:top w:val="nil"/>
              <w:left w:val="nil"/>
              <w:bottom w:val="single" w:sz="4" w:space="0" w:color="auto"/>
              <w:right w:val="single" w:sz="4" w:space="0" w:color="auto"/>
            </w:tcBorders>
            <w:noWrap/>
            <w:hideMark/>
            <w:tcPrChange w:id="2225" w:author="Rafif" w:date="2025-10-30T18:09:00Z">
              <w:tcPr>
                <w:tcW w:w="6182" w:type="dxa"/>
                <w:gridSpan w:val="7"/>
                <w:tcBorders>
                  <w:top w:val="nil"/>
                  <w:left w:val="nil"/>
                  <w:bottom w:val="single" w:sz="4" w:space="0" w:color="auto"/>
                  <w:right w:val="single" w:sz="4" w:space="0" w:color="auto"/>
                </w:tcBorders>
                <w:noWrap/>
                <w:hideMark/>
              </w:tcPr>
            </w:tcPrChange>
          </w:tcPr>
          <w:p w14:paraId="1A6959E6" w14:textId="77777777" w:rsidR="00497AE0" w:rsidRDefault="00497AE0">
            <w:pPr>
              <w:rPr>
                <w:ins w:id="2226" w:author="Ahmad Rafif" w:date="2025-09-23T21:12:00Z"/>
                <w:rFonts w:ascii="Arial" w:hAnsi="Arial" w:cs="Arial"/>
                <w:color w:val="000000"/>
                <w:sz w:val="20"/>
                <w:szCs w:val="20"/>
              </w:rPr>
            </w:pPr>
            <w:ins w:id="2227" w:author="Ahmad Rafif" w:date="2025-09-23T21:12:00Z">
              <w:r>
                <w:rPr>
                  <w:rFonts w:ascii="Arial" w:hAnsi="Arial" w:cs="Arial"/>
                  <w:color w:val="000000"/>
                  <w:sz w:val="20"/>
                  <w:szCs w:val="20"/>
                </w:rPr>
                <w:t>Data Mapping</w:t>
              </w:r>
            </w:ins>
          </w:p>
        </w:tc>
        <w:tc>
          <w:tcPr>
            <w:tcW w:w="884" w:type="dxa"/>
            <w:gridSpan w:val="2"/>
            <w:tcBorders>
              <w:top w:val="nil"/>
              <w:left w:val="nil"/>
              <w:bottom w:val="single" w:sz="4" w:space="0" w:color="auto"/>
              <w:right w:val="single" w:sz="4" w:space="0" w:color="auto"/>
            </w:tcBorders>
            <w:noWrap/>
            <w:vAlign w:val="center"/>
            <w:hideMark/>
            <w:tcPrChange w:id="2228" w:author="Rafif" w:date="2025-10-30T18:09:00Z">
              <w:tcPr>
                <w:tcW w:w="680" w:type="dxa"/>
                <w:gridSpan w:val="4"/>
                <w:tcBorders>
                  <w:top w:val="nil"/>
                  <w:left w:val="nil"/>
                  <w:bottom w:val="single" w:sz="4" w:space="0" w:color="auto"/>
                  <w:right w:val="single" w:sz="4" w:space="0" w:color="auto"/>
                </w:tcBorders>
                <w:noWrap/>
                <w:vAlign w:val="center"/>
                <w:hideMark/>
              </w:tcPr>
            </w:tcPrChange>
          </w:tcPr>
          <w:p w14:paraId="56AA9994" w14:textId="49767FED" w:rsidR="00497AE0" w:rsidRDefault="000A52A7">
            <w:pPr>
              <w:jc w:val="center"/>
              <w:rPr>
                <w:ins w:id="2229" w:author="Ahmad Rafif" w:date="2025-09-23T21:12:00Z"/>
                <w:rFonts w:ascii="Arial" w:hAnsi="Arial" w:cs="Arial"/>
                <w:color w:val="000000"/>
                <w:sz w:val="20"/>
                <w:szCs w:val="20"/>
              </w:rPr>
            </w:pPr>
            <w:ins w:id="2230" w:author="Rafif" w:date="2025-10-30T18:16:00Z">
              <w:r>
                <w:rPr>
                  <w:rFonts w:ascii="Arial" w:hAnsi="Arial" w:cs="Arial"/>
                  <w:color w:val="000000"/>
                  <w:sz w:val="20"/>
                  <w:szCs w:val="20"/>
                </w:rPr>
                <w:t>42</w:t>
              </w:r>
            </w:ins>
            <w:ins w:id="2231" w:author="Ahmad Rafif" w:date="2025-09-23T21:12:00Z">
              <w:del w:id="2232" w:author="Rafif" w:date="2025-10-30T18:16:00Z">
                <w:r w:rsidR="00497AE0" w:rsidDel="000A52A7">
                  <w:rPr>
                    <w:rFonts w:ascii="Arial" w:hAnsi="Arial" w:cs="Arial"/>
                    <w:color w:val="000000"/>
                    <w:sz w:val="20"/>
                    <w:szCs w:val="20"/>
                  </w:rPr>
                  <w:delText>30</w:delText>
                </w:r>
              </w:del>
            </w:ins>
          </w:p>
        </w:tc>
      </w:tr>
      <w:tr w:rsidR="00497AE0" w14:paraId="014BFDB3" w14:textId="77777777" w:rsidTr="00E90F2D">
        <w:trPr>
          <w:trHeight w:val="288"/>
          <w:ins w:id="2233" w:author="Ahmad Rafif" w:date="2025-09-23T21:12:00Z"/>
          <w:trPrChange w:id="2234" w:author="Rafif" w:date="2025-10-30T18:09:00Z">
            <w:trPr>
              <w:gridBefore w:val="1"/>
              <w:gridAfter w:val="0"/>
              <w:trHeight w:val="288"/>
            </w:trPr>
          </w:trPrChange>
        </w:trPr>
        <w:tc>
          <w:tcPr>
            <w:tcW w:w="960" w:type="dxa"/>
            <w:gridSpan w:val="2"/>
            <w:vMerge/>
            <w:tcBorders>
              <w:top w:val="nil"/>
              <w:left w:val="single" w:sz="4" w:space="0" w:color="auto"/>
              <w:bottom w:val="single" w:sz="4" w:space="0" w:color="auto"/>
              <w:right w:val="single" w:sz="4" w:space="0" w:color="auto"/>
            </w:tcBorders>
            <w:vAlign w:val="center"/>
            <w:hideMark/>
            <w:tcPrChange w:id="2235" w:author="Rafif" w:date="2025-10-30T18:09:00Z">
              <w:tcPr>
                <w:tcW w:w="960" w:type="dxa"/>
                <w:gridSpan w:val="5"/>
                <w:vMerge/>
                <w:tcBorders>
                  <w:top w:val="nil"/>
                  <w:left w:val="single" w:sz="4" w:space="0" w:color="auto"/>
                  <w:bottom w:val="single" w:sz="4" w:space="0" w:color="auto"/>
                  <w:right w:val="single" w:sz="4" w:space="0" w:color="auto"/>
                </w:tcBorders>
                <w:vAlign w:val="center"/>
                <w:hideMark/>
              </w:tcPr>
            </w:tcPrChange>
          </w:tcPr>
          <w:p w14:paraId="53FC07DF" w14:textId="77777777" w:rsidR="00497AE0" w:rsidRDefault="00497AE0">
            <w:pPr>
              <w:rPr>
                <w:ins w:id="2236" w:author="Ahmad Rafif" w:date="2025-09-23T21:12:00Z"/>
                <w:rFonts w:ascii="Arial" w:hAnsi="Arial" w:cs="Arial"/>
                <w:color w:val="000000"/>
                <w:sz w:val="20"/>
                <w:szCs w:val="20"/>
              </w:rPr>
            </w:pPr>
          </w:p>
        </w:tc>
        <w:tc>
          <w:tcPr>
            <w:tcW w:w="1274" w:type="dxa"/>
            <w:gridSpan w:val="4"/>
            <w:tcBorders>
              <w:top w:val="nil"/>
              <w:left w:val="nil"/>
              <w:bottom w:val="single" w:sz="4" w:space="0" w:color="auto"/>
              <w:right w:val="single" w:sz="4" w:space="0" w:color="auto"/>
            </w:tcBorders>
            <w:noWrap/>
            <w:hideMark/>
            <w:tcPrChange w:id="2237" w:author="Rafif" w:date="2025-10-30T18:09:00Z">
              <w:tcPr>
                <w:tcW w:w="918" w:type="dxa"/>
                <w:gridSpan w:val="3"/>
                <w:tcBorders>
                  <w:top w:val="nil"/>
                  <w:left w:val="nil"/>
                  <w:bottom w:val="single" w:sz="4" w:space="0" w:color="auto"/>
                  <w:right w:val="single" w:sz="4" w:space="0" w:color="auto"/>
                </w:tcBorders>
                <w:noWrap/>
                <w:hideMark/>
              </w:tcPr>
            </w:tcPrChange>
          </w:tcPr>
          <w:p w14:paraId="06C6D0E7" w14:textId="77777777" w:rsidR="00497AE0" w:rsidRDefault="00497AE0">
            <w:pPr>
              <w:rPr>
                <w:ins w:id="2238" w:author="Ahmad Rafif" w:date="2025-09-23T21:12:00Z"/>
                <w:rFonts w:ascii="Arial" w:hAnsi="Arial" w:cs="Arial"/>
                <w:color w:val="000000"/>
                <w:sz w:val="20"/>
                <w:szCs w:val="20"/>
              </w:rPr>
            </w:pPr>
            <w:ins w:id="2239" w:author="Ahmad Rafif" w:date="2025-09-23T21:12:00Z">
              <w:r>
                <w:rPr>
                  <w:rFonts w:ascii="Arial" w:hAnsi="Arial" w:cs="Arial"/>
                  <w:color w:val="000000"/>
                  <w:sz w:val="20"/>
                  <w:szCs w:val="20"/>
                </w:rPr>
                <w:t>4.2.2</w:t>
              </w:r>
            </w:ins>
          </w:p>
        </w:tc>
        <w:tc>
          <w:tcPr>
            <w:tcW w:w="6182" w:type="dxa"/>
            <w:gridSpan w:val="5"/>
            <w:tcBorders>
              <w:top w:val="nil"/>
              <w:left w:val="nil"/>
              <w:bottom w:val="single" w:sz="4" w:space="0" w:color="auto"/>
              <w:right w:val="single" w:sz="4" w:space="0" w:color="auto"/>
            </w:tcBorders>
            <w:noWrap/>
            <w:hideMark/>
            <w:tcPrChange w:id="2240" w:author="Rafif" w:date="2025-10-30T18:09:00Z">
              <w:tcPr>
                <w:tcW w:w="6182" w:type="dxa"/>
                <w:gridSpan w:val="7"/>
                <w:tcBorders>
                  <w:top w:val="nil"/>
                  <w:left w:val="nil"/>
                  <w:bottom w:val="single" w:sz="4" w:space="0" w:color="auto"/>
                  <w:right w:val="single" w:sz="4" w:space="0" w:color="auto"/>
                </w:tcBorders>
                <w:noWrap/>
                <w:hideMark/>
              </w:tcPr>
            </w:tcPrChange>
          </w:tcPr>
          <w:p w14:paraId="1448EE0F" w14:textId="77777777" w:rsidR="00497AE0" w:rsidRDefault="00497AE0">
            <w:pPr>
              <w:rPr>
                <w:ins w:id="2241" w:author="Ahmad Rafif" w:date="2025-09-23T21:12:00Z"/>
                <w:rFonts w:ascii="Arial" w:hAnsi="Arial" w:cs="Arial"/>
                <w:color w:val="000000"/>
                <w:sz w:val="20"/>
                <w:szCs w:val="20"/>
              </w:rPr>
            </w:pPr>
            <w:ins w:id="2242" w:author="Ahmad Rafif" w:date="2025-09-23T21:12:00Z">
              <w:r>
                <w:rPr>
                  <w:rFonts w:ascii="Arial" w:hAnsi="Arial" w:cs="Arial"/>
                  <w:color w:val="000000"/>
                  <w:sz w:val="20"/>
                  <w:szCs w:val="20"/>
                </w:rPr>
                <w:t>Success Outcome</w:t>
              </w:r>
            </w:ins>
          </w:p>
        </w:tc>
        <w:tc>
          <w:tcPr>
            <w:tcW w:w="884" w:type="dxa"/>
            <w:gridSpan w:val="2"/>
            <w:tcBorders>
              <w:top w:val="nil"/>
              <w:left w:val="nil"/>
              <w:bottom w:val="single" w:sz="4" w:space="0" w:color="auto"/>
              <w:right w:val="single" w:sz="4" w:space="0" w:color="auto"/>
            </w:tcBorders>
            <w:noWrap/>
            <w:vAlign w:val="center"/>
            <w:hideMark/>
            <w:tcPrChange w:id="2243" w:author="Rafif" w:date="2025-10-30T18:09:00Z">
              <w:tcPr>
                <w:tcW w:w="680" w:type="dxa"/>
                <w:gridSpan w:val="4"/>
                <w:tcBorders>
                  <w:top w:val="nil"/>
                  <w:left w:val="nil"/>
                  <w:bottom w:val="single" w:sz="4" w:space="0" w:color="auto"/>
                  <w:right w:val="single" w:sz="4" w:space="0" w:color="auto"/>
                </w:tcBorders>
                <w:noWrap/>
                <w:vAlign w:val="center"/>
                <w:hideMark/>
              </w:tcPr>
            </w:tcPrChange>
          </w:tcPr>
          <w:p w14:paraId="4CE17B82" w14:textId="3BE24A71" w:rsidR="00497AE0" w:rsidRDefault="000A52A7">
            <w:pPr>
              <w:jc w:val="center"/>
              <w:rPr>
                <w:ins w:id="2244" w:author="Ahmad Rafif" w:date="2025-09-23T21:12:00Z"/>
                <w:rFonts w:ascii="Arial" w:hAnsi="Arial" w:cs="Arial"/>
                <w:color w:val="000000"/>
                <w:sz w:val="20"/>
                <w:szCs w:val="20"/>
              </w:rPr>
            </w:pPr>
            <w:ins w:id="2245" w:author="Rafif" w:date="2025-10-30T18:16:00Z">
              <w:r>
                <w:rPr>
                  <w:rFonts w:ascii="Arial" w:hAnsi="Arial" w:cs="Arial"/>
                  <w:color w:val="000000"/>
                  <w:sz w:val="20"/>
                  <w:szCs w:val="20"/>
                </w:rPr>
                <w:t>43</w:t>
              </w:r>
            </w:ins>
            <w:ins w:id="2246" w:author="Ahmad Rafif" w:date="2025-09-23T21:12:00Z">
              <w:del w:id="2247" w:author="Rafif" w:date="2025-10-30T18:16:00Z">
                <w:r w:rsidR="00497AE0" w:rsidDel="000A52A7">
                  <w:rPr>
                    <w:rFonts w:ascii="Arial" w:hAnsi="Arial" w:cs="Arial"/>
                    <w:color w:val="000000"/>
                    <w:sz w:val="20"/>
                    <w:szCs w:val="20"/>
                  </w:rPr>
                  <w:delText>31</w:delText>
                </w:r>
              </w:del>
            </w:ins>
          </w:p>
        </w:tc>
      </w:tr>
      <w:tr w:rsidR="00497AE0" w14:paraId="566746F7" w14:textId="77777777" w:rsidTr="00E90F2D">
        <w:trPr>
          <w:trHeight w:val="288"/>
          <w:ins w:id="2248" w:author="Ahmad Rafif" w:date="2025-09-23T21:12:00Z"/>
          <w:trPrChange w:id="2249" w:author="Rafif" w:date="2025-10-30T18:09:00Z">
            <w:trPr>
              <w:gridBefore w:val="1"/>
              <w:gridAfter w:val="0"/>
              <w:trHeight w:val="288"/>
            </w:trPr>
          </w:trPrChange>
        </w:trPr>
        <w:tc>
          <w:tcPr>
            <w:tcW w:w="960" w:type="dxa"/>
            <w:gridSpan w:val="2"/>
            <w:vMerge/>
            <w:tcBorders>
              <w:top w:val="nil"/>
              <w:left w:val="single" w:sz="4" w:space="0" w:color="auto"/>
              <w:bottom w:val="single" w:sz="4" w:space="0" w:color="auto"/>
              <w:right w:val="single" w:sz="4" w:space="0" w:color="auto"/>
            </w:tcBorders>
            <w:vAlign w:val="center"/>
            <w:hideMark/>
            <w:tcPrChange w:id="2250" w:author="Rafif" w:date="2025-10-30T18:09:00Z">
              <w:tcPr>
                <w:tcW w:w="960" w:type="dxa"/>
                <w:gridSpan w:val="5"/>
                <w:vMerge/>
                <w:tcBorders>
                  <w:top w:val="nil"/>
                  <w:left w:val="single" w:sz="4" w:space="0" w:color="auto"/>
                  <w:bottom w:val="single" w:sz="4" w:space="0" w:color="auto"/>
                  <w:right w:val="single" w:sz="4" w:space="0" w:color="auto"/>
                </w:tcBorders>
                <w:vAlign w:val="center"/>
                <w:hideMark/>
              </w:tcPr>
            </w:tcPrChange>
          </w:tcPr>
          <w:p w14:paraId="5B507CD7" w14:textId="77777777" w:rsidR="00497AE0" w:rsidRDefault="00497AE0">
            <w:pPr>
              <w:rPr>
                <w:ins w:id="2251" w:author="Ahmad Rafif" w:date="2025-09-23T21:12:00Z"/>
                <w:rFonts w:ascii="Arial" w:hAnsi="Arial" w:cs="Arial"/>
                <w:color w:val="000000"/>
                <w:sz w:val="20"/>
                <w:szCs w:val="20"/>
              </w:rPr>
            </w:pPr>
          </w:p>
        </w:tc>
        <w:tc>
          <w:tcPr>
            <w:tcW w:w="1274" w:type="dxa"/>
            <w:gridSpan w:val="4"/>
            <w:tcBorders>
              <w:top w:val="nil"/>
              <w:left w:val="nil"/>
              <w:bottom w:val="single" w:sz="4" w:space="0" w:color="auto"/>
              <w:right w:val="single" w:sz="4" w:space="0" w:color="auto"/>
            </w:tcBorders>
            <w:noWrap/>
            <w:hideMark/>
            <w:tcPrChange w:id="2252" w:author="Rafif" w:date="2025-10-30T18:09:00Z">
              <w:tcPr>
                <w:tcW w:w="918" w:type="dxa"/>
                <w:gridSpan w:val="3"/>
                <w:tcBorders>
                  <w:top w:val="nil"/>
                  <w:left w:val="nil"/>
                  <w:bottom w:val="single" w:sz="4" w:space="0" w:color="auto"/>
                  <w:right w:val="single" w:sz="4" w:space="0" w:color="auto"/>
                </w:tcBorders>
                <w:noWrap/>
                <w:hideMark/>
              </w:tcPr>
            </w:tcPrChange>
          </w:tcPr>
          <w:p w14:paraId="39D22284" w14:textId="77777777" w:rsidR="00497AE0" w:rsidRDefault="00497AE0">
            <w:pPr>
              <w:rPr>
                <w:ins w:id="2253" w:author="Ahmad Rafif" w:date="2025-09-23T21:12:00Z"/>
                <w:rFonts w:ascii="Arial" w:hAnsi="Arial" w:cs="Arial"/>
                <w:color w:val="000000"/>
                <w:sz w:val="20"/>
                <w:szCs w:val="20"/>
              </w:rPr>
            </w:pPr>
            <w:ins w:id="2254" w:author="Ahmad Rafif" w:date="2025-09-23T21:12:00Z">
              <w:r>
                <w:rPr>
                  <w:rFonts w:ascii="Arial" w:hAnsi="Arial" w:cs="Arial"/>
                  <w:color w:val="000000"/>
                  <w:sz w:val="20"/>
                  <w:szCs w:val="20"/>
                </w:rPr>
                <w:t>4.2.3</w:t>
              </w:r>
            </w:ins>
          </w:p>
        </w:tc>
        <w:tc>
          <w:tcPr>
            <w:tcW w:w="6182" w:type="dxa"/>
            <w:gridSpan w:val="5"/>
            <w:tcBorders>
              <w:top w:val="nil"/>
              <w:left w:val="nil"/>
              <w:bottom w:val="single" w:sz="4" w:space="0" w:color="auto"/>
              <w:right w:val="single" w:sz="4" w:space="0" w:color="auto"/>
            </w:tcBorders>
            <w:noWrap/>
            <w:hideMark/>
            <w:tcPrChange w:id="2255" w:author="Rafif" w:date="2025-10-30T18:09:00Z">
              <w:tcPr>
                <w:tcW w:w="6182" w:type="dxa"/>
                <w:gridSpan w:val="7"/>
                <w:tcBorders>
                  <w:top w:val="nil"/>
                  <w:left w:val="nil"/>
                  <w:bottom w:val="single" w:sz="4" w:space="0" w:color="auto"/>
                  <w:right w:val="single" w:sz="4" w:space="0" w:color="auto"/>
                </w:tcBorders>
                <w:noWrap/>
                <w:hideMark/>
              </w:tcPr>
            </w:tcPrChange>
          </w:tcPr>
          <w:p w14:paraId="4D830229" w14:textId="77777777" w:rsidR="00497AE0" w:rsidRDefault="00497AE0">
            <w:pPr>
              <w:rPr>
                <w:ins w:id="2256" w:author="Ahmad Rafif" w:date="2025-09-23T21:12:00Z"/>
                <w:rFonts w:ascii="Arial" w:hAnsi="Arial" w:cs="Arial"/>
                <w:color w:val="000000"/>
                <w:sz w:val="20"/>
                <w:szCs w:val="20"/>
              </w:rPr>
            </w:pPr>
            <w:ins w:id="2257" w:author="Ahmad Rafif" w:date="2025-09-23T21:12:00Z">
              <w:r>
                <w:rPr>
                  <w:rFonts w:ascii="Arial" w:hAnsi="Arial" w:cs="Arial"/>
                  <w:color w:val="000000"/>
                  <w:sz w:val="20"/>
                  <w:szCs w:val="20"/>
                </w:rPr>
                <w:t>Error Handling</w:t>
              </w:r>
            </w:ins>
          </w:p>
        </w:tc>
        <w:tc>
          <w:tcPr>
            <w:tcW w:w="884" w:type="dxa"/>
            <w:gridSpan w:val="2"/>
            <w:tcBorders>
              <w:top w:val="nil"/>
              <w:left w:val="nil"/>
              <w:bottom w:val="single" w:sz="4" w:space="0" w:color="auto"/>
              <w:right w:val="single" w:sz="4" w:space="0" w:color="auto"/>
            </w:tcBorders>
            <w:noWrap/>
            <w:vAlign w:val="center"/>
            <w:hideMark/>
            <w:tcPrChange w:id="2258" w:author="Rafif" w:date="2025-10-30T18:09:00Z">
              <w:tcPr>
                <w:tcW w:w="680" w:type="dxa"/>
                <w:gridSpan w:val="4"/>
                <w:tcBorders>
                  <w:top w:val="nil"/>
                  <w:left w:val="nil"/>
                  <w:bottom w:val="single" w:sz="4" w:space="0" w:color="auto"/>
                  <w:right w:val="single" w:sz="4" w:space="0" w:color="auto"/>
                </w:tcBorders>
                <w:noWrap/>
                <w:vAlign w:val="center"/>
                <w:hideMark/>
              </w:tcPr>
            </w:tcPrChange>
          </w:tcPr>
          <w:p w14:paraId="35F6C16D" w14:textId="7FEF7B70" w:rsidR="00497AE0" w:rsidRDefault="000A52A7">
            <w:pPr>
              <w:jc w:val="center"/>
              <w:rPr>
                <w:ins w:id="2259" w:author="Ahmad Rafif" w:date="2025-09-23T21:12:00Z"/>
                <w:rFonts w:ascii="Arial" w:hAnsi="Arial" w:cs="Arial"/>
                <w:color w:val="000000"/>
                <w:sz w:val="20"/>
                <w:szCs w:val="20"/>
              </w:rPr>
            </w:pPr>
            <w:ins w:id="2260" w:author="Rafif" w:date="2025-10-30T18:16:00Z">
              <w:r>
                <w:rPr>
                  <w:rFonts w:ascii="Arial" w:hAnsi="Arial" w:cs="Arial"/>
                  <w:color w:val="000000"/>
                  <w:sz w:val="20"/>
                  <w:szCs w:val="20"/>
                </w:rPr>
                <w:t>4</w:t>
              </w:r>
            </w:ins>
            <w:ins w:id="2261" w:author="Ahmad Rafif" w:date="2025-09-23T21:12:00Z">
              <w:r w:rsidR="00497AE0">
                <w:rPr>
                  <w:rFonts w:ascii="Arial" w:hAnsi="Arial" w:cs="Arial"/>
                  <w:color w:val="000000"/>
                  <w:sz w:val="20"/>
                  <w:szCs w:val="20"/>
                </w:rPr>
                <w:t>3</w:t>
              </w:r>
              <w:del w:id="2262" w:author="Rafif" w:date="2025-10-30T18:16:00Z">
                <w:r w:rsidR="00497AE0" w:rsidDel="000A52A7">
                  <w:rPr>
                    <w:rFonts w:ascii="Arial" w:hAnsi="Arial" w:cs="Arial"/>
                    <w:color w:val="000000"/>
                    <w:sz w:val="20"/>
                    <w:szCs w:val="20"/>
                  </w:rPr>
                  <w:delText>1</w:delText>
                </w:r>
              </w:del>
            </w:ins>
          </w:p>
        </w:tc>
      </w:tr>
    </w:tbl>
    <w:p w14:paraId="5DB42A9A" w14:textId="77777777" w:rsidR="00B0407D" w:rsidRPr="00B32071" w:rsidRDefault="00B0407D">
      <w:pPr>
        <w:rPr>
          <w:rFonts w:ascii="Arial" w:hAnsi="Arial" w:cs="Arial"/>
        </w:rPr>
      </w:pPr>
    </w:p>
    <w:p w14:paraId="7A3EBEBC" w14:textId="77777777" w:rsidR="00BA6863" w:rsidRPr="00B32071" w:rsidRDefault="00BA6863">
      <w:pPr>
        <w:rPr>
          <w:rFonts w:ascii="Arial" w:hAnsi="Arial" w:cs="Arial"/>
        </w:rPr>
      </w:pPr>
    </w:p>
    <w:p w14:paraId="4ADB6FB8" w14:textId="77777777" w:rsidR="00BA6863" w:rsidRPr="00B32071" w:rsidRDefault="00BA6863">
      <w:pPr>
        <w:rPr>
          <w:rFonts w:ascii="Arial" w:hAnsi="Arial" w:cs="Arial"/>
        </w:rPr>
      </w:pPr>
    </w:p>
    <w:p w14:paraId="3CCE9563" w14:textId="77777777" w:rsidR="00CD54FC" w:rsidRDefault="00CD54FC">
      <w:pPr>
        <w:rPr>
          <w:rFonts w:ascii="Arial" w:hAnsi="Arial" w:cs="Arial"/>
        </w:rPr>
      </w:pPr>
    </w:p>
    <w:p w14:paraId="7F7EE873" w14:textId="77777777" w:rsidR="00CD54FC" w:rsidRDefault="00CD54FC">
      <w:pPr>
        <w:rPr>
          <w:rFonts w:ascii="Arial" w:hAnsi="Arial" w:cs="Arial"/>
        </w:rPr>
      </w:pPr>
    </w:p>
    <w:p w14:paraId="55E78569" w14:textId="77777777" w:rsidR="00CD54FC" w:rsidRDefault="00CD54FC">
      <w:pPr>
        <w:rPr>
          <w:rFonts w:ascii="Arial" w:hAnsi="Arial" w:cs="Arial"/>
        </w:rPr>
      </w:pPr>
    </w:p>
    <w:p w14:paraId="51EC9234" w14:textId="77777777" w:rsidR="00CD54FC" w:rsidRDefault="00CD54FC">
      <w:pPr>
        <w:rPr>
          <w:rFonts w:ascii="Arial" w:hAnsi="Arial" w:cs="Arial"/>
        </w:rPr>
      </w:pPr>
    </w:p>
    <w:p w14:paraId="6C1E5B5E" w14:textId="77777777" w:rsidR="00CD54FC" w:rsidRDefault="00CD54FC">
      <w:pPr>
        <w:rPr>
          <w:rFonts w:ascii="Arial" w:hAnsi="Arial" w:cs="Arial"/>
        </w:rPr>
      </w:pPr>
    </w:p>
    <w:p w14:paraId="2A53C9CA" w14:textId="77777777" w:rsidR="00CD54FC" w:rsidRDefault="00CD54FC">
      <w:pPr>
        <w:rPr>
          <w:rFonts w:ascii="Arial" w:hAnsi="Arial" w:cs="Arial"/>
        </w:rPr>
      </w:pPr>
    </w:p>
    <w:p w14:paraId="6D2BA006" w14:textId="77777777" w:rsidR="00CD54FC" w:rsidRDefault="00CD54FC">
      <w:pPr>
        <w:rPr>
          <w:rFonts w:ascii="Arial" w:hAnsi="Arial" w:cs="Arial"/>
        </w:rPr>
      </w:pPr>
    </w:p>
    <w:p w14:paraId="4B9B7020" w14:textId="77777777" w:rsidR="00CD54FC" w:rsidRDefault="00CD54FC">
      <w:pPr>
        <w:rPr>
          <w:rFonts w:ascii="Arial" w:hAnsi="Arial" w:cs="Arial"/>
        </w:rPr>
      </w:pPr>
    </w:p>
    <w:p w14:paraId="3CAF7430" w14:textId="77777777" w:rsidR="00CD54FC" w:rsidRDefault="00CD54FC">
      <w:pPr>
        <w:rPr>
          <w:rFonts w:ascii="Arial" w:hAnsi="Arial" w:cs="Arial"/>
        </w:rPr>
      </w:pPr>
    </w:p>
    <w:p w14:paraId="26841BAA" w14:textId="77777777" w:rsidR="00CD54FC" w:rsidRPr="00B32071" w:rsidRDefault="00CD54FC">
      <w:pPr>
        <w:rPr>
          <w:rFonts w:ascii="Arial" w:hAnsi="Arial" w:cs="Arial"/>
        </w:rPr>
      </w:pPr>
    </w:p>
    <w:p w14:paraId="5AF798E3" w14:textId="77777777" w:rsidR="00871B2C" w:rsidRPr="00B32071" w:rsidRDefault="00871B2C">
      <w:pPr>
        <w:rPr>
          <w:rFonts w:ascii="Arial" w:hAnsi="Arial" w:cs="Arial"/>
        </w:rPr>
      </w:pPr>
    </w:p>
    <w:p w14:paraId="4CC31001" w14:textId="77777777" w:rsidR="00871B2C" w:rsidRPr="00B32071" w:rsidRDefault="00871B2C">
      <w:pPr>
        <w:rPr>
          <w:rFonts w:ascii="Arial" w:hAnsi="Arial" w:cs="Arial"/>
        </w:rPr>
      </w:pPr>
    </w:p>
    <w:p w14:paraId="08147564" w14:textId="70AFCD03" w:rsidR="00BA6863" w:rsidRPr="00B32071" w:rsidRDefault="00BA6863" w:rsidP="00BA6863">
      <w:pPr>
        <w:ind w:left="5040"/>
        <w:rPr>
          <w:rFonts w:ascii="Arial" w:hAnsi="Arial" w:cs="Arial"/>
        </w:rPr>
      </w:pPr>
    </w:p>
    <w:p w14:paraId="0B099CBD" w14:textId="77777777" w:rsidR="00871B2C" w:rsidRPr="00B32071" w:rsidRDefault="00871B2C" w:rsidP="00BA6863">
      <w:pPr>
        <w:ind w:left="5040"/>
        <w:rPr>
          <w:rFonts w:ascii="Arial" w:hAnsi="Arial" w:cs="Arial"/>
        </w:rPr>
      </w:pPr>
    </w:p>
    <w:p w14:paraId="6F9BF28B" w14:textId="77777777" w:rsidR="00871B2C" w:rsidRPr="00B32071" w:rsidRDefault="00871B2C" w:rsidP="00BA6863">
      <w:pPr>
        <w:ind w:left="5040"/>
        <w:rPr>
          <w:rFonts w:ascii="Arial" w:hAnsi="Arial" w:cs="Arial"/>
        </w:rPr>
      </w:pPr>
    </w:p>
    <w:p w14:paraId="0D9F7CAD" w14:textId="77777777" w:rsidR="00CD475C" w:rsidRPr="00B32071" w:rsidRDefault="00CD475C" w:rsidP="00CD475C">
      <w:pPr>
        <w:jc w:val="both"/>
        <w:rPr>
          <w:rFonts w:ascii="Arial" w:hAnsi="Arial" w:cs="Arial"/>
        </w:rPr>
      </w:pPr>
    </w:p>
    <w:p w14:paraId="0AB16FD2" w14:textId="48E5504C" w:rsidR="00CD475C" w:rsidRPr="00B32071" w:rsidRDefault="00CD475C" w:rsidP="00CD475C">
      <w:pPr>
        <w:jc w:val="both"/>
        <w:rPr>
          <w:rFonts w:ascii="Arial" w:hAnsi="Arial" w:cs="Arial"/>
        </w:rPr>
      </w:pPr>
    </w:p>
    <w:p w14:paraId="3EDDAB3C" w14:textId="39D46F22" w:rsidR="00CD475C" w:rsidRPr="00B32071" w:rsidRDefault="00CD475C" w:rsidP="00CD475C">
      <w:pPr>
        <w:jc w:val="both"/>
        <w:rPr>
          <w:rFonts w:ascii="Arial" w:hAnsi="Arial" w:cs="Arial"/>
        </w:rPr>
      </w:pPr>
    </w:p>
    <w:p w14:paraId="4A2007AD" w14:textId="1470885C" w:rsidR="00CD475C" w:rsidRPr="00B32071" w:rsidRDefault="00CD475C" w:rsidP="00CD475C">
      <w:pPr>
        <w:jc w:val="both"/>
        <w:rPr>
          <w:rFonts w:ascii="Arial" w:hAnsi="Arial" w:cs="Arial"/>
        </w:rPr>
      </w:pPr>
    </w:p>
    <w:p w14:paraId="4D13C609" w14:textId="77777777" w:rsidR="00CD475C" w:rsidRPr="00B32071" w:rsidRDefault="00CD475C" w:rsidP="00CD475C">
      <w:pPr>
        <w:jc w:val="both"/>
        <w:rPr>
          <w:rFonts w:ascii="Arial" w:hAnsi="Arial" w:cs="Arial"/>
        </w:rPr>
      </w:pPr>
    </w:p>
    <w:p w14:paraId="65D2DA90" w14:textId="208050A6" w:rsidR="00CD475C" w:rsidRPr="00B32071" w:rsidRDefault="00CD475C" w:rsidP="00CD475C">
      <w:pPr>
        <w:jc w:val="both"/>
        <w:rPr>
          <w:rFonts w:ascii="Arial" w:hAnsi="Arial" w:cs="Arial"/>
        </w:rPr>
      </w:pPr>
    </w:p>
    <w:p w14:paraId="57817D2A" w14:textId="76F02DFC" w:rsidR="00CD475C" w:rsidRPr="00B32071" w:rsidRDefault="00CD475C" w:rsidP="00CD475C">
      <w:pPr>
        <w:jc w:val="both"/>
        <w:rPr>
          <w:rFonts w:ascii="Arial" w:hAnsi="Arial" w:cs="Arial"/>
        </w:rPr>
      </w:pPr>
    </w:p>
    <w:p w14:paraId="5C1D883B" w14:textId="77777777" w:rsidR="00CD475C" w:rsidRPr="00B32071" w:rsidRDefault="00CD475C" w:rsidP="00CD475C">
      <w:pPr>
        <w:jc w:val="both"/>
        <w:rPr>
          <w:rFonts w:ascii="Arial" w:hAnsi="Arial" w:cs="Arial"/>
        </w:rPr>
      </w:pPr>
    </w:p>
    <w:p w14:paraId="467F79F1" w14:textId="77777777" w:rsidR="00CD475C" w:rsidRPr="00B32071" w:rsidRDefault="00CD475C" w:rsidP="00CD475C">
      <w:pPr>
        <w:jc w:val="both"/>
        <w:rPr>
          <w:rFonts w:ascii="Arial" w:hAnsi="Arial" w:cs="Arial"/>
        </w:rPr>
      </w:pPr>
    </w:p>
    <w:p w14:paraId="7DCC8C11" w14:textId="506CD5FE" w:rsidR="00CD475C" w:rsidRPr="00B32071" w:rsidRDefault="00CD475C" w:rsidP="00CD475C">
      <w:pPr>
        <w:jc w:val="both"/>
        <w:rPr>
          <w:rFonts w:ascii="Arial" w:hAnsi="Arial" w:cs="Arial"/>
        </w:rPr>
      </w:pPr>
    </w:p>
    <w:p w14:paraId="79CFF661" w14:textId="77777777" w:rsidR="00CD475C" w:rsidRPr="00B32071" w:rsidRDefault="00CD475C" w:rsidP="00CD475C">
      <w:pPr>
        <w:jc w:val="both"/>
        <w:rPr>
          <w:rFonts w:ascii="Arial" w:hAnsi="Arial" w:cs="Arial"/>
        </w:rPr>
      </w:pPr>
    </w:p>
    <w:p w14:paraId="42FB78F8" w14:textId="77777777" w:rsidR="00CD475C" w:rsidRPr="00B32071" w:rsidRDefault="00CD475C" w:rsidP="00CD475C">
      <w:pPr>
        <w:jc w:val="both"/>
        <w:rPr>
          <w:rFonts w:ascii="Arial" w:hAnsi="Arial" w:cs="Arial"/>
        </w:rPr>
      </w:pPr>
    </w:p>
    <w:p w14:paraId="32357636" w14:textId="76D6DF55" w:rsidR="00CD475C" w:rsidRPr="00B32071" w:rsidRDefault="00CD475C" w:rsidP="00CD475C">
      <w:pPr>
        <w:jc w:val="both"/>
        <w:rPr>
          <w:rFonts w:ascii="Arial" w:hAnsi="Arial" w:cs="Arial"/>
        </w:rPr>
      </w:pPr>
    </w:p>
    <w:p w14:paraId="77B21A0C" w14:textId="77777777" w:rsidR="00CD475C" w:rsidRPr="00B32071" w:rsidRDefault="00CD475C" w:rsidP="00CD475C">
      <w:pPr>
        <w:jc w:val="both"/>
        <w:rPr>
          <w:rFonts w:ascii="Arial" w:hAnsi="Arial" w:cs="Arial"/>
        </w:rPr>
      </w:pPr>
    </w:p>
    <w:p w14:paraId="0156FAAE" w14:textId="77777777" w:rsidR="00CD475C" w:rsidRPr="00B32071" w:rsidRDefault="00CD475C" w:rsidP="00CD475C">
      <w:pPr>
        <w:jc w:val="both"/>
        <w:rPr>
          <w:rFonts w:ascii="Arial" w:hAnsi="Arial" w:cs="Arial"/>
        </w:rPr>
      </w:pPr>
    </w:p>
    <w:p w14:paraId="02A01393" w14:textId="196EBFA0" w:rsidR="00CD475C" w:rsidRPr="00B32071" w:rsidRDefault="00CD475C" w:rsidP="00CD475C">
      <w:pPr>
        <w:jc w:val="both"/>
        <w:rPr>
          <w:rFonts w:ascii="Arial" w:hAnsi="Arial" w:cs="Arial"/>
        </w:rPr>
      </w:pPr>
    </w:p>
    <w:p w14:paraId="0695BC95" w14:textId="77777777" w:rsidR="00CD475C" w:rsidRPr="00B32071" w:rsidRDefault="00CD475C" w:rsidP="00CD475C">
      <w:pPr>
        <w:jc w:val="both"/>
        <w:rPr>
          <w:rFonts w:ascii="Arial" w:hAnsi="Arial" w:cs="Arial"/>
        </w:rPr>
      </w:pPr>
    </w:p>
    <w:p w14:paraId="2740FC17" w14:textId="77777777" w:rsidR="00CD475C" w:rsidRPr="00B32071" w:rsidRDefault="00CD475C" w:rsidP="00CD475C">
      <w:pPr>
        <w:jc w:val="both"/>
        <w:rPr>
          <w:rFonts w:ascii="Arial" w:hAnsi="Arial" w:cs="Arial"/>
        </w:rPr>
      </w:pPr>
    </w:p>
    <w:p w14:paraId="2B346985" w14:textId="3D3A76F8" w:rsidR="00CD475C" w:rsidRPr="00B32071" w:rsidRDefault="00CD475C" w:rsidP="00CD475C">
      <w:pPr>
        <w:jc w:val="both"/>
        <w:rPr>
          <w:rFonts w:ascii="Arial" w:hAnsi="Arial" w:cs="Arial"/>
        </w:rPr>
      </w:pPr>
    </w:p>
    <w:p w14:paraId="44CD88F2" w14:textId="77777777" w:rsidR="00CD475C" w:rsidRPr="00B32071" w:rsidRDefault="00CD475C" w:rsidP="00CD475C">
      <w:pPr>
        <w:jc w:val="both"/>
        <w:rPr>
          <w:rFonts w:ascii="Arial" w:hAnsi="Arial" w:cs="Arial"/>
        </w:rPr>
      </w:pPr>
    </w:p>
    <w:p w14:paraId="7EBB69F1" w14:textId="774540CC" w:rsidR="00CD475C" w:rsidRPr="00B32071" w:rsidRDefault="00CD475C" w:rsidP="00CD475C">
      <w:pPr>
        <w:jc w:val="both"/>
        <w:rPr>
          <w:rFonts w:ascii="Arial" w:hAnsi="Arial" w:cs="Arial"/>
        </w:rPr>
      </w:pPr>
    </w:p>
    <w:p w14:paraId="785ED5DC" w14:textId="2780FD2C" w:rsidR="00CD475C" w:rsidRPr="00B32071" w:rsidRDefault="00CD475C" w:rsidP="00CD475C">
      <w:pPr>
        <w:jc w:val="both"/>
        <w:rPr>
          <w:rFonts w:ascii="Arial" w:hAnsi="Arial" w:cs="Arial"/>
        </w:rPr>
      </w:pPr>
    </w:p>
    <w:p w14:paraId="3ED4EC2A" w14:textId="19C5AF4D" w:rsidR="00CD475C" w:rsidRPr="00B32071" w:rsidRDefault="00CD475C" w:rsidP="00CD475C">
      <w:pPr>
        <w:jc w:val="both"/>
        <w:rPr>
          <w:rFonts w:ascii="Arial" w:hAnsi="Arial" w:cs="Arial"/>
        </w:rPr>
      </w:pPr>
    </w:p>
    <w:p w14:paraId="64006CD9" w14:textId="229FD45B" w:rsidR="00CD475C" w:rsidRPr="00B32071" w:rsidRDefault="00CD475C" w:rsidP="00CD475C">
      <w:pPr>
        <w:jc w:val="both"/>
        <w:rPr>
          <w:rFonts w:ascii="Arial" w:hAnsi="Arial" w:cs="Arial"/>
        </w:rPr>
      </w:pPr>
    </w:p>
    <w:p w14:paraId="20025A83" w14:textId="77777777" w:rsidR="00CD475C" w:rsidRDefault="00CD475C" w:rsidP="00CD475C">
      <w:pPr>
        <w:jc w:val="both"/>
        <w:rPr>
          <w:ins w:id="2263" w:author="MUBIYARTO WIBISONO" w:date="2025-11-11T16:10:00Z"/>
          <w:rFonts w:ascii="Arial" w:hAnsi="Arial" w:cs="Arial"/>
        </w:rPr>
      </w:pPr>
    </w:p>
    <w:p w14:paraId="249997B8" w14:textId="77777777" w:rsidR="00000EAF" w:rsidRDefault="00000EAF" w:rsidP="00CD475C">
      <w:pPr>
        <w:jc w:val="both"/>
        <w:rPr>
          <w:ins w:id="2264" w:author="MUBIYARTO WIBISONO" w:date="2025-11-11T16:10:00Z"/>
          <w:rFonts w:ascii="Arial" w:hAnsi="Arial" w:cs="Arial"/>
        </w:rPr>
      </w:pPr>
    </w:p>
    <w:p w14:paraId="7C8C27BF" w14:textId="52E5E81F" w:rsidR="00000EAF" w:rsidRDefault="00000EAF" w:rsidP="00CD475C">
      <w:pPr>
        <w:jc w:val="both"/>
        <w:rPr>
          <w:ins w:id="2265" w:author="MUBIYARTO WIBISONO" w:date="2025-11-11T16:10:00Z"/>
          <w:rFonts w:ascii="Arial" w:hAnsi="Arial" w:cs="Arial"/>
        </w:rPr>
      </w:pPr>
    </w:p>
    <w:p w14:paraId="0047D056" w14:textId="403877A7" w:rsidR="00000EAF" w:rsidRDefault="00000EAF" w:rsidP="00CD475C">
      <w:pPr>
        <w:jc w:val="both"/>
        <w:rPr>
          <w:ins w:id="2266" w:author="MUBIYARTO WIBISONO" w:date="2025-11-11T16:10:00Z"/>
          <w:rFonts w:ascii="Arial" w:hAnsi="Arial" w:cs="Arial"/>
        </w:rPr>
      </w:pPr>
    </w:p>
    <w:p w14:paraId="2D25CCF5" w14:textId="2B4109C5" w:rsidR="00000EAF" w:rsidRDefault="00000EAF" w:rsidP="00CD475C">
      <w:pPr>
        <w:jc w:val="both"/>
        <w:rPr>
          <w:ins w:id="2267" w:author="MUBIYARTO WIBISONO" w:date="2025-11-11T16:10:00Z"/>
          <w:rFonts w:ascii="Arial" w:hAnsi="Arial" w:cs="Arial"/>
        </w:rPr>
      </w:pPr>
    </w:p>
    <w:p w14:paraId="645F1D15" w14:textId="3410858D" w:rsidR="00000EAF" w:rsidRDefault="00000EAF" w:rsidP="00CD475C">
      <w:pPr>
        <w:jc w:val="both"/>
        <w:rPr>
          <w:ins w:id="2268" w:author="MUBIYARTO WIBISONO" w:date="2025-11-11T16:10:00Z"/>
          <w:rFonts w:ascii="Arial" w:hAnsi="Arial" w:cs="Arial"/>
        </w:rPr>
      </w:pPr>
    </w:p>
    <w:p w14:paraId="7A385141" w14:textId="65A69938" w:rsidR="00000EAF" w:rsidRDefault="00000EAF" w:rsidP="00CD475C">
      <w:pPr>
        <w:jc w:val="both"/>
        <w:rPr>
          <w:ins w:id="2269" w:author="MUBIYARTO WIBISONO" w:date="2025-11-11T16:10:00Z"/>
          <w:rFonts w:ascii="Arial" w:hAnsi="Arial" w:cs="Arial"/>
        </w:rPr>
      </w:pPr>
    </w:p>
    <w:p w14:paraId="498A5C3B" w14:textId="537A3219" w:rsidR="00000EAF" w:rsidRDefault="00000EAF" w:rsidP="00CD475C">
      <w:pPr>
        <w:jc w:val="both"/>
        <w:rPr>
          <w:ins w:id="2270" w:author="MUBIYARTO WIBISONO" w:date="2025-11-11T16:10:00Z"/>
          <w:rFonts w:ascii="Arial" w:hAnsi="Arial" w:cs="Arial"/>
        </w:rPr>
      </w:pPr>
    </w:p>
    <w:p w14:paraId="30938633" w14:textId="237B4454" w:rsidR="00000EAF" w:rsidRDefault="00000EAF" w:rsidP="00CD475C">
      <w:pPr>
        <w:jc w:val="both"/>
        <w:rPr>
          <w:ins w:id="2271" w:author="MUBIYARTO WIBISONO" w:date="2025-11-11T16:10:00Z"/>
          <w:rFonts w:ascii="Arial" w:hAnsi="Arial" w:cs="Arial"/>
        </w:rPr>
      </w:pPr>
    </w:p>
    <w:p w14:paraId="024557DF" w14:textId="46AB9614" w:rsidR="00000EAF" w:rsidRDefault="00000EAF" w:rsidP="00CD475C">
      <w:pPr>
        <w:jc w:val="both"/>
        <w:rPr>
          <w:ins w:id="2272" w:author="MUBIYARTO WIBISONO" w:date="2025-11-11T16:10:00Z"/>
          <w:rFonts w:ascii="Arial" w:hAnsi="Arial" w:cs="Arial"/>
        </w:rPr>
      </w:pPr>
    </w:p>
    <w:p w14:paraId="33ECFA03" w14:textId="39946718" w:rsidR="00000EAF" w:rsidRDefault="00000EAF" w:rsidP="00CD475C">
      <w:pPr>
        <w:jc w:val="both"/>
        <w:rPr>
          <w:ins w:id="2273" w:author="MUBIYARTO WIBISONO" w:date="2025-11-11T16:10:00Z"/>
          <w:rFonts w:ascii="Arial" w:hAnsi="Arial" w:cs="Arial"/>
        </w:rPr>
      </w:pPr>
    </w:p>
    <w:p w14:paraId="407B4E49" w14:textId="5C6DC5AE" w:rsidR="00000EAF" w:rsidRDefault="00000EAF" w:rsidP="00CD475C">
      <w:pPr>
        <w:jc w:val="both"/>
        <w:rPr>
          <w:ins w:id="2274" w:author="MUBIYARTO WIBISONO" w:date="2025-11-11T16:10:00Z"/>
          <w:rFonts w:ascii="Arial" w:hAnsi="Arial" w:cs="Arial"/>
        </w:rPr>
      </w:pPr>
    </w:p>
    <w:p w14:paraId="55F33D29" w14:textId="2FE2CEA6" w:rsidR="00000EAF" w:rsidRDefault="00000EAF" w:rsidP="00CD475C">
      <w:pPr>
        <w:jc w:val="both"/>
        <w:rPr>
          <w:ins w:id="2275" w:author="MUBIYARTO WIBISONO" w:date="2025-11-11T16:10:00Z"/>
          <w:rFonts w:ascii="Arial" w:hAnsi="Arial" w:cs="Arial"/>
        </w:rPr>
      </w:pPr>
    </w:p>
    <w:p w14:paraId="59D7BA27" w14:textId="339F48A4" w:rsidR="00000EAF" w:rsidRDefault="00000EAF" w:rsidP="00CD475C">
      <w:pPr>
        <w:jc w:val="both"/>
        <w:rPr>
          <w:ins w:id="2276" w:author="MUBIYARTO WIBISONO" w:date="2025-11-11T16:10:00Z"/>
          <w:rFonts w:ascii="Arial" w:hAnsi="Arial" w:cs="Arial"/>
        </w:rPr>
      </w:pPr>
    </w:p>
    <w:p w14:paraId="4C8C4BAC" w14:textId="79C98428" w:rsidR="00000EAF" w:rsidRDefault="00000EAF" w:rsidP="00CD475C">
      <w:pPr>
        <w:jc w:val="both"/>
        <w:rPr>
          <w:ins w:id="2277" w:author="MUBIYARTO WIBISONO" w:date="2025-11-11T16:10:00Z"/>
          <w:rFonts w:ascii="Arial" w:hAnsi="Arial" w:cs="Arial"/>
        </w:rPr>
      </w:pPr>
    </w:p>
    <w:p w14:paraId="58B76A2F" w14:textId="63543BCE" w:rsidR="00000EAF" w:rsidRDefault="00000EAF" w:rsidP="00CD475C">
      <w:pPr>
        <w:jc w:val="both"/>
        <w:rPr>
          <w:ins w:id="2278" w:author="MUBIYARTO WIBISONO" w:date="2025-11-11T16:10:00Z"/>
          <w:rFonts w:ascii="Arial" w:hAnsi="Arial" w:cs="Arial"/>
        </w:rPr>
      </w:pPr>
      <w:r w:rsidRPr="00B32071">
        <w:rPr>
          <w:rFonts w:ascii="Arial" w:hAnsi="Arial" w:cs="Arial"/>
          <w:noProof/>
          <w:lang w:val="en-SG" w:eastAsia="en-SG"/>
          <w14:ligatures w14:val="standardContextual"/>
        </w:rPr>
        <mc:AlternateContent>
          <mc:Choice Requires="wps">
            <w:drawing>
              <wp:anchor distT="0" distB="0" distL="114300" distR="114300" simplePos="0" relativeHeight="251663360" behindDoc="0" locked="0" layoutInCell="1" allowOverlap="1" wp14:anchorId="24119F50" wp14:editId="66F9C54D">
                <wp:simplePos x="0" y="0"/>
                <wp:positionH relativeFrom="column">
                  <wp:posOffset>-847725</wp:posOffset>
                </wp:positionH>
                <wp:positionV relativeFrom="paragraph">
                  <wp:posOffset>178435</wp:posOffset>
                </wp:positionV>
                <wp:extent cx="7743825" cy="1895475"/>
                <wp:effectExtent l="0" t="0" r="9525" b="9525"/>
                <wp:wrapNone/>
                <wp:docPr id="1000008704" name="Rectangle 2"/>
                <wp:cNvGraphicFramePr/>
                <a:graphic xmlns:a="http://schemas.openxmlformats.org/drawingml/2006/main">
                  <a:graphicData uri="http://schemas.microsoft.com/office/word/2010/wordprocessingShape">
                    <wps:wsp>
                      <wps:cNvSpPr/>
                      <wps:spPr>
                        <a:xfrm>
                          <a:off x="0" y="0"/>
                          <a:ext cx="7743825" cy="18954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BBDEB02" w14:textId="1676579B" w:rsidR="00BB0DEB" w:rsidRPr="005F2789" w:rsidDel="00497AE0" w:rsidRDefault="00BB0DEB" w:rsidP="009B4BE3">
                            <w:pPr>
                              <w:pStyle w:val="Heading1"/>
                              <w:rPr>
                                <w:del w:id="2279" w:author="Ahmad Rafif" w:date="2025-09-23T21:12:00Z"/>
                              </w:rPr>
                            </w:pPr>
                            <w:bookmarkStart w:id="2280" w:name="_Toc209556291"/>
                            <w:bookmarkStart w:id="2281" w:name="_Toc212739886"/>
                            <w:bookmarkStart w:id="2282" w:name="_Toc213777999"/>
                            <w:bookmarkStart w:id="2283" w:name="_Toc197069830"/>
                            <w:bookmarkStart w:id="2284" w:name="_Toc204073149"/>
                            <w:bookmarkStart w:id="2285" w:name="_Toc205888863"/>
                            <w:bookmarkStart w:id="2286" w:name="_Toc205889298"/>
                            <w:bookmarkStart w:id="2287" w:name="_Toc205889379"/>
                            <w:bookmarkStart w:id="2288" w:name="_Toc209553245"/>
                            <w:r w:rsidRPr="005F2789">
                              <w:t>Section 1 – Sync Offence Notice and Offender data between the Intranet and Internet Zones for payment</w:t>
                            </w:r>
                            <w:bookmarkEnd w:id="2280"/>
                            <w:bookmarkEnd w:id="2281"/>
                            <w:bookmarkEnd w:id="2282"/>
                          </w:p>
                          <w:p w14:paraId="4FED8C02" w14:textId="05B1E5DE" w:rsidR="00BB0DEB" w:rsidDel="00497AE0" w:rsidRDefault="00BB0DEB" w:rsidP="00AF7D43">
                            <w:pPr>
                              <w:rPr>
                                <w:del w:id="2289" w:author="Ahmad Rafif" w:date="2025-09-23T21:12:00Z"/>
                              </w:rPr>
                            </w:pPr>
                          </w:p>
                          <w:p w14:paraId="29192334" w14:textId="08DE7AFF" w:rsidR="00BB0DEB" w:rsidRPr="005F2789" w:rsidRDefault="00BB0DEB" w:rsidP="00497AE0">
                            <w:pPr>
                              <w:pStyle w:val="Heading1"/>
                            </w:pPr>
                            <w:del w:id="2290" w:author="Ahmad Rafif" w:date="2025-09-23T21:12:00Z">
                              <w:r w:rsidRPr="00A120E2" w:rsidDel="00497AE0">
                                <w:delText xml:space="preserve">Section </w:delText>
                              </w:r>
                              <w:r w:rsidDel="00497AE0">
                                <w:delText>2</w:delText>
                              </w:r>
                              <w:r w:rsidRPr="00A120E2" w:rsidDel="00497AE0">
                                <w:delText xml:space="preserve"> </w:delText>
                              </w:r>
                              <w:r w:rsidDel="00497AE0">
                                <w:rPr>
                                  <w:color w:val="005392"/>
                                </w:rPr>
                                <w:delText>–</w:delText>
                              </w:r>
                              <w:r w:rsidRPr="00A120E2" w:rsidDel="00497AE0">
                                <w:delText xml:space="preserve"> </w:delText>
                              </w:r>
                              <w:r w:rsidRPr="00642294" w:rsidDel="00497AE0">
                                <w:delText>Send outstanding parking offence notices to the payment channels according to Payment Matrix</w:delText>
                              </w:r>
                              <w:r w:rsidRPr="005F2789" w:rsidDel="00497AE0">
                                <w:delText>Section 1 – Sync Offence Notice and Offender data between the Intranet and Internet Zones for payment</w:delText>
                              </w:r>
                            </w:del>
                            <w:bookmarkEnd w:id="2283"/>
                            <w:bookmarkEnd w:id="2284"/>
                            <w:bookmarkEnd w:id="2285"/>
                            <w:bookmarkEnd w:id="2286"/>
                            <w:bookmarkEnd w:id="2287"/>
                            <w:bookmarkEnd w:id="228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119F50" id="Rectangle 2" o:spid="_x0000_s1028" style="position:absolute;left:0;text-align:left;margin-left:-66.75pt;margin-top:14.05pt;width:609.75pt;height:149.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" fillcolor="white [3201]" stroked="f" strokeweight="1.5pt">
                <v:textbox>
                  <w:txbxContent>
                    <w:p w14:paraId="4BBDEB02" w14:textId="1676579B" w:rsidR="00BB0DEB" w:rsidRPr="005F2789" w:rsidDel="00497AE0" w:rsidRDefault="00BB0DEB" w:rsidP="009B4BE3">
                      <w:pPr>
                        <w:pStyle w:val="Heading1"/>
                        <w:rPr>
                          <w:del w:id="2291" w:author="Ahmad Rafif" w:date="2025-09-23T21:12:00Z"/>
                        </w:rPr>
                      </w:pPr>
                      <w:bookmarkStart w:id="2292" w:name="_Toc209556291"/>
                      <w:bookmarkStart w:id="2293" w:name="_Toc212739886"/>
                      <w:bookmarkStart w:id="2294" w:name="_Toc213777999"/>
                      <w:bookmarkStart w:id="2295" w:name="_Toc197069830"/>
                      <w:bookmarkStart w:id="2296" w:name="_Toc204073149"/>
                      <w:bookmarkStart w:id="2297" w:name="_Toc205888863"/>
                      <w:bookmarkStart w:id="2298" w:name="_Toc205889298"/>
                      <w:bookmarkStart w:id="2299" w:name="_Toc205889379"/>
                      <w:bookmarkStart w:id="2300" w:name="_Toc209553245"/>
                      <w:r w:rsidRPr="005F2789">
                        <w:t>Section 1 – Sync Offence Notice and Offender data between the Intranet and Internet Zones for payment</w:t>
                      </w:r>
                      <w:bookmarkEnd w:id="2292"/>
                      <w:bookmarkEnd w:id="2293"/>
                      <w:bookmarkEnd w:id="2294"/>
                    </w:p>
                    <w:p w14:paraId="4FED8C02" w14:textId="05B1E5DE" w:rsidR="00BB0DEB" w:rsidDel="00497AE0" w:rsidRDefault="00BB0DEB" w:rsidP="00AF7D43">
                      <w:pPr>
                        <w:rPr>
                          <w:del w:id="2301" w:author="Ahmad Rafif" w:date="2025-09-23T21:12:00Z"/>
                        </w:rPr>
                      </w:pPr>
                    </w:p>
                    <w:p w14:paraId="29192334" w14:textId="08DE7AFF" w:rsidR="00BB0DEB" w:rsidRPr="005F2789" w:rsidRDefault="00BB0DEB" w:rsidP="00497AE0">
                      <w:pPr>
                        <w:pStyle w:val="Heading1"/>
                      </w:pPr>
                      <w:del w:id="2302" w:author="Ahmad Rafif" w:date="2025-09-23T21:12:00Z">
                        <w:r w:rsidRPr="00A120E2" w:rsidDel="00497AE0">
                          <w:delText xml:space="preserve">Section </w:delText>
                        </w:r>
                        <w:r w:rsidDel="00497AE0">
                          <w:delText>2</w:delText>
                        </w:r>
                        <w:r w:rsidRPr="00A120E2" w:rsidDel="00497AE0">
                          <w:delText xml:space="preserve"> </w:delText>
                        </w:r>
                        <w:r w:rsidDel="00497AE0">
                          <w:rPr>
                            <w:color w:val="005392"/>
                          </w:rPr>
                          <w:delText>–</w:delText>
                        </w:r>
                        <w:r w:rsidRPr="00A120E2" w:rsidDel="00497AE0">
                          <w:delText xml:space="preserve"> </w:delText>
                        </w:r>
                        <w:r w:rsidRPr="00642294" w:rsidDel="00497AE0">
                          <w:delText>Send outstanding parking offence notices to the payment channels according to Payment Matrix</w:delText>
                        </w:r>
                        <w:r w:rsidRPr="005F2789" w:rsidDel="00497AE0">
                          <w:delText>Section 1 – Sync Offence Notice and Offender data between the Intranet and Internet Zones for payment</w:delText>
                        </w:r>
                      </w:del>
                      <w:bookmarkEnd w:id="2295"/>
                      <w:bookmarkEnd w:id="2296"/>
                      <w:bookmarkEnd w:id="2297"/>
                      <w:bookmarkEnd w:id="2298"/>
                      <w:bookmarkEnd w:id="2299"/>
                      <w:bookmarkEnd w:id="2300"/>
                    </w:p>
                  </w:txbxContent>
                </v:textbox>
              </v:rect>
            </w:pict>
          </mc:Fallback>
        </mc:AlternateContent>
      </w:r>
    </w:p>
    <w:p w14:paraId="0BB6F9FF" w14:textId="57676F36" w:rsidR="00000EAF" w:rsidRDefault="00000EAF" w:rsidP="00CD475C">
      <w:pPr>
        <w:jc w:val="both"/>
        <w:rPr>
          <w:ins w:id="2291" w:author="MUBIYARTO WIBISONO" w:date="2025-11-11T16:10:00Z"/>
          <w:rFonts w:ascii="Arial" w:hAnsi="Arial" w:cs="Arial"/>
        </w:rPr>
      </w:pPr>
    </w:p>
    <w:p w14:paraId="19327F93" w14:textId="287BCC5E" w:rsidR="00000EAF" w:rsidRPr="00B32071" w:rsidRDefault="00000EAF" w:rsidP="00CD475C">
      <w:pPr>
        <w:jc w:val="both"/>
        <w:rPr>
          <w:rFonts w:ascii="Arial" w:hAnsi="Arial" w:cs="Arial"/>
        </w:rPr>
      </w:pPr>
    </w:p>
    <w:p w14:paraId="46AB695D" w14:textId="5A1E891C" w:rsidR="00CD475C" w:rsidRPr="00B32071" w:rsidRDefault="00CD475C" w:rsidP="00CD475C">
      <w:pPr>
        <w:jc w:val="both"/>
        <w:rPr>
          <w:rFonts w:ascii="Arial" w:hAnsi="Arial" w:cs="Arial"/>
        </w:rPr>
      </w:pPr>
    </w:p>
    <w:p w14:paraId="5DCF5A8A" w14:textId="2688E8A9" w:rsidR="00F45C4A" w:rsidRPr="00B32071" w:rsidRDefault="00F45C4A" w:rsidP="00CD475C">
      <w:pPr>
        <w:jc w:val="both"/>
        <w:rPr>
          <w:rFonts w:ascii="Arial" w:hAnsi="Arial" w:cs="Arial"/>
        </w:rPr>
      </w:pPr>
    </w:p>
    <w:p w14:paraId="53D7D50F" w14:textId="1FC36B5C" w:rsidR="00F45C4A" w:rsidRPr="00B32071" w:rsidRDefault="00F45C4A" w:rsidP="00CD475C">
      <w:pPr>
        <w:jc w:val="both"/>
        <w:rPr>
          <w:rFonts w:ascii="Arial" w:hAnsi="Arial" w:cs="Arial"/>
        </w:rPr>
      </w:pPr>
    </w:p>
    <w:p w14:paraId="5037661F" w14:textId="02ED43F2" w:rsidR="00CD475C" w:rsidRPr="00B32071" w:rsidRDefault="00CD475C" w:rsidP="00CD475C">
      <w:pPr>
        <w:jc w:val="both"/>
        <w:rPr>
          <w:rFonts w:ascii="Arial" w:hAnsi="Arial" w:cs="Arial"/>
        </w:rPr>
      </w:pPr>
    </w:p>
    <w:p w14:paraId="2E8F6EFB" w14:textId="6AFF3216" w:rsidR="00F45C4A" w:rsidRPr="00B32071" w:rsidRDefault="00F45C4A" w:rsidP="00A120E2">
      <w:pPr>
        <w:pStyle w:val="Heading2"/>
      </w:pPr>
      <w:bookmarkStart w:id="2292" w:name="_Toc197069831"/>
      <w:bookmarkStart w:id="2293" w:name="_Toc204073150"/>
      <w:bookmarkStart w:id="2294" w:name="_Toc205888864"/>
      <w:bookmarkStart w:id="2295" w:name="_Toc205889299"/>
      <w:bookmarkStart w:id="2296" w:name="_Toc205889380"/>
      <w:bookmarkStart w:id="2297" w:name="_Toc209553246"/>
      <w:bookmarkStart w:id="2298" w:name="_Toc209556292"/>
      <w:bookmarkStart w:id="2299" w:name="_Toc212739887"/>
      <w:bookmarkStart w:id="2300" w:name="_Toc213778000"/>
      <w:r w:rsidRPr="00B32071">
        <w:lastRenderedPageBreak/>
        <w:t>Use case</w:t>
      </w:r>
      <w:bookmarkEnd w:id="2292"/>
      <w:bookmarkEnd w:id="2293"/>
      <w:bookmarkEnd w:id="2294"/>
      <w:bookmarkEnd w:id="2295"/>
      <w:bookmarkEnd w:id="2296"/>
      <w:bookmarkEnd w:id="2297"/>
      <w:bookmarkEnd w:id="2298"/>
      <w:bookmarkEnd w:id="2299"/>
      <w:bookmarkEnd w:id="2300"/>
    </w:p>
    <w:p w14:paraId="11F1C837" w14:textId="77777777" w:rsidR="004863AF" w:rsidRPr="00B32071" w:rsidRDefault="004863AF" w:rsidP="004863AF">
      <w:pPr>
        <w:pStyle w:val="ListParagraph"/>
        <w:keepNext/>
        <w:keepLines/>
        <w:numPr>
          <w:ilvl w:val="0"/>
          <w:numId w:val="8"/>
        </w:numPr>
        <w:pBdr>
          <w:top w:val="nil"/>
          <w:left w:val="nil"/>
          <w:bottom w:val="nil"/>
          <w:right w:val="nil"/>
          <w:between w:val="nil"/>
        </w:pBdr>
        <w:spacing w:after="160" w:line="360" w:lineRule="auto"/>
        <w:rPr>
          <w:rFonts w:ascii="Arial" w:eastAsia="Arial" w:hAnsi="Arial" w:cs="Arial"/>
          <w:bCs/>
          <w:sz w:val="20"/>
          <w:szCs w:val="20"/>
          <w:lang w:val="en-US"/>
        </w:rPr>
      </w:pPr>
      <w:r w:rsidRPr="00B32071">
        <w:rPr>
          <w:rFonts w:ascii="Arial" w:eastAsia="Arial" w:hAnsi="Arial" w:cs="Arial"/>
          <w:bCs/>
          <w:sz w:val="20"/>
          <w:szCs w:val="20"/>
          <w:lang w:val="en-US"/>
        </w:rPr>
        <w:t>OCMS shall enable the retrieval of all outstanding Parking Offence Notices, including both payable and non-payable notices, through the following Internet-based payment channels to facilitate payment by motorists:</w:t>
      </w:r>
    </w:p>
    <w:p w14:paraId="039AB077" w14:textId="77777777" w:rsidR="004863AF" w:rsidRPr="00B32071" w:rsidRDefault="004863AF" w:rsidP="004863AF">
      <w:pPr>
        <w:pStyle w:val="ListParagraph"/>
        <w:keepNext/>
        <w:keepLines/>
        <w:numPr>
          <w:ilvl w:val="1"/>
          <w:numId w:val="8"/>
        </w:numPr>
        <w:pBdr>
          <w:top w:val="nil"/>
          <w:left w:val="nil"/>
          <w:bottom w:val="nil"/>
          <w:right w:val="nil"/>
          <w:between w:val="nil"/>
        </w:pBdr>
        <w:spacing w:after="160" w:line="360" w:lineRule="auto"/>
        <w:rPr>
          <w:rFonts w:ascii="Arial" w:eastAsia="Arial" w:hAnsi="Arial" w:cs="Arial"/>
          <w:bCs/>
          <w:sz w:val="20"/>
          <w:szCs w:val="20"/>
          <w:lang w:val="en-US"/>
        </w:rPr>
      </w:pPr>
      <w:r w:rsidRPr="00B32071">
        <w:rPr>
          <w:rFonts w:ascii="Arial" w:eastAsia="Arial" w:hAnsi="Arial" w:cs="Arial"/>
          <w:bCs/>
          <w:sz w:val="20"/>
          <w:szCs w:val="20"/>
        </w:rPr>
        <w:t>URA eService – Payment of Fines</w:t>
      </w:r>
    </w:p>
    <w:p w14:paraId="60706779" w14:textId="77777777" w:rsidR="004863AF" w:rsidRPr="00B32071" w:rsidRDefault="004863AF" w:rsidP="004863AF">
      <w:pPr>
        <w:pStyle w:val="ListParagraph"/>
        <w:keepNext/>
        <w:keepLines/>
        <w:numPr>
          <w:ilvl w:val="1"/>
          <w:numId w:val="8"/>
        </w:numPr>
        <w:pBdr>
          <w:top w:val="nil"/>
          <w:left w:val="nil"/>
          <w:bottom w:val="nil"/>
          <w:right w:val="nil"/>
          <w:between w:val="nil"/>
        </w:pBdr>
        <w:spacing w:after="160" w:line="360" w:lineRule="auto"/>
        <w:rPr>
          <w:rFonts w:ascii="Arial" w:eastAsia="Arial" w:hAnsi="Arial" w:cs="Arial"/>
          <w:bCs/>
          <w:sz w:val="20"/>
          <w:szCs w:val="20"/>
          <w:lang w:val="en-US"/>
        </w:rPr>
      </w:pPr>
      <w:r w:rsidRPr="00B32071">
        <w:rPr>
          <w:rFonts w:ascii="Arial" w:eastAsia="Arial" w:hAnsi="Arial" w:cs="Arial"/>
          <w:bCs/>
          <w:sz w:val="20"/>
          <w:szCs w:val="20"/>
        </w:rPr>
        <w:t>AXS</w:t>
      </w:r>
    </w:p>
    <w:p w14:paraId="533E672B" w14:textId="77777777" w:rsidR="004863AF" w:rsidRPr="00B32071" w:rsidRDefault="004863AF" w:rsidP="004863AF">
      <w:pPr>
        <w:pStyle w:val="ListParagraph"/>
        <w:keepNext/>
        <w:keepLines/>
        <w:pBdr>
          <w:top w:val="nil"/>
          <w:left w:val="nil"/>
          <w:bottom w:val="nil"/>
          <w:right w:val="nil"/>
          <w:between w:val="nil"/>
        </w:pBdr>
        <w:spacing w:line="360" w:lineRule="auto"/>
        <w:ind w:left="1080"/>
        <w:rPr>
          <w:rFonts w:ascii="Arial" w:eastAsia="Arial" w:hAnsi="Arial" w:cs="Arial"/>
          <w:bCs/>
          <w:sz w:val="20"/>
          <w:szCs w:val="20"/>
          <w:lang w:val="en-US"/>
        </w:rPr>
      </w:pPr>
    </w:p>
    <w:p w14:paraId="1C08D123" w14:textId="77777777" w:rsidR="004863AF" w:rsidRPr="00B32071" w:rsidRDefault="004863AF" w:rsidP="004863AF">
      <w:pPr>
        <w:pStyle w:val="ListParagraph"/>
        <w:keepNext/>
        <w:keepLines/>
        <w:numPr>
          <w:ilvl w:val="0"/>
          <w:numId w:val="8"/>
        </w:numPr>
        <w:pBdr>
          <w:top w:val="nil"/>
          <w:left w:val="nil"/>
          <w:bottom w:val="nil"/>
          <w:right w:val="nil"/>
          <w:between w:val="nil"/>
        </w:pBdr>
        <w:spacing w:after="160" w:line="360" w:lineRule="auto"/>
        <w:rPr>
          <w:rFonts w:ascii="Arial" w:hAnsi="Arial" w:cs="Arial"/>
          <w:sz w:val="20"/>
          <w:szCs w:val="20"/>
        </w:rPr>
      </w:pPr>
      <w:r w:rsidRPr="00B32071">
        <w:rPr>
          <w:rFonts w:ascii="Arial" w:eastAsia="Arial" w:hAnsi="Arial" w:cs="Arial"/>
          <w:bCs/>
          <w:sz w:val="20"/>
          <w:szCs w:val="20"/>
          <w:lang w:val="en-US"/>
        </w:rPr>
        <w:t xml:space="preserve">To facilitate the use case, OCMS will use </w:t>
      </w:r>
      <w:r w:rsidRPr="00B32071">
        <w:rPr>
          <w:rFonts w:ascii="Arial" w:hAnsi="Arial" w:cs="Arial"/>
          <w:sz w:val="20"/>
          <w:szCs w:val="20"/>
        </w:rPr>
        <w:t>the concurrent update method to synchronize Parking Offence Notices between the Intranet and Internet Zones.</w:t>
      </w:r>
      <w:r w:rsidRPr="00B32071">
        <w:rPr>
          <w:rFonts w:ascii="Arial" w:hAnsi="Arial" w:cs="Arial"/>
          <w:sz w:val="20"/>
          <w:szCs w:val="20"/>
        </w:rPr>
        <w:br/>
      </w:r>
    </w:p>
    <w:p w14:paraId="194BF080" w14:textId="77777777" w:rsidR="004863AF" w:rsidRPr="00B32071" w:rsidRDefault="004863AF" w:rsidP="004863AF">
      <w:pPr>
        <w:pStyle w:val="ListParagraph"/>
        <w:keepNext/>
        <w:keepLines/>
        <w:numPr>
          <w:ilvl w:val="0"/>
          <w:numId w:val="8"/>
        </w:numPr>
        <w:pBdr>
          <w:top w:val="nil"/>
          <w:left w:val="nil"/>
          <w:bottom w:val="nil"/>
          <w:right w:val="nil"/>
          <w:between w:val="nil"/>
        </w:pBdr>
        <w:spacing w:after="160" w:line="360" w:lineRule="auto"/>
        <w:rPr>
          <w:rFonts w:ascii="Arial" w:hAnsi="Arial" w:cs="Arial"/>
          <w:sz w:val="20"/>
          <w:szCs w:val="20"/>
        </w:rPr>
      </w:pPr>
      <w:r w:rsidRPr="00B32071">
        <w:rPr>
          <w:rFonts w:ascii="Arial" w:hAnsi="Arial" w:cs="Arial"/>
          <w:sz w:val="20"/>
          <w:szCs w:val="20"/>
        </w:rPr>
        <w:t>The method works by:</w:t>
      </w:r>
    </w:p>
    <w:p w14:paraId="655F8A21" w14:textId="77777777" w:rsidR="00442404" w:rsidRPr="00FB4647" w:rsidRDefault="00442404" w:rsidP="00442404">
      <w:pPr>
        <w:keepNext/>
        <w:keepLines/>
        <w:numPr>
          <w:ilvl w:val="1"/>
          <w:numId w:val="8"/>
        </w:numPr>
        <w:pBdr>
          <w:top w:val="nil"/>
          <w:left w:val="nil"/>
          <w:bottom w:val="nil"/>
          <w:right w:val="nil"/>
          <w:between w:val="nil"/>
        </w:pBdr>
        <w:spacing w:line="360" w:lineRule="auto"/>
        <w:rPr>
          <w:rFonts w:ascii="Arial" w:eastAsia="Arial" w:hAnsi="Arial" w:cs="Arial"/>
          <w:color w:val="000000"/>
          <w:sz w:val="20"/>
          <w:szCs w:val="20"/>
        </w:rPr>
      </w:pPr>
      <w:r w:rsidRPr="00FB4647">
        <w:rPr>
          <w:rFonts w:ascii="Arial" w:eastAsia="Arial" w:hAnsi="Arial" w:cs="Arial"/>
          <w:color w:val="000000"/>
          <w:sz w:val="20"/>
          <w:szCs w:val="20"/>
        </w:rPr>
        <w:t xml:space="preserve">A </w:t>
      </w:r>
      <w:proofErr w:type="spellStart"/>
      <w:r w:rsidRPr="00FB4647">
        <w:rPr>
          <w:rFonts w:ascii="Arial" w:eastAsia="Arial" w:hAnsi="Arial" w:cs="Arial"/>
          <w:color w:val="000000"/>
          <w:sz w:val="20"/>
          <w:szCs w:val="20"/>
        </w:rPr>
        <w:t>cron</w:t>
      </w:r>
      <w:proofErr w:type="spellEnd"/>
      <w:r w:rsidRPr="00FB4647">
        <w:rPr>
          <w:rFonts w:ascii="Arial" w:eastAsia="Arial" w:hAnsi="Arial" w:cs="Arial"/>
          <w:color w:val="000000"/>
          <w:sz w:val="20"/>
          <w:szCs w:val="20"/>
        </w:rPr>
        <w:t xml:space="preserve"> job runs periodically from the Intranet system to pull </w:t>
      </w:r>
      <w:proofErr w:type="gramStart"/>
      <w:r w:rsidRPr="00FB4647">
        <w:rPr>
          <w:rFonts w:ascii="Arial" w:eastAsia="Arial" w:hAnsi="Arial" w:cs="Arial"/>
          <w:color w:val="000000"/>
          <w:sz w:val="20"/>
          <w:szCs w:val="20"/>
        </w:rPr>
        <w:t>newly-created</w:t>
      </w:r>
      <w:proofErr w:type="gramEnd"/>
      <w:r w:rsidRPr="00FB4647">
        <w:rPr>
          <w:rFonts w:ascii="Arial" w:eastAsia="Arial" w:hAnsi="Arial" w:cs="Arial"/>
          <w:color w:val="000000"/>
          <w:sz w:val="20"/>
          <w:szCs w:val="20"/>
        </w:rPr>
        <w:t xml:space="preserve"> Notices from the Internet database and synchronize them into the Intranet database.</w:t>
      </w:r>
    </w:p>
    <w:p w14:paraId="1D430701" w14:textId="77777777" w:rsidR="00442404" w:rsidRPr="00FB4647" w:rsidRDefault="00442404" w:rsidP="00442404">
      <w:pPr>
        <w:keepNext/>
        <w:keepLines/>
        <w:numPr>
          <w:ilvl w:val="1"/>
          <w:numId w:val="8"/>
        </w:numPr>
        <w:pBdr>
          <w:top w:val="nil"/>
          <w:left w:val="nil"/>
          <w:bottom w:val="nil"/>
          <w:right w:val="nil"/>
          <w:between w:val="nil"/>
        </w:pBdr>
        <w:spacing w:line="360" w:lineRule="auto"/>
        <w:rPr>
          <w:rFonts w:ascii="Arial" w:eastAsia="Arial" w:hAnsi="Arial" w:cs="Arial"/>
          <w:color w:val="000000"/>
          <w:sz w:val="20"/>
          <w:szCs w:val="20"/>
        </w:rPr>
      </w:pPr>
      <w:r>
        <w:rPr>
          <w:rFonts w:ascii="Arial" w:eastAsia="Arial" w:hAnsi="Arial" w:cs="Arial"/>
          <w:color w:val="000000"/>
          <w:sz w:val="20"/>
          <w:szCs w:val="20"/>
        </w:rPr>
        <w:t>Using API to update an existing notice in the Internet database in real-time immediately after the notice has been modified/updated in the Intranet.</w:t>
      </w:r>
    </w:p>
    <w:p w14:paraId="2F70843C" w14:textId="77777777" w:rsidR="00442404" w:rsidRDefault="00442404" w:rsidP="00442404">
      <w:pPr>
        <w:keepNext/>
        <w:keepLines/>
        <w:numPr>
          <w:ilvl w:val="1"/>
          <w:numId w:val="8"/>
        </w:numPr>
        <w:pBdr>
          <w:top w:val="nil"/>
          <w:left w:val="nil"/>
          <w:bottom w:val="nil"/>
          <w:right w:val="nil"/>
          <w:between w:val="nil"/>
        </w:pBdr>
        <w:spacing w:line="360" w:lineRule="auto"/>
        <w:rPr>
          <w:rFonts w:ascii="Arial" w:eastAsia="Arial" w:hAnsi="Arial" w:cs="Arial"/>
          <w:color w:val="000000"/>
          <w:sz w:val="20"/>
          <w:szCs w:val="20"/>
        </w:rPr>
      </w:pPr>
      <w:r w:rsidRPr="00FB4647">
        <w:rPr>
          <w:rFonts w:ascii="Arial" w:eastAsia="Arial" w:hAnsi="Arial" w:cs="Arial"/>
          <w:sz w:val="20"/>
          <w:szCs w:val="20"/>
        </w:rPr>
        <w:t xml:space="preserve">When a Notice is marked as paid </w:t>
      </w:r>
      <w:proofErr w:type="gramStart"/>
      <w:r w:rsidRPr="00FB4647">
        <w:rPr>
          <w:rFonts w:ascii="Arial" w:eastAsia="Arial" w:hAnsi="Arial" w:cs="Arial"/>
          <w:sz w:val="20"/>
          <w:szCs w:val="20"/>
        </w:rPr>
        <w:t>in</w:t>
      </w:r>
      <w:proofErr w:type="gramEnd"/>
      <w:r w:rsidRPr="00FB4647">
        <w:rPr>
          <w:rFonts w:ascii="Arial" w:eastAsia="Arial" w:hAnsi="Arial" w:cs="Arial"/>
          <w:sz w:val="20"/>
          <w:szCs w:val="20"/>
        </w:rPr>
        <w:t xml:space="preserve"> the Internet, the Intranet system will pull the updated payment status via the </w:t>
      </w:r>
      <w:proofErr w:type="spellStart"/>
      <w:r w:rsidRPr="00FB4647">
        <w:rPr>
          <w:rFonts w:ascii="Arial" w:eastAsia="Arial" w:hAnsi="Arial" w:cs="Arial"/>
          <w:sz w:val="20"/>
          <w:szCs w:val="20"/>
        </w:rPr>
        <w:t>cron</w:t>
      </w:r>
      <w:proofErr w:type="spellEnd"/>
      <w:r w:rsidRPr="00FB4647">
        <w:rPr>
          <w:rFonts w:ascii="Arial" w:eastAsia="Arial" w:hAnsi="Arial" w:cs="Arial"/>
          <w:sz w:val="20"/>
          <w:szCs w:val="20"/>
        </w:rPr>
        <w:t xml:space="preserve"> job and update the corresponding record in the Intranet database accordingly.</w:t>
      </w:r>
      <w:r>
        <w:rPr>
          <w:rFonts w:ascii="Arial" w:eastAsia="Arial" w:hAnsi="Arial" w:cs="Arial"/>
          <w:color w:val="000000"/>
          <w:sz w:val="20"/>
          <w:szCs w:val="20"/>
        </w:rPr>
        <w:br/>
      </w:r>
    </w:p>
    <w:p w14:paraId="56463E65" w14:textId="77777777" w:rsidR="004863AF" w:rsidRPr="00B32071" w:rsidRDefault="004863AF" w:rsidP="004863AF">
      <w:pPr>
        <w:pStyle w:val="ListParagraph"/>
        <w:keepNext/>
        <w:keepLines/>
        <w:numPr>
          <w:ilvl w:val="0"/>
          <w:numId w:val="8"/>
        </w:numPr>
        <w:pBdr>
          <w:top w:val="nil"/>
          <w:left w:val="nil"/>
          <w:bottom w:val="nil"/>
          <w:right w:val="nil"/>
          <w:between w:val="nil"/>
        </w:pBdr>
        <w:spacing w:after="160" w:line="360" w:lineRule="auto"/>
        <w:rPr>
          <w:rFonts w:ascii="Arial" w:hAnsi="Arial" w:cs="Arial"/>
          <w:sz w:val="20"/>
          <w:szCs w:val="20"/>
        </w:rPr>
      </w:pPr>
      <w:r w:rsidRPr="00B32071">
        <w:rPr>
          <w:rFonts w:ascii="Arial" w:hAnsi="Arial" w:cs="Arial"/>
          <w:sz w:val="20"/>
          <w:szCs w:val="20"/>
        </w:rPr>
        <w:t xml:space="preserve">This method ensures that the Notice data in the Intranet and Internet Zones are always consistent. </w:t>
      </w:r>
      <w:r w:rsidRPr="00B32071">
        <w:rPr>
          <w:rFonts w:ascii="Arial" w:hAnsi="Arial" w:cs="Arial"/>
          <w:sz w:val="20"/>
          <w:szCs w:val="20"/>
        </w:rPr>
        <w:br/>
      </w:r>
    </w:p>
    <w:p w14:paraId="5FD492F0" w14:textId="77777777" w:rsidR="004863AF" w:rsidRPr="00B32071" w:rsidRDefault="004863AF" w:rsidP="004863AF">
      <w:pPr>
        <w:pStyle w:val="ListParagraph"/>
        <w:keepNext/>
        <w:keepLines/>
        <w:numPr>
          <w:ilvl w:val="0"/>
          <w:numId w:val="8"/>
        </w:numPr>
        <w:pBdr>
          <w:top w:val="nil"/>
          <w:left w:val="nil"/>
          <w:bottom w:val="nil"/>
          <w:right w:val="nil"/>
          <w:between w:val="nil"/>
        </w:pBdr>
        <w:spacing w:after="160" w:line="360" w:lineRule="auto"/>
        <w:rPr>
          <w:rFonts w:ascii="Arial" w:hAnsi="Arial" w:cs="Arial"/>
          <w:sz w:val="20"/>
          <w:szCs w:val="20"/>
        </w:rPr>
      </w:pPr>
      <w:r w:rsidRPr="00B32071">
        <w:rPr>
          <w:rFonts w:ascii="Arial" w:hAnsi="Arial" w:cs="Arial"/>
          <w:sz w:val="20"/>
          <w:szCs w:val="20"/>
        </w:rPr>
        <w:t>This in turns ensures that the URA eService and AXS payment channels are always retrieving the most updated notices when users initiate payment on the platforms.</w:t>
      </w:r>
      <w:r w:rsidRPr="00B32071">
        <w:rPr>
          <w:rFonts w:ascii="Arial" w:hAnsi="Arial" w:cs="Arial"/>
          <w:sz w:val="20"/>
          <w:szCs w:val="20"/>
        </w:rPr>
        <w:br/>
      </w:r>
    </w:p>
    <w:p w14:paraId="739E1539" w14:textId="77777777" w:rsidR="004863AF" w:rsidRPr="00B32071" w:rsidRDefault="004863AF" w:rsidP="00F45C4A">
      <w:pPr>
        <w:rPr>
          <w:rFonts w:ascii="Arial" w:hAnsi="Arial" w:cs="Arial"/>
          <w:sz w:val="20"/>
          <w:szCs w:val="20"/>
        </w:rPr>
      </w:pPr>
    </w:p>
    <w:p w14:paraId="4AA00CAB" w14:textId="77777777" w:rsidR="004863AF" w:rsidRPr="00B32071" w:rsidRDefault="004863AF" w:rsidP="00F45C4A">
      <w:pPr>
        <w:rPr>
          <w:rFonts w:ascii="Arial" w:hAnsi="Arial" w:cs="Arial"/>
          <w:sz w:val="20"/>
          <w:szCs w:val="20"/>
        </w:rPr>
      </w:pPr>
    </w:p>
    <w:p w14:paraId="609347F6" w14:textId="77777777" w:rsidR="004863AF" w:rsidRPr="00B32071" w:rsidRDefault="004863AF" w:rsidP="00F45C4A">
      <w:pPr>
        <w:rPr>
          <w:rFonts w:ascii="Arial" w:hAnsi="Arial" w:cs="Arial"/>
          <w:sz w:val="20"/>
          <w:szCs w:val="20"/>
        </w:rPr>
      </w:pPr>
    </w:p>
    <w:p w14:paraId="6A5283C3" w14:textId="77777777" w:rsidR="004863AF" w:rsidRDefault="004863AF" w:rsidP="00F45C4A">
      <w:pPr>
        <w:rPr>
          <w:rFonts w:ascii="Arial" w:hAnsi="Arial" w:cs="Arial"/>
          <w:sz w:val="20"/>
          <w:szCs w:val="20"/>
        </w:rPr>
      </w:pPr>
    </w:p>
    <w:p w14:paraId="0EB51529" w14:textId="77777777" w:rsidR="00877CB1" w:rsidRDefault="00877CB1" w:rsidP="00F45C4A">
      <w:pPr>
        <w:rPr>
          <w:rFonts w:ascii="Arial" w:hAnsi="Arial" w:cs="Arial"/>
          <w:sz w:val="20"/>
          <w:szCs w:val="20"/>
        </w:rPr>
      </w:pPr>
    </w:p>
    <w:p w14:paraId="25D45620" w14:textId="77777777" w:rsidR="00877CB1" w:rsidRDefault="00877CB1" w:rsidP="00F45C4A">
      <w:pPr>
        <w:rPr>
          <w:rFonts w:ascii="Arial" w:hAnsi="Arial" w:cs="Arial"/>
          <w:sz w:val="20"/>
          <w:szCs w:val="20"/>
        </w:rPr>
      </w:pPr>
    </w:p>
    <w:p w14:paraId="2B4776F0" w14:textId="77777777" w:rsidR="00877CB1" w:rsidRDefault="00877CB1" w:rsidP="00F45C4A">
      <w:pPr>
        <w:rPr>
          <w:rFonts w:ascii="Arial" w:hAnsi="Arial" w:cs="Arial"/>
          <w:sz w:val="20"/>
          <w:szCs w:val="20"/>
        </w:rPr>
      </w:pPr>
    </w:p>
    <w:p w14:paraId="7E5D7B80" w14:textId="77777777" w:rsidR="00877CB1" w:rsidRDefault="00877CB1" w:rsidP="00F45C4A">
      <w:pPr>
        <w:rPr>
          <w:rFonts w:ascii="Arial" w:hAnsi="Arial" w:cs="Arial"/>
          <w:sz w:val="20"/>
          <w:szCs w:val="20"/>
        </w:rPr>
      </w:pPr>
    </w:p>
    <w:p w14:paraId="3D8D8C61" w14:textId="77777777" w:rsidR="00877CB1" w:rsidRDefault="00877CB1" w:rsidP="00F45C4A">
      <w:pPr>
        <w:rPr>
          <w:rFonts w:ascii="Arial" w:hAnsi="Arial" w:cs="Arial"/>
          <w:sz w:val="20"/>
          <w:szCs w:val="20"/>
        </w:rPr>
      </w:pPr>
    </w:p>
    <w:p w14:paraId="4B9E662C" w14:textId="77777777" w:rsidR="00877CB1" w:rsidRDefault="00877CB1" w:rsidP="00F45C4A">
      <w:pPr>
        <w:rPr>
          <w:rFonts w:ascii="Arial" w:hAnsi="Arial" w:cs="Arial"/>
          <w:sz w:val="20"/>
          <w:szCs w:val="20"/>
        </w:rPr>
      </w:pPr>
    </w:p>
    <w:p w14:paraId="3F77CA46" w14:textId="77777777" w:rsidR="00877CB1" w:rsidRDefault="00877CB1" w:rsidP="00F45C4A">
      <w:pPr>
        <w:rPr>
          <w:rFonts w:ascii="Arial" w:hAnsi="Arial" w:cs="Arial"/>
          <w:sz w:val="20"/>
          <w:szCs w:val="20"/>
        </w:rPr>
      </w:pPr>
    </w:p>
    <w:p w14:paraId="05B14A8A" w14:textId="77777777" w:rsidR="00877CB1" w:rsidRPr="00B32071" w:rsidRDefault="00877CB1" w:rsidP="00F45C4A">
      <w:pPr>
        <w:rPr>
          <w:rFonts w:ascii="Arial" w:hAnsi="Arial" w:cs="Arial"/>
          <w:sz w:val="20"/>
          <w:szCs w:val="20"/>
        </w:rPr>
      </w:pPr>
    </w:p>
    <w:p w14:paraId="5D86A842" w14:textId="77777777" w:rsidR="004863AF" w:rsidRPr="00B32071" w:rsidRDefault="004863AF" w:rsidP="00F45C4A">
      <w:pPr>
        <w:rPr>
          <w:rFonts w:ascii="Arial" w:hAnsi="Arial" w:cs="Arial"/>
          <w:sz w:val="20"/>
          <w:szCs w:val="20"/>
        </w:rPr>
      </w:pPr>
    </w:p>
    <w:p w14:paraId="7FD76736" w14:textId="1076F304" w:rsidR="009C6EE2" w:rsidDel="0062423C" w:rsidRDefault="009C6EE2" w:rsidP="00A120E2">
      <w:pPr>
        <w:pStyle w:val="Heading2"/>
        <w:rPr>
          <w:del w:id="2301" w:author="Ahmad Rafif" w:date="2025-09-22T07:48:00Z"/>
        </w:rPr>
      </w:pPr>
      <w:bookmarkStart w:id="2302" w:name="_Toc205888865"/>
      <w:bookmarkStart w:id="2303" w:name="_Toc205889300"/>
      <w:bookmarkStart w:id="2304" w:name="_Toc205889381"/>
      <w:bookmarkStart w:id="2305" w:name="_Toc197069832"/>
      <w:bookmarkStart w:id="2306" w:name="_Toc204073151"/>
      <w:del w:id="2307" w:author="Ahmad Rafif" w:date="2025-09-22T07:48:00Z">
        <w:r w:rsidDel="0062423C">
          <w:lastRenderedPageBreak/>
          <w:delText>High Level Business Process</w:delText>
        </w:r>
        <w:bookmarkEnd w:id="2302"/>
        <w:bookmarkEnd w:id="2303"/>
        <w:bookmarkEnd w:id="2304"/>
      </w:del>
    </w:p>
    <w:p w14:paraId="307899F6" w14:textId="041CB33C" w:rsidR="009C6EE2" w:rsidDel="0062423C" w:rsidRDefault="009C6EE2" w:rsidP="009C6EE2">
      <w:pPr>
        <w:pStyle w:val="Heading3"/>
        <w:rPr>
          <w:del w:id="2308" w:author="Ahmad Rafif" w:date="2025-09-22T07:48:00Z"/>
        </w:rPr>
      </w:pPr>
      <w:bookmarkStart w:id="2309" w:name="_Toc205888866"/>
      <w:bookmarkStart w:id="2310" w:name="_Toc205889301"/>
      <w:bookmarkStart w:id="2311" w:name="_Toc205889382"/>
      <w:del w:id="2312" w:author="Ahmad Rafif" w:date="2025-09-22T07:48:00Z">
        <w:r w:rsidRPr="009C6EE2" w:rsidDel="0062423C">
          <w:delText>High Level Process Flow for Intranet-Internet Sync</w:delText>
        </w:r>
        <w:bookmarkEnd w:id="2309"/>
        <w:bookmarkEnd w:id="2310"/>
        <w:bookmarkEnd w:id="2311"/>
      </w:del>
    </w:p>
    <w:p w14:paraId="3CE7B9CC" w14:textId="06C47E61" w:rsidR="009C6EE2" w:rsidDel="0062423C" w:rsidRDefault="00877CB1" w:rsidP="009C6EE2">
      <w:pPr>
        <w:jc w:val="center"/>
        <w:rPr>
          <w:del w:id="2313" w:author="Ahmad Rafif" w:date="2025-09-22T07:48:00Z"/>
        </w:rPr>
      </w:pPr>
      <w:del w:id="2314" w:author="Ahmad Rafif" w:date="2025-09-22T07:48:00Z">
        <w:r w:rsidDel="0062423C">
          <w:rPr>
            <w:noProof/>
            <w:lang w:val="en-SG" w:eastAsia="en-SG"/>
          </w:rPr>
          <w:drawing>
            <wp:inline distT="0" distB="0" distL="0" distR="0" wp14:anchorId="1C90B527" wp14:editId="768256FB">
              <wp:extent cx="2846044" cy="4359859"/>
              <wp:effectExtent l="0" t="0" r="0" b="3175"/>
              <wp:docPr id="13217247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3323" cy="4386328"/>
                      </a:xfrm>
                      <a:prstGeom prst="rect">
                        <a:avLst/>
                      </a:prstGeom>
                      <a:noFill/>
                      <a:ln>
                        <a:noFill/>
                      </a:ln>
                    </pic:spPr>
                  </pic:pic>
                </a:graphicData>
              </a:graphic>
            </wp:inline>
          </w:drawing>
        </w:r>
      </w:del>
    </w:p>
    <w:p w14:paraId="4CBA5F42" w14:textId="3B30FE98" w:rsidR="009C6EE2" w:rsidDel="0062423C" w:rsidRDefault="009C6EE2" w:rsidP="009C6EE2">
      <w:pPr>
        <w:jc w:val="center"/>
        <w:rPr>
          <w:del w:id="2315" w:author="Ahmad Rafif" w:date="2025-09-22T07:48:00Z"/>
        </w:rPr>
      </w:pPr>
    </w:p>
    <w:tbl>
      <w:tblPr>
        <w:tblW w:w="8973" w:type="dxa"/>
        <w:tblLayout w:type="fixed"/>
        <w:tblCellMar>
          <w:top w:w="113" w:type="dxa"/>
          <w:bottom w:w="113" w:type="dxa"/>
        </w:tblCellMar>
        <w:tblLook w:val="0400" w:firstRow="0" w:lastRow="0" w:firstColumn="0" w:lastColumn="0" w:noHBand="0" w:noVBand="1"/>
      </w:tblPr>
      <w:tblGrid>
        <w:gridCol w:w="527"/>
        <w:gridCol w:w="2174"/>
        <w:gridCol w:w="6272"/>
      </w:tblGrid>
      <w:tr w:rsidR="009C6EE2" w:rsidRPr="00D74925" w:rsidDel="0062423C" w14:paraId="23F1C17E" w14:textId="5EEDB8A5" w:rsidTr="00067035">
        <w:trPr>
          <w:trHeight w:val="300"/>
          <w:del w:id="2316" w:author="Ahmad Rafif" w:date="2025-09-22T07:48:00Z"/>
        </w:trPr>
        <w:tc>
          <w:tcPr>
            <w:tcW w:w="52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FEFEF"/>
            <w:tcMar>
              <w:top w:w="100" w:type="dxa"/>
              <w:left w:w="100" w:type="dxa"/>
              <w:bottom w:w="100" w:type="dxa"/>
              <w:right w:w="100" w:type="dxa"/>
            </w:tcMar>
            <w:vAlign w:val="center"/>
          </w:tcPr>
          <w:p w14:paraId="569502AB" w14:textId="66B90992" w:rsidR="009C6EE2" w:rsidRPr="00D74925" w:rsidDel="0062423C" w:rsidRDefault="009C6EE2" w:rsidP="00067035">
            <w:pPr>
              <w:pBdr>
                <w:top w:val="nil"/>
                <w:left w:val="nil"/>
                <w:bottom w:val="nil"/>
                <w:right w:val="nil"/>
                <w:between w:val="nil"/>
              </w:pBdr>
              <w:snapToGrid w:val="0"/>
              <w:jc w:val="center"/>
              <w:rPr>
                <w:del w:id="2317" w:author="Ahmad Rafif" w:date="2025-09-22T07:48:00Z"/>
                <w:rFonts w:ascii="Arial" w:hAnsi="Arial" w:cs="Arial"/>
                <w:color w:val="000000"/>
                <w:sz w:val="20"/>
                <w:szCs w:val="20"/>
              </w:rPr>
            </w:pPr>
            <w:del w:id="2318" w:author="Ahmad Rafif" w:date="2025-09-22T07:48:00Z">
              <w:r w:rsidRPr="00D74925" w:rsidDel="0062423C">
                <w:rPr>
                  <w:rFonts w:ascii="Arial" w:eastAsia="Arial" w:hAnsi="Arial" w:cs="Arial"/>
                  <w:b/>
                  <w:color w:val="000000"/>
                  <w:sz w:val="20"/>
                  <w:szCs w:val="20"/>
                </w:rPr>
                <w:delText>No.</w:delText>
              </w:r>
            </w:del>
          </w:p>
        </w:tc>
        <w:tc>
          <w:tcPr>
            <w:tcW w:w="2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FEFEF"/>
            <w:tcMar>
              <w:top w:w="100" w:type="dxa"/>
              <w:left w:w="100" w:type="dxa"/>
              <w:bottom w:w="100" w:type="dxa"/>
              <w:right w:w="100" w:type="dxa"/>
            </w:tcMar>
            <w:vAlign w:val="center"/>
          </w:tcPr>
          <w:p w14:paraId="2D943503" w14:textId="1940E1CF" w:rsidR="009C6EE2" w:rsidRPr="00D74925" w:rsidDel="0062423C" w:rsidRDefault="009C6EE2" w:rsidP="00067035">
            <w:pPr>
              <w:pBdr>
                <w:top w:val="nil"/>
                <w:left w:val="nil"/>
                <w:bottom w:val="nil"/>
                <w:right w:val="nil"/>
                <w:between w:val="nil"/>
              </w:pBdr>
              <w:snapToGrid w:val="0"/>
              <w:jc w:val="center"/>
              <w:rPr>
                <w:del w:id="2319" w:author="Ahmad Rafif" w:date="2025-09-22T07:48:00Z"/>
                <w:rFonts w:ascii="Arial" w:hAnsi="Arial" w:cs="Arial"/>
                <w:color w:val="000000"/>
                <w:sz w:val="20"/>
                <w:szCs w:val="20"/>
              </w:rPr>
            </w:pPr>
            <w:del w:id="2320" w:author="Ahmad Rafif" w:date="2025-09-22T07:48:00Z">
              <w:r w:rsidRPr="00D74925" w:rsidDel="0062423C">
                <w:rPr>
                  <w:rFonts w:ascii="Arial" w:eastAsia="Arial" w:hAnsi="Arial" w:cs="Arial"/>
                  <w:b/>
                  <w:color w:val="000000"/>
                  <w:sz w:val="20"/>
                  <w:szCs w:val="20"/>
                </w:rPr>
                <w:delText>Event</w:delText>
              </w:r>
            </w:del>
          </w:p>
        </w:tc>
        <w:tc>
          <w:tcPr>
            <w:tcW w:w="62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EFEFEF"/>
            <w:tcMar>
              <w:top w:w="100" w:type="dxa"/>
              <w:left w:w="100" w:type="dxa"/>
              <w:bottom w:w="100" w:type="dxa"/>
              <w:right w:w="100" w:type="dxa"/>
            </w:tcMar>
            <w:vAlign w:val="center"/>
          </w:tcPr>
          <w:p w14:paraId="29C2743B" w14:textId="116EB3A0" w:rsidR="009C6EE2" w:rsidRPr="00D74925" w:rsidDel="0062423C" w:rsidRDefault="009C6EE2" w:rsidP="00067035">
            <w:pPr>
              <w:pBdr>
                <w:top w:val="nil"/>
                <w:left w:val="nil"/>
                <w:bottom w:val="nil"/>
                <w:right w:val="nil"/>
                <w:between w:val="nil"/>
              </w:pBdr>
              <w:snapToGrid w:val="0"/>
              <w:jc w:val="center"/>
              <w:rPr>
                <w:del w:id="2321" w:author="Ahmad Rafif" w:date="2025-09-22T07:48:00Z"/>
                <w:rFonts w:ascii="Arial" w:hAnsi="Arial" w:cs="Arial"/>
                <w:color w:val="000000"/>
                <w:sz w:val="20"/>
                <w:szCs w:val="20"/>
              </w:rPr>
            </w:pPr>
            <w:del w:id="2322" w:author="Ahmad Rafif" w:date="2025-09-22T07:48:00Z">
              <w:r w:rsidRPr="00D74925" w:rsidDel="0062423C">
                <w:rPr>
                  <w:rFonts w:ascii="Arial" w:eastAsia="Arial" w:hAnsi="Arial" w:cs="Arial"/>
                  <w:b/>
                  <w:color w:val="000000"/>
                  <w:sz w:val="20"/>
                  <w:szCs w:val="20"/>
                </w:rPr>
                <w:delText>System Response</w:delText>
              </w:r>
            </w:del>
          </w:p>
        </w:tc>
      </w:tr>
      <w:tr w:rsidR="009C6EE2" w:rsidRPr="00D74925" w:rsidDel="0062423C" w14:paraId="4B747D6E" w14:textId="0D653A1D" w:rsidTr="00067035">
        <w:trPr>
          <w:trHeight w:val="300"/>
          <w:del w:id="2323" w:author="Ahmad Rafif" w:date="2025-09-22T07:48:00Z"/>
        </w:trPr>
        <w:tc>
          <w:tcPr>
            <w:tcW w:w="52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0" w:type="dxa"/>
              <w:left w:w="100" w:type="dxa"/>
              <w:bottom w:w="100" w:type="dxa"/>
              <w:right w:w="100" w:type="dxa"/>
            </w:tcMar>
            <w:vAlign w:val="center"/>
          </w:tcPr>
          <w:p w14:paraId="0C98D23F" w14:textId="60D182A2" w:rsidR="009C6EE2" w:rsidRPr="00D74925" w:rsidDel="0062423C" w:rsidRDefault="009C6EE2" w:rsidP="00067035">
            <w:pPr>
              <w:pBdr>
                <w:top w:val="nil"/>
                <w:left w:val="nil"/>
                <w:bottom w:val="nil"/>
                <w:right w:val="nil"/>
                <w:between w:val="nil"/>
              </w:pBdr>
              <w:snapToGrid w:val="0"/>
              <w:jc w:val="center"/>
              <w:rPr>
                <w:del w:id="2324" w:author="Ahmad Rafif" w:date="2025-09-22T07:48:00Z"/>
                <w:rFonts w:ascii="Arial" w:eastAsia="Arial" w:hAnsi="Arial" w:cs="Arial"/>
                <w:b/>
                <w:color w:val="000000"/>
                <w:sz w:val="20"/>
                <w:szCs w:val="20"/>
              </w:rPr>
            </w:pPr>
          </w:p>
        </w:tc>
        <w:tc>
          <w:tcPr>
            <w:tcW w:w="217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0" w:type="dxa"/>
              <w:left w:w="100" w:type="dxa"/>
              <w:bottom w:w="100" w:type="dxa"/>
              <w:right w:w="100" w:type="dxa"/>
            </w:tcMar>
            <w:vAlign w:val="center"/>
          </w:tcPr>
          <w:p w14:paraId="5DC67BB3" w14:textId="4A79FDF6" w:rsidR="009C6EE2" w:rsidRPr="00D74925" w:rsidDel="0062423C" w:rsidRDefault="009C6EE2" w:rsidP="00067035">
            <w:pPr>
              <w:pBdr>
                <w:top w:val="nil"/>
                <w:left w:val="nil"/>
                <w:bottom w:val="nil"/>
                <w:right w:val="nil"/>
                <w:between w:val="nil"/>
              </w:pBdr>
              <w:snapToGrid w:val="0"/>
              <w:rPr>
                <w:del w:id="2325" w:author="Ahmad Rafif" w:date="2025-09-22T07:48:00Z"/>
                <w:rFonts w:ascii="Arial" w:eastAsia="Arial" w:hAnsi="Arial" w:cs="Arial"/>
                <w:b/>
                <w:color w:val="000000"/>
                <w:sz w:val="20"/>
                <w:szCs w:val="20"/>
              </w:rPr>
            </w:pPr>
            <w:del w:id="2326" w:author="Ahmad Rafif" w:date="2025-09-22T07:48:00Z">
              <w:r w:rsidRPr="00D74925" w:rsidDel="0062423C">
                <w:rPr>
                  <w:rFonts w:ascii="Arial" w:hAnsi="Arial" w:cs="Arial"/>
                  <w:color w:val="000000"/>
                  <w:sz w:val="20"/>
                  <w:szCs w:val="20"/>
                </w:rPr>
                <w:delText>Notice</w:delText>
              </w:r>
              <w:r w:rsidDel="0062423C">
                <w:rPr>
                  <w:rFonts w:ascii="Arial" w:hAnsi="Arial" w:cs="Arial"/>
                  <w:color w:val="000000"/>
                  <w:sz w:val="20"/>
                  <w:szCs w:val="20"/>
                </w:rPr>
                <w:delText xml:space="preserve"> is</w:delText>
              </w:r>
              <w:r w:rsidRPr="00D74925" w:rsidDel="0062423C">
                <w:rPr>
                  <w:rFonts w:ascii="Arial" w:hAnsi="Arial" w:cs="Arial"/>
                  <w:color w:val="000000"/>
                  <w:sz w:val="20"/>
                  <w:szCs w:val="20"/>
                </w:rPr>
                <w:delText xml:space="preserve"> created</w:delText>
              </w:r>
              <w:r w:rsidDel="0062423C">
                <w:rPr>
                  <w:rFonts w:ascii="Arial" w:hAnsi="Arial" w:cs="Arial"/>
                  <w:color w:val="000000"/>
                  <w:sz w:val="20"/>
                  <w:szCs w:val="20"/>
                </w:rPr>
                <w:delText>/updated</w:delText>
              </w:r>
              <w:r w:rsidRPr="00D74925" w:rsidDel="0062423C">
                <w:rPr>
                  <w:rFonts w:ascii="Arial" w:hAnsi="Arial" w:cs="Arial"/>
                  <w:color w:val="000000"/>
                  <w:sz w:val="20"/>
                  <w:szCs w:val="20"/>
                </w:rPr>
                <w:delText xml:space="preserve"> in Intranet</w:delText>
              </w:r>
            </w:del>
          </w:p>
        </w:tc>
        <w:tc>
          <w:tcPr>
            <w:tcW w:w="62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100" w:type="dxa"/>
              <w:left w:w="100" w:type="dxa"/>
              <w:bottom w:w="100" w:type="dxa"/>
              <w:right w:w="100" w:type="dxa"/>
            </w:tcMar>
            <w:vAlign w:val="center"/>
          </w:tcPr>
          <w:p w14:paraId="22846070" w14:textId="0821A28A" w:rsidR="009C6EE2" w:rsidRPr="00D74925" w:rsidDel="0062423C" w:rsidRDefault="009C6EE2" w:rsidP="00067035">
            <w:pPr>
              <w:pBdr>
                <w:top w:val="nil"/>
                <w:left w:val="nil"/>
                <w:bottom w:val="nil"/>
                <w:right w:val="nil"/>
                <w:between w:val="nil"/>
              </w:pBdr>
              <w:snapToGrid w:val="0"/>
              <w:rPr>
                <w:del w:id="2327" w:author="Ahmad Rafif" w:date="2025-09-22T07:48:00Z"/>
                <w:rFonts w:ascii="Arial" w:eastAsia="Arial" w:hAnsi="Arial" w:cs="Arial"/>
                <w:b/>
                <w:color w:val="000000"/>
                <w:sz w:val="20"/>
                <w:szCs w:val="20"/>
              </w:rPr>
            </w:pPr>
            <w:del w:id="2328" w:author="Ahmad Rafif" w:date="2025-09-22T07:48:00Z">
              <w:r w:rsidRPr="00D74925" w:rsidDel="0062423C">
                <w:rPr>
                  <w:rFonts w:ascii="Arial" w:hAnsi="Arial" w:cs="Arial"/>
                  <w:color w:val="000000"/>
                  <w:sz w:val="20"/>
                  <w:szCs w:val="20"/>
                </w:rPr>
                <w:delText>A notice is created</w:delText>
              </w:r>
              <w:r w:rsidDel="0062423C">
                <w:rPr>
                  <w:rFonts w:ascii="Arial" w:hAnsi="Arial" w:cs="Arial"/>
                  <w:color w:val="000000"/>
                  <w:sz w:val="20"/>
                  <w:szCs w:val="20"/>
                </w:rPr>
                <w:delText xml:space="preserve"> or updated in the Intranet and this triggers the create/update functions</w:delText>
              </w:r>
            </w:del>
          </w:p>
        </w:tc>
      </w:tr>
      <w:tr w:rsidR="009C6EE2" w:rsidRPr="00D74925" w:rsidDel="0062423C" w14:paraId="149DFAD3" w14:textId="4E6691B2" w:rsidTr="00067035">
        <w:trPr>
          <w:trHeight w:val="216"/>
          <w:del w:id="2329" w:author="Ahmad Rafif" w:date="2025-09-22T07:48:00Z"/>
        </w:trPr>
        <w:tc>
          <w:tcPr>
            <w:tcW w:w="5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vAlign w:val="center"/>
          </w:tcPr>
          <w:p w14:paraId="4EFCCF82" w14:textId="7F36408B" w:rsidR="009C6EE2" w:rsidRPr="00D74925" w:rsidDel="0062423C" w:rsidRDefault="009C6EE2" w:rsidP="00067035">
            <w:pPr>
              <w:pBdr>
                <w:top w:val="nil"/>
                <w:left w:val="nil"/>
                <w:bottom w:val="nil"/>
                <w:right w:val="nil"/>
                <w:between w:val="nil"/>
              </w:pBdr>
              <w:snapToGrid w:val="0"/>
              <w:jc w:val="center"/>
              <w:rPr>
                <w:del w:id="2330" w:author="Ahmad Rafif" w:date="2025-09-22T07:48:00Z"/>
                <w:rFonts w:ascii="Arial" w:eastAsia="Arial" w:hAnsi="Arial" w:cs="Arial"/>
                <w:color w:val="000000"/>
                <w:sz w:val="20"/>
                <w:szCs w:val="20"/>
              </w:rPr>
            </w:pPr>
            <w:del w:id="2331" w:author="Ahmad Rafif" w:date="2025-09-22T07:48:00Z">
              <w:r w:rsidRPr="00D74925" w:rsidDel="0062423C">
                <w:rPr>
                  <w:rFonts w:ascii="Arial" w:hAnsi="Arial" w:cs="Arial"/>
                  <w:color w:val="000000"/>
                  <w:sz w:val="20"/>
                  <w:szCs w:val="20"/>
                </w:rPr>
                <w:delText>1a</w:delText>
              </w:r>
            </w:del>
          </w:p>
        </w:tc>
        <w:tc>
          <w:tcPr>
            <w:tcW w:w="21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vAlign w:val="center"/>
          </w:tcPr>
          <w:p w14:paraId="53B1934E" w14:textId="27E7C9A0" w:rsidR="009C6EE2" w:rsidRPr="00D74925" w:rsidDel="0062423C" w:rsidRDefault="009C6EE2" w:rsidP="00067035">
            <w:pPr>
              <w:pBdr>
                <w:top w:val="nil"/>
                <w:left w:val="nil"/>
                <w:bottom w:val="nil"/>
                <w:right w:val="nil"/>
                <w:between w:val="nil"/>
              </w:pBdr>
              <w:snapToGrid w:val="0"/>
              <w:rPr>
                <w:del w:id="2332" w:author="Ahmad Rafif" w:date="2025-09-22T07:48:00Z"/>
                <w:rFonts w:ascii="Arial" w:eastAsia="Arial" w:hAnsi="Arial" w:cs="Arial"/>
                <w:color w:val="000000"/>
                <w:sz w:val="20"/>
                <w:szCs w:val="20"/>
              </w:rPr>
            </w:pPr>
            <w:del w:id="2333" w:author="Ahmad Rafif" w:date="2025-09-22T07:48:00Z">
              <w:r w:rsidDel="0062423C">
                <w:rPr>
                  <w:rFonts w:ascii="Arial" w:hAnsi="Arial" w:cs="Arial"/>
                  <w:color w:val="000000"/>
                  <w:sz w:val="20"/>
                  <w:szCs w:val="20"/>
                </w:rPr>
                <w:delText>OCMS updates the Intranet DB</w:delText>
              </w:r>
            </w:del>
          </w:p>
        </w:tc>
        <w:tc>
          <w:tcPr>
            <w:tcW w:w="6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vAlign w:val="center"/>
          </w:tcPr>
          <w:p w14:paraId="5E6CF272" w14:textId="4A021EDB" w:rsidR="009C6EE2" w:rsidRPr="00D74925" w:rsidDel="0062423C" w:rsidRDefault="009C6EE2" w:rsidP="00067035">
            <w:pPr>
              <w:pBdr>
                <w:top w:val="nil"/>
                <w:left w:val="nil"/>
                <w:bottom w:val="nil"/>
                <w:right w:val="nil"/>
                <w:between w:val="nil"/>
              </w:pBdr>
              <w:snapToGrid w:val="0"/>
              <w:ind w:left="22"/>
              <w:rPr>
                <w:del w:id="2334" w:author="Ahmad Rafif" w:date="2025-09-22T07:48:00Z"/>
                <w:rFonts w:ascii="Arial" w:eastAsia="Arial" w:hAnsi="Arial" w:cs="Arial"/>
                <w:color w:val="000000"/>
                <w:sz w:val="20"/>
                <w:szCs w:val="20"/>
              </w:rPr>
            </w:pPr>
            <w:del w:id="2335" w:author="Ahmad Rafif" w:date="2025-09-22T07:48:00Z">
              <w:r w:rsidDel="0062423C">
                <w:rPr>
                  <w:rFonts w:ascii="Arial" w:hAnsi="Arial" w:cs="Arial"/>
                  <w:color w:val="000000"/>
                  <w:sz w:val="20"/>
                  <w:szCs w:val="20"/>
                </w:rPr>
                <w:delText xml:space="preserve">OCMS updates the </w:delText>
              </w:r>
              <w:r w:rsidRPr="00D74925" w:rsidDel="0062423C">
                <w:rPr>
                  <w:rFonts w:ascii="Arial" w:hAnsi="Arial" w:cs="Arial"/>
                  <w:color w:val="000000"/>
                  <w:sz w:val="20"/>
                  <w:szCs w:val="20"/>
                </w:rPr>
                <w:delText>Intranet database</w:delText>
              </w:r>
              <w:r w:rsidDel="0062423C">
                <w:rPr>
                  <w:rFonts w:ascii="Arial" w:hAnsi="Arial" w:cs="Arial"/>
                  <w:color w:val="000000"/>
                  <w:sz w:val="20"/>
                  <w:szCs w:val="20"/>
                </w:rPr>
                <w:delText xml:space="preserve"> in real-time.</w:delText>
              </w:r>
            </w:del>
          </w:p>
        </w:tc>
      </w:tr>
      <w:tr w:rsidR="009C6EE2" w:rsidRPr="00D74925" w:rsidDel="0062423C" w14:paraId="71B4B912" w14:textId="247D0835" w:rsidTr="00067035">
        <w:trPr>
          <w:trHeight w:val="619"/>
          <w:del w:id="2336" w:author="Ahmad Rafif" w:date="2025-09-22T07:48:00Z"/>
        </w:trPr>
        <w:tc>
          <w:tcPr>
            <w:tcW w:w="5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vAlign w:val="center"/>
          </w:tcPr>
          <w:p w14:paraId="0BAC2A5A" w14:textId="4FE8AB86" w:rsidR="009C6EE2" w:rsidRPr="00D74925" w:rsidDel="0062423C" w:rsidRDefault="009C6EE2" w:rsidP="00067035">
            <w:pPr>
              <w:pBdr>
                <w:top w:val="nil"/>
                <w:left w:val="nil"/>
                <w:bottom w:val="nil"/>
                <w:right w:val="nil"/>
                <w:between w:val="nil"/>
              </w:pBdr>
              <w:snapToGrid w:val="0"/>
              <w:jc w:val="center"/>
              <w:rPr>
                <w:del w:id="2337" w:author="Ahmad Rafif" w:date="2025-09-22T07:48:00Z"/>
                <w:rFonts w:ascii="Arial" w:eastAsia="Arial" w:hAnsi="Arial" w:cs="Arial"/>
                <w:color w:val="000000"/>
                <w:sz w:val="20"/>
                <w:szCs w:val="20"/>
              </w:rPr>
            </w:pPr>
            <w:del w:id="2338" w:author="Ahmad Rafif" w:date="2025-09-22T07:48:00Z">
              <w:r w:rsidRPr="00D74925" w:rsidDel="0062423C">
                <w:rPr>
                  <w:rFonts w:ascii="Arial" w:hAnsi="Arial" w:cs="Arial"/>
                  <w:color w:val="000000"/>
                  <w:sz w:val="20"/>
                  <w:szCs w:val="20"/>
                </w:rPr>
                <w:delText>1b</w:delText>
              </w:r>
            </w:del>
          </w:p>
        </w:tc>
        <w:tc>
          <w:tcPr>
            <w:tcW w:w="21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vAlign w:val="center"/>
          </w:tcPr>
          <w:p w14:paraId="66E16CED" w14:textId="70D46A72" w:rsidR="009C6EE2" w:rsidRPr="00D74925" w:rsidDel="0062423C" w:rsidRDefault="009C6EE2" w:rsidP="00067035">
            <w:pPr>
              <w:snapToGrid w:val="0"/>
              <w:rPr>
                <w:del w:id="2339" w:author="Ahmad Rafif" w:date="2025-09-22T07:48:00Z"/>
                <w:rFonts w:ascii="Arial" w:eastAsia="Arial" w:hAnsi="Arial" w:cs="Arial"/>
                <w:sz w:val="20"/>
                <w:szCs w:val="20"/>
              </w:rPr>
            </w:pPr>
            <w:del w:id="2340" w:author="Ahmad Rafif" w:date="2025-09-22T07:48:00Z">
              <w:r w:rsidDel="0062423C">
                <w:rPr>
                  <w:rFonts w:ascii="Arial" w:hAnsi="Arial" w:cs="Arial"/>
                  <w:color w:val="000000"/>
                  <w:sz w:val="20"/>
                  <w:szCs w:val="20"/>
                </w:rPr>
                <w:delText>OCMS updates the Intranet DB</w:delText>
              </w:r>
            </w:del>
          </w:p>
        </w:tc>
        <w:tc>
          <w:tcPr>
            <w:tcW w:w="6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vAlign w:val="center"/>
          </w:tcPr>
          <w:p w14:paraId="711C9CB5" w14:textId="684B1BF9" w:rsidR="009C6EE2" w:rsidRPr="00D74925" w:rsidDel="0062423C" w:rsidRDefault="009C6EE2" w:rsidP="00067035">
            <w:pPr>
              <w:pBdr>
                <w:top w:val="nil"/>
                <w:left w:val="nil"/>
                <w:bottom w:val="nil"/>
                <w:right w:val="nil"/>
                <w:between w:val="nil"/>
              </w:pBdr>
              <w:snapToGrid w:val="0"/>
              <w:ind w:left="22"/>
              <w:rPr>
                <w:del w:id="2341" w:author="Ahmad Rafif" w:date="2025-09-22T07:48:00Z"/>
                <w:rFonts w:ascii="Arial" w:eastAsia="Arial" w:hAnsi="Arial" w:cs="Arial"/>
                <w:sz w:val="20"/>
                <w:szCs w:val="20"/>
              </w:rPr>
            </w:pPr>
            <w:del w:id="2342" w:author="Ahmad Rafif" w:date="2025-09-22T07:48:00Z">
              <w:r w:rsidDel="0062423C">
                <w:rPr>
                  <w:rFonts w:ascii="Arial" w:hAnsi="Arial" w:cs="Arial"/>
                  <w:color w:val="000000"/>
                  <w:sz w:val="20"/>
                  <w:szCs w:val="20"/>
                </w:rPr>
                <w:delText>After the Intranet DB has been updated successfully, OCMS will update the Internet DB immediately.</w:delText>
              </w:r>
            </w:del>
          </w:p>
        </w:tc>
      </w:tr>
      <w:tr w:rsidR="009C6EE2" w:rsidRPr="00D74925" w:rsidDel="0062423C" w14:paraId="0F5D1DFA" w14:textId="64F8AE0F" w:rsidTr="00067035">
        <w:trPr>
          <w:trHeight w:val="619"/>
          <w:del w:id="2343" w:author="Ahmad Rafif" w:date="2025-09-22T07:48:00Z"/>
        </w:trPr>
        <w:tc>
          <w:tcPr>
            <w:tcW w:w="5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vAlign w:val="center"/>
          </w:tcPr>
          <w:p w14:paraId="3D2CE857" w14:textId="6BB0B08B" w:rsidR="009C6EE2" w:rsidRPr="00D74925" w:rsidDel="0062423C" w:rsidRDefault="009C6EE2" w:rsidP="00067035">
            <w:pPr>
              <w:pBdr>
                <w:top w:val="nil"/>
                <w:left w:val="nil"/>
                <w:bottom w:val="nil"/>
                <w:right w:val="nil"/>
                <w:between w:val="nil"/>
              </w:pBdr>
              <w:snapToGrid w:val="0"/>
              <w:jc w:val="center"/>
              <w:rPr>
                <w:del w:id="2344" w:author="Ahmad Rafif" w:date="2025-09-22T07:48:00Z"/>
                <w:rFonts w:ascii="Arial" w:hAnsi="Arial" w:cs="Arial"/>
                <w:color w:val="000000"/>
                <w:sz w:val="20"/>
                <w:szCs w:val="20"/>
              </w:rPr>
            </w:pPr>
          </w:p>
        </w:tc>
        <w:tc>
          <w:tcPr>
            <w:tcW w:w="21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vAlign w:val="center"/>
          </w:tcPr>
          <w:p w14:paraId="7EDA34BB" w14:textId="7678E94B" w:rsidR="009C6EE2" w:rsidDel="0062423C" w:rsidRDefault="009C6EE2" w:rsidP="00067035">
            <w:pPr>
              <w:snapToGrid w:val="0"/>
              <w:rPr>
                <w:del w:id="2345" w:author="Ahmad Rafif" w:date="2025-09-22T07:48:00Z"/>
                <w:rFonts w:ascii="Arial" w:hAnsi="Arial" w:cs="Arial"/>
                <w:color w:val="000000"/>
                <w:sz w:val="20"/>
                <w:szCs w:val="20"/>
              </w:rPr>
            </w:pPr>
            <w:del w:id="2346" w:author="Ahmad Rafif" w:date="2025-09-22T07:48:00Z">
              <w:r w:rsidDel="0062423C">
                <w:rPr>
                  <w:rFonts w:ascii="Arial" w:hAnsi="Arial" w:cs="Arial"/>
                  <w:color w:val="000000"/>
                  <w:sz w:val="20"/>
                  <w:szCs w:val="20"/>
                </w:rPr>
                <w:delText>Offender is</w:delText>
              </w:r>
              <w:r w:rsidRPr="00D74925" w:rsidDel="0062423C">
                <w:rPr>
                  <w:rFonts w:ascii="Arial" w:hAnsi="Arial" w:cs="Arial"/>
                  <w:color w:val="000000"/>
                  <w:sz w:val="20"/>
                  <w:szCs w:val="20"/>
                </w:rPr>
                <w:delText xml:space="preserve"> </w:delText>
              </w:r>
              <w:r w:rsidDel="0062423C">
                <w:rPr>
                  <w:rFonts w:ascii="Arial" w:hAnsi="Arial" w:cs="Arial"/>
                  <w:color w:val="000000"/>
                  <w:sz w:val="20"/>
                  <w:szCs w:val="20"/>
                </w:rPr>
                <w:delText>added/updated</w:delText>
              </w:r>
              <w:r w:rsidRPr="00D74925" w:rsidDel="0062423C">
                <w:rPr>
                  <w:rFonts w:ascii="Arial" w:hAnsi="Arial" w:cs="Arial"/>
                  <w:color w:val="000000"/>
                  <w:sz w:val="20"/>
                  <w:szCs w:val="20"/>
                </w:rPr>
                <w:delText xml:space="preserve"> in Intranet</w:delText>
              </w:r>
            </w:del>
          </w:p>
        </w:tc>
        <w:tc>
          <w:tcPr>
            <w:tcW w:w="6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vAlign w:val="center"/>
          </w:tcPr>
          <w:p w14:paraId="1425F60D" w14:textId="2942064E" w:rsidR="009C6EE2" w:rsidDel="0062423C" w:rsidRDefault="009C6EE2" w:rsidP="00067035">
            <w:pPr>
              <w:pBdr>
                <w:top w:val="nil"/>
                <w:left w:val="nil"/>
                <w:bottom w:val="nil"/>
                <w:right w:val="nil"/>
                <w:between w:val="nil"/>
              </w:pBdr>
              <w:snapToGrid w:val="0"/>
              <w:ind w:left="22"/>
              <w:rPr>
                <w:del w:id="2347" w:author="Ahmad Rafif" w:date="2025-09-22T07:48:00Z"/>
                <w:rFonts w:ascii="Arial" w:hAnsi="Arial" w:cs="Arial"/>
                <w:color w:val="000000"/>
                <w:sz w:val="20"/>
                <w:szCs w:val="20"/>
              </w:rPr>
            </w:pPr>
            <w:del w:id="2348" w:author="Ahmad Rafif" w:date="2025-09-22T07:48:00Z">
              <w:r w:rsidDel="0062423C">
                <w:rPr>
                  <w:rFonts w:ascii="Arial" w:hAnsi="Arial" w:cs="Arial"/>
                  <w:color w:val="000000"/>
                  <w:sz w:val="20"/>
                  <w:szCs w:val="20"/>
                </w:rPr>
                <w:delText>Offender information added or updated in the Intranet and this triggers the add/update functions</w:delText>
              </w:r>
            </w:del>
          </w:p>
        </w:tc>
      </w:tr>
      <w:tr w:rsidR="009C6EE2" w:rsidRPr="00D74925" w:rsidDel="0062423C" w14:paraId="67F6BF45" w14:textId="410AC409" w:rsidTr="00067035">
        <w:trPr>
          <w:trHeight w:val="405"/>
          <w:del w:id="2349" w:author="Ahmad Rafif" w:date="2025-09-22T07:48:00Z"/>
        </w:trPr>
        <w:tc>
          <w:tcPr>
            <w:tcW w:w="5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vAlign w:val="center"/>
          </w:tcPr>
          <w:p w14:paraId="0253BDB7" w14:textId="608789F7" w:rsidR="009C6EE2" w:rsidRPr="00D74925" w:rsidDel="0062423C" w:rsidRDefault="009C6EE2" w:rsidP="00067035">
            <w:pPr>
              <w:pBdr>
                <w:top w:val="nil"/>
                <w:left w:val="nil"/>
                <w:bottom w:val="nil"/>
                <w:right w:val="nil"/>
                <w:between w:val="nil"/>
              </w:pBdr>
              <w:snapToGrid w:val="0"/>
              <w:jc w:val="center"/>
              <w:rPr>
                <w:del w:id="2350" w:author="Ahmad Rafif" w:date="2025-09-22T07:48:00Z"/>
                <w:rFonts w:ascii="Arial" w:eastAsia="Arial" w:hAnsi="Arial" w:cs="Arial"/>
                <w:color w:val="000000"/>
                <w:sz w:val="20"/>
                <w:szCs w:val="20"/>
              </w:rPr>
            </w:pPr>
            <w:del w:id="2351" w:author="Ahmad Rafif" w:date="2025-09-22T07:48:00Z">
              <w:r w:rsidRPr="00D74925" w:rsidDel="0062423C">
                <w:rPr>
                  <w:rFonts w:ascii="Arial" w:hAnsi="Arial" w:cs="Arial"/>
                  <w:color w:val="000000"/>
                  <w:sz w:val="20"/>
                  <w:szCs w:val="20"/>
                </w:rPr>
                <w:delText>2a</w:delText>
              </w:r>
            </w:del>
          </w:p>
        </w:tc>
        <w:tc>
          <w:tcPr>
            <w:tcW w:w="21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vAlign w:val="center"/>
          </w:tcPr>
          <w:p w14:paraId="61A1CA4E" w14:textId="6C883A4B" w:rsidR="009C6EE2" w:rsidRPr="00D74925" w:rsidDel="0062423C" w:rsidRDefault="009C6EE2" w:rsidP="00067035">
            <w:pPr>
              <w:pBdr>
                <w:top w:val="nil"/>
                <w:left w:val="nil"/>
                <w:bottom w:val="nil"/>
                <w:right w:val="nil"/>
                <w:between w:val="nil"/>
              </w:pBdr>
              <w:snapToGrid w:val="0"/>
              <w:rPr>
                <w:del w:id="2352" w:author="Ahmad Rafif" w:date="2025-09-22T07:48:00Z"/>
                <w:rFonts w:ascii="Arial" w:eastAsia="Arial" w:hAnsi="Arial" w:cs="Arial"/>
                <w:color w:val="000000"/>
                <w:sz w:val="20"/>
                <w:szCs w:val="20"/>
              </w:rPr>
            </w:pPr>
            <w:del w:id="2353" w:author="Ahmad Rafif" w:date="2025-09-22T07:48:00Z">
              <w:r w:rsidDel="0062423C">
                <w:rPr>
                  <w:rFonts w:ascii="Arial" w:hAnsi="Arial" w:cs="Arial"/>
                  <w:color w:val="000000"/>
                  <w:sz w:val="20"/>
                  <w:szCs w:val="20"/>
                </w:rPr>
                <w:delText>Offender</w:delText>
              </w:r>
              <w:r w:rsidRPr="00D74925" w:rsidDel="0062423C">
                <w:rPr>
                  <w:rFonts w:ascii="Arial" w:hAnsi="Arial" w:cs="Arial"/>
                  <w:color w:val="000000"/>
                  <w:sz w:val="20"/>
                  <w:szCs w:val="20"/>
                </w:rPr>
                <w:delText xml:space="preserve"> updated in Intranet</w:delText>
              </w:r>
            </w:del>
          </w:p>
        </w:tc>
        <w:tc>
          <w:tcPr>
            <w:tcW w:w="6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vAlign w:val="center"/>
          </w:tcPr>
          <w:p w14:paraId="16DAEE5A" w14:textId="4243E090" w:rsidR="009C6EE2" w:rsidRPr="00D74925" w:rsidDel="0062423C" w:rsidRDefault="009C6EE2" w:rsidP="00067035">
            <w:pPr>
              <w:pBdr>
                <w:top w:val="nil"/>
                <w:left w:val="nil"/>
                <w:bottom w:val="nil"/>
                <w:right w:val="nil"/>
                <w:between w:val="nil"/>
              </w:pBdr>
              <w:snapToGrid w:val="0"/>
              <w:ind w:left="22"/>
              <w:rPr>
                <w:del w:id="2354" w:author="Ahmad Rafif" w:date="2025-09-22T07:48:00Z"/>
                <w:rFonts w:ascii="Arial" w:eastAsia="Arial" w:hAnsi="Arial" w:cs="Arial"/>
                <w:sz w:val="20"/>
                <w:szCs w:val="20"/>
              </w:rPr>
            </w:pPr>
            <w:del w:id="2355" w:author="Ahmad Rafif" w:date="2025-09-22T07:48:00Z">
              <w:r w:rsidDel="0062423C">
                <w:rPr>
                  <w:rFonts w:ascii="Arial" w:hAnsi="Arial" w:cs="Arial"/>
                  <w:color w:val="000000"/>
                  <w:sz w:val="20"/>
                  <w:szCs w:val="20"/>
                </w:rPr>
                <w:delText xml:space="preserve">OCMS updates the </w:delText>
              </w:r>
              <w:r w:rsidRPr="00D74925" w:rsidDel="0062423C">
                <w:rPr>
                  <w:rFonts w:ascii="Arial" w:hAnsi="Arial" w:cs="Arial"/>
                  <w:color w:val="000000"/>
                  <w:sz w:val="20"/>
                  <w:szCs w:val="20"/>
                </w:rPr>
                <w:delText>Intranet database</w:delText>
              </w:r>
              <w:r w:rsidDel="0062423C">
                <w:rPr>
                  <w:rFonts w:ascii="Arial" w:hAnsi="Arial" w:cs="Arial"/>
                  <w:color w:val="000000"/>
                  <w:sz w:val="20"/>
                  <w:szCs w:val="20"/>
                </w:rPr>
                <w:delText xml:space="preserve"> in real-time.</w:delText>
              </w:r>
            </w:del>
          </w:p>
        </w:tc>
      </w:tr>
      <w:tr w:rsidR="009C6EE2" w:rsidRPr="00D74925" w:rsidDel="0062423C" w14:paraId="65878EDE" w14:textId="42ACEEFC" w:rsidTr="00067035">
        <w:trPr>
          <w:trHeight w:val="513"/>
          <w:del w:id="2356" w:author="Ahmad Rafif" w:date="2025-09-22T07:48:00Z"/>
        </w:trPr>
        <w:tc>
          <w:tcPr>
            <w:tcW w:w="52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vAlign w:val="center"/>
          </w:tcPr>
          <w:p w14:paraId="0014AC56" w14:textId="4C7A5D41" w:rsidR="009C6EE2" w:rsidRPr="00D74925" w:rsidDel="0062423C" w:rsidRDefault="009C6EE2" w:rsidP="00067035">
            <w:pPr>
              <w:pBdr>
                <w:top w:val="nil"/>
                <w:left w:val="nil"/>
                <w:bottom w:val="nil"/>
                <w:right w:val="nil"/>
                <w:between w:val="nil"/>
              </w:pBdr>
              <w:snapToGrid w:val="0"/>
              <w:jc w:val="center"/>
              <w:rPr>
                <w:del w:id="2357" w:author="Ahmad Rafif" w:date="2025-09-22T07:48:00Z"/>
                <w:rFonts w:ascii="Arial" w:eastAsia="Arial" w:hAnsi="Arial" w:cs="Arial"/>
                <w:color w:val="000000"/>
                <w:sz w:val="20"/>
                <w:szCs w:val="20"/>
              </w:rPr>
            </w:pPr>
            <w:del w:id="2358" w:author="Ahmad Rafif" w:date="2025-09-22T07:48:00Z">
              <w:r w:rsidRPr="00D74925" w:rsidDel="0062423C">
                <w:rPr>
                  <w:rFonts w:ascii="Arial" w:hAnsi="Arial" w:cs="Arial"/>
                  <w:color w:val="000000"/>
                  <w:sz w:val="20"/>
                  <w:szCs w:val="20"/>
                </w:rPr>
                <w:delText>2b</w:delText>
              </w:r>
            </w:del>
          </w:p>
        </w:tc>
        <w:tc>
          <w:tcPr>
            <w:tcW w:w="2174"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vAlign w:val="center"/>
          </w:tcPr>
          <w:p w14:paraId="342412CB" w14:textId="14A6BABA" w:rsidR="009C6EE2" w:rsidRPr="003D367C" w:rsidDel="0062423C" w:rsidRDefault="009C6EE2" w:rsidP="00067035">
            <w:pPr>
              <w:snapToGrid w:val="0"/>
              <w:rPr>
                <w:del w:id="2359" w:author="Ahmad Rafif" w:date="2025-09-22T07:48:00Z"/>
                <w:rFonts w:ascii="Arial" w:eastAsia="Arial" w:hAnsi="Arial" w:cs="Arial"/>
                <w:sz w:val="20"/>
                <w:szCs w:val="20"/>
                <w:lang w:val="de-DE"/>
              </w:rPr>
            </w:pPr>
            <w:del w:id="2360" w:author="Ahmad Rafif" w:date="2025-09-22T07:48:00Z">
              <w:r w:rsidRPr="003D367C" w:rsidDel="0062423C">
                <w:rPr>
                  <w:rFonts w:ascii="Arial" w:hAnsi="Arial" w:cs="Arial"/>
                  <w:color w:val="000000"/>
                  <w:sz w:val="20"/>
                  <w:szCs w:val="20"/>
                  <w:lang w:val="de-DE"/>
                </w:rPr>
                <w:delText>Offender updated in Internet DB</w:delText>
              </w:r>
            </w:del>
          </w:p>
        </w:tc>
        <w:tc>
          <w:tcPr>
            <w:tcW w:w="6272"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0" w:type="dxa"/>
              <w:left w:w="100" w:type="dxa"/>
              <w:bottom w:w="100" w:type="dxa"/>
              <w:right w:w="100" w:type="dxa"/>
            </w:tcMar>
            <w:vAlign w:val="center"/>
          </w:tcPr>
          <w:p w14:paraId="66F1CE63" w14:textId="13B28535" w:rsidR="009C6EE2" w:rsidRPr="00D74925" w:rsidDel="0062423C" w:rsidRDefault="009C6EE2" w:rsidP="00067035">
            <w:pPr>
              <w:pBdr>
                <w:top w:val="nil"/>
                <w:left w:val="nil"/>
                <w:bottom w:val="nil"/>
                <w:right w:val="nil"/>
                <w:between w:val="nil"/>
              </w:pBdr>
              <w:snapToGrid w:val="0"/>
              <w:ind w:left="22"/>
              <w:rPr>
                <w:del w:id="2361" w:author="Ahmad Rafif" w:date="2025-09-22T07:48:00Z"/>
                <w:rFonts w:ascii="Arial" w:eastAsia="Arial" w:hAnsi="Arial" w:cs="Arial"/>
                <w:color w:val="000000"/>
                <w:sz w:val="20"/>
                <w:szCs w:val="20"/>
              </w:rPr>
            </w:pPr>
            <w:del w:id="2362" w:author="Ahmad Rafif" w:date="2025-09-22T07:48:00Z">
              <w:r w:rsidDel="0062423C">
                <w:rPr>
                  <w:rFonts w:ascii="Arial" w:hAnsi="Arial" w:cs="Arial"/>
                  <w:color w:val="000000"/>
                  <w:sz w:val="20"/>
                  <w:szCs w:val="20"/>
                </w:rPr>
                <w:delText>After the Intranet DB has been updated successfully, OCMS will update the Internet DB immediately.</w:delText>
              </w:r>
            </w:del>
          </w:p>
        </w:tc>
      </w:tr>
    </w:tbl>
    <w:p w14:paraId="0808D9B7" w14:textId="77777777" w:rsidR="009C6EE2" w:rsidRPr="009C6EE2" w:rsidRDefault="009C6EE2" w:rsidP="009C6EE2"/>
    <w:p w14:paraId="53A9CC4D" w14:textId="5B9D8841" w:rsidR="002676D7" w:rsidRDefault="003C3027" w:rsidP="00A120E2">
      <w:pPr>
        <w:pStyle w:val="Heading2"/>
      </w:pPr>
      <w:bookmarkStart w:id="2363" w:name="_Toc205888867"/>
      <w:bookmarkStart w:id="2364" w:name="_Toc205889302"/>
      <w:bookmarkStart w:id="2365" w:name="_Toc205889383"/>
      <w:bookmarkStart w:id="2366" w:name="_Toc209553247"/>
      <w:bookmarkStart w:id="2367" w:name="_Toc209556293"/>
      <w:bookmarkStart w:id="2368" w:name="_Toc212739888"/>
      <w:bookmarkStart w:id="2369" w:name="_Toc213778001"/>
      <w:r>
        <w:t>Intranet Push to Internet</w:t>
      </w:r>
      <w:bookmarkEnd w:id="2363"/>
      <w:bookmarkEnd w:id="2364"/>
      <w:bookmarkEnd w:id="2365"/>
      <w:bookmarkEnd w:id="2366"/>
      <w:bookmarkEnd w:id="2367"/>
      <w:bookmarkEnd w:id="2368"/>
      <w:bookmarkEnd w:id="2369"/>
    </w:p>
    <w:p w14:paraId="00BDD7DA" w14:textId="4D9D0E78" w:rsidR="003C3027" w:rsidRDefault="003C3027" w:rsidP="003C3027">
      <w:r>
        <w:rPr>
          <w:noProof/>
          <w:lang w:val="en-SG" w:eastAsia="en-SG"/>
        </w:rPr>
        <w:drawing>
          <wp:inline distT="0" distB="0" distL="0" distR="0" wp14:anchorId="44C0C854" wp14:editId="31458174">
            <wp:extent cx="5943600" cy="1583690"/>
            <wp:effectExtent l="0" t="0" r="0" b="0"/>
            <wp:docPr id="885443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583690"/>
                    </a:xfrm>
                    <a:prstGeom prst="rect">
                      <a:avLst/>
                    </a:prstGeom>
                    <a:noFill/>
                    <a:ln>
                      <a:noFill/>
                    </a:ln>
                  </pic:spPr>
                </pic:pic>
              </a:graphicData>
            </a:graphic>
          </wp:inline>
        </w:drawing>
      </w:r>
    </w:p>
    <w:p w14:paraId="4CD19D46" w14:textId="77777777" w:rsidR="00B97134" w:rsidRDefault="00B97134" w:rsidP="003C3027"/>
    <w:tbl>
      <w:tblPr>
        <w:tblStyle w:val="TableGrid"/>
        <w:tblW w:w="0" w:type="auto"/>
        <w:tblLook w:val="04A0" w:firstRow="1" w:lastRow="0" w:firstColumn="1" w:lastColumn="0" w:noHBand="0" w:noVBand="1"/>
      </w:tblPr>
      <w:tblGrid>
        <w:gridCol w:w="2626"/>
        <w:gridCol w:w="2620"/>
        <w:gridCol w:w="4104"/>
      </w:tblGrid>
      <w:tr w:rsidR="00B97134" w:rsidRPr="00B97134" w14:paraId="089267C1" w14:textId="77777777" w:rsidTr="00B97134">
        <w:tc>
          <w:tcPr>
            <w:tcW w:w="0" w:type="auto"/>
            <w:shd w:val="clear" w:color="auto" w:fill="F2F2F2" w:themeFill="background1" w:themeFillShade="F2"/>
            <w:hideMark/>
          </w:tcPr>
          <w:p w14:paraId="7F55D81A" w14:textId="77777777" w:rsidR="00B97134" w:rsidRPr="00B97134" w:rsidRDefault="00B97134" w:rsidP="00B97134">
            <w:pPr>
              <w:rPr>
                <w:rFonts w:ascii="Arial" w:hAnsi="Arial" w:cs="Arial"/>
                <w:b/>
                <w:bCs/>
                <w:szCs w:val="20"/>
                <w:lang w:val="en-SG"/>
              </w:rPr>
            </w:pPr>
            <w:r w:rsidRPr="00B97134">
              <w:rPr>
                <w:rFonts w:ascii="Arial" w:hAnsi="Arial" w:cs="Arial"/>
                <w:b/>
                <w:bCs/>
                <w:szCs w:val="20"/>
                <w:lang w:val="en-SG"/>
              </w:rPr>
              <w:t>Step</w:t>
            </w:r>
          </w:p>
        </w:tc>
        <w:tc>
          <w:tcPr>
            <w:tcW w:w="0" w:type="auto"/>
            <w:shd w:val="clear" w:color="auto" w:fill="F2F2F2" w:themeFill="background1" w:themeFillShade="F2"/>
            <w:hideMark/>
          </w:tcPr>
          <w:p w14:paraId="1B506345" w14:textId="77777777" w:rsidR="00B97134" w:rsidRPr="00B97134" w:rsidRDefault="00B97134" w:rsidP="00B97134">
            <w:pPr>
              <w:rPr>
                <w:rFonts w:ascii="Arial" w:hAnsi="Arial" w:cs="Arial"/>
                <w:b/>
                <w:bCs/>
                <w:szCs w:val="20"/>
                <w:lang w:val="en-SG"/>
              </w:rPr>
            </w:pPr>
            <w:r w:rsidRPr="00B97134">
              <w:rPr>
                <w:rFonts w:ascii="Arial" w:hAnsi="Arial" w:cs="Arial"/>
                <w:b/>
                <w:bCs/>
                <w:szCs w:val="20"/>
                <w:lang w:val="en-SG"/>
              </w:rPr>
              <w:t>Definition</w:t>
            </w:r>
          </w:p>
        </w:tc>
        <w:tc>
          <w:tcPr>
            <w:tcW w:w="0" w:type="auto"/>
            <w:shd w:val="clear" w:color="auto" w:fill="F2F2F2" w:themeFill="background1" w:themeFillShade="F2"/>
            <w:hideMark/>
          </w:tcPr>
          <w:p w14:paraId="75FD116D" w14:textId="77777777" w:rsidR="00B97134" w:rsidRPr="00B97134" w:rsidRDefault="00B97134" w:rsidP="00B97134">
            <w:pPr>
              <w:rPr>
                <w:rFonts w:ascii="Arial" w:hAnsi="Arial" w:cs="Arial"/>
                <w:b/>
                <w:bCs/>
                <w:szCs w:val="20"/>
                <w:lang w:val="en-SG"/>
              </w:rPr>
            </w:pPr>
            <w:r w:rsidRPr="00B97134">
              <w:rPr>
                <w:rFonts w:ascii="Arial" w:hAnsi="Arial" w:cs="Arial"/>
                <w:b/>
                <w:bCs/>
                <w:szCs w:val="20"/>
                <w:lang w:val="en-SG"/>
              </w:rPr>
              <w:t>Brief Description</w:t>
            </w:r>
          </w:p>
        </w:tc>
      </w:tr>
      <w:tr w:rsidR="00B97134" w:rsidRPr="00B97134" w14:paraId="38803F00" w14:textId="77777777" w:rsidTr="00B97134">
        <w:tc>
          <w:tcPr>
            <w:tcW w:w="0" w:type="auto"/>
            <w:hideMark/>
          </w:tcPr>
          <w:p w14:paraId="73A312FA" w14:textId="77777777" w:rsidR="00B97134" w:rsidRPr="00B97134" w:rsidRDefault="00B97134" w:rsidP="00B97134">
            <w:pPr>
              <w:rPr>
                <w:rFonts w:ascii="Arial" w:hAnsi="Arial" w:cs="Arial"/>
                <w:szCs w:val="20"/>
                <w:lang w:val="en-SG"/>
              </w:rPr>
            </w:pPr>
            <w:r w:rsidRPr="00B97134">
              <w:rPr>
                <w:rFonts w:ascii="Arial" w:hAnsi="Arial" w:cs="Arial"/>
                <w:szCs w:val="20"/>
                <w:lang w:val="en-SG"/>
              </w:rPr>
              <w:t>Start</w:t>
            </w:r>
          </w:p>
        </w:tc>
        <w:tc>
          <w:tcPr>
            <w:tcW w:w="0" w:type="auto"/>
            <w:hideMark/>
          </w:tcPr>
          <w:p w14:paraId="521C060B" w14:textId="77777777" w:rsidR="00B97134" w:rsidRPr="00B97134" w:rsidRDefault="00B97134" w:rsidP="00B97134">
            <w:pPr>
              <w:rPr>
                <w:rFonts w:ascii="Arial" w:hAnsi="Arial" w:cs="Arial"/>
                <w:szCs w:val="20"/>
                <w:lang w:val="en-SG"/>
              </w:rPr>
            </w:pPr>
            <w:r w:rsidRPr="00B97134">
              <w:rPr>
                <w:rFonts w:ascii="Arial" w:hAnsi="Arial" w:cs="Arial"/>
                <w:szCs w:val="20"/>
                <w:lang w:val="en-SG"/>
              </w:rPr>
              <w:t>Entry point of the process flow</w:t>
            </w:r>
          </w:p>
        </w:tc>
        <w:tc>
          <w:tcPr>
            <w:tcW w:w="0" w:type="auto"/>
            <w:hideMark/>
          </w:tcPr>
          <w:p w14:paraId="1820AC57" w14:textId="77777777" w:rsidR="00B97134" w:rsidRPr="00B97134" w:rsidRDefault="00B97134" w:rsidP="00B97134">
            <w:pPr>
              <w:rPr>
                <w:rFonts w:ascii="Arial" w:hAnsi="Arial" w:cs="Arial"/>
                <w:szCs w:val="20"/>
                <w:lang w:val="en-SG"/>
              </w:rPr>
            </w:pPr>
            <w:r w:rsidRPr="00B97134">
              <w:rPr>
                <w:rFonts w:ascii="Arial" w:hAnsi="Arial" w:cs="Arial"/>
                <w:szCs w:val="20"/>
                <w:lang w:val="en-SG"/>
              </w:rPr>
              <w:t>The workflow begins here.</w:t>
            </w:r>
          </w:p>
        </w:tc>
      </w:tr>
      <w:tr w:rsidR="00B97134" w:rsidRPr="00B97134" w14:paraId="08BCD1FF" w14:textId="77777777" w:rsidTr="00B97134">
        <w:tc>
          <w:tcPr>
            <w:tcW w:w="0" w:type="auto"/>
            <w:hideMark/>
          </w:tcPr>
          <w:p w14:paraId="2AFDC216" w14:textId="77777777" w:rsidR="00B97134" w:rsidRPr="00B97134" w:rsidRDefault="00B97134" w:rsidP="00B97134">
            <w:pPr>
              <w:rPr>
                <w:rFonts w:ascii="Arial" w:hAnsi="Arial" w:cs="Arial"/>
                <w:szCs w:val="20"/>
                <w:lang w:val="en-SG"/>
              </w:rPr>
            </w:pPr>
            <w:r w:rsidRPr="00B97134">
              <w:rPr>
                <w:rFonts w:ascii="Arial" w:hAnsi="Arial" w:cs="Arial"/>
                <w:szCs w:val="20"/>
                <w:lang w:val="en-SG"/>
              </w:rPr>
              <w:t>Insert into intranet table</w:t>
            </w:r>
          </w:p>
        </w:tc>
        <w:tc>
          <w:tcPr>
            <w:tcW w:w="0" w:type="auto"/>
            <w:hideMark/>
          </w:tcPr>
          <w:p w14:paraId="640B8CB9" w14:textId="77777777" w:rsidR="00B97134" w:rsidRPr="00B97134" w:rsidRDefault="00B97134" w:rsidP="00B97134">
            <w:pPr>
              <w:rPr>
                <w:rFonts w:ascii="Arial" w:hAnsi="Arial" w:cs="Arial"/>
                <w:szCs w:val="20"/>
                <w:lang w:val="en-SG"/>
              </w:rPr>
            </w:pPr>
            <w:r w:rsidRPr="00B97134">
              <w:rPr>
                <w:rFonts w:ascii="Arial" w:hAnsi="Arial" w:cs="Arial"/>
                <w:szCs w:val="20"/>
                <w:lang w:val="en-SG"/>
              </w:rPr>
              <w:t>Add a new record to the intranet database</w:t>
            </w:r>
          </w:p>
        </w:tc>
        <w:tc>
          <w:tcPr>
            <w:tcW w:w="0" w:type="auto"/>
            <w:hideMark/>
          </w:tcPr>
          <w:p w14:paraId="2A228108" w14:textId="77777777" w:rsidR="00B97134" w:rsidRPr="00B97134" w:rsidRDefault="00B97134" w:rsidP="00B97134">
            <w:pPr>
              <w:rPr>
                <w:rFonts w:ascii="Arial" w:hAnsi="Arial" w:cs="Arial"/>
                <w:szCs w:val="20"/>
                <w:lang w:val="en-SG"/>
              </w:rPr>
            </w:pPr>
            <w:r w:rsidRPr="00B97134">
              <w:rPr>
                <w:rFonts w:ascii="Arial" w:hAnsi="Arial" w:cs="Arial"/>
                <w:szCs w:val="20"/>
                <w:lang w:val="en-SG"/>
              </w:rPr>
              <w:t>Data is inserted into the intranet table for processing.</w:t>
            </w:r>
          </w:p>
        </w:tc>
      </w:tr>
      <w:tr w:rsidR="00B97134" w:rsidRPr="00B97134" w14:paraId="0ED04CAA" w14:textId="77777777" w:rsidTr="00B97134">
        <w:tc>
          <w:tcPr>
            <w:tcW w:w="0" w:type="auto"/>
            <w:hideMark/>
          </w:tcPr>
          <w:p w14:paraId="4ED0DF0E" w14:textId="77777777" w:rsidR="00B97134" w:rsidRPr="00B97134" w:rsidRDefault="00B97134" w:rsidP="00B97134">
            <w:pPr>
              <w:rPr>
                <w:rFonts w:ascii="Arial" w:hAnsi="Arial" w:cs="Arial"/>
                <w:szCs w:val="20"/>
                <w:lang w:val="en-SG"/>
              </w:rPr>
            </w:pPr>
            <w:r w:rsidRPr="00B97134">
              <w:rPr>
                <w:rFonts w:ascii="Arial" w:hAnsi="Arial" w:cs="Arial"/>
                <w:szCs w:val="20"/>
                <w:lang w:val="en-SG"/>
              </w:rPr>
              <w:t>Success? (Intranet insert)</w:t>
            </w:r>
          </w:p>
        </w:tc>
        <w:tc>
          <w:tcPr>
            <w:tcW w:w="0" w:type="auto"/>
            <w:hideMark/>
          </w:tcPr>
          <w:p w14:paraId="3E09F780" w14:textId="77777777" w:rsidR="00B97134" w:rsidRPr="00B97134" w:rsidRDefault="00B97134" w:rsidP="00B97134">
            <w:pPr>
              <w:rPr>
                <w:rFonts w:ascii="Arial" w:hAnsi="Arial" w:cs="Arial"/>
                <w:szCs w:val="20"/>
                <w:lang w:val="en-SG"/>
              </w:rPr>
            </w:pPr>
            <w:r w:rsidRPr="00B97134">
              <w:rPr>
                <w:rFonts w:ascii="Arial" w:hAnsi="Arial" w:cs="Arial"/>
                <w:szCs w:val="20"/>
                <w:lang w:val="en-SG"/>
              </w:rPr>
              <w:t>Decision point to check intranet insertion status</w:t>
            </w:r>
          </w:p>
        </w:tc>
        <w:tc>
          <w:tcPr>
            <w:tcW w:w="0" w:type="auto"/>
            <w:hideMark/>
          </w:tcPr>
          <w:p w14:paraId="1F68B40E" w14:textId="77777777" w:rsidR="00B97134" w:rsidRPr="00B97134" w:rsidRDefault="00B97134" w:rsidP="00B97134">
            <w:pPr>
              <w:rPr>
                <w:rFonts w:ascii="Arial" w:hAnsi="Arial" w:cs="Arial"/>
                <w:szCs w:val="20"/>
                <w:lang w:val="en-SG"/>
              </w:rPr>
            </w:pPr>
            <w:r w:rsidRPr="00B97134">
              <w:rPr>
                <w:rFonts w:ascii="Arial" w:hAnsi="Arial" w:cs="Arial"/>
                <w:szCs w:val="20"/>
                <w:lang w:val="en-SG"/>
              </w:rPr>
              <w:t>Verifies whether the intranet table insert was successful.</w:t>
            </w:r>
          </w:p>
        </w:tc>
      </w:tr>
      <w:tr w:rsidR="00B97134" w:rsidRPr="00B97134" w14:paraId="0B715FA3" w14:textId="77777777" w:rsidTr="00B97134">
        <w:tc>
          <w:tcPr>
            <w:tcW w:w="0" w:type="auto"/>
            <w:hideMark/>
          </w:tcPr>
          <w:p w14:paraId="6819C57C" w14:textId="77777777" w:rsidR="00B97134" w:rsidRPr="00B97134" w:rsidRDefault="00B97134" w:rsidP="00B97134">
            <w:pPr>
              <w:rPr>
                <w:rFonts w:ascii="Arial" w:hAnsi="Arial" w:cs="Arial"/>
                <w:szCs w:val="20"/>
                <w:lang w:val="en-SG"/>
              </w:rPr>
            </w:pPr>
            <w:r w:rsidRPr="00B97134">
              <w:rPr>
                <w:rFonts w:ascii="Arial" w:hAnsi="Arial" w:cs="Arial"/>
                <w:szCs w:val="20"/>
                <w:lang w:val="en-SG"/>
              </w:rPr>
              <w:t>Response error</w:t>
            </w:r>
          </w:p>
        </w:tc>
        <w:tc>
          <w:tcPr>
            <w:tcW w:w="0" w:type="auto"/>
            <w:hideMark/>
          </w:tcPr>
          <w:p w14:paraId="3FBA1AEF" w14:textId="77777777" w:rsidR="00B97134" w:rsidRPr="00B97134" w:rsidRDefault="00B97134" w:rsidP="00B97134">
            <w:pPr>
              <w:rPr>
                <w:rFonts w:ascii="Arial" w:hAnsi="Arial" w:cs="Arial"/>
                <w:szCs w:val="20"/>
                <w:lang w:val="en-SG"/>
              </w:rPr>
            </w:pPr>
            <w:r w:rsidRPr="00B97134">
              <w:rPr>
                <w:rFonts w:ascii="Arial" w:hAnsi="Arial" w:cs="Arial"/>
                <w:szCs w:val="20"/>
                <w:lang w:val="en-SG"/>
              </w:rPr>
              <w:t>Return an error response</w:t>
            </w:r>
          </w:p>
        </w:tc>
        <w:tc>
          <w:tcPr>
            <w:tcW w:w="0" w:type="auto"/>
            <w:hideMark/>
          </w:tcPr>
          <w:p w14:paraId="61A82A73" w14:textId="77777777" w:rsidR="00B97134" w:rsidRPr="00B97134" w:rsidRDefault="00B97134" w:rsidP="00B97134">
            <w:pPr>
              <w:rPr>
                <w:rFonts w:ascii="Arial" w:hAnsi="Arial" w:cs="Arial"/>
                <w:szCs w:val="20"/>
                <w:lang w:val="en-SG"/>
              </w:rPr>
            </w:pPr>
            <w:r w:rsidRPr="00B97134">
              <w:rPr>
                <w:rFonts w:ascii="Arial" w:hAnsi="Arial" w:cs="Arial"/>
                <w:szCs w:val="20"/>
                <w:lang w:val="en-SG"/>
              </w:rPr>
              <w:t xml:space="preserve">If the intranet insert fails, an error response is </w:t>
            </w:r>
            <w:proofErr w:type="gramStart"/>
            <w:r w:rsidRPr="00B97134">
              <w:rPr>
                <w:rFonts w:ascii="Arial" w:hAnsi="Arial" w:cs="Arial"/>
                <w:szCs w:val="20"/>
                <w:lang w:val="en-SG"/>
              </w:rPr>
              <w:t>returned</w:t>
            </w:r>
            <w:proofErr w:type="gramEnd"/>
            <w:r w:rsidRPr="00B97134">
              <w:rPr>
                <w:rFonts w:ascii="Arial" w:hAnsi="Arial" w:cs="Arial"/>
                <w:szCs w:val="20"/>
                <w:lang w:val="en-SG"/>
              </w:rPr>
              <w:t xml:space="preserve"> and the process stops.</w:t>
            </w:r>
          </w:p>
        </w:tc>
      </w:tr>
      <w:tr w:rsidR="00B97134" w:rsidRPr="00B97134" w14:paraId="6A176D2C" w14:textId="77777777" w:rsidTr="00B97134">
        <w:tc>
          <w:tcPr>
            <w:tcW w:w="0" w:type="auto"/>
            <w:hideMark/>
          </w:tcPr>
          <w:p w14:paraId="176EAC3C" w14:textId="77777777" w:rsidR="00B97134" w:rsidRPr="00B97134" w:rsidRDefault="00B97134" w:rsidP="00B97134">
            <w:pPr>
              <w:rPr>
                <w:rFonts w:ascii="Arial" w:hAnsi="Arial" w:cs="Arial"/>
                <w:szCs w:val="20"/>
                <w:lang w:val="en-SG"/>
              </w:rPr>
            </w:pPr>
            <w:r w:rsidRPr="00B97134">
              <w:rPr>
                <w:rFonts w:ascii="Arial" w:hAnsi="Arial" w:cs="Arial"/>
                <w:szCs w:val="20"/>
                <w:lang w:val="en-SG"/>
              </w:rPr>
              <w:t>Insert into internet table</w:t>
            </w:r>
          </w:p>
        </w:tc>
        <w:tc>
          <w:tcPr>
            <w:tcW w:w="0" w:type="auto"/>
            <w:hideMark/>
          </w:tcPr>
          <w:p w14:paraId="0BD2403C" w14:textId="77777777" w:rsidR="00B97134" w:rsidRPr="00B97134" w:rsidRDefault="00B97134" w:rsidP="00B97134">
            <w:pPr>
              <w:rPr>
                <w:rFonts w:ascii="Arial" w:hAnsi="Arial" w:cs="Arial"/>
                <w:szCs w:val="20"/>
                <w:lang w:val="en-SG"/>
              </w:rPr>
            </w:pPr>
            <w:r w:rsidRPr="00B97134">
              <w:rPr>
                <w:rFonts w:ascii="Arial" w:hAnsi="Arial" w:cs="Arial"/>
                <w:szCs w:val="20"/>
                <w:lang w:val="en-SG"/>
              </w:rPr>
              <w:t>Add a new record to the internet database</w:t>
            </w:r>
          </w:p>
        </w:tc>
        <w:tc>
          <w:tcPr>
            <w:tcW w:w="0" w:type="auto"/>
            <w:hideMark/>
          </w:tcPr>
          <w:p w14:paraId="1BF6E762" w14:textId="77777777" w:rsidR="00B97134" w:rsidRPr="00B97134" w:rsidRDefault="00B97134" w:rsidP="00B97134">
            <w:pPr>
              <w:rPr>
                <w:rFonts w:ascii="Arial" w:hAnsi="Arial" w:cs="Arial"/>
                <w:szCs w:val="20"/>
                <w:lang w:val="en-SG"/>
              </w:rPr>
            </w:pPr>
            <w:r w:rsidRPr="00B97134">
              <w:rPr>
                <w:rFonts w:ascii="Arial" w:hAnsi="Arial" w:cs="Arial"/>
                <w:szCs w:val="20"/>
                <w:lang w:val="en-SG"/>
              </w:rPr>
              <w:t>Data from the intranet is inserted into the internet table.</w:t>
            </w:r>
          </w:p>
        </w:tc>
      </w:tr>
      <w:tr w:rsidR="00B97134" w:rsidRPr="00B97134" w14:paraId="09023B2A" w14:textId="77777777" w:rsidTr="00B97134">
        <w:tc>
          <w:tcPr>
            <w:tcW w:w="0" w:type="auto"/>
            <w:hideMark/>
          </w:tcPr>
          <w:p w14:paraId="1FC41145" w14:textId="77777777" w:rsidR="00B97134" w:rsidRPr="00B97134" w:rsidRDefault="00B97134" w:rsidP="00B97134">
            <w:pPr>
              <w:rPr>
                <w:rFonts w:ascii="Arial" w:hAnsi="Arial" w:cs="Arial"/>
                <w:szCs w:val="20"/>
                <w:lang w:val="en-SG"/>
              </w:rPr>
            </w:pPr>
            <w:r w:rsidRPr="00B97134">
              <w:rPr>
                <w:rFonts w:ascii="Arial" w:hAnsi="Arial" w:cs="Arial"/>
                <w:szCs w:val="20"/>
                <w:lang w:val="en-SG"/>
              </w:rPr>
              <w:t>Success? (Internet insert)</w:t>
            </w:r>
          </w:p>
        </w:tc>
        <w:tc>
          <w:tcPr>
            <w:tcW w:w="0" w:type="auto"/>
            <w:hideMark/>
          </w:tcPr>
          <w:p w14:paraId="3FD74734" w14:textId="77777777" w:rsidR="00B97134" w:rsidRPr="00B97134" w:rsidRDefault="00B97134" w:rsidP="00B97134">
            <w:pPr>
              <w:rPr>
                <w:rFonts w:ascii="Arial" w:hAnsi="Arial" w:cs="Arial"/>
                <w:szCs w:val="20"/>
                <w:lang w:val="en-SG"/>
              </w:rPr>
            </w:pPr>
            <w:r w:rsidRPr="00B97134">
              <w:rPr>
                <w:rFonts w:ascii="Arial" w:hAnsi="Arial" w:cs="Arial"/>
                <w:szCs w:val="20"/>
                <w:lang w:val="en-SG"/>
              </w:rPr>
              <w:t>Decision point to check internet insertion status</w:t>
            </w:r>
          </w:p>
        </w:tc>
        <w:tc>
          <w:tcPr>
            <w:tcW w:w="0" w:type="auto"/>
            <w:hideMark/>
          </w:tcPr>
          <w:p w14:paraId="40D36624" w14:textId="77777777" w:rsidR="00B97134" w:rsidRPr="00B97134" w:rsidRDefault="00B97134" w:rsidP="00B97134">
            <w:pPr>
              <w:rPr>
                <w:rFonts w:ascii="Arial" w:hAnsi="Arial" w:cs="Arial"/>
                <w:szCs w:val="20"/>
                <w:lang w:val="en-SG"/>
              </w:rPr>
            </w:pPr>
            <w:r w:rsidRPr="00B97134">
              <w:rPr>
                <w:rFonts w:ascii="Arial" w:hAnsi="Arial" w:cs="Arial"/>
                <w:szCs w:val="20"/>
                <w:lang w:val="en-SG"/>
              </w:rPr>
              <w:t>Verifies whether the internet table insert was successful.</w:t>
            </w:r>
          </w:p>
        </w:tc>
      </w:tr>
      <w:tr w:rsidR="00B97134" w:rsidRPr="00B97134" w14:paraId="6020452D" w14:textId="77777777" w:rsidTr="00B97134">
        <w:tc>
          <w:tcPr>
            <w:tcW w:w="0" w:type="auto"/>
            <w:hideMark/>
          </w:tcPr>
          <w:p w14:paraId="35A463B2" w14:textId="77777777" w:rsidR="00B97134" w:rsidRPr="00B97134" w:rsidRDefault="00B97134" w:rsidP="00B97134">
            <w:pPr>
              <w:rPr>
                <w:rFonts w:ascii="Arial" w:hAnsi="Arial" w:cs="Arial"/>
                <w:szCs w:val="20"/>
                <w:lang w:val="en-SG"/>
              </w:rPr>
            </w:pPr>
            <w:r w:rsidRPr="00B97134">
              <w:rPr>
                <w:rFonts w:ascii="Arial" w:hAnsi="Arial" w:cs="Arial"/>
                <w:szCs w:val="20"/>
                <w:lang w:val="en-SG"/>
              </w:rPr>
              <w:t>Log error</w:t>
            </w:r>
          </w:p>
        </w:tc>
        <w:tc>
          <w:tcPr>
            <w:tcW w:w="0" w:type="auto"/>
            <w:hideMark/>
          </w:tcPr>
          <w:p w14:paraId="7E91684B" w14:textId="77777777" w:rsidR="00B97134" w:rsidRPr="00B97134" w:rsidRDefault="00B97134" w:rsidP="00B97134">
            <w:pPr>
              <w:rPr>
                <w:rFonts w:ascii="Arial" w:hAnsi="Arial" w:cs="Arial"/>
                <w:szCs w:val="20"/>
                <w:lang w:val="en-SG"/>
              </w:rPr>
            </w:pPr>
            <w:r w:rsidRPr="00B97134">
              <w:rPr>
                <w:rFonts w:ascii="Arial" w:hAnsi="Arial" w:cs="Arial"/>
                <w:szCs w:val="20"/>
                <w:lang w:val="en-SG"/>
              </w:rPr>
              <w:t>Record an error in logs</w:t>
            </w:r>
          </w:p>
        </w:tc>
        <w:tc>
          <w:tcPr>
            <w:tcW w:w="0" w:type="auto"/>
            <w:hideMark/>
          </w:tcPr>
          <w:p w14:paraId="2B5B1423" w14:textId="77777777" w:rsidR="00B97134" w:rsidRPr="00B97134" w:rsidRDefault="00B97134" w:rsidP="00B97134">
            <w:pPr>
              <w:rPr>
                <w:rFonts w:ascii="Arial" w:hAnsi="Arial" w:cs="Arial"/>
                <w:szCs w:val="20"/>
                <w:lang w:val="en-SG"/>
              </w:rPr>
            </w:pPr>
            <w:r w:rsidRPr="00B97134">
              <w:rPr>
                <w:rFonts w:ascii="Arial" w:hAnsi="Arial" w:cs="Arial"/>
                <w:szCs w:val="20"/>
                <w:lang w:val="en-SG"/>
              </w:rPr>
              <w:t xml:space="preserve">If the internet insert fails, the error is </w:t>
            </w:r>
            <w:proofErr w:type="gramStart"/>
            <w:r w:rsidRPr="00B97134">
              <w:rPr>
                <w:rFonts w:ascii="Arial" w:hAnsi="Arial" w:cs="Arial"/>
                <w:szCs w:val="20"/>
                <w:lang w:val="en-SG"/>
              </w:rPr>
              <w:t>logged</w:t>
            </w:r>
            <w:proofErr w:type="gramEnd"/>
            <w:r w:rsidRPr="00B97134">
              <w:rPr>
                <w:rFonts w:ascii="Arial" w:hAnsi="Arial" w:cs="Arial"/>
                <w:szCs w:val="20"/>
                <w:lang w:val="en-SG"/>
              </w:rPr>
              <w:t xml:space="preserve"> and the process stops.</w:t>
            </w:r>
          </w:p>
        </w:tc>
      </w:tr>
      <w:tr w:rsidR="00B97134" w:rsidRPr="00B97134" w14:paraId="34B68580" w14:textId="77777777" w:rsidTr="00B97134">
        <w:tc>
          <w:tcPr>
            <w:tcW w:w="0" w:type="auto"/>
            <w:hideMark/>
          </w:tcPr>
          <w:p w14:paraId="510AAD9B" w14:textId="77777777" w:rsidR="00B97134" w:rsidRPr="00B97134" w:rsidRDefault="00B97134" w:rsidP="00B97134">
            <w:pPr>
              <w:rPr>
                <w:rFonts w:ascii="Arial" w:hAnsi="Arial" w:cs="Arial"/>
                <w:szCs w:val="20"/>
                <w:lang w:val="en-SG"/>
              </w:rPr>
            </w:pPr>
            <w:commentRangeStart w:id="2370"/>
            <w:commentRangeStart w:id="2371"/>
            <w:r w:rsidRPr="00B97134">
              <w:rPr>
                <w:rFonts w:ascii="Arial" w:hAnsi="Arial" w:cs="Arial"/>
                <w:szCs w:val="20"/>
                <w:lang w:val="en-SG"/>
              </w:rPr>
              <w:t xml:space="preserve">Patch </w:t>
            </w:r>
            <w:proofErr w:type="spellStart"/>
            <w:r w:rsidRPr="00B97134">
              <w:rPr>
                <w:rFonts w:ascii="Arial" w:hAnsi="Arial" w:cs="Arial"/>
                <w:szCs w:val="20"/>
                <w:lang w:val="en-SG"/>
              </w:rPr>
              <w:t>is_sync</w:t>
            </w:r>
            <w:proofErr w:type="spellEnd"/>
            <w:r w:rsidRPr="00B97134">
              <w:rPr>
                <w:rFonts w:ascii="Arial" w:hAnsi="Arial" w:cs="Arial"/>
                <w:szCs w:val="20"/>
                <w:lang w:val="en-SG"/>
              </w:rPr>
              <w:t xml:space="preserve"> intranet table to true</w:t>
            </w:r>
            <w:commentRangeEnd w:id="2370"/>
            <w:r w:rsidR="00535200">
              <w:rPr>
                <w:rStyle w:val="CommentReference"/>
              </w:rPr>
              <w:commentReference w:id="2370"/>
            </w:r>
            <w:commentRangeEnd w:id="2371"/>
            <w:r w:rsidR="00BB60FB">
              <w:rPr>
                <w:rStyle w:val="CommentReference"/>
              </w:rPr>
              <w:commentReference w:id="2371"/>
            </w:r>
          </w:p>
        </w:tc>
        <w:tc>
          <w:tcPr>
            <w:tcW w:w="0" w:type="auto"/>
            <w:hideMark/>
          </w:tcPr>
          <w:p w14:paraId="21B3007B" w14:textId="77777777" w:rsidR="00B97134" w:rsidRPr="00B97134" w:rsidRDefault="00B97134" w:rsidP="00B97134">
            <w:pPr>
              <w:rPr>
                <w:rFonts w:ascii="Arial" w:hAnsi="Arial" w:cs="Arial"/>
                <w:szCs w:val="20"/>
                <w:lang w:val="en-SG"/>
              </w:rPr>
            </w:pPr>
            <w:r w:rsidRPr="00B97134">
              <w:rPr>
                <w:rFonts w:ascii="Arial" w:hAnsi="Arial" w:cs="Arial"/>
                <w:szCs w:val="20"/>
                <w:lang w:val="en-SG"/>
              </w:rPr>
              <w:t>Update intranet table record</w:t>
            </w:r>
          </w:p>
        </w:tc>
        <w:tc>
          <w:tcPr>
            <w:tcW w:w="0" w:type="auto"/>
            <w:hideMark/>
          </w:tcPr>
          <w:p w14:paraId="6B263B1C" w14:textId="77777777" w:rsidR="00B97134" w:rsidRPr="00B97134" w:rsidRDefault="00B97134" w:rsidP="00B97134">
            <w:pPr>
              <w:rPr>
                <w:rFonts w:ascii="Arial" w:hAnsi="Arial" w:cs="Arial"/>
                <w:szCs w:val="20"/>
                <w:lang w:val="en-SG"/>
              </w:rPr>
            </w:pPr>
            <w:r w:rsidRPr="00B97134">
              <w:rPr>
                <w:rFonts w:ascii="Arial" w:hAnsi="Arial" w:cs="Arial"/>
                <w:szCs w:val="20"/>
                <w:lang w:val="en-SG"/>
              </w:rPr>
              <w:t>Marks the record in the intranet table as synchronized.</w:t>
            </w:r>
          </w:p>
        </w:tc>
      </w:tr>
      <w:tr w:rsidR="00B97134" w:rsidRPr="00B97134" w14:paraId="61EF0902" w14:textId="77777777" w:rsidTr="00B97134">
        <w:tc>
          <w:tcPr>
            <w:tcW w:w="0" w:type="auto"/>
            <w:hideMark/>
          </w:tcPr>
          <w:p w14:paraId="592C61BB" w14:textId="77777777" w:rsidR="00B97134" w:rsidRPr="00B97134" w:rsidRDefault="00B97134" w:rsidP="00B97134">
            <w:pPr>
              <w:rPr>
                <w:rFonts w:ascii="Arial" w:hAnsi="Arial" w:cs="Arial"/>
                <w:szCs w:val="20"/>
                <w:lang w:val="en-SG"/>
              </w:rPr>
            </w:pPr>
            <w:r w:rsidRPr="00B97134">
              <w:rPr>
                <w:rFonts w:ascii="Arial" w:hAnsi="Arial" w:cs="Arial"/>
                <w:szCs w:val="20"/>
                <w:lang w:val="en-SG"/>
              </w:rPr>
              <w:t>Response success</w:t>
            </w:r>
          </w:p>
        </w:tc>
        <w:tc>
          <w:tcPr>
            <w:tcW w:w="0" w:type="auto"/>
            <w:hideMark/>
          </w:tcPr>
          <w:p w14:paraId="16AE21CC" w14:textId="77777777" w:rsidR="00B97134" w:rsidRPr="00B97134" w:rsidRDefault="00B97134" w:rsidP="00B97134">
            <w:pPr>
              <w:rPr>
                <w:rFonts w:ascii="Arial" w:hAnsi="Arial" w:cs="Arial"/>
                <w:szCs w:val="20"/>
                <w:lang w:val="en-SG"/>
              </w:rPr>
            </w:pPr>
            <w:r w:rsidRPr="00B97134">
              <w:rPr>
                <w:rFonts w:ascii="Arial" w:hAnsi="Arial" w:cs="Arial"/>
                <w:szCs w:val="20"/>
                <w:lang w:val="en-SG"/>
              </w:rPr>
              <w:t>Return a success response</w:t>
            </w:r>
          </w:p>
        </w:tc>
        <w:tc>
          <w:tcPr>
            <w:tcW w:w="0" w:type="auto"/>
            <w:hideMark/>
          </w:tcPr>
          <w:p w14:paraId="315340F0" w14:textId="77777777" w:rsidR="00B97134" w:rsidRPr="00B97134" w:rsidRDefault="00B97134" w:rsidP="00B97134">
            <w:pPr>
              <w:rPr>
                <w:rFonts w:ascii="Arial" w:hAnsi="Arial" w:cs="Arial"/>
                <w:szCs w:val="20"/>
                <w:lang w:val="en-SG"/>
              </w:rPr>
            </w:pPr>
            <w:r w:rsidRPr="00B97134">
              <w:rPr>
                <w:rFonts w:ascii="Arial" w:hAnsi="Arial" w:cs="Arial"/>
                <w:szCs w:val="20"/>
                <w:lang w:val="en-SG"/>
              </w:rPr>
              <w:t>Indicates successful completion of the synchronization process.</w:t>
            </w:r>
          </w:p>
        </w:tc>
      </w:tr>
      <w:tr w:rsidR="00B97134" w:rsidRPr="00B97134" w14:paraId="4B810201" w14:textId="77777777" w:rsidTr="00B97134">
        <w:tc>
          <w:tcPr>
            <w:tcW w:w="0" w:type="auto"/>
            <w:hideMark/>
          </w:tcPr>
          <w:p w14:paraId="2A39790E" w14:textId="77777777" w:rsidR="00B97134" w:rsidRPr="00B97134" w:rsidRDefault="00B97134" w:rsidP="00B97134">
            <w:pPr>
              <w:rPr>
                <w:rFonts w:ascii="Arial" w:hAnsi="Arial" w:cs="Arial"/>
                <w:szCs w:val="20"/>
                <w:lang w:val="en-SG"/>
              </w:rPr>
            </w:pPr>
            <w:r w:rsidRPr="00B97134">
              <w:rPr>
                <w:rFonts w:ascii="Arial" w:hAnsi="Arial" w:cs="Arial"/>
                <w:szCs w:val="20"/>
                <w:lang w:val="en-SG"/>
              </w:rPr>
              <w:lastRenderedPageBreak/>
              <w:t>End</w:t>
            </w:r>
          </w:p>
        </w:tc>
        <w:tc>
          <w:tcPr>
            <w:tcW w:w="0" w:type="auto"/>
            <w:hideMark/>
          </w:tcPr>
          <w:p w14:paraId="79E5D411" w14:textId="77777777" w:rsidR="00B97134" w:rsidRPr="00B97134" w:rsidRDefault="00B97134" w:rsidP="00B97134">
            <w:pPr>
              <w:rPr>
                <w:rFonts w:ascii="Arial" w:hAnsi="Arial" w:cs="Arial"/>
                <w:szCs w:val="20"/>
                <w:lang w:val="en-SG"/>
              </w:rPr>
            </w:pPr>
            <w:r w:rsidRPr="00B97134">
              <w:rPr>
                <w:rFonts w:ascii="Arial" w:hAnsi="Arial" w:cs="Arial"/>
                <w:szCs w:val="20"/>
                <w:lang w:val="en-SG"/>
              </w:rPr>
              <w:t>Exit point of the process flow</w:t>
            </w:r>
          </w:p>
        </w:tc>
        <w:tc>
          <w:tcPr>
            <w:tcW w:w="0" w:type="auto"/>
            <w:hideMark/>
          </w:tcPr>
          <w:p w14:paraId="0105830C" w14:textId="77777777" w:rsidR="00B97134" w:rsidRPr="00B97134" w:rsidRDefault="00B97134" w:rsidP="00B97134">
            <w:pPr>
              <w:rPr>
                <w:rFonts w:ascii="Arial" w:hAnsi="Arial" w:cs="Arial"/>
                <w:szCs w:val="20"/>
                <w:lang w:val="en-SG"/>
              </w:rPr>
            </w:pPr>
            <w:r w:rsidRPr="00B97134">
              <w:rPr>
                <w:rFonts w:ascii="Arial" w:hAnsi="Arial" w:cs="Arial"/>
                <w:szCs w:val="20"/>
                <w:lang w:val="en-SG"/>
              </w:rPr>
              <w:t>The workflow ends here.</w:t>
            </w:r>
          </w:p>
        </w:tc>
      </w:tr>
    </w:tbl>
    <w:p w14:paraId="2F76C658" w14:textId="0F65BB55" w:rsidR="00B97134" w:rsidDel="00535200" w:rsidRDefault="00B97134" w:rsidP="003C3027">
      <w:pPr>
        <w:rPr>
          <w:del w:id="2372" w:author="Yi Jie NEO (URA)" w:date="2025-08-18T10:29:00Z"/>
        </w:rPr>
      </w:pPr>
      <w:bookmarkStart w:id="2373" w:name="_Toc209553248"/>
      <w:bookmarkStart w:id="2374" w:name="_Toc209556294"/>
      <w:bookmarkStart w:id="2375" w:name="_Toc212739889"/>
      <w:bookmarkStart w:id="2376" w:name="_Toc213778002"/>
      <w:bookmarkEnd w:id="2373"/>
      <w:bookmarkEnd w:id="2374"/>
      <w:bookmarkEnd w:id="2375"/>
      <w:bookmarkEnd w:id="2376"/>
    </w:p>
    <w:p w14:paraId="2C91D6F7" w14:textId="4917E45D" w:rsidR="003C3027" w:rsidDel="00535200" w:rsidRDefault="003C3027" w:rsidP="003C3027">
      <w:pPr>
        <w:pStyle w:val="Heading3"/>
        <w:rPr>
          <w:del w:id="2377" w:author="Yi Jie NEO (URA)" w:date="2025-08-18T10:29:00Z"/>
        </w:rPr>
      </w:pPr>
      <w:bookmarkStart w:id="2378" w:name="_Toc205888868"/>
      <w:bookmarkStart w:id="2379" w:name="_Toc205889303"/>
      <w:bookmarkStart w:id="2380" w:name="_Toc205889384"/>
      <w:del w:id="2381" w:author="Yi Jie NEO (URA)" w:date="2025-08-18T10:29:00Z">
        <w:r w:rsidDel="00535200">
          <w:delText>Design Rationale</w:delText>
        </w:r>
        <w:bookmarkStart w:id="2382" w:name="_Toc209553249"/>
        <w:bookmarkStart w:id="2383" w:name="_Toc209556295"/>
        <w:bookmarkStart w:id="2384" w:name="_Toc212739890"/>
        <w:bookmarkStart w:id="2385" w:name="_Toc213778003"/>
        <w:bookmarkEnd w:id="2378"/>
        <w:bookmarkEnd w:id="2379"/>
        <w:bookmarkEnd w:id="2380"/>
        <w:bookmarkEnd w:id="2382"/>
        <w:bookmarkEnd w:id="2383"/>
        <w:bookmarkEnd w:id="2384"/>
        <w:bookmarkEnd w:id="2385"/>
      </w:del>
    </w:p>
    <w:p w14:paraId="6422D8DF" w14:textId="103599A6" w:rsidR="003C3027" w:rsidDel="00535200" w:rsidRDefault="003C3027" w:rsidP="003C3027">
      <w:pPr>
        <w:pStyle w:val="Heading4"/>
        <w:rPr>
          <w:del w:id="2386" w:author="Yi Jie NEO (URA)" w:date="2025-08-18T10:29:00Z"/>
        </w:rPr>
      </w:pPr>
      <w:bookmarkStart w:id="2387" w:name="_Toc205889385"/>
      <w:del w:id="2388" w:author="Yi Jie NEO (URA)" w:date="2025-08-18T10:29:00Z">
        <w:r w:rsidDel="00535200">
          <w:delText>Mechanism</w:delText>
        </w:r>
        <w:bookmarkStart w:id="2389" w:name="_Toc209553250"/>
        <w:bookmarkStart w:id="2390" w:name="_Toc209556296"/>
        <w:bookmarkStart w:id="2391" w:name="_Toc212739891"/>
        <w:bookmarkStart w:id="2392" w:name="_Toc213778004"/>
        <w:bookmarkEnd w:id="2387"/>
        <w:bookmarkEnd w:id="2389"/>
        <w:bookmarkEnd w:id="2390"/>
        <w:bookmarkEnd w:id="2391"/>
        <w:bookmarkEnd w:id="2392"/>
      </w:del>
    </w:p>
    <w:tbl>
      <w:tblPr>
        <w:tblStyle w:val="TableGrid"/>
        <w:tblW w:w="0" w:type="auto"/>
        <w:tblLook w:val="04A0" w:firstRow="1" w:lastRow="0" w:firstColumn="1" w:lastColumn="0" w:noHBand="0" w:noVBand="1"/>
      </w:tblPr>
      <w:tblGrid>
        <w:gridCol w:w="2421"/>
        <w:gridCol w:w="6929"/>
      </w:tblGrid>
      <w:tr w:rsidR="00874F7E" w:rsidRPr="00874F7E" w:rsidDel="00535200" w14:paraId="65A6842A" w14:textId="5E2B77AA" w:rsidTr="00874F7E">
        <w:trPr>
          <w:del w:id="2393" w:author="Yi Jie NEO (URA)" w:date="2025-08-18T10:29:00Z"/>
        </w:trPr>
        <w:tc>
          <w:tcPr>
            <w:tcW w:w="0" w:type="auto"/>
            <w:shd w:val="clear" w:color="auto" w:fill="F2F2F2" w:themeFill="background1" w:themeFillShade="F2"/>
            <w:hideMark/>
          </w:tcPr>
          <w:p w14:paraId="77555740" w14:textId="7D2F0386" w:rsidR="00874F7E" w:rsidRPr="00874F7E" w:rsidDel="00535200" w:rsidRDefault="00874F7E" w:rsidP="00874F7E">
            <w:pPr>
              <w:rPr>
                <w:del w:id="2394" w:author="Yi Jie NEO (URA)" w:date="2025-08-18T10:29:00Z"/>
                <w:rFonts w:ascii="Arial" w:hAnsi="Arial" w:cs="Arial"/>
                <w:b/>
                <w:bCs/>
                <w:szCs w:val="20"/>
                <w:lang w:val="en-SG"/>
              </w:rPr>
            </w:pPr>
            <w:del w:id="2395" w:author="Yi Jie NEO (URA)" w:date="2025-08-18T10:29:00Z">
              <w:r w:rsidRPr="00874F7E" w:rsidDel="00535200">
                <w:rPr>
                  <w:rFonts w:ascii="Arial" w:hAnsi="Arial" w:cs="Arial"/>
                  <w:b/>
                  <w:bCs/>
                  <w:szCs w:val="20"/>
                  <w:lang w:val="en-SG"/>
                </w:rPr>
                <w:delText>Mechanism</w:delText>
              </w:r>
              <w:bookmarkStart w:id="2396" w:name="_Toc209553251"/>
              <w:bookmarkStart w:id="2397" w:name="_Toc209556297"/>
              <w:bookmarkStart w:id="2398" w:name="_Toc212739892"/>
              <w:bookmarkStart w:id="2399" w:name="_Toc213778005"/>
              <w:bookmarkEnd w:id="2396"/>
              <w:bookmarkEnd w:id="2397"/>
              <w:bookmarkEnd w:id="2398"/>
              <w:bookmarkEnd w:id="2399"/>
            </w:del>
          </w:p>
        </w:tc>
        <w:tc>
          <w:tcPr>
            <w:tcW w:w="0" w:type="auto"/>
            <w:shd w:val="clear" w:color="auto" w:fill="F2F2F2" w:themeFill="background1" w:themeFillShade="F2"/>
            <w:hideMark/>
          </w:tcPr>
          <w:p w14:paraId="20011C47" w14:textId="1CE37C7D" w:rsidR="00874F7E" w:rsidRPr="00874F7E" w:rsidDel="00535200" w:rsidRDefault="00874F7E" w:rsidP="00874F7E">
            <w:pPr>
              <w:rPr>
                <w:del w:id="2400" w:author="Yi Jie NEO (URA)" w:date="2025-08-18T10:29:00Z"/>
                <w:rFonts w:ascii="Arial" w:hAnsi="Arial" w:cs="Arial"/>
                <w:b/>
                <w:bCs/>
                <w:szCs w:val="20"/>
                <w:lang w:val="en-SG"/>
              </w:rPr>
            </w:pPr>
            <w:del w:id="2401" w:author="Yi Jie NEO (URA)" w:date="2025-08-18T10:29:00Z">
              <w:r w:rsidRPr="00874F7E" w:rsidDel="00535200">
                <w:rPr>
                  <w:rFonts w:ascii="Arial" w:hAnsi="Arial" w:cs="Arial"/>
                  <w:b/>
                  <w:bCs/>
                  <w:szCs w:val="20"/>
                  <w:lang w:val="en-SG"/>
                </w:rPr>
                <w:delText>Purpose</w:delText>
              </w:r>
              <w:bookmarkStart w:id="2402" w:name="_Toc209553252"/>
              <w:bookmarkStart w:id="2403" w:name="_Toc209556298"/>
              <w:bookmarkStart w:id="2404" w:name="_Toc212739893"/>
              <w:bookmarkStart w:id="2405" w:name="_Toc213778006"/>
              <w:bookmarkEnd w:id="2402"/>
              <w:bookmarkEnd w:id="2403"/>
              <w:bookmarkEnd w:id="2404"/>
              <w:bookmarkEnd w:id="2405"/>
            </w:del>
          </w:p>
        </w:tc>
        <w:bookmarkStart w:id="2406" w:name="_Toc209553253"/>
        <w:bookmarkStart w:id="2407" w:name="_Toc209556299"/>
        <w:bookmarkStart w:id="2408" w:name="_Toc212739894"/>
        <w:bookmarkStart w:id="2409" w:name="_Toc213778007"/>
        <w:bookmarkEnd w:id="2406"/>
        <w:bookmarkEnd w:id="2407"/>
        <w:bookmarkEnd w:id="2408"/>
        <w:bookmarkEnd w:id="2409"/>
      </w:tr>
      <w:tr w:rsidR="00874F7E" w:rsidRPr="00874F7E" w:rsidDel="00535200" w14:paraId="7E6E7661" w14:textId="3297939D" w:rsidTr="00874F7E">
        <w:trPr>
          <w:del w:id="2410" w:author="Yi Jie NEO (URA)" w:date="2025-08-18T10:29:00Z"/>
        </w:trPr>
        <w:tc>
          <w:tcPr>
            <w:tcW w:w="0" w:type="auto"/>
            <w:hideMark/>
          </w:tcPr>
          <w:p w14:paraId="40293E30" w14:textId="783AD6CD" w:rsidR="00874F7E" w:rsidRPr="00874F7E" w:rsidDel="00535200" w:rsidRDefault="00874F7E" w:rsidP="00874F7E">
            <w:pPr>
              <w:rPr>
                <w:del w:id="2411" w:author="Yi Jie NEO (URA)" w:date="2025-08-18T10:29:00Z"/>
                <w:rFonts w:ascii="Arial" w:hAnsi="Arial" w:cs="Arial"/>
                <w:szCs w:val="20"/>
                <w:lang w:val="en-SG"/>
              </w:rPr>
            </w:pPr>
            <w:del w:id="2412" w:author="Yi Jie NEO (URA)" w:date="2025-08-18T10:29:00Z">
              <w:r w:rsidRPr="00874F7E" w:rsidDel="00535200">
                <w:rPr>
                  <w:rFonts w:ascii="Arial" w:hAnsi="Arial" w:cs="Arial"/>
                  <w:szCs w:val="20"/>
                  <w:lang w:val="en-SG"/>
                </w:rPr>
                <w:delText>Insert into intranet table first</w:delText>
              </w:r>
              <w:bookmarkStart w:id="2413" w:name="_Toc209553254"/>
              <w:bookmarkStart w:id="2414" w:name="_Toc209556300"/>
              <w:bookmarkStart w:id="2415" w:name="_Toc212739895"/>
              <w:bookmarkStart w:id="2416" w:name="_Toc213778008"/>
              <w:bookmarkEnd w:id="2413"/>
              <w:bookmarkEnd w:id="2414"/>
              <w:bookmarkEnd w:id="2415"/>
              <w:bookmarkEnd w:id="2416"/>
            </w:del>
          </w:p>
        </w:tc>
        <w:tc>
          <w:tcPr>
            <w:tcW w:w="0" w:type="auto"/>
            <w:hideMark/>
          </w:tcPr>
          <w:p w14:paraId="094385BE" w14:textId="2FA39BAA" w:rsidR="00874F7E" w:rsidRPr="00874F7E" w:rsidDel="00535200" w:rsidRDefault="00874F7E" w:rsidP="00874F7E">
            <w:pPr>
              <w:rPr>
                <w:del w:id="2417" w:author="Yi Jie NEO (URA)" w:date="2025-08-18T10:29:00Z"/>
                <w:rFonts w:ascii="Arial" w:hAnsi="Arial" w:cs="Arial"/>
                <w:szCs w:val="20"/>
                <w:lang w:val="en-SG"/>
              </w:rPr>
            </w:pPr>
            <w:del w:id="2418" w:author="Yi Jie NEO (URA)" w:date="2025-08-18T10:29:00Z">
              <w:r w:rsidRPr="00874F7E" w:rsidDel="00535200">
                <w:rPr>
                  <w:rFonts w:ascii="Arial" w:hAnsi="Arial" w:cs="Arial"/>
                  <w:szCs w:val="20"/>
                  <w:lang w:val="en-SG"/>
                </w:rPr>
                <w:delText xml:space="preserve">Ensures </w:delText>
              </w:r>
              <w:r w:rsidR="00E91165" w:rsidDel="00535200">
                <w:rPr>
                  <w:rFonts w:ascii="Arial" w:hAnsi="Arial" w:cs="Arial"/>
                  <w:szCs w:val="20"/>
                  <w:lang w:val="en-SG"/>
                </w:rPr>
                <w:delText xml:space="preserve">Intranet </w:delText>
              </w:r>
              <w:r w:rsidRPr="00874F7E" w:rsidDel="00535200">
                <w:rPr>
                  <w:rFonts w:ascii="Arial" w:hAnsi="Arial" w:cs="Arial"/>
                  <w:szCs w:val="20"/>
                  <w:lang w:val="en-SG"/>
                </w:rPr>
                <w:delText xml:space="preserve"> data storage before attempting external synchronization, allowing for better control and data integrity.</w:delText>
              </w:r>
              <w:bookmarkStart w:id="2419" w:name="_Toc209553255"/>
              <w:bookmarkStart w:id="2420" w:name="_Toc209556301"/>
              <w:bookmarkStart w:id="2421" w:name="_Toc212739896"/>
              <w:bookmarkStart w:id="2422" w:name="_Toc213778009"/>
              <w:bookmarkEnd w:id="2419"/>
              <w:bookmarkEnd w:id="2420"/>
              <w:bookmarkEnd w:id="2421"/>
              <w:bookmarkEnd w:id="2422"/>
            </w:del>
          </w:p>
        </w:tc>
        <w:bookmarkStart w:id="2423" w:name="_Toc209553256"/>
        <w:bookmarkStart w:id="2424" w:name="_Toc209556302"/>
        <w:bookmarkStart w:id="2425" w:name="_Toc212739897"/>
        <w:bookmarkStart w:id="2426" w:name="_Toc213778010"/>
        <w:bookmarkEnd w:id="2423"/>
        <w:bookmarkEnd w:id="2424"/>
        <w:bookmarkEnd w:id="2425"/>
        <w:bookmarkEnd w:id="2426"/>
      </w:tr>
      <w:tr w:rsidR="00874F7E" w:rsidRPr="00874F7E" w:rsidDel="00535200" w14:paraId="5792CBC8" w14:textId="4A85FD40" w:rsidTr="00874F7E">
        <w:trPr>
          <w:del w:id="2427" w:author="Yi Jie NEO (URA)" w:date="2025-08-18T10:29:00Z"/>
        </w:trPr>
        <w:tc>
          <w:tcPr>
            <w:tcW w:w="0" w:type="auto"/>
            <w:hideMark/>
          </w:tcPr>
          <w:p w14:paraId="6EC05575" w14:textId="281271DF" w:rsidR="00874F7E" w:rsidRPr="00874F7E" w:rsidDel="00535200" w:rsidRDefault="00874F7E" w:rsidP="00874F7E">
            <w:pPr>
              <w:rPr>
                <w:del w:id="2428" w:author="Yi Jie NEO (URA)" w:date="2025-08-18T10:29:00Z"/>
                <w:rFonts w:ascii="Arial" w:hAnsi="Arial" w:cs="Arial"/>
                <w:szCs w:val="20"/>
                <w:lang w:val="en-SG"/>
              </w:rPr>
            </w:pPr>
            <w:del w:id="2429" w:author="Yi Jie NEO (URA)" w:date="2025-08-18T10:29:00Z">
              <w:r w:rsidRPr="00874F7E" w:rsidDel="00535200">
                <w:rPr>
                  <w:rFonts w:ascii="Arial" w:hAnsi="Arial" w:cs="Arial"/>
                  <w:szCs w:val="20"/>
                  <w:lang w:val="en-SG"/>
                </w:rPr>
                <w:delText>Decision checks after each insert</w:delText>
              </w:r>
              <w:bookmarkStart w:id="2430" w:name="_Toc209553257"/>
              <w:bookmarkStart w:id="2431" w:name="_Toc209556303"/>
              <w:bookmarkStart w:id="2432" w:name="_Toc212739898"/>
              <w:bookmarkStart w:id="2433" w:name="_Toc213778011"/>
              <w:bookmarkEnd w:id="2430"/>
              <w:bookmarkEnd w:id="2431"/>
              <w:bookmarkEnd w:id="2432"/>
              <w:bookmarkEnd w:id="2433"/>
            </w:del>
          </w:p>
        </w:tc>
        <w:tc>
          <w:tcPr>
            <w:tcW w:w="0" w:type="auto"/>
            <w:hideMark/>
          </w:tcPr>
          <w:p w14:paraId="639B4AD5" w14:textId="3A863AAE" w:rsidR="00874F7E" w:rsidRPr="00874F7E" w:rsidDel="00535200" w:rsidRDefault="00874F7E" w:rsidP="00874F7E">
            <w:pPr>
              <w:rPr>
                <w:del w:id="2434" w:author="Yi Jie NEO (URA)" w:date="2025-08-18T10:29:00Z"/>
                <w:rFonts w:ascii="Arial" w:hAnsi="Arial" w:cs="Arial"/>
                <w:szCs w:val="20"/>
                <w:lang w:val="en-SG"/>
              </w:rPr>
            </w:pPr>
            <w:del w:id="2435" w:author="Yi Jie NEO (URA)" w:date="2025-08-18T10:29:00Z">
              <w:r w:rsidRPr="00874F7E" w:rsidDel="00535200">
                <w:rPr>
                  <w:rFonts w:ascii="Arial" w:hAnsi="Arial" w:cs="Arial"/>
                  <w:szCs w:val="20"/>
                  <w:lang w:val="en-SG"/>
                </w:rPr>
                <w:delText>Validates the success of each database operation before proceeding, reducing the risk of cascading failures.</w:delText>
              </w:r>
              <w:bookmarkStart w:id="2436" w:name="_Toc209553258"/>
              <w:bookmarkStart w:id="2437" w:name="_Toc209556304"/>
              <w:bookmarkStart w:id="2438" w:name="_Toc212739899"/>
              <w:bookmarkStart w:id="2439" w:name="_Toc213778012"/>
              <w:bookmarkEnd w:id="2436"/>
              <w:bookmarkEnd w:id="2437"/>
              <w:bookmarkEnd w:id="2438"/>
              <w:bookmarkEnd w:id="2439"/>
            </w:del>
          </w:p>
        </w:tc>
        <w:bookmarkStart w:id="2440" w:name="_Toc209553259"/>
        <w:bookmarkStart w:id="2441" w:name="_Toc209556305"/>
        <w:bookmarkStart w:id="2442" w:name="_Toc212739900"/>
        <w:bookmarkStart w:id="2443" w:name="_Toc213778013"/>
        <w:bookmarkEnd w:id="2440"/>
        <w:bookmarkEnd w:id="2441"/>
        <w:bookmarkEnd w:id="2442"/>
        <w:bookmarkEnd w:id="2443"/>
      </w:tr>
      <w:tr w:rsidR="00874F7E" w:rsidRPr="00874F7E" w:rsidDel="00535200" w14:paraId="5B4F22A4" w14:textId="20F65A5D" w:rsidTr="00874F7E">
        <w:trPr>
          <w:del w:id="2444" w:author="Yi Jie NEO (URA)" w:date="2025-08-18T10:29:00Z"/>
        </w:trPr>
        <w:tc>
          <w:tcPr>
            <w:tcW w:w="0" w:type="auto"/>
            <w:hideMark/>
          </w:tcPr>
          <w:p w14:paraId="35A0A1E8" w14:textId="7B6F79B4" w:rsidR="00874F7E" w:rsidRPr="00874F7E" w:rsidDel="00535200" w:rsidRDefault="00874F7E" w:rsidP="00874F7E">
            <w:pPr>
              <w:rPr>
                <w:del w:id="2445" w:author="Yi Jie NEO (URA)" w:date="2025-08-18T10:29:00Z"/>
                <w:rFonts w:ascii="Arial" w:hAnsi="Arial" w:cs="Arial"/>
                <w:szCs w:val="20"/>
                <w:lang w:val="en-SG"/>
              </w:rPr>
            </w:pPr>
            <w:del w:id="2446" w:author="Yi Jie NEO (URA)" w:date="2025-08-18T10:29:00Z">
              <w:r w:rsidRPr="00874F7E" w:rsidDel="00535200">
                <w:rPr>
                  <w:rFonts w:ascii="Arial" w:hAnsi="Arial" w:cs="Arial"/>
                  <w:szCs w:val="20"/>
                  <w:lang w:val="en-SG"/>
                </w:rPr>
                <w:delText>Error response on intranet insert failure</w:delText>
              </w:r>
              <w:bookmarkStart w:id="2447" w:name="_Toc209553260"/>
              <w:bookmarkStart w:id="2448" w:name="_Toc209556306"/>
              <w:bookmarkStart w:id="2449" w:name="_Toc212739901"/>
              <w:bookmarkStart w:id="2450" w:name="_Toc213778014"/>
              <w:bookmarkEnd w:id="2447"/>
              <w:bookmarkEnd w:id="2448"/>
              <w:bookmarkEnd w:id="2449"/>
              <w:bookmarkEnd w:id="2450"/>
            </w:del>
          </w:p>
        </w:tc>
        <w:tc>
          <w:tcPr>
            <w:tcW w:w="0" w:type="auto"/>
            <w:hideMark/>
          </w:tcPr>
          <w:p w14:paraId="6E700A7C" w14:textId="62639274" w:rsidR="00874F7E" w:rsidRPr="00874F7E" w:rsidDel="00535200" w:rsidRDefault="00874F7E" w:rsidP="00874F7E">
            <w:pPr>
              <w:rPr>
                <w:del w:id="2451" w:author="Yi Jie NEO (URA)" w:date="2025-08-18T10:29:00Z"/>
                <w:rFonts w:ascii="Arial" w:hAnsi="Arial" w:cs="Arial"/>
                <w:szCs w:val="20"/>
                <w:lang w:val="en-SG"/>
              </w:rPr>
            </w:pPr>
            <w:del w:id="2452" w:author="Yi Jie NEO (URA)" w:date="2025-08-18T10:29:00Z">
              <w:r w:rsidRPr="00874F7E" w:rsidDel="00535200">
                <w:rPr>
                  <w:rFonts w:ascii="Arial" w:hAnsi="Arial" w:cs="Arial"/>
                  <w:szCs w:val="20"/>
                  <w:lang w:val="en-SG"/>
                </w:rPr>
                <w:delText>Immediately halts the process when the initial data insert fails, preventing incomplete or inconsistent records from propagating to the internet system.</w:delText>
              </w:r>
              <w:bookmarkStart w:id="2453" w:name="_Toc209553261"/>
              <w:bookmarkStart w:id="2454" w:name="_Toc209556307"/>
              <w:bookmarkStart w:id="2455" w:name="_Toc212739902"/>
              <w:bookmarkStart w:id="2456" w:name="_Toc213778015"/>
              <w:bookmarkEnd w:id="2453"/>
              <w:bookmarkEnd w:id="2454"/>
              <w:bookmarkEnd w:id="2455"/>
              <w:bookmarkEnd w:id="2456"/>
            </w:del>
          </w:p>
        </w:tc>
        <w:bookmarkStart w:id="2457" w:name="_Toc209553262"/>
        <w:bookmarkStart w:id="2458" w:name="_Toc209556308"/>
        <w:bookmarkStart w:id="2459" w:name="_Toc212739903"/>
        <w:bookmarkStart w:id="2460" w:name="_Toc213778016"/>
        <w:bookmarkEnd w:id="2457"/>
        <w:bookmarkEnd w:id="2458"/>
        <w:bookmarkEnd w:id="2459"/>
        <w:bookmarkEnd w:id="2460"/>
      </w:tr>
      <w:tr w:rsidR="00874F7E" w:rsidRPr="00874F7E" w:rsidDel="00535200" w14:paraId="00A92818" w14:textId="222EF7EC" w:rsidTr="00874F7E">
        <w:trPr>
          <w:del w:id="2461" w:author="Yi Jie NEO (URA)" w:date="2025-08-18T10:29:00Z"/>
        </w:trPr>
        <w:tc>
          <w:tcPr>
            <w:tcW w:w="0" w:type="auto"/>
            <w:hideMark/>
          </w:tcPr>
          <w:p w14:paraId="05F0E77E" w14:textId="50F15035" w:rsidR="00874F7E" w:rsidRPr="00874F7E" w:rsidDel="00535200" w:rsidRDefault="00874F7E" w:rsidP="00874F7E">
            <w:pPr>
              <w:rPr>
                <w:del w:id="2462" w:author="Yi Jie NEO (URA)" w:date="2025-08-18T10:29:00Z"/>
                <w:rFonts w:ascii="Arial" w:hAnsi="Arial" w:cs="Arial"/>
                <w:szCs w:val="20"/>
                <w:lang w:val="en-SG"/>
              </w:rPr>
            </w:pPr>
            <w:del w:id="2463" w:author="Yi Jie NEO (URA)" w:date="2025-08-18T10:29:00Z">
              <w:r w:rsidRPr="00874F7E" w:rsidDel="00535200">
                <w:rPr>
                  <w:rFonts w:ascii="Arial" w:hAnsi="Arial" w:cs="Arial"/>
                  <w:szCs w:val="20"/>
                  <w:lang w:val="en-SG"/>
                </w:rPr>
                <w:delText>Log error on internet insert failure</w:delText>
              </w:r>
              <w:bookmarkStart w:id="2464" w:name="_Toc209553263"/>
              <w:bookmarkStart w:id="2465" w:name="_Toc209556309"/>
              <w:bookmarkStart w:id="2466" w:name="_Toc212739904"/>
              <w:bookmarkStart w:id="2467" w:name="_Toc213778017"/>
              <w:bookmarkEnd w:id="2464"/>
              <w:bookmarkEnd w:id="2465"/>
              <w:bookmarkEnd w:id="2466"/>
              <w:bookmarkEnd w:id="2467"/>
            </w:del>
          </w:p>
        </w:tc>
        <w:tc>
          <w:tcPr>
            <w:tcW w:w="0" w:type="auto"/>
            <w:hideMark/>
          </w:tcPr>
          <w:p w14:paraId="05ED6E32" w14:textId="750028ED" w:rsidR="00874F7E" w:rsidRPr="00874F7E" w:rsidDel="00535200" w:rsidRDefault="00874F7E" w:rsidP="00874F7E">
            <w:pPr>
              <w:rPr>
                <w:del w:id="2468" w:author="Yi Jie NEO (URA)" w:date="2025-08-18T10:29:00Z"/>
                <w:rFonts w:ascii="Arial" w:hAnsi="Arial" w:cs="Arial"/>
                <w:szCs w:val="20"/>
                <w:lang w:val="en-SG"/>
              </w:rPr>
            </w:pPr>
            <w:del w:id="2469" w:author="Yi Jie NEO (URA)" w:date="2025-08-18T10:29:00Z">
              <w:r w:rsidRPr="00874F7E" w:rsidDel="00535200">
                <w:rPr>
                  <w:rFonts w:ascii="Arial" w:hAnsi="Arial" w:cs="Arial"/>
                  <w:szCs w:val="20"/>
                  <w:lang w:val="en-SG"/>
                </w:rPr>
                <w:delText>Captures failure details without rolling back the intranet insert, enabling troubleshooting while preserving internal records.</w:delText>
              </w:r>
              <w:bookmarkStart w:id="2470" w:name="_Toc209553264"/>
              <w:bookmarkStart w:id="2471" w:name="_Toc209556310"/>
              <w:bookmarkStart w:id="2472" w:name="_Toc212739905"/>
              <w:bookmarkStart w:id="2473" w:name="_Toc213778018"/>
              <w:bookmarkEnd w:id="2470"/>
              <w:bookmarkEnd w:id="2471"/>
              <w:bookmarkEnd w:id="2472"/>
              <w:bookmarkEnd w:id="2473"/>
            </w:del>
          </w:p>
        </w:tc>
        <w:bookmarkStart w:id="2474" w:name="_Toc209553265"/>
        <w:bookmarkStart w:id="2475" w:name="_Toc209556311"/>
        <w:bookmarkStart w:id="2476" w:name="_Toc212739906"/>
        <w:bookmarkStart w:id="2477" w:name="_Toc213778019"/>
        <w:bookmarkEnd w:id="2474"/>
        <w:bookmarkEnd w:id="2475"/>
        <w:bookmarkEnd w:id="2476"/>
        <w:bookmarkEnd w:id="2477"/>
      </w:tr>
      <w:tr w:rsidR="00874F7E" w:rsidRPr="00874F7E" w:rsidDel="00535200" w14:paraId="70690EA2" w14:textId="6FD258D5" w:rsidTr="00874F7E">
        <w:trPr>
          <w:del w:id="2478" w:author="Yi Jie NEO (URA)" w:date="2025-08-18T10:29:00Z"/>
        </w:trPr>
        <w:tc>
          <w:tcPr>
            <w:tcW w:w="0" w:type="auto"/>
            <w:hideMark/>
          </w:tcPr>
          <w:p w14:paraId="7473CF79" w14:textId="6C7F6BF0" w:rsidR="00874F7E" w:rsidRPr="00874F7E" w:rsidDel="00535200" w:rsidRDefault="00874F7E" w:rsidP="00874F7E">
            <w:pPr>
              <w:rPr>
                <w:del w:id="2479" w:author="Yi Jie NEO (URA)" w:date="2025-08-18T10:29:00Z"/>
                <w:rFonts w:ascii="Arial" w:hAnsi="Arial" w:cs="Arial"/>
                <w:szCs w:val="20"/>
                <w:lang w:val="en-SG"/>
              </w:rPr>
            </w:pPr>
            <w:del w:id="2480" w:author="Yi Jie NEO (URA)" w:date="2025-08-18T10:29:00Z">
              <w:r w:rsidRPr="00874F7E" w:rsidDel="00535200">
                <w:rPr>
                  <w:rFonts w:ascii="Arial" w:hAnsi="Arial" w:cs="Arial"/>
                  <w:szCs w:val="20"/>
                  <w:lang w:val="en-SG"/>
                </w:rPr>
                <w:delText>Patch is_sync flag after internet success</w:delText>
              </w:r>
              <w:bookmarkStart w:id="2481" w:name="_Toc209553266"/>
              <w:bookmarkStart w:id="2482" w:name="_Toc209556312"/>
              <w:bookmarkStart w:id="2483" w:name="_Toc212739907"/>
              <w:bookmarkStart w:id="2484" w:name="_Toc213778020"/>
              <w:bookmarkEnd w:id="2481"/>
              <w:bookmarkEnd w:id="2482"/>
              <w:bookmarkEnd w:id="2483"/>
              <w:bookmarkEnd w:id="2484"/>
            </w:del>
          </w:p>
        </w:tc>
        <w:tc>
          <w:tcPr>
            <w:tcW w:w="0" w:type="auto"/>
            <w:hideMark/>
          </w:tcPr>
          <w:p w14:paraId="19EB3BFD" w14:textId="573D9036" w:rsidR="00874F7E" w:rsidRPr="00874F7E" w:rsidDel="00535200" w:rsidRDefault="00874F7E" w:rsidP="00874F7E">
            <w:pPr>
              <w:rPr>
                <w:del w:id="2485" w:author="Yi Jie NEO (URA)" w:date="2025-08-18T10:29:00Z"/>
                <w:rFonts w:ascii="Arial" w:hAnsi="Arial" w:cs="Arial"/>
                <w:szCs w:val="20"/>
                <w:lang w:val="en-SG"/>
              </w:rPr>
            </w:pPr>
            <w:del w:id="2486" w:author="Yi Jie NEO (URA)" w:date="2025-08-18T10:29:00Z">
              <w:r w:rsidRPr="00874F7E" w:rsidDel="00535200">
                <w:rPr>
                  <w:rFonts w:ascii="Arial" w:hAnsi="Arial" w:cs="Arial"/>
                  <w:szCs w:val="20"/>
                  <w:lang w:val="en-SG"/>
                </w:rPr>
                <w:delText>Marks internal records as synchronized, providing a clear indicator for tracking and avoiding redundant synchronization attempts.</w:delText>
              </w:r>
              <w:bookmarkStart w:id="2487" w:name="_Toc209553267"/>
              <w:bookmarkStart w:id="2488" w:name="_Toc209556313"/>
              <w:bookmarkStart w:id="2489" w:name="_Toc212739908"/>
              <w:bookmarkStart w:id="2490" w:name="_Toc213778021"/>
              <w:bookmarkEnd w:id="2487"/>
              <w:bookmarkEnd w:id="2488"/>
              <w:bookmarkEnd w:id="2489"/>
              <w:bookmarkEnd w:id="2490"/>
            </w:del>
          </w:p>
        </w:tc>
        <w:bookmarkStart w:id="2491" w:name="_Toc209553268"/>
        <w:bookmarkStart w:id="2492" w:name="_Toc209556314"/>
        <w:bookmarkStart w:id="2493" w:name="_Toc212739909"/>
        <w:bookmarkStart w:id="2494" w:name="_Toc213778022"/>
        <w:bookmarkEnd w:id="2491"/>
        <w:bookmarkEnd w:id="2492"/>
        <w:bookmarkEnd w:id="2493"/>
        <w:bookmarkEnd w:id="2494"/>
      </w:tr>
      <w:tr w:rsidR="00874F7E" w:rsidRPr="00874F7E" w:rsidDel="00535200" w14:paraId="5672379E" w14:textId="2F1B0F6E" w:rsidTr="00874F7E">
        <w:trPr>
          <w:del w:id="2495" w:author="Yi Jie NEO (URA)" w:date="2025-08-18T10:29:00Z"/>
        </w:trPr>
        <w:tc>
          <w:tcPr>
            <w:tcW w:w="0" w:type="auto"/>
            <w:hideMark/>
          </w:tcPr>
          <w:p w14:paraId="09633FC3" w14:textId="615960C6" w:rsidR="00874F7E" w:rsidRPr="00874F7E" w:rsidDel="00535200" w:rsidRDefault="00874F7E" w:rsidP="00874F7E">
            <w:pPr>
              <w:rPr>
                <w:del w:id="2496" w:author="Yi Jie NEO (URA)" w:date="2025-08-18T10:29:00Z"/>
                <w:rFonts w:ascii="Arial" w:hAnsi="Arial" w:cs="Arial"/>
                <w:szCs w:val="20"/>
                <w:lang w:val="en-SG"/>
              </w:rPr>
            </w:pPr>
            <w:del w:id="2497" w:author="Yi Jie NEO (URA)" w:date="2025-08-18T10:29:00Z">
              <w:r w:rsidRPr="00874F7E" w:rsidDel="00535200">
                <w:rPr>
                  <w:rFonts w:ascii="Arial" w:hAnsi="Arial" w:cs="Arial"/>
                  <w:szCs w:val="20"/>
                  <w:lang w:val="en-SG"/>
                </w:rPr>
                <w:delText>Clear success and error end points</w:delText>
              </w:r>
              <w:bookmarkStart w:id="2498" w:name="_Toc209553269"/>
              <w:bookmarkStart w:id="2499" w:name="_Toc209556315"/>
              <w:bookmarkStart w:id="2500" w:name="_Toc212739910"/>
              <w:bookmarkStart w:id="2501" w:name="_Toc213778023"/>
              <w:bookmarkEnd w:id="2498"/>
              <w:bookmarkEnd w:id="2499"/>
              <w:bookmarkEnd w:id="2500"/>
              <w:bookmarkEnd w:id="2501"/>
            </w:del>
          </w:p>
        </w:tc>
        <w:tc>
          <w:tcPr>
            <w:tcW w:w="0" w:type="auto"/>
            <w:hideMark/>
          </w:tcPr>
          <w:p w14:paraId="3F91C653" w14:textId="550800FF" w:rsidR="00874F7E" w:rsidRPr="00874F7E" w:rsidDel="00535200" w:rsidRDefault="00874F7E" w:rsidP="00874F7E">
            <w:pPr>
              <w:rPr>
                <w:del w:id="2502" w:author="Yi Jie NEO (URA)" w:date="2025-08-18T10:29:00Z"/>
                <w:rFonts w:ascii="Arial" w:hAnsi="Arial" w:cs="Arial"/>
                <w:szCs w:val="20"/>
                <w:lang w:val="en-SG"/>
              </w:rPr>
            </w:pPr>
            <w:del w:id="2503" w:author="Yi Jie NEO (URA)" w:date="2025-08-18T10:29:00Z">
              <w:r w:rsidRPr="00874F7E" w:rsidDel="00535200">
                <w:rPr>
                  <w:rFonts w:ascii="Arial" w:hAnsi="Arial" w:cs="Arial"/>
                  <w:szCs w:val="20"/>
                  <w:lang w:val="en-SG"/>
                </w:rPr>
                <w:delText>Ensures predictable outcomes for the workflow, making it easier to monitor and maintain.</w:delText>
              </w:r>
              <w:bookmarkStart w:id="2504" w:name="_Toc209553270"/>
              <w:bookmarkStart w:id="2505" w:name="_Toc209556316"/>
              <w:bookmarkStart w:id="2506" w:name="_Toc212739911"/>
              <w:bookmarkStart w:id="2507" w:name="_Toc213778024"/>
              <w:bookmarkEnd w:id="2504"/>
              <w:bookmarkEnd w:id="2505"/>
              <w:bookmarkEnd w:id="2506"/>
              <w:bookmarkEnd w:id="2507"/>
            </w:del>
          </w:p>
        </w:tc>
        <w:bookmarkStart w:id="2508" w:name="_Toc209553271"/>
        <w:bookmarkStart w:id="2509" w:name="_Toc209556317"/>
        <w:bookmarkStart w:id="2510" w:name="_Toc212739912"/>
        <w:bookmarkStart w:id="2511" w:name="_Toc213778025"/>
        <w:bookmarkEnd w:id="2508"/>
        <w:bookmarkEnd w:id="2509"/>
        <w:bookmarkEnd w:id="2510"/>
        <w:bookmarkEnd w:id="2511"/>
      </w:tr>
    </w:tbl>
    <w:p w14:paraId="42A5A89C" w14:textId="3C2BABCE" w:rsidR="00874F7E" w:rsidRPr="00874F7E" w:rsidDel="00535200" w:rsidRDefault="00874F7E" w:rsidP="00874F7E">
      <w:pPr>
        <w:rPr>
          <w:del w:id="2512" w:author="Yi Jie NEO (URA)" w:date="2025-08-18T10:29:00Z"/>
        </w:rPr>
      </w:pPr>
      <w:bookmarkStart w:id="2513" w:name="_Toc209553272"/>
      <w:bookmarkStart w:id="2514" w:name="_Toc209556318"/>
      <w:bookmarkStart w:id="2515" w:name="_Toc212739913"/>
      <w:bookmarkStart w:id="2516" w:name="_Toc213778026"/>
      <w:bookmarkEnd w:id="2513"/>
      <w:bookmarkEnd w:id="2514"/>
      <w:bookmarkEnd w:id="2515"/>
      <w:bookmarkEnd w:id="2516"/>
    </w:p>
    <w:p w14:paraId="4BE0517C" w14:textId="43FB58E5" w:rsidR="003C3027" w:rsidDel="00535200" w:rsidRDefault="003C3027" w:rsidP="003C3027">
      <w:pPr>
        <w:pStyle w:val="Heading4"/>
        <w:rPr>
          <w:del w:id="2517" w:author="Yi Jie NEO (URA)" w:date="2025-08-18T10:29:00Z"/>
        </w:rPr>
      </w:pPr>
      <w:bookmarkStart w:id="2518" w:name="_Toc205889386"/>
      <w:del w:id="2519" w:author="Yi Jie NEO (URA)" w:date="2025-08-18T10:29:00Z">
        <w:r w:rsidDel="00535200">
          <w:delText>Advantage</w:delText>
        </w:r>
        <w:bookmarkStart w:id="2520" w:name="_Toc209553273"/>
        <w:bookmarkStart w:id="2521" w:name="_Toc209556319"/>
        <w:bookmarkStart w:id="2522" w:name="_Toc212739914"/>
        <w:bookmarkStart w:id="2523" w:name="_Toc213778027"/>
        <w:bookmarkEnd w:id="2518"/>
        <w:bookmarkEnd w:id="2520"/>
        <w:bookmarkEnd w:id="2521"/>
        <w:bookmarkEnd w:id="2522"/>
        <w:bookmarkEnd w:id="2523"/>
      </w:del>
    </w:p>
    <w:tbl>
      <w:tblPr>
        <w:tblStyle w:val="TableGrid"/>
        <w:tblW w:w="0" w:type="auto"/>
        <w:tblLook w:val="04A0" w:firstRow="1" w:lastRow="0" w:firstColumn="1" w:lastColumn="0" w:noHBand="0" w:noVBand="1"/>
      </w:tblPr>
      <w:tblGrid>
        <w:gridCol w:w="2873"/>
        <w:gridCol w:w="6477"/>
      </w:tblGrid>
      <w:tr w:rsidR="00874F7E" w:rsidRPr="00874F7E" w:rsidDel="00535200" w14:paraId="72FA35C4" w14:textId="4F7A5DCB" w:rsidTr="00874F7E">
        <w:trPr>
          <w:del w:id="2524" w:author="Yi Jie NEO (URA)" w:date="2025-08-18T10:29:00Z"/>
        </w:trPr>
        <w:tc>
          <w:tcPr>
            <w:tcW w:w="0" w:type="auto"/>
            <w:shd w:val="clear" w:color="auto" w:fill="F2F2F2" w:themeFill="background1" w:themeFillShade="F2"/>
            <w:hideMark/>
          </w:tcPr>
          <w:p w14:paraId="585ED044" w14:textId="15A32768" w:rsidR="00874F7E" w:rsidRPr="00874F7E" w:rsidDel="00535200" w:rsidRDefault="00874F7E" w:rsidP="00874F7E">
            <w:pPr>
              <w:rPr>
                <w:del w:id="2525" w:author="Yi Jie NEO (URA)" w:date="2025-08-18T10:29:00Z"/>
                <w:rFonts w:ascii="Arial" w:hAnsi="Arial" w:cs="Arial"/>
                <w:b/>
                <w:bCs/>
                <w:szCs w:val="20"/>
                <w:lang w:val="en-SG"/>
              </w:rPr>
            </w:pPr>
            <w:del w:id="2526" w:author="Yi Jie NEO (URA)" w:date="2025-08-18T10:29:00Z">
              <w:r w:rsidRPr="00874F7E" w:rsidDel="00535200">
                <w:rPr>
                  <w:rFonts w:ascii="Arial" w:hAnsi="Arial" w:cs="Arial"/>
                  <w:b/>
                  <w:bCs/>
                  <w:szCs w:val="20"/>
                  <w:lang w:val="en-SG"/>
                </w:rPr>
                <w:delText>Advantage</w:delText>
              </w:r>
              <w:bookmarkStart w:id="2527" w:name="_Toc209553274"/>
              <w:bookmarkStart w:id="2528" w:name="_Toc209556320"/>
              <w:bookmarkStart w:id="2529" w:name="_Toc212739915"/>
              <w:bookmarkStart w:id="2530" w:name="_Toc213778028"/>
              <w:bookmarkEnd w:id="2527"/>
              <w:bookmarkEnd w:id="2528"/>
              <w:bookmarkEnd w:id="2529"/>
              <w:bookmarkEnd w:id="2530"/>
            </w:del>
          </w:p>
        </w:tc>
        <w:tc>
          <w:tcPr>
            <w:tcW w:w="0" w:type="auto"/>
            <w:shd w:val="clear" w:color="auto" w:fill="F2F2F2" w:themeFill="background1" w:themeFillShade="F2"/>
            <w:hideMark/>
          </w:tcPr>
          <w:p w14:paraId="4868AE79" w14:textId="326B0A64" w:rsidR="00874F7E" w:rsidRPr="00874F7E" w:rsidDel="00535200" w:rsidRDefault="00874F7E" w:rsidP="00874F7E">
            <w:pPr>
              <w:rPr>
                <w:del w:id="2531" w:author="Yi Jie NEO (URA)" w:date="2025-08-18T10:29:00Z"/>
                <w:rFonts w:ascii="Arial" w:hAnsi="Arial" w:cs="Arial"/>
                <w:b/>
                <w:bCs/>
                <w:szCs w:val="20"/>
                <w:lang w:val="en-SG"/>
              </w:rPr>
            </w:pPr>
            <w:del w:id="2532" w:author="Yi Jie NEO (URA)" w:date="2025-08-18T10:29:00Z">
              <w:r w:rsidRPr="00874F7E" w:rsidDel="00535200">
                <w:rPr>
                  <w:rFonts w:ascii="Arial" w:hAnsi="Arial" w:cs="Arial"/>
                  <w:b/>
                  <w:bCs/>
                  <w:szCs w:val="20"/>
                  <w:lang w:val="en-SG"/>
                </w:rPr>
                <w:delText>Purpose</w:delText>
              </w:r>
              <w:bookmarkStart w:id="2533" w:name="_Toc209553275"/>
              <w:bookmarkStart w:id="2534" w:name="_Toc209556321"/>
              <w:bookmarkStart w:id="2535" w:name="_Toc212739916"/>
              <w:bookmarkStart w:id="2536" w:name="_Toc213778029"/>
              <w:bookmarkEnd w:id="2533"/>
              <w:bookmarkEnd w:id="2534"/>
              <w:bookmarkEnd w:id="2535"/>
              <w:bookmarkEnd w:id="2536"/>
            </w:del>
          </w:p>
        </w:tc>
        <w:bookmarkStart w:id="2537" w:name="_Toc209553276"/>
        <w:bookmarkStart w:id="2538" w:name="_Toc209556322"/>
        <w:bookmarkStart w:id="2539" w:name="_Toc212739917"/>
        <w:bookmarkStart w:id="2540" w:name="_Toc213778030"/>
        <w:bookmarkEnd w:id="2537"/>
        <w:bookmarkEnd w:id="2538"/>
        <w:bookmarkEnd w:id="2539"/>
        <w:bookmarkEnd w:id="2540"/>
      </w:tr>
      <w:tr w:rsidR="00874F7E" w:rsidRPr="00874F7E" w:rsidDel="00535200" w14:paraId="55EB0F33" w14:textId="663A7E13" w:rsidTr="00874F7E">
        <w:trPr>
          <w:del w:id="2541" w:author="Yi Jie NEO (URA)" w:date="2025-08-18T10:29:00Z"/>
        </w:trPr>
        <w:tc>
          <w:tcPr>
            <w:tcW w:w="0" w:type="auto"/>
            <w:hideMark/>
          </w:tcPr>
          <w:p w14:paraId="03ED89EE" w14:textId="05F80C20" w:rsidR="00874F7E" w:rsidRPr="00874F7E" w:rsidDel="00535200" w:rsidRDefault="00874F7E" w:rsidP="00874F7E">
            <w:pPr>
              <w:rPr>
                <w:del w:id="2542" w:author="Yi Jie NEO (URA)" w:date="2025-08-18T10:29:00Z"/>
                <w:rFonts w:ascii="Arial" w:hAnsi="Arial" w:cs="Arial"/>
                <w:szCs w:val="20"/>
                <w:lang w:val="en-SG"/>
              </w:rPr>
            </w:pPr>
            <w:del w:id="2543" w:author="Yi Jie NEO (URA)" w:date="2025-08-18T10:29:00Z">
              <w:r w:rsidRPr="00874F7E" w:rsidDel="00535200">
                <w:rPr>
                  <w:rFonts w:ascii="Arial" w:hAnsi="Arial" w:cs="Arial"/>
                  <w:szCs w:val="20"/>
                  <w:lang w:val="en-SG"/>
                </w:rPr>
                <w:delText>Sequential validation of each operation</w:delText>
              </w:r>
              <w:bookmarkStart w:id="2544" w:name="_Toc209553277"/>
              <w:bookmarkStart w:id="2545" w:name="_Toc209556323"/>
              <w:bookmarkStart w:id="2546" w:name="_Toc212739918"/>
              <w:bookmarkStart w:id="2547" w:name="_Toc213778031"/>
              <w:bookmarkEnd w:id="2544"/>
              <w:bookmarkEnd w:id="2545"/>
              <w:bookmarkEnd w:id="2546"/>
              <w:bookmarkEnd w:id="2547"/>
            </w:del>
          </w:p>
        </w:tc>
        <w:tc>
          <w:tcPr>
            <w:tcW w:w="0" w:type="auto"/>
            <w:hideMark/>
          </w:tcPr>
          <w:p w14:paraId="4AD12E53" w14:textId="6D9AC9BE" w:rsidR="00874F7E" w:rsidRPr="00874F7E" w:rsidDel="00535200" w:rsidRDefault="00874F7E" w:rsidP="00874F7E">
            <w:pPr>
              <w:rPr>
                <w:del w:id="2548" w:author="Yi Jie NEO (URA)" w:date="2025-08-18T10:29:00Z"/>
                <w:rFonts w:ascii="Arial" w:hAnsi="Arial" w:cs="Arial"/>
                <w:szCs w:val="20"/>
                <w:lang w:val="en-SG"/>
              </w:rPr>
            </w:pPr>
            <w:del w:id="2549" w:author="Yi Jie NEO (URA)" w:date="2025-08-18T10:29:00Z">
              <w:r w:rsidRPr="00874F7E" w:rsidDel="00535200">
                <w:rPr>
                  <w:rFonts w:ascii="Arial" w:hAnsi="Arial" w:cs="Arial"/>
                  <w:szCs w:val="20"/>
                  <w:lang w:val="en-SG"/>
                </w:rPr>
                <w:delText>Reduces the chance of propagating errors through dependent systems by ensuring each step is confirmed before proceeding.</w:delText>
              </w:r>
              <w:bookmarkStart w:id="2550" w:name="_Toc209553278"/>
              <w:bookmarkStart w:id="2551" w:name="_Toc209556324"/>
              <w:bookmarkStart w:id="2552" w:name="_Toc212739919"/>
              <w:bookmarkStart w:id="2553" w:name="_Toc213778032"/>
              <w:bookmarkEnd w:id="2550"/>
              <w:bookmarkEnd w:id="2551"/>
              <w:bookmarkEnd w:id="2552"/>
              <w:bookmarkEnd w:id="2553"/>
            </w:del>
          </w:p>
        </w:tc>
        <w:bookmarkStart w:id="2554" w:name="_Toc209553279"/>
        <w:bookmarkStart w:id="2555" w:name="_Toc209556325"/>
        <w:bookmarkStart w:id="2556" w:name="_Toc212739920"/>
        <w:bookmarkStart w:id="2557" w:name="_Toc213778033"/>
        <w:bookmarkEnd w:id="2554"/>
        <w:bookmarkEnd w:id="2555"/>
        <w:bookmarkEnd w:id="2556"/>
        <w:bookmarkEnd w:id="2557"/>
      </w:tr>
      <w:tr w:rsidR="00874F7E" w:rsidRPr="00874F7E" w:rsidDel="00535200" w14:paraId="1FA044BA" w14:textId="4C773E82" w:rsidTr="00874F7E">
        <w:trPr>
          <w:del w:id="2558" w:author="Yi Jie NEO (URA)" w:date="2025-08-18T10:29:00Z"/>
        </w:trPr>
        <w:tc>
          <w:tcPr>
            <w:tcW w:w="0" w:type="auto"/>
            <w:hideMark/>
          </w:tcPr>
          <w:p w14:paraId="35B30AB1" w14:textId="3BAE8681" w:rsidR="00874F7E" w:rsidRPr="00874F7E" w:rsidDel="00535200" w:rsidRDefault="00874F7E" w:rsidP="00874F7E">
            <w:pPr>
              <w:rPr>
                <w:del w:id="2559" w:author="Yi Jie NEO (URA)" w:date="2025-08-18T10:29:00Z"/>
                <w:rFonts w:ascii="Arial" w:hAnsi="Arial" w:cs="Arial"/>
                <w:szCs w:val="20"/>
                <w:lang w:val="en-SG"/>
              </w:rPr>
            </w:pPr>
            <w:del w:id="2560" w:author="Yi Jie NEO (URA)" w:date="2025-08-18T10:29:00Z">
              <w:r w:rsidRPr="00874F7E" w:rsidDel="00535200">
                <w:rPr>
                  <w:rFonts w:ascii="Arial" w:hAnsi="Arial" w:cs="Arial"/>
                  <w:szCs w:val="20"/>
                  <w:lang w:val="en-SG"/>
                </w:rPr>
                <w:delText>Early termination on critical failure</w:delText>
              </w:r>
              <w:bookmarkStart w:id="2561" w:name="_Toc209553280"/>
              <w:bookmarkStart w:id="2562" w:name="_Toc209556326"/>
              <w:bookmarkStart w:id="2563" w:name="_Toc212739921"/>
              <w:bookmarkStart w:id="2564" w:name="_Toc213778034"/>
              <w:bookmarkEnd w:id="2561"/>
              <w:bookmarkEnd w:id="2562"/>
              <w:bookmarkEnd w:id="2563"/>
              <w:bookmarkEnd w:id="2564"/>
            </w:del>
          </w:p>
        </w:tc>
        <w:tc>
          <w:tcPr>
            <w:tcW w:w="0" w:type="auto"/>
            <w:hideMark/>
          </w:tcPr>
          <w:p w14:paraId="30AE091C" w14:textId="7175BA41" w:rsidR="00874F7E" w:rsidRPr="00874F7E" w:rsidDel="00535200" w:rsidRDefault="00874F7E" w:rsidP="00874F7E">
            <w:pPr>
              <w:rPr>
                <w:del w:id="2565" w:author="Yi Jie NEO (URA)" w:date="2025-08-18T10:29:00Z"/>
                <w:rFonts w:ascii="Arial" w:hAnsi="Arial" w:cs="Arial"/>
                <w:szCs w:val="20"/>
                <w:lang w:val="en-SG"/>
              </w:rPr>
            </w:pPr>
            <w:del w:id="2566" w:author="Yi Jie NEO (URA)" w:date="2025-08-18T10:29:00Z">
              <w:r w:rsidRPr="00874F7E" w:rsidDel="00535200">
                <w:rPr>
                  <w:rFonts w:ascii="Arial" w:hAnsi="Arial" w:cs="Arial"/>
                  <w:szCs w:val="20"/>
                  <w:lang w:val="en-SG"/>
                </w:rPr>
                <w:delText>Saves processing time and resources by stopping the workflow immediately when a fundamental step (intranet insert) fails.</w:delText>
              </w:r>
              <w:bookmarkStart w:id="2567" w:name="_Toc209553281"/>
              <w:bookmarkStart w:id="2568" w:name="_Toc209556327"/>
              <w:bookmarkStart w:id="2569" w:name="_Toc212739922"/>
              <w:bookmarkStart w:id="2570" w:name="_Toc213778035"/>
              <w:bookmarkEnd w:id="2567"/>
              <w:bookmarkEnd w:id="2568"/>
              <w:bookmarkEnd w:id="2569"/>
              <w:bookmarkEnd w:id="2570"/>
            </w:del>
          </w:p>
        </w:tc>
        <w:bookmarkStart w:id="2571" w:name="_Toc209553282"/>
        <w:bookmarkStart w:id="2572" w:name="_Toc209556328"/>
        <w:bookmarkStart w:id="2573" w:name="_Toc212739923"/>
        <w:bookmarkStart w:id="2574" w:name="_Toc213778036"/>
        <w:bookmarkEnd w:id="2571"/>
        <w:bookmarkEnd w:id="2572"/>
        <w:bookmarkEnd w:id="2573"/>
        <w:bookmarkEnd w:id="2574"/>
      </w:tr>
      <w:tr w:rsidR="00874F7E" w:rsidRPr="00874F7E" w:rsidDel="00535200" w14:paraId="002EC769" w14:textId="4335F61B" w:rsidTr="00874F7E">
        <w:trPr>
          <w:del w:id="2575" w:author="Yi Jie NEO (URA)" w:date="2025-08-18T10:29:00Z"/>
        </w:trPr>
        <w:tc>
          <w:tcPr>
            <w:tcW w:w="0" w:type="auto"/>
            <w:hideMark/>
          </w:tcPr>
          <w:p w14:paraId="627946F8" w14:textId="15D4F83B" w:rsidR="00874F7E" w:rsidRPr="00874F7E" w:rsidDel="00535200" w:rsidRDefault="00874F7E" w:rsidP="00874F7E">
            <w:pPr>
              <w:rPr>
                <w:del w:id="2576" w:author="Yi Jie NEO (URA)" w:date="2025-08-18T10:29:00Z"/>
                <w:rFonts w:ascii="Arial" w:hAnsi="Arial" w:cs="Arial"/>
                <w:szCs w:val="20"/>
                <w:lang w:val="en-SG"/>
              </w:rPr>
            </w:pPr>
            <w:del w:id="2577" w:author="Yi Jie NEO (URA)" w:date="2025-08-18T10:29:00Z">
              <w:r w:rsidRPr="00874F7E" w:rsidDel="00535200">
                <w:rPr>
                  <w:rFonts w:ascii="Arial" w:hAnsi="Arial" w:cs="Arial"/>
                  <w:szCs w:val="20"/>
                  <w:lang w:val="en-SG"/>
                </w:rPr>
                <w:delText>Preservation of intranet data on external failure</w:delText>
              </w:r>
              <w:bookmarkStart w:id="2578" w:name="_Toc209553283"/>
              <w:bookmarkStart w:id="2579" w:name="_Toc209556329"/>
              <w:bookmarkStart w:id="2580" w:name="_Toc212739924"/>
              <w:bookmarkStart w:id="2581" w:name="_Toc213778037"/>
              <w:bookmarkEnd w:id="2578"/>
              <w:bookmarkEnd w:id="2579"/>
              <w:bookmarkEnd w:id="2580"/>
              <w:bookmarkEnd w:id="2581"/>
            </w:del>
          </w:p>
        </w:tc>
        <w:tc>
          <w:tcPr>
            <w:tcW w:w="0" w:type="auto"/>
            <w:hideMark/>
          </w:tcPr>
          <w:p w14:paraId="61A48929" w14:textId="0E573918" w:rsidR="00874F7E" w:rsidRPr="00874F7E" w:rsidDel="00535200" w:rsidRDefault="00874F7E" w:rsidP="00874F7E">
            <w:pPr>
              <w:rPr>
                <w:del w:id="2582" w:author="Yi Jie NEO (URA)" w:date="2025-08-18T10:29:00Z"/>
                <w:rFonts w:ascii="Arial" w:hAnsi="Arial" w:cs="Arial"/>
                <w:szCs w:val="20"/>
                <w:lang w:val="en-SG"/>
              </w:rPr>
            </w:pPr>
            <w:del w:id="2583" w:author="Yi Jie NEO (URA)" w:date="2025-08-18T10:29:00Z">
              <w:r w:rsidRPr="00874F7E" w:rsidDel="00535200">
                <w:rPr>
                  <w:rFonts w:ascii="Arial" w:hAnsi="Arial" w:cs="Arial"/>
                  <w:szCs w:val="20"/>
                  <w:lang w:val="en-SG"/>
                </w:rPr>
                <w:delText>Keeps a reliable internal record even if synchronization with the internet system fails, ensuring no local data loss.</w:delText>
              </w:r>
              <w:bookmarkStart w:id="2584" w:name="_Toc209553284"/>
              <w:bookmarkStart w:id="2585" w:name="_Toc209556330"/>
              <w:bookmarkStart w:id="2586" w:name="_Toc212739925"/>
              <w:bookmarkStart w:id="2587" w:name="_Toc213778038"/>
              <w:bookmarkEnd w:id="2584"/>
              <w:bookmarkEnd w:id="2585"/>
              <w:bookmarkEnd w:id="2586"/>
              <w:bookmarkEnd w:id="2587"/>
            </w:del>
          </w:p>
        </w:tc>
        <w:bookmarkStart w:id="2588" w:name="_Toc209553285"/>
        <w:bookmarkStart w:id="2589" w:name="_Toc209556331"/>
        <w:bookmarkStart w:id="2590" w:name="_Toc212739926"/>
        <w:bookmarkStart w:id="2591" w:name="_Toc213778039"/>
        <w:bookmarkEnd w:id="2588"/>
        <w:bookmarkEnd w:id="2589"/>
        <w:bookmarkEnd w:id="2590"/>
        <w:bookmarkEnd w:id="2591"/>
      </w:tr>
      <w:tr w:rsidR="00874F7E" w:rsidRPr="00874F7E" w:rsidDel="00535200" w14:paraId="25915699" w14:textId="66191A23" w:rsidTr="00874F7E">
        <w:trPr>
          <w:del w:id="2592" w:author="Yi Jie NEO (URA)" w:date="2025-08-18T10:29:00Z"/>
        </w:trPr>
        <w:tc>
          <w:tcPr>
            <w:tcW w:w="0" w:type="auto"/>
            <w:hideMark/>
          </w:tcPr>
          <w:p w14:paraId="1DA4AEA2" w14:textId="17B62F51" w:rsidR="00874F7E" w:rsidRPr="00874F7E" w:rsidDel="00535200" w:rsidRDefault="00874F7E" w:rsidP="00874F7E">
            <w:pPr>
              <w:rPr>
                <w:del w:id="2593" w:author="Yi Jie NEO (URA)" w:date="2025-08-18T10:29:00Z"/>
                <w:rFonts w:ascii="Arial" w:hAnsi="Arial" w:cs="Arial"/>
                <w:szCs w:val="20"/>
                <w:lang w:val="en-SG"/>
              </w:rPr>
            </w:pPr>
            <w:del w:id="2594" w:author="Yi Jie NEO (URA)" w:date="2025-08-18T10:29:00Z">
              <w:r w:rsidRPr="00874F7E" w:rsidDel="00535200">
                <w:rPr>
                  <w:rFonts w:ascii="Arial" w:hAnsi="Arial" w:cs="Arial"/>
                  <w:szCs w:val="20"/>
                  <w:lang w:val="en-SG"/>
                </w:rPr>
                <w:delText>Clear synchronization status via is_sync flag</w:delText>
              </w:r>
              <w:bookmarkStart w:id="2595" w:name="_Toc209553286"/>
              <w:bookmarkStart w:id="2596" w:name="_Toc209556332"/>
              <w:bookmarkStart w:id="2597" w:name="_Toc212739927"/>
              <w:bookmarkStart w:id="2598" w:name="_Toc213778040"/>
              <w:bookmarkEnd w:id="2595"/>
              <w:bookmarkEnd w:id="2596"/>
              <w:bookmarkEnd w:id="2597"/>
              <w:bookmarkEnd w:id="2598"/>
            </w:del>
          </w:p>
        </w:tc>
        <w:tc>
          <w:tcPr>
            <w:tcW w:w="0" w:type="auto"/>
            <w:hideMark/>
          </w:tcPr>
          <w:p w14:paraId="51CC4C20" w14:textId="5429E3E8" w:rsidR="00874F7E" w:rsidRPr="00874F7E" w:rsidDel="00535200" w:rsidRDefault="00874F7E" w:rsidP="00874F7E">
            <w:pPr>
              <w:rPr>
                <w:del w:id="2599" w:author="Yi Jie NEO (URA)" w:date="2025-08-18T10:29:00Z"/>
                <w:rFonts w:ascii="Arial" w:hAnsi="Arial" w:cs="Arial"/>
                <w:szCs w:val="20"/>
                <w:lang w:val="en-SG"/>
              </w:rPr>
            </w:pPr>
            <w:del w:id="2600" w:author="Yi Jie NEO (URA)" w:date="2025-08-18T10:29:00Z">
              <w:r w:rsidRPr="00874F7E" w:rsidDel="00535200">
                <w:rPr>
                  <w:rFonts w:ascii="Arial" w:hAnsi="Arial" w:cs="Arial"/>
                  <w:szCs w:val="20"/>
                  <w:lang w:val="en-SG"/>
                </w:rPr>
                <w:delText>Provides a straightforward way to track which records have been successfully synchronized, simplifying monitoring and troubleshooting.</w:delText>
              </w:r>
              <w:bookmarkStart w:id="2601" w:name="_Toc209553287"/>
              <w:bookmarkStart w:id="2602" w:name="_Toc209556333"/>
              <w:bookmarkStart w:id="2603" w:name="_Toc212739928"/>
              <w:bookmarkStart w:id="2604" w:name="_Toc213778041"/>
              <w:bookmarkEnd w:id="2601"/>
              <w:bookmarkEnd w:id="2602"/>
              <w:bookmarkEnd w:id="2603"/>
              <w:bookmarkEnd w:id="2604"/>
            </w:del>
          </w:p>
        </w:tc>
        <w:bookmarkStart w:id="2605" w:name="_Toc209553288"/>
        <w:bookmarkStart w:id="2606" w:name="_Toc209556334"/>
        <w:bookmarkStart w:id="2607" w:name="_Toc212739929"/>
        <w:bookmarkStart w:id="2608" w:name="_Toc213778042"/>
        <w:bookmarkEnd w:id="2605"/>
        <w:bookmarkEnd w:id="2606"/>
        <w:bookmarkEnd w:id="2607"/>
        <w:bookmarkEnd w:id="2608"/>
      </w:tr>
      <w:tr w:rsidR="00874F7E" w:rsidRPr="00874F7E" w:rsidDel="00535200" w14:paraId="384DD41B" w14:textId="7AECC96F" w:rsidTr="00874F7E">
        <w:trPr>
          <w:del w:id="2609" w:author="Yi Jie NEO (URA)" w:date="2025-08-18T10:29:00Z"/>
        </w:trPr>
        <w:tc>
          <w:tcPr>
            <w:tcW w:w="0" w:type="auto"/>
            <w:hideMark/>
          </w:tcPr>
          <w:p w14:paraId="53B3DF6E" w14:textId="3DACBBE3" w:rsidR="00874F7E" w:rsidRPr="00874F7E" w:rsidDel="00535200" w:rsidRDefault="00874F7E" w:rsidP="00874F7E">
            <w:pPr>
              <w:rPr>
                <w:del w:id="2610" w:author="Yi Jie NEO (URA)" w:date="2025-08-18T10:29:00Z"/>
                <w:rFonts w:ascii="Arial" w:hAnsi="Arial" w:cs="Arial"/>
                <w:szCs w:val="20"/>
                <w:lang w:val="en-SG"/>
              </w:rPr>
            </w:pPr>
            <w:del w:id="2611" w:author="Yi Jie NEO (URA)" w:date="2025-08-18T10:29:00Z">
              <w:r w:rsidRPr="00874F7E" w:rsidDel="00535200">
                <w:rPr>
                  <w:rFonts w:ascii="Arial" w:hAnsi="Arial" w:cs="Arial"/>
                  <w:szCs w:val="20"/>
                  <w:lang w:val="en-SG"/>
                </w:rPr>
                <w:delText>Error logging for internet insert failure</w:delText>
              </w:r>
              <w:bookmarkStart w:id="2612" w:name="_Toc209553289"/>
              <w:bookmarkStart w:id="2613" w:name="_Toc209556335"/>
              <w:bookmarkStart w:id="2614" w:name="_Toc212739930"/>
              <w:bookmarkStart w:id="2615" w:name="_Toc213778043"/>
              <w:bookmarkEnd w:id="2612"/>
              <w:bookmarkEnd w:id="2613"/>
              <w:bookmarkEnd w:id="2614"/>
              <w:bookmarkEnd w:id="2615"/>
            </w:del>
          </w:p>
        </w:tc>
        <w:tc>
          <w:tcPr>
            <w:tcW w:w="0" w:type="auto"/>
            <w:hideMark/>
          </w:tcPr>
          <w:p w14:paraId="368F737A" w14:textId="69C663BA" w:rsidR="00874F7E" w:rsidRPr="00874F7E" w:rsidDel="00535200" w:rsidRDefault="00874F7E" w:rsidP="00874F7E">
            <w:pPr>
              <w:rPr>
                <w:del w:id="2616" w:author="Yi Jie NEO (URA)" w:date="2025-08-18T10:29:00Z"/>
                <w:rFonts w:ascii="Arial" w:hAnsi="Arial" w:cs="Arial"/>
                <w:szCs w:val="20"/>
                <w:lang w:val="en-SG"/>
              </w:rPr>
            </w:pPr>
            <w:del w:id="2617" w:author="Yi Jie NEO (URA)" w:date="2025-08-18T10:29:00Z">
              <w:r w:rsidRPr="00874F7E" w:rsidDel="00535200">
                <w:rPr>
                  <w:rFonts w:ascii="Arial" w:hAnsi="Arial" w:cs="Arial"/>
                  <w:szCs w:val="20"/>
                  <w:lang w:val="en-SG"/>
                </w:rPr>
                <w:delText>Enables effective root cause analysis and corrective actions without disrupting the intranet data state.</w:delText>
              </w:r>
              <w:bookmarkStart w:id="2618" w:name="_Toc209553290"/>
              <w:bookmarkStart w:id="2619" w:name="_Toc209556336"/>
              <w:bookmarkStart w:id="2620" w:name="_Toc212739931"/>
              <w:bookmarkStart w:id="2621" w:name="_Toc213778044"/>
              <w:bookmarkEnd w:id="2618"/>
              <w:bookmarkEnd w:id="2619"/>
              <w:bookmarkEnd w:id="2620"/>
              <w:bookmarkEnd w:id="2621"/>
            </w:del>
          </w:p>
        </w:tc>
        <w:bookmarkStart w:id="2622" w:name="_Toc209553291"/>
        <w:bookmarkStart w:id="2623" w:name="_Toc209556337"/>
        <w:bookmarkStart w:id="2624" w:name="_Toc212739932"/>
        <w:bookmarkStart w:id="2625" w:name="_Toc213778045"/>
        <w:bookmarkEnd w:id="2622"/>
        <w:bookmarkEnd w:id="2623"/>
        <w:bookmarkEnd w:id="2624"/>
        <w:bookmarkEnd w:id="2625"/>
      </w:tr>
      <w:tr w:rsidR="00874F7E" w:rsidRPr="00874F7E" w:rsidDel="00535200" w14:paraId="47E1C86C" w14:textId="01D1ACF8" w:rsidTr="00874F7E">
        <w:trPr>
          <w:del w:id="2626" w:author="Yi Jie NEO (URA)" w:date="2025-08-18T10:29:00Z"/>
        </w:trPr>
        <w:tc>
          <w:tcPr>
            <w:tcW w:w="0" w:type="auto"/>
            <w:hideMark/>
          </w:tcPr>
          <w:p w14:paraId="1CCEDFE9" w14:textId="231DBBCC" w:rsidR="00874F7E" w:rsidRPr="00874F7E" w:rsidDel="00535200" w:rsidRDefault="00874F7E" w:rsidP="00874F7E">
            <w:pPr>
              <w:rPr>
                <w:del w:id="2627" w:author="Yi Jie NEO (URA)" w:date="2025-08-18T10:29:00Z"/>
                <w:rFonts w:ascii="Arial" w:hAnsi="Arial" w:cs="Arial"/>
                <w:szCs w:val="20"/>
                <w:lang w:val="en-SG"/>
              </w:rPr>
            </w:pPr>
            <w:del w:id="2628" w:author="Yi Jie NEO (URA)" w:date="2025-08-18T10:29:00Z">
              <w:r w:rsidRPr="00874F7E" w:rsidDel="00535200">
                <w:rPr>
                  <w:rFonts w:ascii="Arial" w:hAnsi="Arial" w:cs="Arial"/>
                  <w:szCs w:val="20"/>
                  <w:lang w:val="en-SG"/>
                </w:rPr>
                <w:delText>Distinct success and error paths</w:delText>
              </w:r>
              <w:bookmarkStart w:id="2629" w:name="_Toc209553292"/>
              <w:bookmarkStart w:id="2630" w:name="_Toc209556338"/>
              <w:bookmarkStart w:id="2631" w:name="_Toc212739933"/>
              <w:bookmarkStart w:id="2632" w:name="_Toc213778046"/>
              <w:bookmarkEnd w:id="2629"/>
              <w:bookmarkEnd w:id="2630"/>
              <w:bookmarkEnd w:id="2631"/>
              <w:bookmarkEnd w:id="2632"/>
            </w:del>
          </w:p>
        </w:tc>
        <w:tc>
          <w:tcPr>
            <w:tcW w:w="0" w:type="auto"/>
            <w:hideMark/>
          </w:tcPr>
          <w:p w14:paraId="4770A7CA" w14:textId="760390A9" w:rsidR="00874F7E" w:rsidRPr="00874F7E" w:rsidDel="00535200" w:rsidRDefault="00874F7E" w:rsidP="00874F7E">
            <w:pPr>
              <w:rPr>
                <w:del w:id="2633" w:author="Yi Jie NEO (URA)" w:date="2025-08-18T10:29:00Z"/>
                <w:rFonts w:ascii="Arial" w:hAnsi="Arial" w:cs="Arial"/>
                <w:szCs w:val="20"/>
                <w:lang w:val="en-SG"/>
              </w:rPr>
            </w:pPr>
            <w:del w:id="2634" w:author="Yi Jie NEO (URA)" w:date="2025-08-18T10:29:00Z">
              <w:r w:rsidRPr="00874F7E" w:rsidDel="00535200">
                <w:rPr>
                  <w:rFonts w:ascii="Arial" w:hAnsi="Arial" w:cs="Arial"/>
                  <w:szCs w:val="20"/>
                  <w:lang w:val="en-SG"/>
                </w:rPr>
                <w:delText>Improves maintainability and debugging by providing predictable, well-defined workflow outcomes.</w:delText>
              </w:r>
              <w:bookmarkStart w:id="2635" w:name="_Toc209553293"/>
              <w:bookmarkStart w:id="2636" w:name="_Toc209556339"/>
              <w:bookmarkStart w:id="2637" w:name="_Toc212739934"/>
              <w:bookmarkStart w:id="2638" w:name="_Toc213778047"/>
              <w:bookmarkEnd w:id="2635"/>
              <w:bookmarkEnd w:id="2636"/>
              <w:bookmarkEnd w:id="2637"/>
              <w:bookmarkEnd w:id="2638"/>
            </w:del>
          </w:p>
        </w:tc>
        <w:bookmarkStart w:id="2639" w:name="_Toc209553294"/>
        <w:bookmarkStart w:id="2640" w:name="_Toc209556340"/>
        <w:bookmarkStart w:id="2641" w:name="_Toc212739935"/>
        <w:bookmarkStart w:id="2642" w:name="_Toc213778048"/>
        <w:bookmarkEnd w:id="2639"/>
        <w:bookmarkEnd w:id="2640"/>
        <w:bookmarkEnd w:id="2641"/>
        <w:bookmarkEnd w:id="2642"/>
      </w:tr>
    </w:tbl>
    <w:p w14:paraId="4D1C46B1" w14:textId="63E54616" w:rsidR="00874F7E" w:rsidRPr="00874F7E" w:rsidDel="00535200" w:rsidRDefault="00874F7E" w:rsidP="00874F7E">
      <w:pPr>
        <w:rPr>
          <w:del w:id="2643" w:author="Yi Jie NEO (URA)" w:date="2025-08-18T10:29:00Z"/>
        </w:rPr>
      </w:pPr>
      <w:bookmarkStart w:id="2644" w:name="_Toc209553295"/>
      <w:bookmarkStart w:id="2645" w:name="_Toc209556341"/>
      <w:bookmarkStart w:id="2646" w:name="_Toc212739936"/>
      <w:bookmarkStart w:id="2647" w:name="_Toc213778049"/>
      <w:bookmarkEnd w:id="2644"/>
      <w:bookmarkEnd w:id="2645"/>
      <w:bookmarkEnd w:id="2646"/>
      <w:bookmarkEnd w:id="2647"/>
    </w:p>
    <w:p w14:paraId="4236DE91" w14:textId="18A885A1" w:rsidR="003C3027" w:rsidDel="00535200" w:rsidRDefault="003C3027" w:rsidP="003C3027">
      <w:pPr>
        <w:pStyle w:val="Heading4"/>
        <w:rPr>
          <w:del w:id="2648" w:author="Yi Jie NEO (URA)" w:date="2025-08-18T10:29:00Z"/>
        </w:rPr>
      </w:pPr>
      <w:bookmarkStart w:id="2649" w:name="_Toc205889387"/>
      <w:del w:id="2650" w:author="Yi Jie NEO (URA)" w:date="2025-08-18T10:29:00Z">
        <w:r w:rsidDel="00535200">
          <w:lastRenderedPageBreak/>
          <w:delText>Weakness and mitigation</w:delText>
        </w:r>
        <w:bookmarkStart w:id="2651" w:name="_Toc209553296"/>
        <w:bookmarkStart w:id="2652" w:name="_Toc209556342"/>
        <w:bookmarkStart w:id="2653" w:name="_Toc212739937"/>
        <w:bookmarkStart w:id="2654" w:name="_Toc213778050"/>
        <w:bookmarkEnd w:id="2649"/>
        <w:bookmarkEnd w:id="2651"/>
        <w:bookmarkEnd w:id="2652"/>
        <w:bookmarkEnd w:id="2653"/>
        <w:bookmarkEnd w:id="2654"/>
      </w:del>
    </w:p>
    <w:tbl>
      <w:tblPr>
        <w:tblStyle w:val="TableGrid"/>
        <w:tblW w:w="0" w:type="auto"/>
        <w:tblLook w:val="04A0" w:firstRow="1" w:lastRow="0" w:firstColumn="1" w:lastColumn="0" w:noHBand="0" w:noVBand="1"/>
      </w:tblPr>
      <w:tblGrid>
        <w:gridCol w:w="1764"/>
        <w:gridCol w:w="3849"/>
        <w:gridCol w:w="3737"/>
      </w:tblGrid>
      <w:tr w:rsidR="00874F7E" w:rsidRPr="00874F7E" w:rsidDel="00535200" w14:paraId="194BC734" w14:textId="3CC6BCAA" w:rsidTr="00874F7E">
        <w:trPr>
          <w:del w:id="2655" w:author="Yi Jie NEO (URA)" w:date="2025-08-18T10:29:00Z"/>
        </w:trPr>
        <w:tc>
          <w:tcPr>
            <w:tcW w:w="0" w:type="auto"/>
            <w:shd w:val="clear" w:color="auto" w:fill="F2F2F2" w:themeFill="background1" w:themeFillShade="F2"/>
            <w:hideMark/>
          </w:tcPr>
          <w:p w14:paraId="513554A6" w14:textId="7226553A" w:rsidR="00874F7E" w:rsidRPr="00874F7E" w:rsidDel="00535200" w:rsidRDefault="00874F7E" w:rsidP="00874F7E">
            <w:pPr>
              <w:rPr>
                <w:del w:id="2656" w:author="Yi Jie NEO (URA)" w:date="2025-08-18T10:29:00Z"/>
                <w:rFonts w:ascii="Arial" w:hAnsi="Arial" w:cs="Arial"/>
                <w:b/>
                <w:bCs/>
                <w:szCs w:val="20"/>
                <w:lang w:val="en-SG"/>
              </w:rPr>
            </w:pPr>
            <w:del w:id="2657" w:author="Yi Jie NEO (URA)" w:date="2025-08-18T10:29:00Z">
              <w:r w:rsidRPr="00874F7E" w:rsidDel="00535200">
                <w:rPr>
                  <w:rFonts w:ascii="Arial" w:hAnsi="Arial" w:cs="Arial"/>
                  <w:b/>
                  <w:bCs/>
                  <w:szCs w:val="20"/>
                  <w:lang w:val="en-SG"/>
                </w:rPr>
                <w:delText>Weakness</w:delText>
              </w:r>
              <w:bookmarkStart w:id="2658" w:name="_Toc209553297"/>
              <w:bookmarkStart w:id="2659" w:name="_Toc209556343"/>
              <w:bookmarkStart w:id="2660" w:name="_Toc212739938"/>
              <w:bookmarkStart w:id="2661" w:name="_Toc213778051"/>
              <w:bookmarkEnd w:id="2658"/>
              <w:bookmarkEnd w:id="2659"/>
              <w:bookmarkEnd w:id="2660"/>
              <w:bookmarkEnd w:id="2661"/>
            </w:del>
          </w:p>
        </w:tc>
        <w:tc>
          <w:tcPr>
            <w:tcW w:w="0" w:type="auto"/>
            <w:shd w:val="clear" w:color="auto" w:fill="F2F2F2" w:themeFill="background1" w:themeFillShade="F2"/>
            <w:hideMark/>
          </w:tcPr>
          <w:p w14:paraId="05FD371B" w14:textId="7DABCC21" w:rsidR="00874F7E" w:rsidRPr="00874F7E" w:rsidDel="00535200" w:rsidRDefault="00874F7E" w:rsidP="00874F7E">
            <w:pPr>
              <w:rPr>
                <w:del w:id="2662" w:author="Yi Jie NEO (URA)" w:date="2025-08-18T10:29:00Z"/>
                <w:rFonts w:ascii="Arial" w:hAnsi="Arial" w:cs="Arial"/>
                <w:b/>
                <w:bCs/>
                <w:szCs w:val="20"/>
                <w:lang w:val="en-SG"/>
              </w:rPr>
            </w:pPr>
            <w:del w:id="2663" w:author="Yi Jie NEO (URA)" w:date="2025-08-18T10:29:00Z">
              <w:r w:rsidRPr="00874F7E" w:rsidDel="00535200">
                <w:rPr>
                  <w:rFonts w:ascii="Arial" w:hAnsi="Arial" w:cs="Arial"/>
                  <w:b/>
                  <w:bCs/>
                  <w:szCs w:val="20"/>
                  <w:lang w:val="en-SG"/>
                </w:rPr>
                <w:delText>Description</w:delText>
              </w:r>
              <w:bookmarkStart w:id="2664" w:name="_Toc209553298"/>
              <w:bookmarkStart w:id="2665" w:name="_Toc209556344"/>
              <w:bookmarkStart w:id="2666" w:name="_Toc212739939"/>
              <w:bookmarkStart w:id="2667" w:name="_Toc213778052"/>
              <w:bookmarkEnd w:id="2664"/>
              <w:bookmarkEnd w:id="2665"/>
              <w:bookmarkEnd w:id="2666"/>
              <w:bookmarkEnd w:id="2667"/>
            </w:del>
          </w:p>
        </w:tc>
        <w:tc>
          <w:tcPr>
            <w:tcW w:w="0" w:type="auto"/>
            <w:shd w:val="clear" w:color="auto" w:fill="F2F2F2" w:themeFill="background1" w:themeFillShade="F2"/>
            <w:hideMark/>
          </w:tcPr>
          <w:p w14:paraId="5E37AF45" w14:textId="4D1BC0F8" w:rsidR="00874F7E" w:rsidRPr="00874F7E" w:rsidDel="00535200" w:rsidRDefault="00874F7E" w:rsidP="00874F7E">
            <w:pPr>
              <w:rPr>
                <w:del w:id="2668" w:author="Yi Jie NEO (URA)" w:date="2025-08-18T10:29:00Z"/>
                <w:rFonts w:ascii="Arial" w:hAnsi="Arial" w:cs="Arial"/>
                <w:b/>
                <w:bCs/>
                <w:szCs w:val="20"/>
                <w:lang w:val="en-SG"/>
              </w:rPr>
            </w:pPr>
            <w:del w:id="2669" w:author="Yi Jie NEO (URA)" w:date="2025-08-18T10:29:00Z">
              <w:r w:rsidRPr="00874F7E" w:rsidDel="00535200">
                <w:rPr>
                  <w:rFonts w:ascii="Arial" w:hAnsi="Arial" w:cs="Arial"/>
                  <w:b/>
                  <w:bCs/>
                  <w:szCs w:val="20"/>
                  <w:lang w:val="en-SG"/>
                </w:rPr>
                <w:delText>Mitigation</w:delText>
              </w:r>
              <w:bookmarkStart w:id="2670" w:name="_Toc209553299"/>
              <w:bookmarkStart w:id="2671" w:name="_Toc209556345"/>
              <w:bookmarkStart w:id="2672" w:name="_Toc212739940"/>
              <w:bookmarkStart w:id="2673" w:name="_Toc213778053"/>
              <w:bookmarkEnd w:id="2670"/>
              <w:bookmarkEnd w:id="2671"/>
              <w:bookmarkEnd w:id="2672"/>
              <w:bookmarkEnd w:id="2673"/>
            </w:del>
          </w:p>
        </w:tc>
        <w:bookmarkStart w:id="2674" w:name="_Toc209553300"/>
        <w:bookmarkStart w:id="2675" w:name="_Toc209556346"/>
        <w:bookmarkStart w:id="2676" w:name="_Toc212739941"/>
        <w:bookmarkStart w:id="2677" w:name="_Toc213778054"/>
        <w:bookmarkEnd w:id="2674"/>
        <w:bookmarkEnd w:id="2675"/>
        <w:bookmarkEnd w:id="2676"/>
        <w:bookmarkEnd w:id="2677"/>
      </w:tr>
      <w:tr w:rsidR="00874F7E" w:rsidRPr="00874F7E" w:rsidDel="00535200" w14:paraId="17A69B58" w14:textId="30419358" w:rsidTr="00874F7E">
        <w:trPr>
          <w:del w:id="2678" w:author="Yi Jie NEO (URA)" w:date="2025-08-18T10:29:00Z"/>
        </w:trPr>
        <w:tc>
          <w:tcPr>
            <w:tcW w:w="0" w:type="auto"/>
            <w:hideMark/>
          </w:tcPr>
          <w:p w14:paraId="0B25E744" w14:textId="5E2EB721" w:rsidR="00874F7E" w:rsidRPr="00874F7E" w:rsidDel="00535200" w:rsidRDefault="00874F7E" w:rsidP="00874F7E">
            <w:pPr>
              <w:rPr>
                <w:del w:id="2679" w:author="Yi Jie NEO (URA)" w:date="2025-08-18T10:29:00Z"/>
                <w:rFonts w:ascii="Arial" w:hAnsi="Arial" w:cs="Arial"/>
                <w:szCs w:val="20"/>
                <w:lang w:val="en-SG"/>
              </w:rPr>
            </w:pPr>
            <w:del w:id="2680" w:author="Yi Jie NEO (URA)" w:date="2025-08-18T10:29:00Z">
              <w:r w:rsidRPr="00874F7E" w:rsidDel="00535200">
                <w:rPr>
                  <w:rFonts w:ascii="Arial" w:hAnsi="Arial" w:cs="Arial"/>
                  <w:szCs w:val="20"/>
                  <w:lang w:val="en-SG"/>
                </w:rPr>
                <w:delText>No rollback on internet insert failure</w:delText>
              </w:r>
              <w:bookmarkStart w:id="2681" w:name="_Toc209553301"/>
              <w:bookmarkStart w:id="2682" w:name="_Toc209556347"/>
              <w:bookmarkStart w:id="2683" w:name="_Toc212739942"/>
              <w:bookmarkStart w:id="2684" w:name="_Toc213778055"/>
              <w:bookmarkEnd w:id="2681"/>
              <w:bookmarkEnd w:id="2682"/>
              <w:bookmarkEnd w:id="2683"/>
              <w:bookmarkEnd w:id="2684"/>
            </w:del>
          </w:p>
        </w:tc>
        <w:tc>
          <w:tcPr>
            <w:tcW w:w="0" w:type="auto"/>
            <w:hideMark/>
          </w:tcPr>
          <w:p w14:paraId="4825D938" w14:textId="05F58358" w:rsidR="00874F7E" w:rsidRPr="00874F7E" w:rsidDel="00535200" w:rsidRDefault="00874F7E" w:rsidP="00874F7E">
            <w:pPr>
              <w:rPr>
                <w:del w:id="2685" w:author="Yi Jie NEO (URA)" w:date="2025-08-18T10:29:00Z"/>
                <w:rFonts w:ascii="Arial" w:hAnsi="Arial" w:cs="Arial"/>
                <w:szCs w:val="20"/>
                <w:lang w:val="en-SG"/>
              </w:rPr>
            </w:pPr>
            <w:del w:id="2686" w:author="Yi Jie NEO (URA)" w:date="2025-08-18T10:29:00Z">
              <w:r w:rsidRPr="00874F7E" w:rsidDel="00535200">
                <w:rPr>
                  <w:rFonts w:ascii="Arial" w:hAnsi="Arial" w:cs="Arial"/>
                  <w:szCs w:val="20"/>
                  <w:lang w:val="en-SG"/>
                </w:rPr>
                <w:delText>If the internet insert fails, the intranet record remains, which could cause partial synchronization.</w:delText>
              </w:r>
              <w:bookmarkStart w:id="2687" w:name="_Toc209553302"/>
              <w:bookmarkStart w:id="2688" w:name="_Toc209556348"/>
              <w:bookmarkStart w:id="2689" w:name="_Toc212739943"/>
              <w:bookmarkStart w:id="2690" w:name="_Toc213778056"/>
              <w:bookmarkEnd w:id="2687"/>
              <w:bookmarkEnd w:id="2688"/>
              <w:bookmarkEnd w:id="2689"/>
              <w:bookmarkEnd w:id="2690"/>
            </w:del>
          </w:p>
        </w:tc>
        <w:tc>
          <w:tcPr>
            <w:tcW w:w="0" w:type="auto"/>
            <w:hideMark/>
          </w:tcPr>
          <w:p w14:paraId="6F0B180D" w14:textId="7A447B78" w:rsidR="00874F7E" w:rsidRPr="00874F7E" w:rsidDel="00535200" w:rsidRDefault="00874F7E" w:rsidP="00874F7E">
            <w:pPr>
              <w:rPr>
                <w:del w:id="2691" w:author="Yi Jie NEO (URA)" w:date="2025-08-18T10:29:00Z"/>
                <w:rFonts w:ascii="Arial" w:hAnsi="Arial" w:cs="Arial"/>
                <w:szCs w:val="20"/>
                <w:lang w:val="en-SG"/>
              </w:rPr>
            </w:pPr>
            <w:del w:id="2692" w:author="Yi Jie NEO (URA)" w:date="2025-08-18T10:29:00Z">
              <w:r w:rsidRPr="00874F7E" w:rsidDel="00535200">
                <w:rPr>
                  <w:rFonts w:ascii="Arial" w:hAnsi="Arial" w:cs="Arial"/>
                  <w:szCs w:val="20"/>
                  <w:lang w:val="en-SG"/>
                </w:rPr>
                <w:delText>Implement a retry mechanism for internet inserts or flag unsynchronized records for periodic sync attempts.</w:delText>
              </w:r>
              <w:bookmarkStart w:id="2693" w:name="_Toc209553303"/>
              <w:bookmarkStart w:id="2694" w:name="_Toc209556349"/>
              <w:bookmarkStart w:id="2695" w:name="_Toc212739944"/>
              <w:bookmarkStart w:id="2696" w:name="_Toc213778057"/>
              <w:bookmarkEnd w:id="2693"/>
              <w:bookmarkEnd w:id="2694"/>
              <w:bookmarkEnd w:id="2695"/>
              <w:bookmarkEnd w:id="2696"/>
            </w:del>
          </w:p>
        </w:tc>
        <w:bookmarkStart w:id="2697" w:name="_Toc209553304"/>
        <w:bookmarkStart w:id="2698" w:name="_Toc209556350"/>
        <w:bookmarkStart w:id="2699" w:name="_Toc212739945"/>
        <w:bookmarkStart w:id="2700" w:name="_Toc213778058"/>
        <w:bookmarkEnd w:id="2697"/>
        <w:bookmarkEnd w:id="2698"/>
        <w:bookmarkEnd w:id="2699"/>
        <w:bookmarkEnd w:id="2700"/>
      </w:tr>
      <w:tr w:rsidR="00874F7E" w:rsidRPr="00874F7E" w:rsidDel="00535200" w14:paraId="000E01A6" w14:textId="10E9B1DA" w:rsidTr="00874F7E">
        <w:trPr>
          <w:del w:id="2701" w:author="Yi Jie NEO (URA)" w:date="2025-08-18T10:29:00Z"/>
        </w:trPr>
        <w:tc>
          <w:tcPr>
            <w:tcW w:w="0" w:type="auto"/>
            <w:hideMark/>
          </w:tcPr>
          <w:p w14:paraId="5DBE0BFA" w14:textId="4A9E8B02" w:rsidR="00874F7E" w:rsidRPr="00874F7E" w:rsidDel="00535200" w:rsidRDefault="00874F7E" w:rsidP="00874F7E">
            <w:pPr>
              <w:rPr>
                <w:del w:id="2702" w:author="Yi Jie NEO (URA)" w:date="2025-08-18T10:29:00Z"/>
                <w:rFonts w:ascii="Arial" w:hAnsi="Arial" w:cs="Arial"/>
                <w:szCs w:val="20"/>
                <w:lang w:val="en-SG"/>
              </w:rPr>
            </w:pPr>
            <w:del w:id="2703" w:author="Yi Jie NEO (URA)" w:date="2025-08-18T10:29:00Z">
              <w:r w:rsidRPr="00874F7E" w:rsidDel="00535200">
                <w:rPr>
                  <w:rFonts w:ascii="Arial" w:hAnsi="Arial" w:cs="Arial"/>
                  <w:szCs w:val="20"/>
                  <w:lang w:val="en-SG"/>
                </w:rPr>
                <w:delText>Limited error detail in response</w:delText>
              </w:r>
              <w:bookmarkStart w:id="2704" w:name="_Toc209553305"/>
              <w:bookmarkStart w:id="2705" w:name="_Toc209556351"/>
              <w:bookmarkStart w:id="2706" w:name="_Toc212739946"/>
              <w:bookmarkStart w:id="2707" w:name="_Toc213778059"/>
              <w:bookmarkEnd w:id="2704"/>
              <w:bookmarkEnd w:id="2705"/>
              <w:bookmarkEnd w:id="2706"/>
              <w:bookmarkEnd w:id="2707"/>
            </w:del>
          </w:p>
        </w:tc>
        <w:tc>
          <w:tcPr>
            <w:tcW w:w="0" w:type="auto"/>
            <w:hideMark/>
          </w:tcPr>
          <w:p w14:paraId="5EDE4E3C" w14:textId="2E76C4E3" w:rsidR="00874F7E" w:rsidRPr="00874F7E" w:rsidDel="00535200" w:rsidRDefault="00874F7E" w:rsidP="00874F7E">
            <w:pPr>
              <w:rPr>
                <w:del w:id="2708" w:author="Yi Jie NEO (URA)" w:date="2025-08-18T10:29:00Z"/>
                <w:rFonts w:ascii="Arial" w:hAnsi="Arial" w:cs="Arial"/>
                <w:szCs w:val="20"/>
                <w:lang w:val="en-SG"/>
              </w:rPr>
            </w:pPr>
            <w:del w:id="2709" w:author="Yi Jie NEO (URA)" w:date="2025-08-18T10:29:00Z">
              <w:r w:rsidRPr="00874F7E" w:rsidDel="00535200">
                <w:rPr>
                  <w:rFonts w:ascii="Arial" w:hAnsi="Arial" w:cs="Arial"/>
                  <w:szCs w:val="20"/>
                  <w:lang w:val="en-SG"/>
                </w:rPr>
                <w:delText>Current process only logs errors for internet insert failures and returns generic errors for intranet insert failures.</w:delText>
              </w:r>
              <w:bookmarkStart w:id="2710" w:name="_Toc209553306"/>
              <w:bookmarkStart w:id="2711" w:name="_Toc209556352"/>
              <w:bookmarkStart w:id="2712" w:name="_Toc212739947"/>
              <w:bookmarkStart w:id="2713" w:name="_Toc213778060"/>
              <w:bookmarkEnd w:id="2710"/>
              <w:bookmarkEnd w:id="2711"/>
              <w:bookmarkEnd w:id="2712"/>
              <w:bookmarkEnd w:id="2713"/>
            </w:del>
          </w:p>
        </w:tc>
        <w:tc>
          <w:tcPr>
            <w:tcW w:w="0" w:type="auto"/>
            <w:hideMark/>
          </w:tcPr>
          <w:p w14:paraId="116C3A87" w14:textId="55073784" w:rsidR="00874F7E" w:rsidRPr="00874F7E" w:rsidDel="00535200" w:rsidRDefault="00874F7E" w:rsidP="00874F7E">
            <w:pPr>
              <w:rPr>
                <w:del w:id="2714" w:author="Yi Jie NEO (URA)" w:date="2025-08-18T10:29:00Z"/>
                <w:rFonts w:ascii="Arial" w:hAnsi="Arial" w:cs="Arial"/>
                <w:szCs w:val="20"/>
                <w:lang w:val="en-SG"/>
              </w:rPr>
            </w:pPr>
            <w:del w:id="2715" w:author="Yi Jie NEO (URA)" w:date="2025-08-18T10:29:00Z">
              <w:r w:rsidRPr="00874F7E" w:rsidDel="00535200">
                <w:rPr>
                  <w:rFonts w:ascii="Arial" w:hAnsi="Arial" w:cs="Arial"/>
                  <w:szCs w:val="20"/>
                  <w:lang w:val="en-SG"/>
                </w:rPr>
                <w:delText>Enhance error reporting to include detailed diagnostic information for both intranet and internet failures.</w:delText>
              </w:r>
              <w:bookmarkStart w:id="2716" w:name="_Toc209553307"/>
              <w:bookmarkStart w:id="2717" w:name="_Toc209556353"/>
              <w:bookmarkStart w:id="2718" w:name="_Toc212739948"/>
              <w:bookmarkStart w:id="2719" w:name="_Toc213778061"/>
              <w:bookmarkEnd w:id="2716"/>
              <w:bookmarkEnd w:id="2717"/>
              <w:bookmarkEnd w:id="2718"/>
              <w:bookmarkEnd w:id="2719"/>
            </w:del>
          </w:p>
        </w:tc>
        <w:bookmarkStart w:id="2720" w:name="_Toc209553308"/>
        <w:bookmarkStart w:id="2721" w:name="_Toc209556354"/>
        <w:bookmarkStart w:id="2722" w:name="_Toc212739949"/>
        <w:bookmarkStart w:id="2723" w:name="_Toc213778062"/>
        <w:bookmarkEnd w:id="2720"/>
        <w:bookmarkEnd w:id="2721"/>
        <w:bookmarkEnd w:id="2722"/>
        <w:bookmarkEnd w:id="2723"/>
      </w:tr>
      <w:tr w:rsidR="00874F7E" w:rsidRPr="00874F7E" w:rsidDel="00535200" w14:paraId="7E900546" w14:textId="38757BB8" w:rsidTr="00874F7E">
        <w:trPr>
          <w:del w:id="2724" w:author="Yi Jie NEO (URA)" w:date="2025-08-18T10:29:00Z"/>
        </w:trPr>
        <w:tc>
          <w:tcPr>
            <w:tcW w:w="0" w:type="auto"/>
            <w:hideMark/>
          </w:tcPr>
          <w:p w14:paraId="3461DE0D" w14:textId="13C1C28A" w:rsidR="00874F7E" w:rsidRPr="00874F7E" w:rsidDel="00535200" w:rsidRDefault="00874F7E" w:rsidP="00874F7E">
            <w:pPr>
              <w:rPr>
                <w:del w:id="2725" w:author="Yi Jie NEO (URA)" w:date="2025-08-18T10:29:00Z"/>
                <w:rFonts w:ascii="Arial" w:hAnsi="Arial" w:cs="Arial"/>
                <w:szCs w:val="20"/>
                <w:lang w:val="en-SG"/>
              </w:rPr>
            </w:pPr>
            <w:del w:id="2726" w:author="Yi Jie NEO (URA)" w:date="2025-08-18T10:29:00Z">
              <w:r w:rsidRPr="00874F7E" w:rsidDel="00535200">
                <w:rPr>
                  <w:rFonts w:ascii="Arial" w:hAnsi="Arial" w:cs="Arial"/>
                  <w:szCs w:val="20"/>
                  <w:lang w:val="en-SG"/>
                </w:rPr>
                <w:delText>Lack of monitoring for sync status</w:delText>
              </w:r>
              <w:bookmarkStart w:id="2727" w:name="_Toc209553309"/>
              <w:bookmarkStart w:id="2728" w:name="_Toc209556355"/>
              <w:bookmarkStart w:id="2729" w:name="_Toc212739950"/>
              <w:bookmarkStart w:id="2730" w:name="_Toc213778063"/>
              <w:bookmarkEnd w:id="2727"/>
              <w:bookmarkEnd w:id="2728"/>
              <w:bookmarkEnd w:id="2729"/>
              <w:bookmarkEnd w:id="2730"/>
            </w:del>
          </w:p>
        </w:tc>
        <w:tc>
          <w:tcPr>
            <w:tcW w:w="0" w:type="auto"/>
            <w:hideMark/>
          </w:tcPr>
          <w:p w14:paraId="29905AAA" w14:textId="3A9523DC" w:rsidR="00874F7E" w:rsidRPr="00874F7E" w:rsidDel="00535200" w:rsidRDefault="00874F7E" w:rsidP="00874F7E">
            <w:pPr>
              <w:rPr>
                <w:del w:id="2731" w:author="Yi Jie NEO (URA)" w:date="2025-08-18T10:29:00Z"/>
                <w:rFonts w:ascii="Arial" w:hAnsi="Arial" w:cs="Arial"/>
                <w:szCs w:val="20"/>
                <w:lang w:val="en-SG"/>
              </w:rPr>
            </w:pPr>
            <w:del w:id="2732" w:author="Yi Jie NEO (URA)" w:date="2025-08-18T10:29:00Z">
              <w:r w:rsidRPr="00874F7E" w:rsidDel="00535200">
                <w:rPr>
                  <w:rFonts w:ascii="Arial" w:hAnsi="Arial" w:cs="Arial"/>
                  <w:szCs w:val="20"/>
                  <w:lang w:val="en-SG"/>
                </w:rPr>
                <w:delText>is_sync flag only changes upon full success; failed syncs are not actively tracked.</w:delText>
              </w:r>
              <w:bookmarkStart w:id="2733" w:name="_Toc209553310"/>
              <w:bookmarkStart w:id="2734" w:name="_Toc209556356"/>
              <w:bookmarkStart w:id="2735" w:name="_Toc212739951"/>
              <w:bookmarkStart w:id="2736" w:name="_Toc213778064"/>
              <w:bookmarkEnd w:id="2733"/>
              <w:bookmarkEnd w:id="2734"/>
              <w:bookmarkEnd w:id="2735"/>
              <w:bookmarkEnd w:id="2736"/>
            </w:del>
          </w:p>
        </w:tc>
        <w:tc>
          <w:tcPr>
            <w:tcW w:w="0" w:type="auto"/>
            <w:hideMark/>
          </w:tcPr>
          <w:p w14:paraId="21F2E6E1" w14:textId="7BDED3E0" w:rsidR="00874F7E" w:rsidRPr="00874F7E" w:rsidDel="00535200" w:rsidRDefault="00874F7E" w:rsidP="00874F7E">
            <w:pPr>
              <w:rPr>
                <w:del w:id="2737" w:author="Yi Jie NEO (URA)" w:date="2025-08-18T10:29:00Z"/>
                <w:rFonts w:ascii="Arial" w:hAnsi="Arial" w:cs="Arial"/>
                <w:szCs w:val="20"/>
                <w:lang w:val="en-SG"/>
              </w:rPr>
            </w:pPr>
            <w:del w:id="2738" w:author="Yi Jie NEO (URA)" w:date="2025-08-18T10:29:00Z">
              <w:r w:rsidRPr="00874F7E" w:rsidDel="00535200">
                <w:rPr>
                  <w:rFonts w:ascii="Arial" w:hAnsi="Arial" w:cs="Arial"/>
                  <w:szCs w:val="20"/>
                  <w:lang w:val="en-SG"/>
                </w:rPr>
                <w:delText>Implement a monitoring dashboard or scheduled audit to track and reattempt failed syncs.</w:delText>
              </w:r>
              <w:bookmarkStart w:id="2739" w:name="_Toc209553311"/>
              <w:bookmarkStart w:id="2740" w:name="_Toc209556357"/>
              <w:bookmarkStart w:id="2741" w:name="_Toc212739952"/>
              <w:bookmarkStart w:id="2742" w:name="_Toc213778065"/>
              <w:bookmarkEnd w:id="2739"/>
              <w:bookmarkEnd w:id="2740"/>
              <w:bookmarkEnd w:id="2741"/>
              <w:bookmarkEnd w:id="2742"/>
            </w:del>
          </w:p>
        </w:tc>
        <w:bookmarkStart w:id="2743" w:name="_Toc209553312"/>
        <w:bookmarkStart w:id="2744" w:name="_Toc209556358"/>
        <w:bookmarkStart w:id="2745" w:name="_Toc212739953"/>
        <w:bookmarkStart w:id="2746" w:name="_Toc213778066"/>
        <w:bookmarkEnd w:id="2743"/>
        <w:bookmarkEnd w:id="2744"/>
        <w:bookmarkEnd w:id="2745"/>
        <w:bookmarkEnd w:id="2746"/>
      </w:tr>
    </w:tbl>
    <w:p w14:paraId="30F8FE43" w14:textId="729318B0" w:rsidR="00874F7E" w:rsidRDefault="009A3F80">
      <w:pPr>
        <w:pStyle w:val="Heading3"/>
        <w:ind w:left="993" w:hanging="993"/>
        <w:pPrChange w:id="2747" w:author="MUBIYARTO WIBISONO" w:date="2025-11-11T16:10:00Z">
          <w:pPr>
            <w:pStyle w:val="Heading3"/>
          </w:pPr>
        </w:pPrChange>
      </w:pPr>
      <w:bookmarkStart w:id="2748" w:name="_Toc205888869"/>
      <w:bookmarkStart w:id="2749" w:name="_Toc205889304"/>
      <w:bookmarkStart w:id="2750" w:name="_Toc205889388"/>
      <w:bookmarkStart w:id="2751" w:name="_Toc209553313"/>
      <w:bookmarkStart w:id="2752" w:name="_Toc209556359"/>
      <w:bookmarkStart w:id="2753" w:name="_Toc212739954"/>
      <w:bookmarkStart w:id="2754" w:name="_Toc213778067"/>
      <w:bookmarkEnd w:id="2305"/>
      <w:bookmarkEnd w:id="2306"/>
      <w:r>
        <w:t>Data Mapping</w:t>
      </w:r>
      <w:bookmarkEnd w:id="2748"/>
      <w:bookmarkEnd w:id="2749"/>
      <w:bookmarkEnd w:id="2750"/>
      <w:bookmarkEnd w:id="2751"/>
      <w:bookmarkEnd w:id="2752"/>
      <w:bookmarkEnd w:id="2753"/>
      <w:bookmarkEnd w:id="2754"/>
    </w:p>
    <w:p w14:paraId="430A5A8A" w14:textId="2C159131" w:rsidR="009A3F80" w:rsidRDefault="009A3F80" w:rsidP="009A3F80">
      <w:pPr>
        <w:pStyle w:val="Heading4"/>
      </w:pPr>
      <w:bookmarkStart w:id="2755" w:name="_Toc205889389"/>
      <w:bookmarkStart w:id="2756" w:name="_Toc213778068"/>
      <w:r>
        <w:t>Notice Table</w:t>
      </w:r>
      <w:bookmarkEnd w:id="2755"/>
      <w:bookmarkEnd w:id="2756"/>
    </w:p>
    <w:tbl>
      <w:tblPr>
        <w:tblStyle w:val="48"/>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3865"/>
        <w:gridCol w:w="3864"/>
      </w:tblGrid>
      <w:tr w:rsidR="009A3F80" w14:paraId="73DFC141" w14:textId="77777777" w:rsidTr="00067035">
        <w:tc>
          <w:tcPr>
            <w:tcW w:w="1134" w:type="dxa"/>
            <w:shd w:val="clear" w:color="auto" w:fill="F2F2F2"/>
            <w:vAlign w:val="center"/>
          </w:tcPr>
          <w:p w14:paraId="6B9320D8" w14:textId="77777777" w:rsidR="009A3F80" w:rsidRDefault="009A3F80" w:rsidP="00067035">
            <w:pPr>
              <w:jc w:val="center"/>
              <w:rPr>
                <w:rFonts w:ascii="Arial" w:eastAsia="Arial" w:hAnsi="Arial" w:cs="Arial"/>
                <w:b/>
                <w:sz w:val="20"/>
                <w:szCs w:val="20"/>
              </w:rPr>
            </w:pPr>
            <w:r>
              <w:rPr>
                <w:rFonts w:ascii="Arial" w:eastAsia="Arial" w:hAnsi="Arial" w:cs="Arial"/>
                <w:b/>
                <w:sz w:val="20"/>
                <w:szCs w:val="20"/>
              </w:rPr>
              <w:t>Zone</w:t>
            </w:r>
          </w:p>
        </w:tc>
        <w:tc>
          <w:tcPr>
            <w:tcW w:w="2694" w:type="dxa"/>
            <w:shd w:val="clear" w:color="auto" w:fill="F2F2F2"/>
            <w:vAlign w:val="center"/>
          </w:tcPr>
          <w:p w14:paraId="065FDF6E" w14:textId="77777777" w:rsidR="009A3F80" w:rsidRDefault="009A3F80" w:rsidP="00067035">
            <w:pPr>
              <w:jc w:val="center"/>
              <w:rPr>
                <w:rFonts w:ascii="Arial" w:eastAsia="Arial" w:hAnsi="Arial" w:cs="Arial"/>
                <w:b/>
                <w:sz w:val="20"/>
                <w:szCs w:val="20"/>
              </w:rPr>
            </w:pPr>
            <w:r>
              <w:rPr>
                <w:rFonts w:ascii="Arial" w:eastAsia="Arial" w:hAnsi="Arial" w:cs="Arial"/>
                <w:b/>
                <w:sz w:val="20"/>
                <w:szCs w:val="20"/>
              </w:rPr>
              <w:t>Database Table</w:t>
            </w:r>
          </w:p>
        </w:tc>
        <w:tc>
          <w:tcPr>
            <w:tcW w:w="2693" w:type="dxa"/>
            <w:shd w:val="clear" w:color="auto" w:fill="F2F2F2"/>
            <w:vAlign w:val="center"/>
          </w:tcPr>
          <w:p w14:paraId="270B343D" w14:textId="77777777" w:rsidR="009A3F80" w:rsidRDefault="009A3F80" w:rsidP="00067035">
            <w:pPr>
              <w:jc w:val="center"/>
              <w:rPr>
                <w:rFonts w:ascii="Arial" w:eastAsia="Arial" w:hAnsi="Arial" w:cs="Arial"/>
                <w:b/>
                <w:sz w:val="20"/>
                <w:szCs w:val="20"/>
              </w:rPr>
            </w:pPr>
            <w:r>
              <w:rPr>
                <w:rFonts w:ascii="Arial" w:eastAsia="Arial" w:hAnsi="Arial" w:cs="Arial"/>
                <w:b/>
                <w:sz w:val="20"/>
                <w:szCs w:val="20"/>
              </w:rPr>
              <w:t>Field Name</w:t>
            </w:r>
          </w:p>
        </w:tc>
      </w:tr>
      <w:tr w:rsidR="009A3F80" w14:paraId="2BC09657" w14:textId="77777777" w:rsidTr="00067035">
        <w:tc>
          <w:tcPr>
            <w:tcW w:w="1134" w:type="dxa"/>
            <w:vAlign w:val="center"/>
          </w:tcPr>
          <w:p w14:paraId="6A05C42F" w14:textId="77777777" w:rsidR="009A3F80" w:rsidRDefault="009A3F80" w:rsidP="00067035">
            <w:pPr>
              <w:rPr>
                <w:rFonts w:ascii="Arial" w:eastAsia="Arial" w:hAnsi="Arial" w:cs="Arial"/>
                <w:sz w:val="20"/>
                <w:szCs w:val="20"/>
              </w:rPr>
            </w:pPr>
            <w:r>
              <w:rPr>
                <w:rFonts w:ascii="Arial" w:eastAsia="Arial" w:hAnsi="Arial" w:cs="Arial"/>
                <w:sz w:val="20"/>
                <w:szCs w:val="20"/>
              </w:rPr>
              <w:t>Intranet</w:t>
            </w:r>
          </w:p>
        </w:tc>
        <w:tc>
          <w:tcPr>
            <w:tcW w:w="2694" w:type="dxa"/>
          </w:tcPr>
          <w:p w14:paraId="7A443CBA" w14:textId="77777777" w:rsidR="009A3F80" w:rsidRDefault="009A3F80" w:rsidP="00067035">
            <w:pPr>
              <w:rPr>
                <w:rFonts w:ascii="Arial" w:eastAsia="Arial" w:hAnsi="Arial" w:cs="Arial"/>
                <w:sz w:val="20"/>
                <w:szCs w:val="20"/>
              </w:rPr>
            </w:pPr>
            <w:proofErr w:type="spellStart"/>
            <w:r>
              <w:rPr>
                <w:rFonts w:ascii="Arial" w:eastAsia="Arial" w:hAnsi="Arial" w:cs="Arial"/>
                <w:sz w:val="20"/>
                <w:szCs w:val="20"/>
              </w:rPr>
              <w:t>ocms_valid_offence_notice</w:t>
            </w:r>
            <w:proofErr w:type="spellEnd"/>
          </w:p>
        </w:tc>
        <w:tc>
          <w:tcPr>
            <w:tcW w:w="2693" w:type="dxa"/>
          </w:tcPr>
          <w:p w14:paraId="26DA9CDD" w14:textId="553C4682" w:rsidR="009A3F80" w:rsidRDefault="009A3F80" w:rsidP="00067035">
            <w:pPr>
              <w:rPr>
                <w:rFonts w:ascii="Arial" w:eastAsia="Arial" w:hAnsi="Arial" w:cs="Arial"/>
                <w:sz w:val="20"/>
                <w:szCs w:val="20"/>
              </w:rPr>
            </w:pPr>
            <w:r>
              <w:rPr>
                <w:rFonts w:ascii="Arial" w:eastAsia="Arial" w:hAnsi="Arial" w:cs="Arial"/>
                <w:sz w:val="20"/>
                <w:szCs w:val="20"/>
              </w:rPr>
              <w:t>Refer to OCMS 3, 4 &amp; 5</w:t>
            </w:r>
          </w:p>
        </w:tc>
      </w:tr>
      <w:tr w:rsidR="009A3F80" w14:paraId="2B0860EE" w14:textId="77777777" w:rsidTr="00067035">
        <w:tc>
          <w:tcPr>
            <w:tcW w:w="1134" w:type="dxa"/>
            <w:vAlign w:val="center"/>
          </w:tcPr>
          <w:p w14:paraId="16544918" w14:textId="77777777" w:rsidR="009A3F80" w:rsidRDefault="009A3F80" w:rsidP="00067035">
            <w:pPr>
              <w:rPr>
                <w:rFonts w:ascii="Arial" w:eastAsia="Arial" w:hAnsi="Arial" w:cs="Arial"/>
                <w:sz w:val="20"/>
                <w:szCs w:val="20"/>
              </w:rPr>
            </w:pPr>
            <w:r>
              <w:rPr>
                <w:rFonts w:ascii="Arial" w:eastAsia="Arial" w:hAnsi="Arial" w:cs="Arial"/>
                <w:sz w:val="20"/>
                <w:szCs w:val="20"/>
              </w:rPr>
              <w:t>Intranet</w:t>
            </w:r>
          </w:p>
        </w:tc>
        <w:tc>
          <w:tcPr>
            <w:tcW w:w="2694" w:type="dxa"/>
          </w:tcPr>
          <w:p w14:paraId="3A84EE1E" w14:textId="571B5DDA" w:rsidR="009A3F80" w:rsidRDefault="009A3F80" w:rsidP="00067035">
            <w:pPr>
              <w:rPr>
                <w:rFonts w:ascii="Arial" w:eastAsia="Arial" w:hAnsi="Arial" w:cs="Arial"/>
                <w:sz w:val="20"/>
                <w:szCs w:val="20"/>
              </w:rPr>
            </w:pPr>
            <w:proofErr w:type="spellStart"/>
            <w:r>
              <w:rPr>
                <w:rFonts w:ascii="Arial" w:eastAsia="Arial" w:hAnsi="Arial" w:cs="Arial"/>
                <w:sz w:val="20"/>
                <w:szCs w:val="20"/>
              </w:rPr>
              <w:t>ocms_offence_notice_detail</w:t>
            </w:r>
            <w:proofErr w:type="spellEnd"/>
          </w:p>
        </w:tc>
        <w:tc>
          <w:tcPr>
            <w:tcW w:w="2693" w:type="dxa"/>
          </w:tcPr>
          <w:p w14:paraId="18AFCAEB" w14:textId="59DBABA7" w:rsidR="009A3F80" w:rsidRDefault="009A3F80" w:rsidP="00067035">
            <w:pPr>
              <w:rPr>
                <w:rFonts w:ascii="Arial" w:eastAsia="Arial" w:hAnsi="Arial" w:cs="Arial"/>
                <w:sz w:val="20"/>
                <w:szCs w:val="20"/>
              </w:rPr>
            </w:pPr>
            <w:r w:rsidRPr="009A3F80">
              <w:rPr>
                <w:rFonts w:ascii="Arial" w:eastAsia="Arial" w:hAnsi="Arial" w:cs="Arial"/>
                <w:sz w:val="20"/>
                <w:szCs w:val="20"/>
              </w:rPr>
              <w:t>Refer to OCMS 3, 4 &amp; 5</w:t>
            </w:r>
          </w:p>
        </w:tc>
      </w:tr>
      <w:tr w:rsidR="009A3F80" w14:paraId="1B65EE80" w14:textId="77777777" w:rsidTr="00067035">
        <w:tc>
          <w:tcPr>
            <w:tcW w:w="1134" w:type="dxa"/>
            <w:vAlign w:val="center"/>
          </w:tcPr>
          <w:p w14:paraId="5A74A6D0" w14:textId="245A2D17" w:rsidR="009A3F80" w:rsidRDefault="009A3F80" w:rsidP="00067035">
            <w:pPr>
              <w:rPr>
                <w:rFonts w:ascii="Arial" w:eastAsia="Arial" w:hAnsi="Arial" w:cs="Arial"/>
                <w:sz w:val="20"/>
                <w:szCs w:val="20"/>
              </w:rPr>
            </w:pPr>
            <w:r>
              <w:rPr>
                <w:rFonts w:ascii="Arial" w:eastAsia="Arial" w:hAnsi="Arial" w:cs="Arial"/>
                <w:sz w:val="20"/>
                <w:szCs w:val="20"/>
              </w:rPr>
              <w:t>Internet</w:t>
            </w:r>
          </w:p>
        </w:tc>
        <w:tc>
          <w:tcPr>
            <w:tcW w:w="2694" w:type="dxa"/>
          </w:tcPr>
          <w:p w14:paraId="483056FF" w14:textId="5C207B2F" w:rsidR="009A3F80" w:rsidRDefault="009A3F80" w:rsidP="00067035">
            <w:pPr>
              <w:rPr>
                <w:rFonts w:ascii="Arial" w:eastAsia="Arial" w:hAnsi="Arial" w:cs="Arial"/>
                <w:sz w:val="20"/>
                <w:szCs w:val="20"/>
              </w:rPr>
            </w:pPr>
            <w:proofErr w:type="spellStart"/>
            <w:r>
              <w:rPr>
                <w:rFonts w:ascii="Arial" w:eastAsia="Arial" w:hAnsi="Arial" w:cs="Arial"/>
                <w:sz w:val="20"/>
                <w:szCs w:val="20"/>
              </w:rPr>
              <w:t>eocms_valid_offence_notice</w:t>
            </w:r>
            <w:proofErr w:type="spellEnd"/>
          </w:p>
        </w:tc>
        <w:tc>
          <w:tcPr>
            <w:tcW w:w="2693" w:type="dxa"/>
          </w:tcPr>
          <w:p w14:paraId="018661E3" w14:textId="13E737DD" w:rsidR="009A3F80" w:rsidRDefault="009A3F80" w:rsidP="00067035">
            <w:pPr>
              <w:rPr>
                <w:rFonts w:ascii="Arial" w:eastAsia="Arial" w:hAnsi="Arial" w:cs="Arial"/>
                <w:sz w:val="20"/>
                <w:szCs w:val="20"/>
              </w:rPr>
            </w:pPr>
            <w:r>
              <w:rPr>
                <w:rFonts w:ascii="Arial" w:eastAsia="Arial" w:hAnsi="Arial" w:cs="Arial"/>
                <w:sz w:val="20"/>
                <w:szCs w:val="20"/>
              </w:rPr>
              <w:t xml:space="preserve">Refer to </w:t>
            </w:r>
            <w:proofErr w:type="spellStart"/>
            <w:r>
              <w:rPr>
                <w:rFonts w:ascii="Arial" w:eastAsia="Arial" w:hAnsi="Arial" w:cs="Arial"/>
                <w:sz w:val="20"/>
                <w:szCs w:val="20"/>
              </w:rPr>
              <w:t>ocms_valid_offence_notice</w:t>
            </w:r>
            <w:proofErr w:type="spellEnd"/>
          </w:p>
        </w:tc>
      </w:tr>
    </w:tbl>
    <w:p w14:paraId="5C1B15A3" w14:textId="090A9A9F" w:rsidR="009A3F80" w:rsidRDefault="009A3F80" w:rsidP="009A3F80">
      <w:pPr>
        <w:pStyle w:val="Heading4"/>
      </w:pPr>
      <w:bookmarkStart w:id="2757" w:name="_Toc205889390"/>
      <w:bookmarkStart w:id="2758" w:name="_Toc213778069"/>
      <w:r>
        <w:t>Offender Table</w:t>
      </w:r>
      <w:bookmarkEnd w:id="2757"/>
      <w:bookmarkEnd w:id="2758"/>
    </w:p>
    <w:tbl>
      <w:tblPr>
        <w:tblStyle w:val="48"/>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3865"/>
        <w:gridCol w:w="3864"/>
      </w:tblGrid>
      <w:tr w:rsidR="009A3F80" w14:paraId="3EB78899" w14:textId="77777777" w:rsidTr="00067035">
        <w:tc>
          <w:tcPr>
            <w:tcW w:w="1134" w:type="dxa"/>
            <w:shd w:val="clear" w:color="auto" w:fill="F2F2F2"/>
            <w:vAlign w:val="center"/>
          </w:tcPr>
          <w:p w14:paraId="509135E4" w14:textId="77777777" w:rsidR="009A3F80" w:rsidRDefault="009A3F80" w:rsidP="00067035">
            <w:pPr>
              <w:jc w:val="center"/>
              <w:rPr>
                <w:rFonts w:ascii="Arial" w:eastAsia="Arial" w:hAnsi="Arial" w:cs="Arial"/>
                <w:b/>
                <w:sz w:val="20"/>
                <w:szCs w:val="20"/>
              </w:rPr>
            </w:pPr>
            <w:r>
              <w:rPr>
                <w:rFonts w:ascii="Arial" w:eastAsia="Arial" w:hAnsi="Arial" w:cs="Arial"/>
                <w:b/>
                <w:sz w:val="20"/>
                <w:szCs w:val="20"/>
              </w:rPr>
              <w:t>Zone</w:t>
            </w:r>
          </w:p>
        </w:tc>
        <w:tc>
          <w:tcPr>
            <w:tcW w:w="2694" w:type="dxa"/>
            <w:shd w:val="clear" w:color="auto" w:fill="F2F2F2"/>
            <w:vAlign w:val="center"/>
          </w:tcPr>
          <w:p w14:paraId="6DCD44C4" w14:textId="77777777" w:rsidR="009A3F80" w:rsidRDefault="009A3F80" w:rsidP="00067035">
            <w:pPr>
              <w:jc w:val="center"/>
              <w:rPr>
                <w:rFonts w:ascii="Arial" w:eastAsia="Arial" w:hAnsi="Arial" w:cs="Arial"/>
                <w:b/>
                <w:sz w:val="20"/>
                <w:szCs w:val="20"/>
              </w:rPr>
            </w:pPr>
            <w:r>
              <w:rPr>
                <w:rFonts w:ascii="Arial" w:eastAsia="Arial" w:hAnsi="Arial" w:cs="Arial"/>
                <w:b/>
                <w:sz w:val="20"/>
                <w:szCs w:val="20"/>
              </w:rPr>
              <w:t>Database Table</w:t>
            </w:r>
          </w:p>
        </w:tc>
        <w:tc>
          <w:tcPr>
            <w:tcW w:w="2693" w:type="dxa"/>
            <w:shd w:val="clear" w:color="auto" w:fill="F2F2F2"/>
            <w:vAlign w:val="center"/>
          </w:tcPr>
          <w:p w14:paraId="76D40458" w14:textId="77777777" w:rsidR="009A3F80" w:rsidRDefault="009A3F80" w:rsidP="00067035">
            <w:pPr>
              <w:jc w:val="center"/>
              <w:rPr>
                <w:rFonts w:ascii="Arial" w:eastAsia="Arial" w:hAnsi="Arial" w:cs="Arial"/>
                <w:b/>
                <w:sz w:val="20"/>
                <w:szCs w:val="20"/>
              </w:rPr>
            </w:pPr>
            <w:r>
              <w:rPr>
                <w:rFonts w:ascii="Arial" w:eastAsia="Arial" w:hAnsi="Arial" w:cs="Arial"/>
                <w:b/>
                <w:sz w:val="20"/>
                <w:szCs w:val="20"/>
              </w:rPr>
              <w:t>Field Name</w:t>
            </w:r>
          </w:p>
        </w:tc>
      </w:tr>
      <w:tr w:rsidR="009A3F80" w14:paraId="6EE5C31B" w14:textId="77777777" w:rsidTr="00067035">
        <w:tc>
          <w:tcPr>
            <w:tcW w:w="1134" w:type="dxa"/>
            <w:vAlign w:val="center"/>
          </w:tcPr>
          <w:p w14:paraId="22002D53" w14:textId="77777777" w:rsidR="009A3F80" w:rsidRDefault="009A3F80" w:rsidP="00067035">
            <w:pPr>
              <w:rPr>
                <w:rFonts w:ascii="Arial" w:eastAsia="Arial" w:hAnsi="Arial" w:cs="Arial"/>
                <w:sz w:val="20"/>
                <w:szCs w:val="20"/>
              </w:rPr>
            </w:pPr>
            <w:r>
              <w:rPr>
                <w:rFonts w:ascii="Arial" w:eastAsia="Arial" w:hAnsi="Arial" w:cs="Arial"/>
                <w:sz w:val="20"/>
                <w:szCs w:val="20"/>
              </w:rPr>
              <w:t>Intranet</w:t>
            </w:r>
          </w:p>
        </w:tc>
        <w:tc>
          <w:tcPr>
            <w:tcW w:w="2694" w:type="dxa"/>
          </w:tcPr>
          <w:p w14:paraId="7BD79786" w14:textId="00213509" w:rsidR="009A3F80" w:rsidRDefault="009A3F80" w:rsidP="00067035">
            <w:pPr>
              <w:rPr>
                <w:rFonts w:ascii="Arial" w:eastAsia="Arial" w:hAnsi="Arial" w:cs="Arial"/>
                <w:sz w:val="20"/>
                <w:szCs w:val="20"/>
              </w:rPr>
            </w:pPr>
            <w:proofErr w:type="spellStart"/>
            <w:r>
              <w:rPr>
                <w:rFonts w:ascii="Arial" w:eastAsia="Arial" w:hAnsi="Arial" w:cs="Arial"/>
                <w:sz w:val="20"/>
                <w:szCs w:val="20"/>
              </w:rPr>
              <w:t>ocms_offence_notice_owner_driver</w:t>
            </w:r>
            <w:proofErr w:type="spellEnd"/>
          </w:p>
        </w:tc>
        <w:tc>
          <w:tcPr>
            <w:tcW w:w="2693" w:type="dxa"/>
          </w:tcPr>
          <w:p w14:paraId="18DCEFBC" w14:textId="1FEDC986" w:rsidR="009A3F80" w:rsidRDefault="00775B46" w:rsidP="00067035">
            <w:pPr>
              <w:rPr>
                <w:rFonts w:ascii="Arial" w:eastAsia="Arial" w:hAnsi="Arial" w:cs="Arial"/>
                <w:sz w:val="20"/>
                <w:szCs w:val="20"/>
              </w:rPr>
            </w:pPr>
            <w:r w:rsidRPr="00775B46">
              <w:rPr>
                <w:rFonts w:ascii="Arial" w:eastAsia="Arial" w:hAnsi="Arial" w:cs="Arial"/>
                <w:sz w:val="20"/>
                <w:szCs w:val="20"/>
              </w:rPr>
              <w:t xml:space="preserve">Refer to OCMS data dictionary for the data fields within the </w:t>
            </w:r>
            <w:r>
              <w:rPr>
                <w:rFonts w:ascii="Arial" w:eastAsia="Arial" w:hAnsi="Arial" w:cs="Arial"/>
                <w:sz w:val="20"/>
                <w:szCs w:val="20"/>
              </w:rPr>
              <w:t>O</w:t>
            </w:r>
            <w:r w:rsidRPr="00775B46">
              <w:rPr>
                <w:rFonts w:ascii="Arial" w:eastAsia="Arial" w:hAnsi="Arial" w:cs="Arial"/>
                <w:sz w:val="20"/>
                <w:szCs w:val="20"/>
              </w:rPr>
              <w:t>NOD table</w:t>
            </w:r>
          </w:p>
        </w:tc>
      </w:tr>
      <w:tr w:rsidR="009A3F80" w14:paraId="058332A9" w14:textId="77777777" w:rsidTr="00067035">
        <w:tc>
          <w:tcPr>
            <w:tcW w:w="1134" w:type="dxa"/>
            <w:vAlign w:val="center"/>
          </w:tcPr>
          <w:p w14:paraId="7F7ACB68" w14:textId="1AD849F7" w:rsidR="009A3F80" w:rsidRDefault="009A3F80" w:rsidP="00067035">
            <w:pPr>
              <w:rPr>
                <w:rFonts w:ascii="Arial" w:eastAsia="Arial" w:hAnsi="Arial" w:cs="Arial"/>
                <w:sz w:val="20"/>
                <w:szCs w:val="20"/>
              </w:rPr>
            </w:pPr>
            <w:r>
              <w:rPr>
                <w:rFonts w:ascii="Arial" w:eastAsia="Arial" w:hAnsi="Arial" w:cs="Arial"/>
                <w:sz w:val="20"/>
                <w:szCs w:val="20"/>
              </w:rPr>
              <w:t>Internet (PII)</w:t>
            </w:r>
          </w:p>
        </w:tc>
        <w:tc>
          <w:tcPr>
            <w:tcW w:w="2694" w:type="dxa"/>
          </w:tcPr>
          <w:p w14:paraId="24DA4480" w14:textId="06752D73" w:rsidR="009A3F80" w:rsidRDefault="009A3F80" w:rsidP="00067035">
            <w:pPr>
              <w:rPr>
                <w:rFonts w:ascii="Arial" w:eastAsia="Arial" w:hAnsi="Arial" w:cs="Arial"/>
                <w:sz w:val="20"/>
                <w:szCs w:val="20"/>
              </w:rPr>
            </w:pPr>
            <w:proofErr w:type="spellStart"/>
            <w:r>
              <w:rPr>
                <w:rFonts w:ascii="Arial" w:eastAsia="Arial" w:hAnsi="Arial" w:cs="Arial"/>
                <w:sz w:val="20"/>
                <w:szCs w:val="20"/>
              </w:rPr>
              <w:t>eocms_offence_notice_owner_driver</w:t>
            </w:r>
            <w:proofErr w:type="spellEnd"/>
          </w:p>
        </w:tc>
        <w:tc>
          <w:tcPr>
            <w:tcW w:w="2693" w:type="dxa"/>
          </w:tcPr>
          <w:p w14:paraId="6482B5BE" w14:textId="6ADCFC87" w:rsidR="009A3F80" w:rsidRDefault="00775B46" w:rsidP="00067035">
            <w:pPr>
              <w:rPr>
                <w:rFonts w:ascii="Arial" w:eastAsia="Arial" w:hAnsi="Arial" w:cs="Arial"/>
                <w:sz w:val="20"/>
                <w:szCs w:val="20"/>
              </w:rPr>
            </w:pPr>
            <w:r w:rsidRPr="00775B46">
              <w:rPr>
                <w:rFonts w:ascii="Arial" w:eastAsia="Arial" w:hAnsi="Arial" w:cs="Arial"/>
                <w:sz w:val="20"/>
                <w:szCs w:val="20"/>
              </w:rPr>
              <w:t xml:space="preserve">Refer to OCMS data dictionary for the data fields within the </w:t>
            </w:r>
            <w:proofErr w:type="spellStart"/>
            <w:r>
              <w:rPr>
                <w:rFonts w:ascii="Arial" w:eastAsia="Arial" w:hAnsi="Arial" w:cs="Arial"/>
                <w:sz w:val="20"/>
                <w:szCs w:val="20"/>
              </w:rPr>
              <w:t>eO</w:t>
            </w:r>
            <w:r w:rsidRPr="00775B46">
              <w:rPr>
                <w:rFonts w:ascii="Arial" w:eastAsia="Arial" w:hAnsi="Arial" w:cs="Arial"/>
                <w:sz w:val="20"/>
                <w:szCs w:val="20"/>
              </w:rPr>
              <w:t>NOD</w:t>
            </w:r>
            <w:proofErr w:type="spellEnd"/>
            <w:r w:rsidRPr="00775B46">
              <w:rPr>
                <w:rFonts w:ascii="Arial" w:eastAsia="Arial" w:hAnsi="Arial" w:cs="Arial"/>
                <w:sz w:val="20"/>
                <w:szCs w:val="20"/>
              </w:rPr>
              <w:t xml:space="preserve"> table</w:t>
            </w:r>
          </w:p>
        </w:tc>
      </w:tr>
    </w:tbl>
    <w:p w14:paraId="37CB7AED" w14:textId="60266D59" w:rsidR="009A3F80" w:rsidRDefault="00DE4DA6">
      <w:pPr>
        <w:pStyle w:val="Heading3"/>
        <w:ind w:left="851" w:hanging="851"/>
        <w:pPrChange w:id="2759" w:author="MUBIYARTO WIBISONO" w:date="2025-11-11T16:10:00Z">
          <w:pPr>
            <w:pStyle w:val="Heading3"/>
          </w:pPr>
        </w:pPrChange>
      </w:pPr>
      <w:bookmarkStart w:id="2760" w:name="_Toc205888870"/>
      <w:bookmarkStart w:id="2761" w:name="_Toc205889305"/>
      <w:bookmarkStart w:id="2762" w:name="_Toc205889391"/>
      <w:bookmarkStart w:id="2763" w:name="_Toc209553314"/>
      <w:bookmarkStart w:id="2764" w:name="_Toc209556360"/>
      <w:bookmarkStart w:id="2765" w:name="_Toc212739955"/>
      <w:bookmarkStart w:id="2766" w:name="_Toc213778070"/>
      <w:r>
        <w:t>Success Outcome</w:t>
      </w:r>
      <w:bookmarkEnd w:id="2760"/>
      <w:bookmarkEnd w:id="2761"/>
      <w:bookmarkEnd w:id="2762"/>
      <w:bookmarkEnd w:id="2763"/>
      <w:bookmarkEnd w:id="2764"/>
      <w:bookmarkEnd w:id="2765"/>
      <w:bookmarkEnd w:id="2766"/>
    </w:p>
    <w:p w14:paraId="1A9F6BAF" w14:textId="77777777" w:rsidR="00DE4DA6" w:rsidRDefault="00DE4DA6" w:rsidP="00DE4DA6">
      <w:pPr>
        <w:pStyle w:val="ListParagraph"/>
        <w:numPr>
          <w:ilvl w:val="0"/>
          <w:numId w:val="47"/>
        </w:numPr>
        <w:spacing w:line="360" w:lineRule="auto"/>
        <w:ind w:left="426"/>
        <w:rPr>
          <w:rFonts w:ascii="Arial" w:hAnsi="Arial" w:cs="Arial"/>
          <w:sz w:val="20"/>
          <w:szCs w:val="20"/>
        </w:rPr>
      </w:pPr>
      <w:r w:rsidRPr="00DE4DA6">
        <w:rPr>
          <w:rFonts w:ascii="Arial" w:hAnsi="Arial" w:cs="Arial"/>
          <w:sz w:val="20"/>
          <w:szCs w:val="20"/>
        </w:rPr>
        <w:t>Data is successfully inserted into the intranet table.</w:t>
      </w:r>
    </w:p>
    <w:p w14:paraId="122312BC" w14:textId="77777777" w:rsidR="00DE4DA6" w:rsidRDefault="00DE4DA6" w:rsidP="00DE4DA6">
      <w:pPr>
        <w:pStyle w:val="ListParagraph"/>
        <w:numPr>
          <w:ilvl w:val="0"/>
          <w:numId w:val="47"/>
        </w:numPr>
        <w:spacing w:line="360" w:lineRule="auto"/>
        <w:ind w:left="426"/>
        <w:rPr>
          <w:rFonts w:ascii="Arial" w:hAnsi="Arial" w:cs="Arial"/>
          <w:sz w:val="20"/>
          <w:szCs w:val="20"/>
        </w:rPr>
      </w:pPr>
      <w:r w:rsidRPr="00DE4DA6">
        <w:rPr>
          <w:rFonts w:ascii="Arial" w:hAnsi="Arial" w:cs="Arial"/>
          <w:sz w:val="20"/>
          <w:szCs w:val="20"/>
        </w:rPr>
        <w:t>Data is successfully inserted into the internet table.</w:t>
      </w:r>
    </w:p>
    <w:p w14:paraId="5166B547" w14:textId="77777777" w:rsidR="00DE4DA6" w:rsidRDefault="00DE4DA6" w:rsidP="00DE4DA6">
      <w:pPr>
        <w:pStyle w:val="ListParagraph"/>
        <w:numPr>
          <w:ilvl w:val="0"/>
          <w:numId w:val="47"/>
        </w:numPr>
        <w:spacing w:line="360" w:lineRule="auto"/>
        <w:ind w:left="426"/>
        <w:rPr>
          <w:rFonts w:ascii="Arial" w:hAnsi="Arial" w:cs="Arial"/>
          <w:sz w:val="20"/>
          <w:szCs w:val="20"/>
        </w:rPr>
      </w:pPr>
      <w:commentRangeStart w:id="2767"/>
      <w:commentRangeStart w:id="2768"/>
      <w:commentRangeStart w:id="2769"/>
      <w:r w:rsidRPr="00DE4DA6">
        <w:rPr>
          <w:rFonts w:ascii="Arial" w:hAnsi="Arial" w:cs="Arial"/>
          <w:sz w:val="20"/>
          <w:szCs w:val="20"/>
        </w:rPr>
        <w:t xml:space="preserve">The intranet table record is updated with </w:t>
      </w:r>
      <w:proofErr w:type="spellStart"/>
      <w:r w:rsidRPr="00DE4DA6">
        <w:rPr>
          <w:rFonts w:ascii="Arial" w:hAnsi="Arial" w:cs="Arial"/>
          <w:sz w:val="20"/>
          <w:szCs w:val="20"/>
        </w:rPr>
        <w:t>is_sync</w:t>
      </w:r>
      <w:proofErr w:type="spellEnd"/>
      <w:r w:rsidRPr="00DE4DA6">
        <w:rPr>
          <w:rFonts w:ascii="Arial" w:hAnsi="Arial" w:cs="Arial"/>
          <w:sz w:val="20"/>
          <w:szCs w:val="20"/>
        </w:rPr>
        <w:t xml:space="preserve"> set to true</w:t>
      </w:r>
      <w:commentRangeEnd w:id="2767"/>
      <w:r w:rsidR="0022297C">
        <w:rPr>
          <w:rStyle w:val="CommentReference"/>
        </w:rPr>
        <w:commentReference w:id="2767"/>
      </w:r>
      <w:commentRangeEnd w:id="2768"/>
      <w:r w:rsidR="00233D74">
        <w:rPr>
          <w:rStyle w:val="CommentReference"/>
        </w:rPr>
        <w:commentReference w:id="2768"/>
      </w:r>
      <w:commentRangeEnd w:id="2769"/>
      <w:r w:rsidR="00174A88">
        <w:rPr>
          <w:rStyle w:val="CommentReference"/>
        </w:rPr>
        <w:commentReference w:id="2769"/>
      </w:r>
      <w:r w:rsidRPr="00DE4DA6">
        <w:rPr>
          <w:rFonts w:ascii="Arial" w:hAnsi="Arial" w:cs="Arial"/>
          <w:sz w:val="20"/>
          <w:szCs w:val="20"/>
        </w:rPr>
        <w:t>.</w:t>
      </w:r>
    </w:p>
    <w:p w14:paraId="7CB2C8A5" w14:textId="77777777" w:rsidR="00DE4DA6" w:rsidRDefault="00DE4DA6" w:rsidP="00DE4DA6">
      <w:pPr>
        <w:pStyle w:val="ListParagraph"/>
        <w:numPr>
          <w:ilvl w:val="0"/>
          <w:numId w:val="47"/>
        </w:numPr>
        <w:spacing w:line="360" w:lineRule="auto"/>
        <w:ind w:left="426"/>
        <w:rPr>
          <w:rFonts w:ascii="Arial" w:hAnsi="Arial" w:cs="Arial"/>
          <w:sz w:val="20"/>
          <w:szCs w:val="20"/>
        </w:rPr>
      </w:pPr>
      <w:r w:rsidRPr="00DE4DA6">
        <w:rPr>
          <w:rFonts w:ascii="Arial" w:hAnsi="Arial" w:cs="Arial"/>
          <w:sz w:val="20"/>
          <w:szCs w:val="20"/>
        </w:rPr>
        <w:t>A success response is returned to indicate completion.</w:t>
      </w:r>
    </w:p>
    <w:p w14:paraId="09D0C6D4" w14:textId="56E079F0" w:rsidR="00DE4DA6" w:rsidRDefault="00DE4DA6" w:rsidP="00DE4DA6">
      <w:pPr>
        <w:pStyle w:val="ListParagraph"/>
        <w:numPr>
          <w:ilvl w:val="0"/>
          <w:numId w:val="47"/>
        </w:numPr>
        <w:spacing w:line="360" w:lineRule="auto"/>
        <w:ind w:left="426"/>
        <w:rPr>
          <w:rFonts w:ascii="Arial" w:hAnsi="Arial" w:cs="Arial"/>
          <w:sz w:val="20"/>
          <w:szCs w:val="20"/>
        </w:rPr>
      </w:pPr>
      <w:r w:rsidRPr="00DE4DA6">
        <w:rPr>
          <w:rFonts w:ascii="Arial" w:hAnsi="Arial" w:cs="Arial"/>
          <w:sz w:val="20"/>
          <w:szCs w:val="20"/>
        </w:rPr>
        <w:t>The workflow reaches the End state without triggering any error-handling paths.</w:t>
      </w:r>
    </w:p>
    <w:p w14:paraId="5E5F898C" w14:textId="0F1A7C3C" w:rsidR="00DE4DA6" w:rsidRDefault="00DE4DA6">
      <w:pPr>
        <w:pStyle w:val="Heading3"/>
        <w:ind w:left="851" w:hanging="851"/>
        <w:pPrChange w:id="2770" w:author="MUBIYARTO WIBISONO" w:date="2025-11-11T16:10:00Z">
          <w:pPr>
            <w:pStyle w:val="Heading3"/>
          </w:pPr>
        </w:pPrChange>
      </w:pPr>
      <w:bookmarkStart w:id="2771" w:name="_Toc205888871"/>
      <w:bookmarkStart w:id="2772" w:name="_Toc205889306"/>
      <w:bookmarkStart w:id="2773" w:name="_Toc205889392"/>
      <w:bookmarkStart w:id="2774" w:name="_Toc209553315"/>
      <w:bookmarkStart w:id="2775" w:name="_Toc209556361"/>
      <w:bookmarkStart w:id="2776" w:name="_Toc212739956"/>
      <w:bookmarkStart w:id="2777" w:name="_Toc213778071"/>
      <w:r>
        <w:t>Error Handling</w:t>
      </w:r>
      <w:bookmarkEnd w:id="2771"/>
      <w:bookmarkEnd w:id="2772"/>
      <w:bookmarkEnd w:id="2773"/>
      <w:bookmarkEnd w:id="2774"/>
      <w:bookmarkEnd w:id="2775"/>
      <w:bookmarkEnd w:id="2776"/>
      <w:bookmarkEnd w:id="2777"/>
    </w:p>
    <w:tbl>
      <w:tblPr>
        <w:tblStyle w:val="TableGrid"/>
        <w:tblW w:w="0" w:type="auto"/>
        <w:tblLook w:val="04A0" w:firstRow="1" w:lastRow="0" w:firstColumn="1" w:lastColumn="0" w:noHBand="0" w:noVBand="1"/>
      </w:tblPr>
      <w:tblGrid>
        <w:gridCol w:w="1873"/>
        <w:gridCol w:w="3973"/>
        <w:gridCol w:w="3504"/>
      </w:tblGrid>
      <w:tr w:rsidR="00DE4DA6" w:rsidRPr="00DE4DA6" w14:paraId="78D78764" w14:textId="77777777" w:rsidTr="00DE4DA6">
        <w:tc>
          <w:tcPr>
            <w:tcW w:w="0" w:type="auto"/>
            <w:shd w:val="clear" w:color="auto" w:fill="F2F2F2" w:themeFill="background1" w:themeFillShade="F2"/>
            <w:hideMark/>
          </w:tcPr>
          <w:p w14:paraId="165CC427" w14:textId="77777777" w:rsidR="00DE4DA6" w:rsidRPr="00DE4DA6" w:rsidRDefault="00DE4DA6" w:rsidP="00DE4DA6">
            <w:pPr>
              <w:rPr>
                <w:rFonts w:ascii="Arial" w:hAnsi="Arial" w:cs="Arial"/>
                <w:b/>
                <w:bCs/>
                <w:szCs w:val="20"/>
                <w:lang w:val="en-SG"/>
              </w:rPr>
            </w:pPr>
            <w:r w:rsidRPr="00DE4DA6">
              <w:rPr>
                <w:rFonts w:ascii="Arial" w:hAnsi="Arial" w:cs="Arial"/>
                <w:b/>
                <w:bCs/>
                <w:szCs w:val="20"/>
                <w:lang w:val="en-SG"/>
              </w:rPr>
              <w:t>Error Scenario</w:t>
            </w:r>
          </w:p>
        </w:tc>
        <w:tc>
          <w:tcPr>
            <w:tcW w:w="0" w:type="auto"/>
            <w:shd w:val="clear" w:color="auto" w:fill="F2F2F2" w:themeFill="background1" w:themeFillShade="F2"/>
            <w:hideMark/>
          </w:tcPr>
          <w:p w14:paraId="7FDDCF86" w14:textId="77777777" w:rsidR="00DE4DA6" w:rsidRPr="00DE4DA6" w:rsidRDefault="00DE4DA6" w:rsidP="00DE4DA6">
            <w:pPr>
              <w:rPr>
                <w:rFonts w:ascii="Arial" w:hAnsi="Arial" w:cs="Arial"/>
                <w:b/>
                <w:bCs/>
                <w:szCs w:val="20"/>
                <w:lang w:val="en-SG"/>
              </w:rPr>
            </w:pPr>
            <w:r w:rsidRPr="00DE4DA6">
              <w:rPr>
                <w:rFonts w:ascii="Arial" w:hAnsi="Arial" w:cs="Arial"/>
                <w:b/>
                <w:bCs/>
                <w:szCs w:val="20"/>
                <w:lang w:val="en-SG"/>
              </w:rPr>
              <w:t>Definition</w:t>
            </w:r>
          </w:p>
        </w:tc>
        <w:tc>
          <w:tcPr>
            <w:tcW w:w="0" w:type="auto"/>
            <w:shd w:val="clear" w:color="auto" w:fill="F2F2F2" w:themeFill="background1" w:themeFillShade="F2"/>
            <w:hideMark/>
          </w:tcPr>
          <w:p w14:paraId="7B6F5331" w14:textId="77777777" w:rsidR="00DE4DA6" w:rsidRPr="00DE4DA6" w:rsidRDefault="00DE4DA6" w:rsidP="00DE4DA6">
            <w:pPr>
              <w:rPr>
                <w:rFonts w:ascii="Arial" w:hAnsi="Arial" w:cs="Arial"/>
                <w:b/>
                <w:bCs/>
                <w:szCs w:val="20"/>
                <w:lang w:val="en-SG"/>
              </w:rPr>
            </w:pPr>
            <w:r w:rsidRPr="00DE4DA6">
              <w:rPr>
                <w:rFonts w:ascii="Arial" w:hAnsi="Arial" w:cs="Arial"/>
                <w:b/>
                <w:bCs/>
                <w:szCs w:val="20"/>
                <w:lang w:val="en-SG"/>
              </w:rPr>
              <w:t>Brief Description</w:t>
            </w:r>
          </w:p>
        </w:tc>
      </w:tr>
      <w:tr w:rsidR="00DE4DA6" w:rsidRPr="00DE4DA6" w14:paraId="4CF038CE" w14:textId="77777777" w:rsidTr="00DE4DA6">
        <w:tc>
          <w:tcPr>
            <w:tcW w:w="0" w:type="auto"/>
            <w:hideMark/>
          </w:tcPr>
          <w:p w14:paraId="7F720C9F" w14:textId="77777777" w:rsidR="00DE4DA6" w:rsidRPr="00DE4DA6" w:rsidRDefault="00DE4DA6" w:rsidP="00DE4DA6">
            <w:pPr>
              <w:rPr>
                <w:rFonts w:ascii="Arial" w:hAnsi="Arial" w:cs="Arial"/>
                <w:szCs w:val="20"/>
                <w:lang w:val="en-SG"/>
              </w:rPr>
            </w:pPr>
            <w:r w:rsidRPr="00DE4DA6">
              <w:rPr>
                <w:rFonts w:ascii="Arial" w:hAnsi="Arial" w:cs="Arial"/>
                <w:szCs w:val="20"/>
                <w:lang w:val="en-SG"/>
              </w:rPr>
              <w:lastRenderedPageBreak/>
              <w:t>Intranet insert failure</w:t>
            </w:r>
          </w:p>
        </w:tc>
        <w:tc>
          <w:tcPr>
            <w:tcW w:w="0" w:type="auto"/>
            <w:hideMark/>
          </w:tcPr>
          <w:p w14:paraId="555B355C" w14:textId="77777777" w:rsidR="00DE4DA6" w:rsidRPr="00DE4DA6" w:rsidRDefault="00DE4DA6" w:rsidP="00DE4DA6">
            <w:pPr>
              <w:rPr>
                <w:rFonts w:ascii="Arial" w:hAnsi="Arial" w:cs="Arial"/>
                <w:szCs w:val="20"/>
                <w:lang w:val="en-SG"/>
              </w:rPr>
            </w:pPr>
            <w:r w:rsidRPr="00DE4DA6">
              <w:rPr>
                <w:rFonts w:ascii="Arial" w:hAnsi="Arial" w:cs="Arial"/>
                <w:szCs w:val="20"/>
                <w:lang w:val="en-SG"/>
              </w:rPr>
              <w:t>The insert into the intranet table is not successful</w:t>
            </w:r>
          </w:p>
        </w:tc>
        <w:tc>
          <w:tcPr>
            <w:tcW w:w="0" w:type="auto"/>
            <w:hideMark/>
          </w:tcPr>
          <w:p w14:paraId="271ADF2B" w14:textId="77777777" w:rsidR="00DE4DA6" w:rsidRPr="00DE4DA6" w:rsidRDefault="00DE4DA6" w:rsidP="00DE4DA6">
            <w:pPr>
              <w:rPr>
                <w:rFonts w:ascii="Arial" w:hAnsi="Arial" w:cs="Arial"/>
                <w:szCs w:val="20"/>
                <w:lang w:val="en-SG"/>
              </w:rPr>
            </w:pPr>
            <w:r w:rsidRPr="00DE4DA6">
              <w:rPr>
                <w:rFonts w:ascii="Arial" w:hAnsi="Arial" w:cs="Arial"/>
                <w:szCs w:val="20"/>
                <w:lang w:val="en-SG"/>
              </w:rPr>
              <w:t>Flow goes to response error and then End</w:t>
            </w:r>
          </w:p>
        </w:tc>
      </w:tr>
      <w:tr w:rsidR="00DE4DA6" w:rsidRPr="00DE4DA6" w14:paraId="3E42B566" w14:textId="77777777" w:rsidTr="00DE4DA6">
        <w:tc>
          <w:tcPr>
            <w:tcW w:w="0" w:type="auto"/>
            <w:hideMark/>
          </w:tcPr>
          <w:p w14:paraId="36C01BEA" w14:textId="77777777" w:rsidR="00DE4DA6" w:rsidRPr="00DE4DA6" w:rsidRDefault="00DE4DA6" w:rsidP="00DE4DA6">
            <w:pPr>
              <w:rPr>
                <w:rFonts w:ascii="Arial" w:hAnsi="Arial" w:cs="Arial"/>
                <w:szCs w:val="20"/>
                <w:lang w:val="en-SG"/>
              </w:rPr>
            </w:pPr>
            <w:r w:rsidRPr="00DE4DA6">
              <w:rPr>
                <w:rFonts w:ascii="Arial" w:hAnsi="Arial" w:cs="Arial"/>
                <w:szCs w:val="20"/>
                <w:lang w:val="en-SG"/>
              </w:rPr>
              <w:t>Internet insert failure</w:t>
            </w:r>
          </w:p>
        </w:tc>
        <w:tc>
          <w:tcPr>
            <w:tcW w:w="0" w:type="auto"/>
            <w:hideMark/>
          </w:tcPr>
          <w:p w14:paraId="02FBBB20" w14:textId="77777777" w:rsidR="00DE4DA6" w:rsidRPr="00DE4DA6" w:rsidRDefault="00DE4DA6" w:rsidP="00DE4DA6">
            <w:pPr>
              <w:rPr>
                <w:rFonts w:ascii="Arial" w:hAnsi="Arial" w:cs="Arial"/>
                <w:szCs w:val="20"/>
                <w:lang w:val="en-SG"/>
              </w:rPr>
            </w:pPr>
            <w:r w:rsidRPr="00DE4DA6">
              <w:rPr>
                <w:rFonts w:ascii="Arial" w:hAnsi="Arial" w:cs="Arial"/>
                <w:szCs w:val="20"/>
                <w:lang w:val="en-SG"/>
              </w:rPr>
              <w:t>The insert into the internet table is not successful</w:t>
            </w:r>
          </w:p>
        </w:tc>
        <w:tc>
          <w:tcPr>
            <w:tcW w:w="0" w:type="auto"/>
            <w:hideMark/>
          </w:tcPr>
          <w:p w14:paraId="0E46694F" w14:textId="77777777" w:rsidR="00DE4DA6" w:rsidRPr="00DE4DA6" w:rsidRDefault="00DE4DA6" w:rsidP="00DE4DA6">
            <w:pPr>
              <w:rPr>
                <w:rFonts w:ascii="Arial" w:hAnsi="Arial" w:cs="Arial"/>
                <w:szCs w:val="20"/>
                <w:lang w:val="en-SG"/>
              </w:rPr>
            </w:pPr>
            <w:r w:rsidRPr="00DE4DA6">
              <w:rPr>
                <w:rFonts w:ascii="Arial" w:hAnsi="Arial" w:cs="Arial"/>
                <w:szCs w:val="20"/>
                <w:lang w:val="en-SG"/>
              </w:rPr>
              <w:t>Flow goes to log error and then End</w:t>
            </w:r>
          </w:p>
        </w:tc>
      </w:tr>
    </w:tbl>
    <w:p w14:paraId="15B02DF6" w14:textId="333172B7" w:rsidR="00DE4DA6" w:rsidRDefault="00AE2979" w:rsidP="00AE2979">
      <w:pPr>
        <w:pStyle w:val="Heading2"/>
      </w:pPr>
      <w:bookmarkStart w:id="2778" w:name="_Toc205888872"/>
      <w:bookmarkStart w:id="2779" w:name="_Toc205889307"/>
      <w:bookmarkStart w:id="2780" w:name="_Toc205889393"/>
      <w:bookmarkStart w:id="2781" w:name="_Toc209553316"/>
      <w:bookmarkStart w:id="2782" w:name="_Toc209556362"/>
      <w:bookmarkStart w:id="2783" w:name="_Toc212739957"/>
      <w:bookmarkStart w:id="2784" w:name="_Toc213778072"/>
      <w:r>
        <w:t>Cron Retry Intranet Push to Internet</w:t>
      </w:r>
      <w:bookmarkEnd w:id="2778"/>
      <w:bookmarkEnd w:id="2779"/>
      <w:bookmarkEnd w:id="2780"/>
      <w:bookmarkEnd w:id="2781"/>
      <w:bookmarkEnd w:id="2782"/>
      <w:bookmarkEnd w:id="2783"/>
      <w:bookmarkEnd w:id="2784"/>
    </w:p>
    <w:p w14:paraId="5642CA14" w14:textId="11DC3D74" w:rsidR="00AE2979" w:rsidRDefault="00AE2979" w:rsidP="00AE2979">
      <w:pPr>
        <w:rPr>
          <w:ins w:id="2785" w:author="Ahmad Rafif" w:date="2025-08-21T18:31:00Z"/>
        </w:rPr>
      </w:pPr>
      <w:del w:id="2786" w:author="Ahmad Rafif" w:date="2025-08-21T18:31:00Z">
        <w:r w:rsidDel="00601F7F">
          <w:rPr>
            <w:noProof/>
            <w:lang w:val="en-SG" w:eastAsia="en-SG"/>
          </w:rPr>
          <w:drawing>
            <wp:inline distT="0" distB="0" distL="0" distR="0" wp14:anchorId="5730DE46" wp14:editId="492E35C6">
              <wp:extent cx="5943600" cy="1516380"/>
              <wp:effectExtent l="0" t="0" r="0" b="7620"/>
              <wp:docPr id="819989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516380"/>
                      </a:xfrm>
                      <a:prstGeom prst="rect">
                        <a:avLst/>
                      </a:prstGeom>
                      <a:noFill/>
                      <a:ln>
                        <a:noFill/>
                      </a:ln>
                    </pic:spPr>
                  </pic:pic>
                </a:graphicData>
              </a:graphic>
            </wp:inline>
          </w:drawing>
        </w:r>
      </w:del>
    </w:p>
    <w:p w14:paraId="6964C0E2" w14:textId="694206EC" w:rsidR="00601F7F" w:rsidRDefault="00601F7F" w:rsidP="00AE2979">
      <w:pPr>
        <w:rPr>
          <w:ins w:id="2787" w:author="Rafif" w:date="2025-11-11T20:11:00Z"/>
        </w:rPr>
      </w:pPr>
      <w:ins w:id="2788" w:author="Ahmad Rafif" w:date="2025-08-21T18:31:00Z">
        <w:del w:id="2789" w:author="Rafif" w:date="2025-11-11T20:11:00Z">
          <w:r w:rsidDel="009E1C19">
            <w:rPr>
              <w:noProof/>
              <w:lang w:val="en-SG" w:eastAsia="en-SG"/>
            </w:rPr>
            <w:drawing>
              <wp:inline distT="0" distB="0" distL="0" distR="0" wp14:anchorId="080A216B" wp14:editId="2510710A">
                <wp:extent cx="5943600" cy="1293495"/>
                <wp:effectExtent l="0" t="0" r="0" b="1905"/>
                <wp:docPr id="9996600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293495"/>
                        </a:xfrm>
                        <a:prstGeom prst="rect">
                          <a:avLst/>
                        </a:prstGeom>
                        <a:noFill/>
                        <a:ln>
                          <a:noFill/>
                        </a:ln>
                      </pic:spPr>
                    </pic:pic>
                  </a:graphicData>
                </a:graphic>
              </wp:inline>
            </w:drawing>
          </w:r>
        </w:del>
      </w:ins>
    </w:p>
    <w:p w14:paraId="3CFB4513" w14:textId="1E50494F" w:rsidR="009E1C19" w:rsidRDefault="009E1C19" w:rsidP="00AE2979">
      <w:ins w:id="2790" w:author="Rafif" w:date="2025-11-11T20:11:00Z">
        <w:r>
          <w:rPr>
            <w:noProof/>
            <w:lang w:val="en-SG" w:eastAsia="en-SG"/>
          </w:rPr>
          <w:drawing>
            <wp:inline distT="0" distB="0" distL="0" distR="0" wp14:anchorId="4F5F7A81" wp14:editId="251F1E78">
              <wp:extent cx="5943600" cy="1294130"/>
              <wp:effectExtent l="0" t="0" r="0" b="1270"/>
              <wp:docPr id="15753696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294130"/>
                      </a:xfrm>
                      <a:prstGeom prst="rect">
                        <a:avLst/>
                      </a:prstGeom>
                      <a:noFill/>
                      <a:ln>
                        <a:noFill/>
                      </a:ln>
                    </pic:spPr>
                  </pic:pic>
                </a:graphicData>
              </a:graphic>
            </wp:inline>
          </w:drawing>
        </w:r>
      </w:ins>
    </w:p>
    <w:p w14:paraId="6E407803" w14:textId="77777777" w:rsidR="00AE2979" w:rsidRPr="00AE2979" w:rsidRDefault="00AE2979" w:rsidP="00AE2979"/>
    <w:tbl>
      <w:tblPr>
        <w:tblStyle w:val="TableGrid"/>
        <w:tblW w:w="0" w:type="auto"/>
        <w:tblLook w:val="04A0" w:firstRow="1" w:lastRow="0" w:firstColumn="1" w:lastColumn="0" w:noHBand="0" w:noVBand="1"/>
      </w:tblPr>
      <w:tblGrid>
        <w:gridCol w:w="2726"/>
        <w:gridCol w:w="2433"/>
        <w:gridCol w:w="4191"/>
      </w:tblGrid>
      <w:tr w:rsidR="006E1E71" w:rsidRPr="00AE2979" w14:paraId="034EE37B" w14:textId="77777777" w:rsidTr="00AE2979">
        <w:tc>
          <w:tcPr>
            <w:tcW w:w="0" w:type="auto"/>
            <w:shd w:val="clear" w:color="auto" w:fill="F2F2F2" w:themeFill="background1" w:themeFillShade="F2"/>
            <w:hideMark/>
          </w:tcPr>
          <w:p w14:paraId="57020CC4" w14:textId="77777777" w:rsidR="00AE2979" w:rsidRPr="00AE2979" w:rsidRDefault="00AE2979" w:rsidP="00AE2979">
            <w:pPr>
              <w:rPr>
                <w:rFonts w:ascii="Arial" w:hAnsi="Arial" w:cs="Arial"/>
                <w:b/>
                <w:bCs/>
                <w:szCs w:val="20"/>
                <w:lang w:val="en-SG"/>
              </w:rPr>
            </w:pPr>
            <w:r w:rsidRPr="00AE2979">
              <w:rPr>
                <w:rFonts w:ascii="Arial" w:hAnsi="Arial" w:cs="Arial"/>
                <w:b/>
                <w:bCs/>
                <w:szCs w:val="20"/>
                <w:lang w:val="en-SG"/>
              </w:rPr>
              <w:t>Step</w:t>
            </w:r>
          </w:p>
        </w:tc>
        <w:tc>
          <w:tcPr>
            <w:tcW w:w="0" w:type="auto"/>
            <w:shd w:val="clear" w:color="auto" w:fill="F2F2F2" w:themeFill="background1" w:themeFillShade="F2"/>
            <w:hideMark/>
          </w:tcPr>
          <w:p w14:paraId="04B0AB00" w14:textId="77777777" w:rsidR="00AE2979" w:rsidRPr="00AE2979" w:rsidRDefault="00AE2979" w:rsidP="00AE2979">
            <w:pPr>
              <w:rPr>
                <w:rFonts w:ascii="Arial" w:hAnsi="Arial" w:cs="Arial"/>
                <w:b/>
                <w:bCs/>
                <w:szCs w:val="20"/>
                <w:lang w:val="en-SG"/>
              </w:rPr>
            </w:pPr>
            <w:r w:rsidRPr="00AE2979">
              <w:rPr>
                <w:rFonts w:ascii="Arial" w:hAnsi="Arial" w:cs="Arial"/>
                <w:b/>
                <w:bCs/>
                <w:szCs w:val="20"/>
                <w:lang w:val="en-SG"/>
              </w:rPr>
              <w:t>Definition</w:t>
            </w:r>
          </w:p>
        </w:tc>
        <w:tc>
          <w:tcPr>
            <w:tcW w:w="0" w:type="auto"/>
            <w:shd w:val="clear" w:color="auto" w:fill="F2F2F2" w:themeFill="background1" w:themeFillShade="F2"/>
            <w:hideMark/>
          </w:tcPr>
          <w:p w14:paraId="089CD2C7" w14:textId="77777777" w:rsidR="00AE2979" w:rsidRPr="00AE2979" w:rsidRDefault="00AE2979" w:rsidP="00AE2979">
            <w:pPr>
              <w:rPr>
                <w:rFonts w:ascii="Arial" w:hAnsi="Arial" w:cs="Arial"/>
                <w:b/>
                <w:bCs/>
                <w:szCs w:val="20"/>
                <w:lang w:val="en-SG"/>
              </w:rPr>
            </w:pPr>
            <w:r w:rsidRPr="00AE2979">
              <w:rPr>
                <w:rFonts w:ascii="Arial" w:hAnsi="Arial" w:cs="Arial"/>
                <w:b/>
                <w:bCs/>
                <w:szCs w:val="20"/>
                <w:lang w:val="en-SG"/>
              </w:rPr>
              <w:t>Brief Description</w:t>
            </w:r>
          </w:p>
        </w:tc>
      </w:tr>
      <w:tr w:rsidR="006E1E71" w:rsidRPr="00AE2979" w14:paraId="2F138FDD" w14:textId="77777777" w:rsidTr="00AE2979">
        <w:tc>
          <w:tcPr>
            <w:tcW w:w="0" w:type="auto"/>
            <w:hideMark/>
          </w:tcPr>
          <w:p w14:paraId="0479883B" w14:textId="77777777" w:rsidR="00AE2979" w:rsidRPr="00AE2979" w:rsidRDefault="00AE2979" w:rsidP="00AE2979">
            <w:pPr>
              <w:rPr>
                <w:rFonts w:ascii="Arial" w:hAnsi="Arial" w:cs="Arial"/>
                <w:szCs w:val="20"/>
                <w:lang w:val="en-SG"/>
              </w:rPr>
            </w:pPr>
            <w:r w:rsidRPr="00AE2979">
              <w:rPr>
                <w:rFonts w:ascii="Arial" w:hAnsi="Arial" w:cs="Arial"/>
                <w:szCs w:val="20"/>
                <w:lang w:val="en-SG"/>
              </w:rPr>
              <w:t>Cron Start</w:t>
            </w:r>
          </w:p>
        </w:tc>
        <w:tc>
          <w:tcPr>
            <w:tcW w:w="0" w:type="auto"/>
            <w:hideMark/>
          </w:tcPr>
          <w:p w14:paraId="456BE8CC" w14:textId="77777777" w:rsidR="00AE2979" w:rsidRPr="00AE2979" w:rsidRDefault="00AE2979" w:rsidP="00AE2979">
            <w:pPr>
              <w:rPr>
                <w:rFonts w:ascii="Arial" w:hAnsi="Arial" w:cs="Arial"/>
                <w:szCs w:val="20"/>
                <w:lang w:val="en-SG"/>
              </w:rPr>
            </w:pPr>
            <w:r w:rsidRPr="00AE2979">
              <w:rPr>
                <w:rFonts w:ascii="Arial" w:hAnsi="Arial" w:cs="Arial"/>
                <w:szCs w:val="20"/>
                <w:lang w:val="en-SG"/>
              </w:rPr>
              <w:t>Entry point for scheduled execution</w:t>
            </w:r>
          </w:p>
        </w:tc>
        <w:tc>
          <w:tcPr>
            <w:tcW w:w="0" w:type="auto"/>
            <w:hideMark/>
          </w:tcPr>
          <w:p w14:paraId="57CEAEC5" w14:textId="77777777" w:rsidR="00AE2979" w:rsidRPr="00AE2979" w:rsidRDefault="00AE2979" w:rsidP="00AE2979">
            <w:pPr>
              <w:rPr>
                <w:rFonts w:ascii="Arial" w:hAnsi="Arial" w:cs="Arial"/>
                <w:szCs w:val="20"/>
                <w:lang w:val="en-SG"/>
              </w:rPr>
            </w:pPr>
            <w:r w:rsidRPr="00AE2979">
              <w:rPr>
                <w:rFonts w:ascii="Arial" w:hAnsi="Arial" w:cs="Arial"/>
                <w:szCs w:val="20"/>
                <w:lang w:val="en-SG"/>
              </w:rPr>
              <w:t xml:space="preserve">The process is triggered by a scheduled </w:t>
            </w:r>
            <w:proofErr w:type="spellStart"/>
            <w:r w:rsidRPr="00AE2979">
              <w:rPr>
                <w:rFonts w:ascii="Arial" w:hAnsi="Arial" w:cs="Arial"/>
                <w:szCs w:val="20"/>
                <w:lang w:val="en-SG"/>
              </w:rPr>
              <w:t>cron</w:t>
            </w:r>
            <w:proofErr w:type="spellEnd"/>
            <w:r w:rsidRPr="00AE2979">
              <w:rPr>
                <w:rFonts w:ascii="Arial" w:hAnsi="Arial" w:cs="Arial"/>
                <w:szCs w:val="20"/>
                <w:lang w:val="en-SG"/>
              </w:rPr>
              <w:t xml:space="preserve"> job.</w:t>
            </w:r>
          </w:p>
        </w:tc>
      </w:tr>
      <w:tr w:rsidR="006E1E71" w:rsidRPr="00AE2979" w14:paraId="26EFDF4D" w14:textId="77777777" w:rsidTr="00AE2979">
        <w:tc>
          <w:tcPr>
            <w:tcW w:w="0" w:type="auto"/>
            <w:hideMark/>
          </w:tcPr>
          <w:p w14:paraId="1C82D207" w14:textId="77777777" w:rsidR="00AE2979" w:rsidRPr="00AE2979" w:rsidRDefault="00AE2979" w:rsidP="00AE2979">
            <w:pPr>
              <w:rPr>
                <w:rFonts w:ascii="Arial" w:hAnsi="Arial" w:cs="Arial"/>
                <w:szCs w:val="20"/>
                <w:lang w:val="en-SG"/>
              </w:rPr>
            </w:pPr>
            <w:r w:rsidRPr="00AE2979">
              <w:rPr>
                <w:rFonts w:ascii="Arial" w:hAnsi="Arial" w:cs="Arial"/>
                <w:szCs w:val="20"/>
                <w:lang w:val="en-SG"/>
              </w:rPr>
              <w:t xml:space="preserve">Query intranet table which records need to sync, filter by </w:t>
            </w:r>
            <w:proofErr w:type="spellStart"/>
            <w:r w:rsidRPr="00AE2979">
              <w:rPr>
                <w:rFonts w:ascii="Arial" w:hAnsi="Arial" w:cs="Arial"/>
                <w:szCs w:val="20"/>
                <w:lang w:val="en-SG"/>
              </w:rPr>
              <w:t>is_sync</w:t>
            </w:r>
            <w:proofErr w:type="spellEnd"/>
            <w:r w:rsidRPr="00AE2979">
              <w:rPr>
                <w:rFonts w:ascii="Arial" w:hAnsi="Arial" w:cs="Arial"/>
                <w:szCs w:val="20"/>
                <w:lang w:val="en-SG"/>
              </w:rPr>
              <w:t xml:space="preserve"> = false</w:t>
            </w:r>
          </w:p>
        </w:tc>
        <w:tc>
          <w:tcPr>
            <w:tcW w:w="0" w:type="auto"/>
            <w:hideMark/>
          </w:tcPr>
          <w:p w14:paraId="61C0079F" w14:textId="77777777" w:rsidR="00AE2979" w:rsidRPr="00AE2979" w:rsidRDefault="00AE2979" w:rsidP="00AE2979">
            <w:pPr>
              <w:rPr>
                <w:rFonts w:ascii="Arial" w:hAnsi="Arial" w:cs="Arial"/>
                <w:szCs w:val="20"/>
                <w:lang w:val="en-SG"/>
              </w:rPr>
            </w:pPr>
            <w:r w:rsidRPr="00AE2979">
              <w:rPr>
                <w:rFonts w:ascii="Arial" w:hAnsi="Arial" w:cs="Arial"/>
                <w:szCs w:val="20"/>
                <w:lang w:val="en-SG"/>
              </w:rPr>
              <w:t>Retrieve unsynchronized records from intranet</w:t>
            </w:r>
          </w:p>
        </w:tc>
        <w:tc>
          <w:tcPr>
            <w:tcW w:w="0" w:type="auto"/>
            <w:hideMark/>
          </w:tcPr>
          <w:p w14:paraId="1EF137A1" w14:textId="77777777" w:rsidR="00AE2979" w:rsidRPr="00AE2979" w:rsidRDefault="00AE2979" w:rsidP="00AE2979">
            <w:pPr>
              <w:rPr>
                <w:rFonts w:ascii="Arial" w:hAnsi="Arial" w:cs="Arial"/>
                <w:szCs w:val="20"/>
                <w:lang w:val="en-SG"/>
              </w:rPr>
            </w:pPr>
            <w:r w:rsidRPr="00AE2979">
              <w:rPr>
                <w:rFonts w:ascii="Arial" w:hAnsi="Arial" w:cs="Arial"/>
                <w:szCs w:val="20"/>
                <w:lang w:val="en-SG"/>
              </w:rPr>
              <w:t xml:space="preserve">Reads intranet records where </w:t>
            </w:r>
            <w:proofErr w:type="spellStart"/>
            <w:r w:rsidRPr="00AE2979">
              <w:rPr>
                <w:rFonts w:ascii="Arial" w:hAnsi="Arial" w:cs="Arial"/>
                <w:szCs w:val="20"/>
                <w:lang w:val="en-SG"/>
              </w:rPr>
              <w:t>is_sync</w:t>
            </w:r>
            <w:proofErr w:type="spellEnd"/>
            <w:r w:rsidRPr="00AE2979">
              <w:rPr>
                <w:rFonts w:ascii="Arial" w:hAnsi="Arial" w:cs="Arial"/>
                <w:szCs w:val="20"/>
                <w:lang w:val="en-SG"/>
              </w:rPr>
              <w:t xml:space="preserve"> flag is set to false.</w:t>
            </w:r>
          </w:p>
        </w:tc>
      </w:tr>
      <w:tr w:rsidR="006E1E71" w:rsidRPr="00AE2979" w14:paraId="0DB90DCB" w14:textId="77777777" w:rsidTr="00AE2979">
        <w:tc>
          <w:tcPr>
            <w:tcW w:w="0" w:type="auto"/>
            <w:hideMark/>
          </w:tcPr>
          <w:p w14:paraId="5B564F35" w14:textId="77777777" w:rsidR="00AE2979" w:rsidRPr="00AE2979" w:rsidRDefault="00AE2979" w:rsidP="00AE2979">
            <w:pPr>
              <w:rPr>
                <w:rFonts w:ascii="Arial" w:hAnsi="Arial" w:cs="Arial"/>
                <w:szCs w:val="20"/>
                <w:lang w:val="en-SG"/>
              </w:rPr>
            </w:pPr>
            <w:r w:rsidRPr="00AE2979">
              <w:rPr>
                <w:rFonts w:ascii="Arial" w:hAnsi="Arial" w:cs="Arial"/>
                <w:szCs w:val="20"/>
                <w:lang w:val="en-SG"/>
              </w:rPr>
              <w:t>Success? (Intranet query)</w:t>
            </w:r>
          </w:p>
        </w:tc>
        <w:tc>
          <w:tcPr>
            <w:tcW w:w="0" w:type="auto"/>
            <w:hideMark/>
          </w:tcPr>
          <w:p w14:paraId="192993FA" w14:textId="77777777" w:rsidR="00AE2979" w:rsidRPr="00AE2979" w:rsidRDefault="00AE2979" w:rsidP="00AE2979">
            <w:pPr>
              <w:rPr>
                <w:rFonts w:ascii="Arial" w:hAnsi="Arial" w:cs="Arial"/>
                <w:szCs w:val="20"/>
                <w:lang w:val="en-SG"/>
              </w:rPr>
            </w:pPr>
            <w:r w:rsidRPr="00AE2979">
              <w:rPr>
                <w:rFonts w:ascii="Arial" w:hAnsi="Arial" w:cs="Arial"/>
                <w:szCs w:val="20"/>
                <w:lang w:val="en-SG"/>
              </w:rPr>
              <w:t>Decision point to check if query succeeded</w:t>
            </w:r>
          </w:p>
        </w:tc>
        <w:tc>
          <w:tcPr>
            <w:tcW w:w="0" w:type="auto"/>
            <w:hideMark/>
          </w:tcPr>
          <w:p w14:paraId="6B1E8AA0" w14:textId="77777777" w:rsidR="00AE2979" w:rsidRPr="00AE2979" w:rsidRDefault="00AE2979" w:rsidP="00AE2979">
            <w:pPr>
              <w:rPr>
                <w:rFonts w:ascii="Arial" w:hAnsi="Arial" w:cs="Arial"/>
                <w:szCs w:val="20"/>
                <w:lang w:val="en-SG"/>
              </w:rPr>
            </w:pPr>
            <w:r w:rsidRPr="00AE2979">
              <w:rPr>
                <w:rFonts w:ascii="Arial" w:hAnsi="Arial" w:cs="Arial"/>
                <w:szCs w:val="20"/>
                <w:lang w:val="en-SG"/>
              </w:rPr>
              <w:t xml:space="preserve">Verifies whether the query to fetch </w:t>
            </w:r>
            <w:proofErr w:type="spellStart"/>
            <w:r w:rsidRPr="00AE2979">
              <w:rPr>
                <w:rFonts w:ascii="Arial" w:hAnsi="Arial" w:cs="Arial"/>
                <w:szCs w:val="20"/>
                <w:lang w:val="en-SG"/>
              </w:rPr>
              <w:t>unsynced</w:t>
            </w:r>
            <w:proofErr w:type="spellEnd"/>
            <w:r w:rsidRPr="00AE2979">
              <w:rPr>
                <w:rFonts w:ascii="Arial" w:hAnsi="Arial" w:cs="Arial"/>
                <w:szCs w:val="20"/>
                <w:lang w:val="en-SG"/>
              </w:rPr>
              <w:t xml:space="preserve"> records was successful.</w:t>
            </w:r>
          </w:p>
        </w:tc>
      </w:tr>
      <w:tr w:rsidR="006E1E71" w:rsidRPr="00AE2979" w14:paraId="60C355F8" w14:textId="3082C44C" w:rsidTr="00AE2979">
        <w:tc>
          <w:tcPr>
            <w:tcW w:w="0" w:type="auto"/>
            <w:hideMark/>
          </w:tcPr>
          <w:p w14:paraId="0F52ED5B" w14:textId="369FBF0D" w:rsidR="00AE2979" w:rsidRPr="00AE2979" w:rsidRDefault="00AE2979" w:rsidP="00AE2979">
            <w:pPr>
              <w:rPr>
                <w:rFonts w:ascii="Arial" w:hAnsi="Arial" w:cs="Arial"/>
                <w:szCs w:val="20"/>
                <w:lang w:val="en-SG"/>
              </w:rPr>
            </w:pPr>
            <w:r w:rsidRPr="00AE2979">
              <w:rPr>
                <w:rFonts w:ascii="Arial" w:hAnsi="Arial" w:cs="Arial"/>
                <w:szCs w:val="20"/>
                <w:lang w:val="en-SG"/>
              </w:rPr>
              <w:lastRenderedPageBreak/>
              <w:t>Log error</w:t>
            </w:r>
            <w:del w:id="2791" w:author="Ahmad Rafif" w:date="2025-08-21T16:55:00Z">
              <w:r w:rsidRPr="00AE2979" w:rsidDel="000337AB">
                <w:rPr>
                  <w:rFonts w:ascii="Arial" w:hAnsi="Arial" w:cs="Arial"/>
                  <w:szCs w:val="20"/>
                  <w:lang w:val="en-SG"/>
                </w:rPr>
                <w:delText xml:space="preserve"> (</w:delText>
              </w:r>
              <w:commentRangeStart w:id="2792"/>
              <w:commentRangeStart w:id="2793"/>
              <w:r w:rsidRPr="00AE2979" w:rsidDel="000337AB">
                <w:rPr>
                  <w:rFonts w:ascii="Arial" w:hAnsi="Arial" w:cs="Arial"/>
                  <w:szCs w:val="20"/>
                  <w:lang w:val="en-SG"/>
                </w:rPr>
                <w:delText>to ocms_batch_job)</w:delText>
              </w:r>
              <w:commentRangeEnd w:id="2792"/>
              <w:r w:rsidR="00D161DE" w:rsidDel="000337AB">
                <w:rPr>
                  <w:rStyle w:val="CommentReference"/>
                </w:rPr>
                <w:commentReference w:id="2792"/>
              </w:r>
              <w:commentRangeEnd w:id="2793"/>
              <w:r w:rsidR="00BB60FB" w:rsidDel="000337AB">
                <w:rPr>
                  <w:rStyle w:val="CommentReference"/>
                </w:rPr>
                <w:commentReference w:id="2793"/>
              </w:r>
            </w:del>
          </w:p>
        </w:tc>
        <w:tc>
          <w:tcPr>
            <w:tcW w:w="0" w:type="auto"/>
            <w:hideMark/>
          </w:tcPr>
          <w:p w14:paraId="7B686FE8" w14:textId="4BD83A35" w:rsidR="00AE2979" w:rsidRPr="00AE2979" w:rsidRDefault="00AE2979" w:rsidP="00AE2979">
            <w:pPr>
              <w:rPr>
                <w:rFonts w:ascii="Arial" w:hAnsi="Arial" w:cs="Arial"/>
                <w:szCs w:val="20"/>
                <w:lang w:val="en-SG"/>
              </w:rPr>
            </w:pPr>
            <w:r w:rsidRPr="00AE2979">
              <w:rPr>
                <w:rFonts w:ascii="Arial" w:hAnsi="Arial" w:cs="Arial"/>
                <w:szCs w:val="20"/>
                <w:lang w:val="en-SG"/>
              </w:rPr>
              <w:t>Record error for troubleshooting</w:t>
            </w:r>
          </w:p>
        </w:tc>
        <w:tc>
          <w:tcPr>
            <w:tcW w:w="0" w:type="auto"/>
            <w:hideMark/>
          </w:tcPr>
          <w:p w14:paraId="709A0BCB" w14:textId="08AFC362" w:rsidR="00AE2979" w:rsidRPr="00AE2979" w:rsidRDefault="00AE2979" w:rsidP="00AE2979">
            <w:pPr>
              <w:rPr>
                <w:rFonts w:ascii="Arial" w:hAnsi="Arial" w:cs="Arial"/>
                <w:szCs w:val="20"/>
                <w:lang w:val="en-SG"/>
              </w:rPr>
            </w:pPr>
            <w:r w:rsidRPr="00AE2979">
              <w:rPr>
                <w:rFonts w:ascii="Arial" w:hAnsi="Arial" w:cs="Arial"/>
                <w:szCs w:val="20"/>
                <w:lang w:val="en-SG"/>
              </w:rPr>
              <w:t xml:space="preserve">Logs details of the failed query into </w:t>
            </w:r>
            <w:del w:id="2794" w:author="Ahmad Rafif" w:date="2025-08-21T16:55:00Z">
              <w:r w:rsidRPr="00AE2979" w:rsidDel="000337AB">
                <w:rPr>
                  <w:rFonts w:ascii="Arial" w:hAnsi="Arial" w:cs="Arial"/>
                  <w:szCs w:val="20"/>
                  <w:lang w:val="en-SG"/>
                </w:rPr>
                <w:delText>ocms_batch_job</w:delText>
              </w:r>
            </w:del>
            <w:ins w:id="2795" w:author="Ahmad Rafif" w:date="2025-08-21T16:55:00Z">
              <w:r w:rsidR="000337AB">
                <w:rPr>
                  <w:rFonts w:ascii="Arial" w:hAnsi="Arial" w:cs="Arial"/>
                  <w:szCs w:val="20"/>
                  <w:lang w:val="en-SG"/>
                </w:rPr>
                <w:t>application log</w:t>
              </w:r>
            </w:ins>
            <w:r w:rsidRPr="00AE2979">
              <w:rPr>
                <w:rFonts w:ascii="Arial" w:hAnsi="Arial" w:cs="Arial"/>
                <w:szCs w:val="20"/>
                <w:lang w:val="en-SG"/>
              </w:rPr>
              <w:t xml:space="preserve"> for later analysis.</w:t>
            </w:r>
          </w:p>
        </w:tc>
      </w:tr>
      <w:tr w:rsidR="006E1E71" w:rsidRPr="00AE2979" w14:paraId="3371A7AC" w14:textId="77777777" w:rsidTr="00F21B4D">
        <w:trPr>
          <w:ins w:id="2796" w:author="Ahmad Rafif" w:date="2025-08-21T17:31:00Z"/>
        </w:trPr>
        <w:tc>
          <w:tcPr>
            <w:tcW w:w="0" w:type="auto"/>
          </w:tcPr>
          <w:p w14:paraId="01194E7A" w14:textId="2D5BD7AD" w:rsidR="00102DFF" w:rsidRPr="002074BA" w:rsidRDefault="00102DFF" w:rsidP="00AE2979">
            <w:pPr>
              <w:rPr>
                <w:ins w:id="2797" w:author="Ahmad Rafif" w:date="2025-08-21T17:31:00Z"/>
                <w:rFonts w:ascii="Arial" w:hAnsi="Arial" w:cs="Arial"/>
                <w:szCs w:val="20"/>
                <w:lang w:val="nb-NO"/>
                <w:rPrChange w:id="2798" w:author="MUBIYARTO WIBISONO" w:date="2025-11-10T13:48:00Z">
                  <w:rPr>
                    <w:ins w:id="2799" w:author="Ahmad Rafif" w:date="2025-08-21T17:31:00Z"/>
                    <w:rFonts w:ascii="Arial" w:hAnsi="Arial" w:cs="Arial"/>
                    <w:szCs w:val="20"/>
                    <w:lang w:val="en-SG"/>
                  </w:rPr>
                </w:rPrChange>
              </w:rPr>
            </w:pPr>
            <w:ins w:id="2800" w:author="Ahmad Rafif" w:date="2025-08-21T17:31:00Z">
              <w:r w:rsidRPr="002074BA">
                <w:rPr>
                  <w:rFonts w:ascii="Arial" w:hAnsi="Arial" w:cs="Arial"/>
                  <w:szCs w:val="20"/>
                  <w:lang w:val="nb-NO"/>
                  <w:rPrChange w:id="2801" w:author="MUBIYARTO WIBISONO" w:date="2025-11-10T13:48:00Z">
                    <w:rPr>
                      <w:rFonts w:ascii="Arial" w:hAnsi="Arial" w:cs="Arial"/>
                      <w:szCs w:val="20"/>
                    </w:rPr>
                  </w:rPrChange>
                </w:rPr>
                <w:t>Transform &amp; validate for internet schema</w:t>
              </w:r>
            </w:ins>
          </w:p>
        </w:tc>
        <w:tc>
          <w:tcPr>
            <w:tcW w:w="2444" w:type="dxa"/>
          </w:tcPr>
          <w:p w14:paraId="42E4588A" w14:textId="3967D269" w:rsidR="00102DFF" w:rsidRPr="00AE2979" w:rsidRDefault="00102DFF" w:rsidP="00AE2979">
            <w:pPr>
              <w:rPr>
                <w:ins w:id="2802" w:author="Ahmad Rafif" w:date="2025-08-21T17:31:00Z"/>
                <w:rFonts w:ascii="Arial" w:hAnsi="Arial" w:cs="Arial"/>
                <w:szCs w:val="20"/>
                <w:lang w:val="en-SG"/>
              </w:rPr>
            </w:pPr>
            <w:ins w:id="2803" w:author="Ahmad Rafif" w:date="2025-08-21T17:32:00Z">
              <w:r w:rsidRPr="00102DFF">
                <w:rPr>
                  <w:rFonts w:ascii="Arial" w:hAnsi="Arial" w:cs="Arial"/>
                  <w:szCs w:val="20"/>
                  <w:lang w:val="en-SG"/>
                </w:rPr>
                <w:t>Prepare data to match target schema</w:t>
              </w:r>
            </w:ins>
          </w:p>
        </w:tc>
        <w:tc>
          <w:tcPr>
            <w:tcW w:w="3543" w:type="dxa"/>
          </w:tcPr>
          <w:p w14:paraId="4D258524" w14:textId="1E257E6F" w:rsidR="00102DFF" w:rsidRPr="00AE2979" w:rsidRDefault="00102DFF" w:rsidP="00AE2979">
            <w:pPr>
              <w:rPr>
                <w:ins w:id="2804" w:author="Ahmad Rafif" w:date="2025-08-21T17:31:00Z"/>
                <w:rFonts w:ascii="Arial" w:hAnsi="Arial" w:cs="Arial"/>
                <w:szCs w:val="20"/>
                <w:lang w:val="en-SG"/>
              </w:rPr>
            </w:pPr>
            <w:ins w:id="2805" w:author="Ahmad Rafif" w:date="2025-08-21T17:33:00Z">
              <w:r w:rsidRPr="00102DFF">
                <w:rPr>
                  <w:rFonts w:ascii="Arial" w:hAnsi="Arial" w:cs="Arial"/>
                  <w:szCs w:val="20"/>
                  <w:lang w:val="en-SG"/>
                </w:rPr>
                <w:t>Remove all fields not inside the internet table; make sure all required fields already have values.</w:t>
              </w:r>
            </w:ins>
          </w:p>
        </w:tc>
      </w:tr>
      <w:tr w:rsidR="006E1E71" w:rsidRPr="00AE2979" w14:paraId="232724F9" w14:textId="77777777" w:rsidTr="00AE2979">
        <w:tc>
          <w:tcPr>
            <w:tcW w:w="0" w:type="auto"/>
            <w:hideMark/>
          </w:tcPr>
          <w:p w14:paraId="40C5E23C" w14:textId="77777777" w:rsidR="00AE2979" w:rsidRPr="00AE2979" w:rsidRDefault="00AE2979" w:rsidP="00AE2979">
            <w:pPr>
              <w:rPr>
                <w:rFonts w:ascii="Arial" w:hAnsi="Arial" w:cs="Arial"/>
                <w:szCs w:val="20"/>
                <w:lang w:val="en-SG"/>
              </w:rPr>
            </w:pPr>
            <w:r w:rsidRPr="00AE2979">
              <w:rPr>
                <w:rFonts w:ascii="Arial" w:hAnsi="Arial" w:cs="Arial"/>
                <w:szCs w:val="20"/>
                <w:lang w:val="en-SG"/>
              </w:rPr>
              <w:t>Push to internet</w:t>
            </w:r>
          </w:p>
        </w:tc>
        <w:tc>
          <w:tcPr>
            <w:tcW w:w="0" w:type="auto"/>
            <w:hideMark/>
          </w:tcPr>
          <w:p w14:paraId="0284FB28" w14:textId="77777777" w:rsidR="00AE2979" w:rsidRPr="00AE2979" w:rsidRDefault="00AE2979" w:rsidP="00AE2979">
            <w:pPr>
              <w:rPr>
                <w:rFonts w:ascii="Arial" w:hAnsi="Arial" w:cs="Arial"/>
                <w:szCs w:val="20"/>
                <w:lang w:val="en-SG"/>
              </w:rPr>
            </w:pPr>
            <w:r w:rsidRPr="00AE2979">
              <w:rPr>
                <w:rFonts w:ascii="Arial" w:hAnsi="Arial" w:cs="Arial"/>
                <w:szCs w:val="20"/>
                <w:lang w:val="en-SG"/>
              </w:rPr>
              <w:t>Insert or send data to internet database/system</w:t>
            </w:r>
          </w:p>
        </w:tc>
        <w:tc>
          <w:tcPr>
            <w:tcW w:w="0" w:type="auto"/>
            <w:hideMark/>
          </w:tcPr>
          <w:p w14:paraId="1AA46C39" w14:textId="77777777" w:rsidR="006E1E71" w:rsidRDefault="00AE2979" w:rsidP="006E1E71">
            <w:pPr>
              <w:rPr>
                <w:ins w:id="2806" w:author="Ahmad Rafif" w:date="2025-08-21T18:21:00Z"/>
                <w:rFonts w:ascii="Arial" w:hAnsi="Arial" w:cs="Arial"/>
                <w:szCs w:val="20"/>
                <w:lang w:val="en-SG"/>
              </w:rPr>
            </w:pPr>
            <w:r w:rsidRPr="00AE2979">
              <w:rPr>
                <w:rFonts w:ascii="Arial" w:hAnsi="Arial" w:cs="Arial"/>
                <w:szCs w:val="20"/>
                <w:lang w:val="en-SG"/>
              </w:rPr>
              <w:t>Transfers retrieved intranet records to the internet database</w:t>
            </w:r>
            <w:del w:id="2807" w:author="Ahmad Rafif" w:date="2025-08-21T18:18:00Z">
              <w:r w:rsidRPr="00AE2979" w:rsidDel="006E1E71">
                <w:rPr>
                  <w:rFonts w:ascii="Arial" w:hAnsi="Arial" w:cs="Arial"/>
                  <w:szCs w:val="20"/>
                  <w:lang w:val="en-SG"/>
                </w:rPr>
                <w:delText>/system</w:delText>
              </w:r>
            </w:del>
            <w:r w:rsidRPr="00AE2979">
              <w:rPr>
                <w:rFonts w:ascii="Arial" w:hAnsi="Arial" w:cs="Arial"/>
                <w:szCs w:val="20"/>
                <w:lang w:val="en-SG"/>
              </w:rPr>
              <w:t>.</w:t>
            </w:r>
            <w:ins w:id="2808" w:author="Ahmad Rafif" w:date="2025-08-21T18:20:00Z">
              <w:r w:rsidR="006E1E71">
                <w:rPr>
                  <w:rFonts w:ascii="Arial" w:hAnsi="Arial" w:cs="Arial"/>
                  <w:szCs w:val="20"/>
                  <w:lang w:val="en-SG"/>
                </w:rPr>
                <w:br/>
              </w:r>
              <w:r w:rsidR="006E1E71">
                <w:rPr>
                  <w:rFonts w:ascii="Arial" w:hAnsi="Arial" w:cs="Arial"/>
                  <w:szCs w:val="20"/>
                  <w:lang w:val="en-SG"/>
                </w:rPr>
                <w:br/>
              </w:r>
              <w:r w:rsidR="006E1E71" w:rsidRPr="006E1E71">
                <w:rPr>
                  <w:rFonts w:ascii="Arial" w:hAnsi="Arial" w:cs="Arial"/>
                  <w:szCs w:val="20"/>
                  <w:lang w:val="en-SG"/>
                </w:rPr>
                <w:t>Insert into the Internet database using insert-only, unique-PK semantics:</w:t>
              </w:r>
            </w:ins>
          </w:p>
          <w:p w14:paraId="63309787" w14:textId="77777777" w:rsidR="006E1E71" w:rsidRDefault="006E1E71" w:rsidP="006E1E71">
            <w:pPr>
              <w:pStyle w:val="ListParagraph"/>
              <w:numPr>
                <w:ilvl w:val="0"/>
                <w:numId w:val="64"/>
              </w:numPr>
              <w:rPr>
                <w:ins w:id="2809" w:author="Ahmad Rafif" w:date="2025-08-21T18:21:00Z"/>
                <w:rFonts w:ascii="Arial" w:hAnsi="Arial" w:cs="Arial"/>
                <w:szCs w:val="20"/>
                <w:lang w:val="en-SG"/>
              </w:rPr>
            </w:pPr>
            <w:ins w:id="2810" w:author="Ahmad Rafif" w:date="2025-08-21T18:20:00Z">
              <w:r w:rsidRPr="006E1E71">
                <w:rPr>
                  <w:rFonts w:ascii="Arial" w:hAnsi="Arial" w:cs="Arial"/>
                  <w:szCs w:val="20"/>
                  <w:lang w:val="en-SG"/>
                  <w:rPrChange w:id="2811" w:author="Ahmad Rafif" w:date="2025-08-21T18:21:00Z">
                    <w:rPr>
                      <w:lang w:val="en-SG"/>
                    </w:rPr>
                  </w:rPrChange>
                </w:rPr>
                <w:t>If the PK doesn’t exist → insert the row.</w:t>
              </w:r>
            </w:ins>
          </w:p>
          <w:p w14:paraId="42A3DB76" w14:textId="77FBB83F" w:rsidR="00AE2979" w:rsidRPr="009E1C19" w:rsidRDefault="006E1E71">
            <w:pPr>
              <w:pStyle w:val="ListParagraph"/>
              <w:numPr>
                <w:ilvl w:val="0"/>
                <w:numId w:val="64"/>
              </w:numPr>
              <w:rPr>
                <w:rFonts w:ascii="Arial" w:hAnsi="Arial" w:cs="Arial"/>
                <w:szCs w:val="20"/>
                <w:lang w:val="en-SG"/>
                <w:rPrChange w:id="2812" w:author="Rafif" w:date="2025-11-11T20:04:00Z">
                  <w:rPr>
                    <w:lang w:val="en-SG"/>
                  </w:rPr>
                </w:rPrChange>
              </w:rPr>
              <w:pPrChange w:id="2813" w:author="Ahmad Rafif" w:date="2025-08-21T18:21:00Z">
                <w:pPr/>
              </w:pPrChange>
            </w:pPr>
            <w:commentRangeStart w:id="2814"/>
            <w:commentRangeStart w:id="2815"/>
            <w:ins w:id="2816" w:author="Ahmad Rafif" w:date="2025-08-21T18:20:00Z">
              <w:r w:rsidRPr="009E1C19">
                <w:rPr>
                  <w:rFonts w:ascii="Arial" w:hAnsi="Arial" w:cs="Arial"/>
                  <w:szCs w:val="20"/>
                  <w:lang w:val="en-SG"/>
                  <w:rPrChange w:id="2817" w:author="Rafif" w:date="2025-11-11T20:04:00Z">
                    <w:rPr>
                      <w:lang w:val="en-SG"/>
                    </w:rPr>
                  </w:rPrChange>
                </w:rPr>
                <w:t xml:space="preserve">If the PK already exists → treat as </w:t>
              </w:r>
              <w:del w:id="2818" w:author="Rafif" w:date="2025-11-11T20:05:00Z">
                <w:r w:rsidRPr="009E1C19" w:rsidDel="009E1C19">
                  <w:rPr>
                    <w:rFonts w:ascii="Arial" w:hAnsi="Arial" w:cs="Arial"/>
                    <w:szCs w:val="20"/>
                    <w:lang w:val="en-SG"/>
                    <w:rPrChange w:id="2819" w:author="Rafif" w:date="2025-11-11T20:04:00Z">
                      <w:rPr>
                        <w:lang w:val="en-SG"/>
                      </w:rPr>
                    </w:rPrChange>
                  </w:rPr>
                  <w:delText xml:space="preserve">success (no-op, no </w:delText>
                </w:r>
              </w:del>
              <w:r w:rsidRPr="009E1C19">
                <w:rPr>
                  <w:rFonts w:ascii="Arial" w:hAnsi="Arial" w:cs="Arial"/>
                  <w:szCs w:val="20"/>
                  <w:lang w:val="en-SG"/>
                  <w:rPrChange w:id="2820" w:author="Rafif" w:date="2025-11-11T20:04:00Z">
                    <w:rPr>
                      <w:lang w:val="en-SG"/>
                    </w:rPr>
                  </w:rPrChange>
                </w:rPr>
                <w:t>update</w:t>
              </w:r>
              <w:del w:id="2821" w:author="Rafif" w:date="2025-11-11T20:05:00Z">
                <w:r w:rsidRPr="009E1C19" w:rsidDel="009E1C19">
                  <w:rPr>
                    <w:rFonts w:ascii="Arial" w:hAnsi="Arial" w:cs="Arial"/>
                    <w:szCs w:val="20"/>
                    <w:lang w:val="en-SG"/>
                    <w:rPrChange w:id="2822" w:author="Rafif" w:date="2025-11-11T20:04:00Z">
                      <w:rPr>
                        <w:lang w:val="en-SG"/>
                      </w:rPr>
                    </w:rPrChange>
                  </w:rPr>
                  <w:delText>)</w:delText>
                </w:r>
              </w:del>
              <w:r w:rsidRPr="009E1C19">
                <w:rPr>
                  <w:rFonts w:ascii="Arial" w:hAnsi="Arial" w:cs="Arial"/>
                  <w:szCs w:val="20"/>
                  <w:lang w:val="en-SG"/>
                  <w:rPrChange w:id="2823" w:author="Rafif" w:date="2025-11-11T20:04:00Z">
                    <w:rPr>
                      <w:lang w:val="en-SG"/>
                    </w:rPr>
                  </w:rPrChange>
                </w:rPr>
                <w:t>.</w:t>
              </w:r>
            </w:ins>
            <w:ins w:id="2824" w:author="Ahmad Rafif" w:date="2025-08-21T17:59:00Z">
              <w:r w:rsidR="005047D5" w:rsidRPr="009E1C19">
                <w:rPr>
                  <w:rFonts w:ascii="Arial" w:hAnsi="Arial" w:cs="Arial"/>
                  <w:szCs w:val="20"/>
                  <w:lang w:val="en-SG"/>
                  <w:rPrChange w:id="2825" w:author="Rafif" w:date="2025-11-11T20:04:00Z">
                    <w:rPr>
                      <w:lang w:val="en-SG"/>
                    </w:rPr>
                  </w:rPrChange>
                </w:rPr>
                <w:t xml:space="preserve"> </w:t>
              </w:r>
            </w:ins>
            <w:commentRangeEnd w:id="2814"/>
            <w:r w:rsidR="00400F4A" w:rsidRPr="009E1C19">
              <w:rPr>
                <w:rStyle w:val="CommentReference"/>
              </w:rPr>
              <w:commentReference w:id="2814"/>
            </w:r>
            <w:commentRangeEnd w:id="2815"/>
            <w:r w:rsidR="009E1C19">
              <w:rPr>
                <w:rStyle w:val="CommentReference"/>
              </w:rPr>
              <w:commentReference w:id="2815"/>
            </w:r>
          </w:p>
        </w:tc>
      </w:tr>
      <w:tr w:rsidR="006E1E71" w:rsidRPr="00AE2979" w14:paraId="60A19307" w14:textId="77777777" w:rsidTr="00AE2979">
        <w:tc>
          <w:tcPr>
            <w:tcW w:w="0" w:type="auto"/>
            <w:hideMark/>
          </w:tcPr>
          <w:p w14:paraId="2FC22C8A" w14:textId="77777777" w:rsidR="00AE2979" w:rsidRPr="00AE2979" w:rsidRDefault="00AE2979" w:rsidP="00AE2979">
            <w:pPr>
              <w:rPr>
                <w:rFonts w:ascii="Arial" w:hAnsi="Arial" w:cs="Arial"/>
                <w:szCs w:val="20"/>
                <w:lang w:val="en-SG"/>
              </w:rPr>
            </w:pPr>
            <w:r w:rsidRPr="00AE2979">
              <w:rPr>
                <w:rFonts w:ascii="Arial" w:hAnsi="Arial" w:cs="Arial"/>
                <w:szCs w:val="20"/>
                <w:lang w:val="en-SG"/>
              </w:rPr>
              <w:t>Success? (</w:t>
            </w:r>
            <w:commentRangeStart w:id="2826"/>
            <w:commentRangeStart w:id="2827"/>
            <w:r w:rsidRPr="00AE2979">
              <w:rPr>
                <w:rFonts w:ascii="Arial" w:hAnsi="Arial" w:cs="Arial"/>
                <w:szCs w:val="20"/>
                <w:lang w:val="en-SG"/>
              </w:rPr>
              <w:t>Push to internet)</w:t>
            </w:r>
            <w:commentRangeEnd w:id="2826"/>
            <w:r w:rsidR="004321A5">
              <w:rPr>
                <w:rStyle w:val="CommentReference"/>
              </w:rPr>
              <w:commentReference w:id="2826"/>
            </w:r>
            <w:commentRangeEnd w:id="2827"/>
            <w:r w:rsidR="00C01BCA">
              <w:rPr>
                <w:rStyle w:val="CommentReference"/>
              </w:rPr>
              <w:commentReference w:id="2827"/>
            </w:r>
          </w:p>
        </w:tc>
        <w:tc>
          <w:tcPr>
            <w:tcW w:w="0" w:type="auto"/>
            <w:hideMark/>
          </w:tcPr>
          <w:p w14:paraId="473379EE" w14:textId="77777777" w:rsidR="00AE2979" w:rsidRPr="00AE2979" w:rsidRDefault="00AE2979" w:rsidP="00AE2979">
            <w:pPr>
              <w:rPr>
                <w:rFonts w:ascii="Arial" w:hAnsi="Arial" w:cs="Arial"/>
                <w:szCs w:val="20"/>
                <w:lang w:val="en-SG"/>
              </w:rPr>
            </w:pPr>
            <w:r w:rsidRPr="00AE2979">
              <w:rPr>
                <w:rFonts w:ascii="Arial" w:hAnsi="Arial" w:cs="Arial"/>
                <w:szCs w:val="20"/>
                <w:lang w:val="en-SG"/>
              </w:rPr>
              <w:t>Decision point to check if push succeeded</w:t>
            </w:r>
          </w:p>
        </w:tc>
        <w:tc>
          <w:tcPr>
            <w:tcW w:w="0" w:type="auto"/>
            <w:hideMark/>
          </w:tcPr>
          <w:p w14:paraId="1CD98A76" w14:textId="028E8156" w:rsidR="00AE2979" w:rsidRPr="00AE2979" w:rsidRDefault="00AE2979" w:rsidP="00AE2979">
            <w:pPr>
              <w:rPr>
                <w:rFonts w:ascii="Arial" w:hAnsi="Arial" w:cs="Arial"/>
                <w:szCs w:val="20"/>
                <w:lang w:val="en-SG"/>
              </w:rPr>
            </w:pPr>
            <w:r w:rsidRPr="00AE2979">
              <w:rPr>
                <w:rFonts w:ascii="Arial" w:hAnsi="Arial" w:cs="Arial"/>
                <w:szCs w:val="20"/>
                <w:lang w:val="en-SG"/>
              </w:rPr>
              <w:t>Verifies whether data transfer to the internet database/system was successful</w:t>
            </w:r>
            <w:ins w:id="2828" w:author="Ahmad Rafif" w:date="2025-08-21T18:03:00Z">
              <w:r w:rsidR="005047D5">
                <w:rPr>
                  <w:rFonts w:ascii="Arial" w:hAnsi="Arial" w:cs="Arial"/>
                  <w:szCs w:val="20"/>
                  <w:lang w:val="en-SG"/>
                </w:rPr>
                <w:t xml:space="preserve"> or </w:t>
              </w:r>
            </w:ins>
            <w:ins w:id="2829" w:author="Ahmad Rafif" w:date="2025-08-21T18:21:00Z">
              <w:r w:rsidR="006E1E71">
                <w:rPr>
                  <w:rFonts w:ascii="Arial" w:hAnsi="Arial" w:cs="Arial"/>
                  <w:szCs w:val="20"/>
                  <w:lang w:val="en-SG"/>
                </w:rPr>
                <w:t>already exist</w:t>
              </w:r>
            </w:ins>
            <w:r w:rsidRPr="00AE2979">
              <w:rPr>
                <w:rFonts w:ascii="Arial" w:hAnsi="Arial" w:cs="Arial"/>
                <w:szCs w:val="20"/>
                <w:lang w:val="en-SG"/>
              </w:rPr>
              <w:t>.</w:t>
            </w:r>
          </w:p>
        </w:tc>
      </w:tr>
      <w:tr w:rsidR="006E1E71" w:rsidRPr="00AE2979" w14:paraId="0A95A6DE" w14:textId="3EEF2D6D" w:rsidTr="00AE2979">
        <w:tc>
          <w:tcPr>
            <w:tcW w:w="0" w:type="auto"/>
            <w:hideMark/>
          </w:tcPr>
          <w:p w14:paraId="31925C4B" w14:textId="55337C7F" w:rsidR="00AE2979" w:rsidRPr="00AE2979" w:rsidRDefault="00AE2979" w:rsidP="00AE2979">
            <w:pPr>
              <w:rPr>
                <w:rFonts w:ascii="Arial" w:hAnsi="Arial" w:cs="Arial"/>
                <w:szCs w:val="20"/>
                <w:lang w:val="en-SG"/>
              </w:rPr>
            </w:pPr>
            <w:commentRangeStart w:id="2830"/>
            <w:commentRangeStart w:id="2831"/>
            <w:r w:rsidRPr="00AE2979">
              <w:rPr>
                <w:rFonts w:ascii="Arial" w:hAnsi="Arial" w:cs="Arial"/>
                <w:szCs w:val="20"/>
                <w:lang w:val="en-SG"/>
              </w:rPr>
              <w:t xml:space="preserve">Log error </w:t>
            </w:r>
            <w:del w:id="2832" w:author="Ahmad Rafif" w:date="2025-08-21T16:55:00Z">
              <w:r w:rsidRPr="00AE2979" w:rsidDel="000337AB">
                <w:rPr>
                  <w:rFonts w:ascii="Arial" w:hAnsi="Arial" w:cs="Arial"/>
                  <w:szCs w:val="20"/>
                  <w:lang w:val="en-SG"/>
                </w:rPr>
                <w:delText>(to ocms_batch_job)</w:delText>
              </w:r>
              <w:commentRangeEnd w:id="2830"/>
              <w:r w:rsidR="004321A5" w:rsidDel="000337AB">
                <w:rPr>
                  <w:rStyle w:val="CommentReference"/>
                </w:rPr>
                <w:commentReference w:id="2830"/>
              </w:r>
              <w:commentRangeEnd w:id="2831"/>
              <w:r w:rsidR="00BB60FB" w:rsidDel="000337AB">
                <w:rPr>
                  <w:rStyle w:val="CommentReference"/>
                </w:rPr>
                <w:commentReference w:id="2831"/>
              </w:r>
            </w:del>
          </w:p>
        </w:tc>
        <w:tc>
          <w:tcPr>
            <w:tcW w:w="0" w:type="auto"/>
            <w:hideMark/>
          </w:tcPr>
          <w:p w14:paraId="56EB8089" w14:textId="02500A09" w:rsidR="00AE2979" w:rsidRPr="00AE2979" w:rsidRDefault="00AE2979" w:rsidP="00AE2979">
            <w:pPr>
              <w:rPr>
                <w:rFonts w:ascii="Arial" w:hAnsi="Arial" w:cs="Arial"/>
                <w:szCs w:val="20"/>
                <w:lang w:val="en-SG"/>
              </w:rPr>
            </w:pPr>
            <w:r w:rsidRPr="00AE2979">
              <w:rPr>
                <w:rFonts w:ascii="Arial" w:hAnsi="Arial" w:cs="Arial"/>
                <w:szCs w:val="20"/>
                <w:lang w:val="en-SG"/>
              </w:rPr>
              <w:t>Record error for troubleshooting</w:t>
            </w:r>
          </w:p>
        </w:tc>
        <w:tc>
          <w:tcPr>
            <w:tcW w:w="0" w:type="auto"/>
            <w:hideMark/>
          </w:tcPr>
          <w:p w14:paraId="23AEF910" w14:textId="3EEA145F" w:rsidR="00AE2979" w:rsidRPr="00AE2979" w:rsidRDefault="00AE2979" w:rsidP="00AE2979">
            <w:pPr>
              <w:rPr>
                <w:rFonts w:ascii="Arial" w:hAnsi="Arial" w:cs="Arial"/>
                <w:szCs w:val="20"/>
                <w:lang w:val="en-SG"/>
              </w:rPr>
            </w:pPr>
            <w:r w:rsidRPr="00AE2979">
              <w:rPr>
                <w:rFonts w:ascii="Arial" w:hAnsi="Arial" w:cs="Arial"/>
                <w:szCs w:val="20"/>
                <w:lang w:val="en-SG"/>
              </w:rPr>
              <w:t xml:space="preserve">Logs details of the failed push into </w:t>
            </w:r>
            <w:ins w:id="2833" w:author="Ahmad Rafif" w:date="2025-08-21T16:56:00Z">
              <w:r w:rsidR="000337AB">
                <w:rPr>
                  <w:rFonts w:ascii="Arial" w:hAnsi="Arial" w:cs="Arial"/>
                  <w:szCs w:val="20"/>
                  <w:lang w:val="en-SG"/>
                </w:rPr>
                <w:t>application log</w:t>
              </w:r>
              <w:r w:rsidR="000337AB" w:rsidRPr="00AE2979" w:rsidDel="000337AB">
                <w:rPr>
                  <w:rFonts w:ascii="Arial" w:hAnsi="Arial" w:cs="Arial"/>
                  <w:szCs w:val="20"/>
                  <w:lang w:val="en-SG"/>
                </w:rPr>
                <w:t xml:space="preserve"> </w:t>
              </w:r>
            </w:ins>
            <w:del w:id="2834" w:author="Ahmad Rafif" w:date="2025-08-21T16:56:00Z">
              <w:r w:rsidRPr="00AE2979" w:rsidDel="000337AB">
                <w:rPr>
                  <w:rFonts w:ascii="Arial" w:hAnsi="Arial" w:cs="Arial"/>
                  <w:szCs w:val="20"/>
                  <w:lang w:val="en-SG"/>
                </w:rPr>
                <w:delText xml:space="preserve">ocms_batch_job </w:delText>
              </w:r>
            </w:del>
            <w:r w:rsidRPr="00AE2979">
              <w:rPr>
                <w:rFonts w:ascii="Arial" w:hAnsi="Arial" w:cs="Arial"/>
                <w:szCs w:val="20"/>
                <w:lang w:val="en-SG"/>
              </w:rPr>
              <w:t>for later analysis.</w:t>
            </w:r>
          </w:p>
        </w:tc>
      </w:tr>
      <w:tr w:rsidR="006E1E71" w:rsidRPr="00AE2979" w14:paraId="4D013024" w14:textId="77777777" w:rsidTr="00AE2979">
        <w:tc>
          <w:tcPr>
            <w:tcW w:w="0" w:type="auto"/>
            <w:hideMark/>
          </w:tcPr>
          <w:p w14:paraId="2A2F5423" w14:textId="77777777" w:rsidR="00AE2979" w:rsidRPr="00AE2979" w:rsidRDefault="00AE2979" w:rsidP="00AE2979">
            <w:pPr>
              <w:rPr>
                <w:rFonts w:ascii="Arial" w:hAnsi="Arial" w:cs="Arial"/>
                <w:szCs w:val="20"/>
                <w:lang w:val="en-SG"/>
              </w:rPr>
            </w:pPr>
            <w:r w:rsidRPr="00AE2979">
              <w:rPr>
                <w:rFonts w:ascii="Arial" w:hAnsi="Arial" w:cs="Arial"/>
                <w:szCs w:val="20"/>
                <w:lang w:val="en-SG"/>
              </w:rPr>
              <w:t xml:space="preserve">Patch </w:t>
            </w:r>
            <w:proofErr w:type="spellStart"/>
            <w:r w:rsidRPr="00AE2979">
              <w:rPr>
                <w:rFonts w:ascii="Arial" w:hAnsi="Arial" w:cs="Arial"/>
                <w:szCs w:val="20"/>
                <w:lang w:val="en-SG"/>
              </w:rPr>
              <w:t>is_sync</w:t>
            </w:r>
            <w:proofErr w:type="spellEnd"/>
            <w:r w:rsidRPr="00AE2979">
              <w:rPr>
                <w:rFonts w:ascii="Arial" w:hAnsi="Arial" w:cs="Arial"/>
                <w:szCs w:val="20"/>
                <w:lang w:val="en-SG"/>
              </w:rPr>
              <w:t xml:space="preserve"> intranet table to true</w:t>
            </w:r>
          </w:p>
        </w:tc>
        <w:tc>
          <w:tcPr>
            <w:tcW w:w="0" w:type="auto"/>
            <w:hideMark/>
          </w:tcPr>
          <w:p w14:paraId="74BB931C" w14:textId="77777777" w:rsidR="00AE2979" w:rsidRPr="00AE2979" w:rsidRDefault="00AE2979" w:rsidP="00AE2979">
            <w:pPr>
              <w:rPr>
                <w:rFonts w:ascii="Arial" w:hAnsi="Arial" w:cs="Arial"/>
                <w:szCs w:val="20"/>
                <w:lang w:val="en-SG"/>
              </w:rPr>
            </w:pPr>
            <w:r w:rsidRPr="00AE2979">
              <w:rPr>
                <w:rFonts w:ascii="Arial" w:hAnsi="Arial" w:cs="Arial"/>
                <w:szCs w:val="20"/>
                <w:lang w:val="en-SG"/>
              </w:rPr>
              <w:t>Update synchronization status</w:t>
            </w:r>
          </w:p>
        </w:tc>
        <w:tc>
          <w:tcPr>
            <w:tcW w:w="0" w:type="auto"/>
            <w:hideMark/>
          </w:tcPr>
          <w:p w14:paraId="5B07958D" w14:textId="77777777" w:rsidR="00AE2979" w:rsidRPr="00AE2979" w:rsidRDefault="00AE2979" w:rsidP="00AE2979">
            <w:pPr>
              <w:rPr>
                <w:rFonts w:ascii="Arial" w:hAnsi="Arial" w:cs="Arial"/>
                <w:szCs w:val="20"/>
                <w:lang w:val="en-SG"/>
              </w:rPr>
            </w:pPr>
            <w:r w:rsidRPr="00AE2979">
              <w:rPr>
                <w:rFonts w:ascii="Arial" w:hAnsi="Arial" w:cs="Arial"/>
                <w:szCs w:val="20"/>
                <w:lang w:val="en-SG"/>
              </w:rPr>
              <w:t xml:space="preserve">Sets </w:t>
            </w:r>
            <w:proofErr w:type="spellStart"/>
            <w:r w:rsidRPr="00AE2979">
              <w:rPr>
                <w:rFonts w:ascii="Arial" w:hAnsi="Arial" w:cs="Arial"/>
                <w:szCs w:val="20"/>
                <w:lang w:val="en-SG"/>
              </w:rPr>
              <w:t>is_sync</w:t>
            </w:r>
            <w:proofErr w:type="spellEnd"/>
            <w:r w:rsidRPr="00AE2979">
              <w:rPr>
                <w:rFonts w:ascii="Arial" w:hAnsi="Arial" w:cs="Arial"/>
                <w:szCs w:val="20"/>
                <w:lang w:val="en-SG"/>
              </w:rPr>
              <w:t xml:space="preserve"> flag to true in intranet records that were successfully pushed to the internet.</w:t>
            </w:r>
          </w:p>
        </w:tc>
      </w:tr>
      <w:tr w:rsidR="006E1E71" w:rsidRPr="00AE2979" w14:paraId="6AE81EA6" w14:textId="77777777" w:rsidTr="00AE2979">
        <w:tc>
          <w:tcPr>
            <w:tcW w:w="0" w:type="auto"/>
            <w:hideMark/>
          </w:tcPr>
          <w:p w14:paraId="41A0C0D3" w14:textId="77777777" w:rsidR="00AE2979" w:rsidRPr="00AE2979" w:rsidRDefault="00AE2979" w:rsidP="00AE2979">
            <w:pPr>
              <w:rPr>
                <w:rFonts w:ascii="Arial" w:hAnsi="Arial" w:cs="Arial"/>
                <w:szCs w:val="20"/>
                <w:lang w:val="en-SG"/>
              </w:rPr>
            </w:pPr>
            <w:r w:rsidRPr="00AE2979">
              <w:rPr>
                <w:rFonts w:ascii="Arial" w:hAnsi="Arial" w:cs="Arial"/>
                <w:szCs w:val="20"/>
                <w:lang w:val="en-SG"/>
              </w:rPr>
              <w:t>Response success</w:t>
            </w:r>
          </w:p>
        </w:tc>
        <w:tc>
          <w:tcPr>
            <w:tcW w:w="0" w:type="auto"/>
            <w:hideMark/>
          </w:tcPr>
          <w:p w14:paraId="4F124022" w14:textId="77777777" w:rsidR="00AE2979" w:rsidRPr="00AE2979" w:rsidRDefault="00AE2979" w:rsidP="00AE2979">
            <w:pPr>
              <w:rPr>
                <w:rFonts w:ascii="Arial" w:hAnsi="Arial" w:cs="Arial"/>
                <w:szCs w:val="20"/>
                <w:lang w:val="en-SG"/>
              </w:rPr>
            </w:pPr>
            <w:r w:rsidRPr="00AE2979">
              <w:rPr>
                <w:rFonts w:ascii="Arial" w:hAnsi="Arial" w:cs="Arial"/>
                <w:szCs w:val="20"/>
                <w:lang w:val="en-SG"/>
              </w:rPr>
              <w:t>Return a success message</w:t>
            </w:r>
          </w:p>
        </w:tc>
        <w:tc>
          <w:tcPr>
            <w:tcW w:w="0" w:type="auto"/>
            <w:hideMark/>
          </w:tcPr>
          <w:p w14:paraId="0A333E42" w14:textId="77777777" w:rsidR="00AE2979" w:rsidRPr="00AE2979" w:rsidRDefault="00AE2979" w:rsidP="00AE2979">
            <w:pPr>
              <w:rPr>
                <w:rFonts w:ascii="Arial" w:hAnsi="Arial" w:cs="Arial"/>
                <w:szCs w:val="20"/>
                <w:lang w:val="en-SG"/>
              </w:rPr>
            </w:pPr>
            <w:r w:rsidRPr="00AE2979">
              <w:rPr>
                <w:rFonts w:ascii="Arial" w:hAnsi="Arial" w:cs="Arial"/>
                <w:szCs w:val="20"/>
                <w:lang w:val="en-SG"/>
              </w:rPr>
              <w:t>Confirms that synchronization was completed without errors.</w:t>
            </w:r>
          </w:p>
        </w:tc>
      </w:tr>
      <w:tr w:rsidR="006E1E71" w:rsidRPr="00AE2979" w14:paraId="5AC85016" w14:textId="77777777" w:rsidTr="00AE2979">
        <w:tc>
          <w:tcPr>
            <w:tcW w:w="0" w:type="auto"/>
            <w:hideMark/>
          </w:tcPr>
          <w:p w14:paraId="65ECBABE" w14:textId="77777777" w:rsidR="00AE2979" w:rsidRPr="00AE2979" w:rsidRDefault="00AE2979" w:rsidP="00AE2979">
            <w:pPr>
              <w:rPr>
                <w:rFonts w:ascii="Arial" w:hAnsi="Arial" w:cs="Arial"/>
                <w:szCs w:val="20"/>
                <w:lang w:val="en-SG"/>
              </w:rPr>
            </w:pPr>
            <w:r w:rsidRPr="00AE2979">
              <w:rPr>
                <w:rFonts w:ascii="Arial" w:hAnsi="Arial" w:cs="Arial"/>
                <w:szCs w:val="20"/>
                <w:lang w:val="en-SG"/>
              </w:rPr>
              <w:t>End</w:t>
            </w:r>
          </w:p>
        </w:tc>
        <w:tc>
          <w:tcPr>
            <w:tcW w:w="0" w:type="auto"/>
            <w:hideMark/>
          </w:tcPr>
          <w:p w14:paraId="45C4EF5A" w14:textId="77777777" w:rsidR="00AE2979" w:rsidRPr="00AE2979" w:rsidRDefault="00AE2979" w:rsidP="00AE2979">
            <w:pPr>
              <w:rPr>
                <w:rFonts w:ascii="Arial" w:hAnsi="Arial" w:cs="Arial"/>
                <w:szCs w:val="20"/>
                <w:lang w:val="en-SG"/>
              </w:rPr>
            </w:pPr>
            <w:r w:rsidRPr="00AE2979">
              <w:rPr>
                <w:rFonts w:ascii="Arial" w:hAnsi="Arial" w:cs="Arial"/>
                <w:szCs w:val="20"/>
                <w:lang w:val="en-SG"/>
              </w:rPr>
              <w:t>Exit point of the process flow</w:t>
            </w:r>
          </w:p>
        </w:tc>
        <w:tc>
          <w:tcPr>
            <w:tcW w:w="0" w:type="auto"/>
            <w:hideMark/>
          </w:tcPr>
          <w:p w14:paraId="2F1F31DA" w14:textId="77777777" w:rsidR="00AE2979" w:rsidRPr="00AE2979" w:rsidRDefault="00AE2979" w:rsidP="00AE2979">
            <w:pPr>
              <w:rPr>
                <w:rFonts w:ascii="Arial" w:hAnsi="Arial" w:cs="Arial"/>
                <w:szCs w:val="20"/>
                <w:lang w:val="en-SG"/>
              </w:rPr>
            </w:pPr>
            <w:r w:rsidRPr="00AE2979">
              <w:rPr>
                <w:rFonts w:ascii="Arial" w:hAnsi="Arial" w:cs="Arial"/>
                <w:szCs w:val="20"/>
                <w:lang w:val="en-SG"/>
              </w:rPr>
              <w:t xml:space="preserve">Marks the termination of the </w:t>
            </w:r>
            <w:proofErr w:type="spellStart"/>
            <w:r w:rsidRPr="00AE2979">
              <w:rPr>
                <w:rFonts w:ascii="Arial" w:hAnsi="Arial" w:cs="Arial"/>
                <w:szCs w:val="20"/>
                <w:lang w:val="en-SG"/>
              </w:rPr>
              <w:t>cron</w:t>
            </w:r>
            <w:proofErr w:type="spellEnd"/>
            <w:r w:rsidRPr="00AE2979">
              <w:rPr>
                <w:rFonts w:ascii="Arial" w:hAnsi="Arial" w:cs="Arial"/>
                <w:szCs w:val="20"/>
                <w:lang w:val="en-SG"/>
              </w:rPr>
              <w:t xml:space="preserve"> job workflow.</w:t>
            </w:r>
          </w:p>
        </w:tc>
      </w:tr>
    </w:tbl>
    <w:p w14:paraId="31522B89" w14:textId="6A07C7B7" w:rsidR="00AE2979" w:rsidDel="00476BF0" w:rsidRDefault="00C92CE8" w:rsidP="00C92CE8">
      <w:pPr>
        <w:pStyle w:val="Heading3"/>
        <w:rPr>
          <w:del w:id="2835" w:author="Yi Jie NEO (URA)" w:date="2025-08-18T10:44:00Z"/>
        </w:rPr>
      </w:pPr>
      <w:bookmarkStart w:id="2836" w:name="_Toc205888873"/>
      <w:bookmarkStart w:id="2837" w:name="_Toc205889308"/>
      <w:bookmarkStart w:id="2838" w:name="_Toc205889394"/>
      <w:del w:id="2839" w:author="Yi Jie NEO (URA)" w:date="2025-08-18T10:44:00Z">
        <w:r w:rsidDel="00476BF0">
          <w:delText>Design Rationale</w:delText>
        </w:r>
        <w:bookmarkStart w:id="2840" w:name="_Toc209553317"/>
        <w:bookmarkStart w:id="2841" w:name="_Toc209556363"/>
        <w:bookmarkStart w:id="2842" w:name="_Toc212739958"/>
        <w:bookmarkStart w:id="2843" w:name="_Toc213778073"/>
        <w:bookmarkEnd w:id="2836"/>
        <w:bookmarkEnd w:id="2837"/>
        <w:bookmarkEnd w:id="2838"/>
        <w:bookmarkEnd w:id="2840"/>
        <w:bookmarkEnd w:id="2841"/>
        <w:bookmarkEnd w:id="2842"/>
        <w:bookmarkEnd w:id="2843"/>
      </w:del>
    </w:p>
    <w:p w14:paraId="6DF0CBEE" w14:textId="40A26519" w:rsidR="00C92CE8" w:rsidDel="00476BF0" w:rsidRDefault="00C92CE8" w:rsidP="00C92CE8">
      <w:pPr>
        <w:pStyle w:val="Heading4"/>
        <w:rPr>
          <w:del w:id="2844" w:author="Yi Jie NEO (URA)" w:date="2025-08-18T10:44:00Z"/>
        </w:rPr>
      </w:pPr>
      <w:bookmarkStart w:id="2845" w:name="_Toc205889395"/>
      <w:del w:id="2846" w:author="Yi Jie NEO (URA)" w:date="2025-08-18T10:44:00Z">
        <w:r w:rsidDel="00476BF0">
          <w:delText>Mechanism</w:delText>
        </w:r>
        <w:bookmarkStart w:id="2847" w:name="_Toc209553318"/>
        <w:bookmarkStart w:id="2848" w:name="_Toc209556364"/>
        <w:bookmarkStart w:id="2849" w:name="_Toc212739959"/>
        <w:bookmarkStart w:id="2850" w:name="_Toc213778074"/>
        <w:bookmarkEnd w:id="2845"/>
        <w:bookmarkEnd w:id="2847"/>
        <w:bookmarkEnd w:id="2848"/>
        <w:bookmarkEnd w:id="2849"/>
        <w:bookmarkEnd w:id="2850"/>
      </w:del>
    </w:p>
    <w:tbl>
      <w:tblPr>
        <w:tblStyle w:val="TableGrid"/>
        <w:tblW w:w="0" w:type="auto"/>
        <w:tblLook w:val="04A0" w:firstRow="1" w:lastRow="0" w:firstColumn="1" w:lastColumn="0" w:noHBand="0" w:noVBand="1"/>
      </w:tblPr>
      <w:tblGrid>
        <w:gridCol w:w="3785"/>
        <w:gridCol w:w="5565"/>
      </w:tblGrid>
      <w:tr w:rsidR="00CE5AF1" w:rsidRPr="00CE5AF1" w:rsidDel="00476BF0" w14:paraId="12690A03" w14:textId="53DAC8FD" w:rsidTr="00CE5AF1">
        <w:trPr>
          <w:del w:id="2851" w:author="Yi Jie NEO (URA)" w:date="2025-08-18T10:44:00Z"/>
        </w:trPr>
        <w:tc>
          <w:tcPr>
            <w:tcW w:w="0" w:type="auto"/>
            <w:shd w:val="clear" w:color="auto" w:fill="F2F2F2" w:themeFill="background1" w:themeFillShade="F2"/>
            <w:hideMark/>
          </w:tcPr>
          <w:p w14:paraId="4FD2F9B3" w14:textId="65A036FE" w:rsidR="00CE5AF1" w:rsidRPr="00CE5AF1" w:rsidDel="00476BF0" w:rsidRDefault="00CE5AF1" w:rsidP="00CE5AF1">
            <w:pPr>
              <w:rPr>
                <w:del w:id="2852" w:author="Yi Jie NEO (URA)" w:date="2025-08-18T10:44:00Z"/>
                <w:rFonts w:ascii="Arial" w:hAnsi="Arial" w:cs="Arial"/>
                <w:b/>
                <w:bCs/>
                <w:szCs w:val="20"/>
                <w:lang w:val="en-SG"/>
              </w:rPr>
            </w:pPr>
            <w:del w:id="2853" w:author="Yi Jie NEO (URA)" w:date="2025-08-18T10:44:00Z">
              <w:r w:rsidRPr="00CE5AF1" w:rsidDel="00476BF0">
                <w:rPr>
                  <w:rFonts w:ascii="Arial" w:hAnsi="Arial" w:cs="Arial"/>
                  <w:b/>
                  <w:bCs/>
                  <w:szCs w:val="20"/>
                  <w:lang w:val="en-SG"/>
                </w:rPr>
                <w:delText>Mechanism</w:delText>
              </w:r>
              <w:bookmarkStart w:id="2854" w:name="_Toc209553319"/>
              <w:bookmarkStart w:id="2855" w:name="_Toc209556365"/>
              <w:bookmarkStart w:id="2856" w:name="_Toc212739960"/>
              <w:bookmarkStart w:id="2857" w:name="_Toc213778075"/>
              <w:bookmarkEnd w:id="2854"/>
              <w:bookmarkEnd w:id="2855"/>
              <w:bookmarkEnd w:id="2856"/>
              <w:bookmarkEnd w:id="2857"/>
            </w:del>
          </w:p>
        </w:tc>
        <w:tc>
          <w:tcPr>
            <w:tcW w:w="0" w:type="auto"/>
            <w:shd w:val="clear" w:color="auto" w:fill="F2F2F2" w:themeFill="background1" w:themeFillShade="F2"/>
            <w:hideMark/>
          </w:tcPr>
          <w:p w14:paraId="6BC22742" w14:textId="68BDC927" w:rsidR="00CE5AF1" w:rsidRPr="00CE5AF1" w:rsidDel="00476BF0" w:rsidRDefault="00CE5AF1" w:rsidP="00CE5AF1">
            <w:pPr>
              <w:rPr>
                <w:del w:id="2858" w:author="Yi Jie NEO (URA)" w:date="2025-08-18T10:44:00Z"/>
                <w:rFonts w:ascii="Arial" w:hAnsi="Arial" w:cs="Arial"/>
                <w:b/>
                <w:bCs/>
                <w:szCs w:val="20"/>
                <w:lang w:val="en-SG"/>
              </w:rPr>
            </w:pPr>
            <w:del w:id="2859" w:author="Yi Jie NEO (URA)" w:date="2025-08-18T10:44:00Z">
              <w:r w:rsidRPr="00CE5AF1" w:rsidDel="00476BF0">
                <w:rPr>
                  <w:rFonts w:ascii="Arial" w:hAnsi="Arial" w:cs="Arial"/>
                  <w:b/>
                  <w:bCs/>
                  <w:szCs w:val="20"/>
                  <w:lang w:val="en-SG"/>
                </w:rPr>
                <w:delText>Purpose</w:delText>
              </w:r>
              <w:bookmarkStart w:id="2860" w:name="_Toc209553320"/>
              <w:bookmarkStart w:id="2861" w:name="_Toc209556366"/>
              <w:bookmarkStart w:id="2862" w:name="_Toc212739961"/>
              <w:bookmarkStart w:id="2863" w:name="_Toc213778076"/>
              <w:bookmarkEnd w:id="2860"/>
              <w:bookmarkEnd w:id="2861"/>
              <w:bookmarkEnd w:id="2862"/>
              <w:bookmarkEnd w:id="2863"/>
            </w:del>
          </w:p>
        </w:tc>
        <w:bookmarkStart w:id="2864" w:name="_Toc209553321"/>
        <w:bookmarkStart w:id="2865" w:name="_Toc209556367"/>
        <w:bookmarkStart w:id="2866" w:name="_Toc212739962"/>
        <w:bookmarkStart w:id="2867" w:name="_Toc213778077"/>
        <w:bookmarkEnd w:id="2864"/>
        <w:bookmarkEnd w:id="2865"/>
        <w:bookmarkEnd w:id="2866"/>
        <w:bookmarkEnd w:id="2867"/>
      </w:tr>
      <w:tr w:rsidR="00CE5AF1" w:rsidRPr="00CE5AF1" w:rsidDel="00476BF0" w14:paraId="69FBAD49" w14:textId="62779366" w:rsidTr="00CE5AF1">
        <w:trPr>
          <w:del w:id="2868" w:author="Yi Jie NEO (URA)" w:date="2025-08-18T10:44:00Z"/>
        </w:trPr>
        <w:tc>
          <w:tcPr>
            <w:tcW w:w="0" w:type="auto"/>
            <w:hideMark/>
          </w:tcPr>
          <w:p w14:paraId="62B1D274" w14:textId="1C2BFD35" w:rsidR="00CE5AF1" w:rsidRPr="00CE5AF1" w:rsidDel="00476BF0" w:rsidRDefault="00CE5AF1" w:rsidP="00CE5AF1">
            <w:pPr>
              <w:rPr>
                <w:del w:id="2869" w:author="Yi Jie NEO (URA)" w:date="2025-08-18T10:44:00Z"/>
                <w:rFonts w:ascii="Arial" w:hAnsi="Arial" w:cs="Arial"/>
                <w:szCs w:val="20"/>
                <w:lang w:val="en-SG"/>
              </w:rPr>
            </w:pPr>
            <w:del w:id="2870" w:author="Yi Jie NEO (URA)" w:date="2025-08-18T10:44:00Z">
              <w:r w:rsidRPr="00CE5AF1" w:rsidDel="00476BF0">
                <w:rPr>
                  <w:rFonts w:ascii="Arial" w:hAnsi="Arial" w:cs="Arial"/>
                  <w:szCs w:val="20"/>
                  <w:lang w:val="en-SG"/>
                </w:rPr>
                <w:delText>Cron-triggered start</w:delText>
              </w:r>
              <w:bookmarkStart w:id="2871" w:name="_Toc209553322"/>
              <w:bookmarkStart w:id="2872" w:name="_Toc209556368"/>
              <w:bookmarkStart w:id="2873" w:name="_Toc212739963"/>
              <w:bookmarkStart w:id="2874" w:name="_Toc213778078"/>
              <w:bookmarkEnd w:id="2871"/>
              <w:bookmarkEnd w:id="2872"/>
              <w:bookmarkEnd w:id="2873"/>
              <w:bookmarkEnd w:id="2874"/>
            </w:del>
          </w:p>
        </w:tc>
        <w:tc>
          <w:tcPr>
            <w:tcW w:w="0" w:type="auto"/>
            <w:hideMark/>
          </w:tcPr>
          <w:p w14:paraId="5AE3A346" w14:textId="5D8F6DE3" w:rsidR="00CE5AF1" w:rsidRPr="00CE5AF1" w:rsidDel="00476BF0" w:rsidRDefault="00CE5AF1" w:rsidP="00CE5AF1">
            <w:pPr>
              <w:rPr>
                <w:del w:id="2875" w:author="Yi Jie NEO (URA)" w:date="2025-08-18T10:44:00Z"/>
                <w:rFonts w:ascii="Arial" w:hAnsi="Arial" w:cs="Arial"/>
                <w:szCs w:val="20"/>
                <w:lang w:val="en-SG"/>
              </w:rPr>
            </w:pPr>
            <w:del w:id="2876" w:author="Yi Jie NEO (URA)" w:date="2025-08-18T10:44:00Z">
              <w:r w:rsidRPr="00CE5AF1" w:rsidDel="00476BF0">
                <w:rPr>
                  <w:rFonts w:ascii="Arial" w:hAnsi="Arial" w:cs="Arial"/>
                  <w:szCs w:val="20"/>
                  <w:lang w:val="en-SG"/>
                </w:rPr>
                <w:delText>Runs synchronization on a schedule without manual intervention.</w:delText>
              </w:r>
              <w:bookmarkStart w:id="2877" w:name="_Toc209553323"/>
              <w:bookmarkStart w:id="2878" w:name="_Toc209556369"/>
              <w:bookmarkStart w:id="2879" w:name="_Toc212739964"/>
              <w:bookmarkStart w:id="2880" w:name="_Toc213778079"/>
              <w:bookmarkEnd w:id="2877"/>
              <w:bookmarkEnd w:id="2878"/>
              <w:bookmarkEnd w:id="2879"/>
              <w:bookmarkEnd w:id="2880"/>
            </w:del>
          </w:p>
        </w:tc>
        <w:bookmarkStart w:id="2881" w:name="_Toc209553324"/>
        <w:bookmarkStart w:id="2882" w:name="_Toc209556370"/>
        <w:bookmarkStart w:id="2883" w:name="_Toc212739965"/>
        <w:bookmarkStart w:id="2884" w:name="_Toc213778080"/>
        <w:bookmarkEnd w:id="2881"/>
        <w:bookmarkEnd w:id="2882"/>
        <w:bookmarkEnd w:id="2883"/>
        <w:bookmarkEnd w:id="2884"/>
      </w:tr>
      <w:tr w:rsidR="00CE5AF1" w:rsidRPr="00CE5AF1" w:rsidDel="00476BF0" w14:paraId="43859EF8" w14:textId="34659201" w:rsidTr="00CE5AF1">
        <w:trPr>
          <w:del w:id="2885" w:author="Yi Jie NEO (URA)" w:date="2025-08-18T10:44:00Z"/>
        </w:trPr>
        <w:tc>
          <w:tcPr>
            <w:tcW w:w="0" w:type="auto"/>
            <w:hideMark/>
          </w:tcPr>
          <w:p w14:paraId="7733C932" w14:textId="6B0CEC1D" w:rsidR="00CE5AF1" w:rsidRPr="00CE5AF1" w:rsidDel="00476BF0" w:rsidRDefault="00CE5AF1" w:rsidP="00CE5AF1">
            <w:pPr>
              <w:rPr>
                <w:del w:id="2886" w:author="Yi Jie NEO (URA)" w:date="2025-08-18T10:44:00Z"/>
                <w:rFonts w:ascii="Arial" w:hAnsi="Arial" w:cs="Arial"/>
                <w:szCs w:val="20"/>
                <w:lang w:val="en-SG"/>
              </w:rPr>
            </w:pPr>
            <w:del w:id="2887" w:author="Yi Jie NEO (URA)" w:date="2025-08-18T10:44:00Z">
              <w:r w:rsidRPr="00CE5AF1" w:rsidDel="00476BF0">
                <w:rPr>
                  <w:rFonts w:ascii="Arial" w:hAnsi="Arial" w:cs="Arial"/>
                  <w:szCs w:val="20"/>
                  <w:lang w:val="en-SG"/>
                </w:rPr>
                <w:delText>Query intranet where is_sync = false</w:delText>
              </w:r>
              <w:bookmarkStart w:id="2888" w:name="_Toc209553325"/>
              <w:bookmarkStart w:id="2889" w:name="_Toc209556371"/>
              <w:bookmarkStart w:id="2890" w:name="_Toc212739966"/>
              <w:bookmarkStart w:id="2891" w:name="_Toc213778081"/>
              <w:bookmarkEnd w:id="2888"/>
              <w:bookmarkEnd w:id="2889"/>
              <w:bookmarkEnd w:id="2890"/>
              <w:bookmarkEnd w:id="2891"/>
            </w:del>
          </w:p>
        </w:tc>
        <w:tc>
          <w:tcPr>
            <w:tcW w:w="0" w:type="auto"/>
            <w:hideMark/>
          </w:tcPr>
          <w:p w14:paraId="18BA70C9" w14:textId="2B3892D4" w:rsidR="00CE5AF1" w:rsidRPr="00CE5AF1" w:rsidDel="00476BF0" w:rsidRDefault="00CE5AF1" w:rsidP="00CE5AF1">
            <w:pPr>
              <w:rPr>
                <w:del w:id="2892" w:author="Yi Jie NEO (URA)" w:date="2025-08-18T10:44:00Z"/>
                <w:rFonts w:ascii="Arial" w:hAnsi="Arial" w:cs="Arial"/>
                <w:szCs w:val="20"/>
                <w:lang w:val="en-SG"/>
              </w:rPr>
            </w:pPr>
            <w:del w:id="2893" w:author="Yi Jie NEO (URA)" w:date="2025-08-18T10:44:00Z">
              <w:r w:rsidRPr="00CE5AF1" w:rsidDel="00476BF0">
                <w:rPr>
                  <w:rFonts w:ascii="Arial" w:hAnsi="Arial" w:cs="Arial"/>
                  <w:szCs w:val="20"/>
                  <w:lang w:val="en-SG"/>
                </w:rPr>
                <w:delText>Selects only records needing synchronization.</w:delText>
              </w:r>
              <w:bookmarkStart w:id="2894" w:name="_Toc209553326"/>
              <w:bookmarkStart w:id="2895" w:name="_Toc209556372"/>
              <w:bookmarkStart w:id="2896" w:name="_Toc212739967"/>
              <w:bookmarkStart w:id="2897" w:name="_Toc213778082"/>
              <w:bookmarkEnd w:id="2894"/>
              <w:bookmarkEnd w:id="2895"/>
              <w:bookmarkEnd w:id="2896"/>
              <w:bookmarkEnd w:id="2897"/>
            </w:del>
          </w:p>
        </w:tc>
        <w:bookmarkStart w:id="2898" w:name="_Toc209553327"/>
        <w:bookmarkStart w:id="2899" w:name="_Toc209556373"/>
        <w:bookmarkStart w:id="2900" w:name="_Toc212739968"/>
        <w:bookmarkStart w:id="2901" w:name="_Toc213778083"/>
        <w:bookmarkEnd w:id="2898"/>
        <w:bookmarkEnd w:id="2899"/>
        <w:bookmarkEnd w:id="2900"/>
        <w:bookmarkEnd w:id="2901"/>
      </w:tr>
      <w:tr w:rsidR="00CE5AF1" w:rsidRPr="00CE5AF1" w:rsidDel="00476BF0" w14:paraId="5DB00D35" w14:textId="257E654A" w:rsidTr="00CE5AF1">
        <w:trPr>
          <w:del w:id="2902" w:author="Yi Jie NEO (URA)" w:date="2025-08-18T10:44:00Z"/>
        </w:trPr>
        <w:tc>
          <w:tcPr>
            <w:tcW w:w="0" w:type="auto"/>
            <w:hideMark/>
          </w:tcPr>
          <w:p w14:paraId="783062A9" w14:textId="67D0A72B" w:rsidR="00CE5AF1" w:rsidRPr="00CE5AF1" w:rsidDel="00476BF0" w:rsidRDefault="00CE5AF1" w:rsidP="00CE5AF1">
            <w:pPr>
              <w:rPr>
                <w:del w:id="2903" w:author="Yi Jie NEO (URA)" w:date="2025-08-18T10:44:00Z"/>
                <w:rFonts w:ascii="Arial" w:hAnsi="Arial" w:cs="Arial"/>
                <w:szCs w:val="20"/>
                <w:lang w:val="en-SG"/>
              </w:rPr>
            </w:pPr>
            <w:del w:id="2904" w:author="Yi Jie NEO (URA)" w:date="2025-08-18T10:44:00Z">
              <w:r w:rsidRPr="00CE5AF1" w:rsidDel="00476BF0">
                <w:rPr>
                  <w:rFonts w:ascii="Arial" w:hAnsi="Arial" w:cs="Arial"/>
                  <w:szCs w:val="20"/>
                  <w:lang w:val="en-SG"/>
                </w:rPr>
                <w:delText>Decision checks after query and push</w:delText>
              </w:r>
              <w:bookmarkStart w:id="2905" w:name="_Toc209553328"/>
              <w:bookmarkStart w:id="2906" w:name="_Toc209556374"/>
              <w:bookmarkStart w:id="2907" w:name="_Toc212739969"/>
              <w:bookmarkStart w:id="2908" w:name="_Toc213778084"/>
              <w:bookmarkEnd w:id="2905"/>
              <w:bookmarkEnd w:id="2906"/>
              <w:bookmarkEnd w:id="2907"/>
              <w:bookmarkEnd w:id="2908"/>
            </w:del>
          </w:p>
        </w:tc>
        <w:tc>
          <w:tcPr>
            <w:tcW w:w="0" w:type="auto"/>
            <w:hideMark/>
          </w:tcPr>
          <w:p w14:paraId="7345F40A" w14:textId="7982AEF2" w:rsidR="00CE5AF1" w:rsidRPr="00CE5AF1" w:rsidDel="00476BF0" w:rsidRDefault="00CE5AF1" w:rsidP="00CE5AF1">
            <w:pPr>
              <w:rPr>
                <w:del w:id="2909" w:author="Yi Jie NEO (URA)" w:date="2025-08-18T10:44:00Z"/>
                <w:rFonts w:ascii="Arial" w:hAnsi="Arial" w:cs="Arial"/>
                <w:szCs w:val="20"/>
                <w:lang w:val="en-SG"/>
              </w:rPr>
            </w:pPr>
            <w:del w:id="2910" w:author="Yi Jie NEO (URA)" w:date="2025-08-18T10:44:00Z">
              <w:r w:rsidRPr="00CE5AF1" w:rsidDel="00476BF0">
                <w:rPr>
                  <w:rFonts w:ascii="Arial" w:hAnsi="Arial" w:cs="Arial"/>
                  <w:szCs w:val="20"/>
                  <w:lang w:val="en-SG"/>
                </w:rPr>
                <w:delText>Prevents progression when a step fails, containing failures early.</w:delText>
              </w:r>
              <w:bookmarkStart w:id="2911" w:name="_Toc209553329"/>
              <w:bookmarkStart w:id="2912" w:name="_Toc209556375"/>
              <w:bookmarkStart w:id="2913" w:name="_Toc212739970"/>
              <w:bookmarkStart w:id="2914" w:name="_Toc213778085"/>
              <w:bookmarkEnd w:id="2911"/>
              <w:bookmarkEnd w:id="2912"/>
              <w:bookmarkEnd w:id="2913"/>
              <w:bookmarkEnd w:id="2914"/>
            </w:del>
          </w:p>
        </w:tc>
        <w:bookmarkStart w:id="2915" w:name="_Toc209553330"/>
        <w:bookmarkStart w:id="2916" w:name="_Toc209556376"/>
        <w:bookmarkStart w:id="2917" w:name="_Toc212739971"/>
        <w:bookmarkStart w:id="2918" w:name="_Toc213778086"/>
        <w:bookmarkEnd w:id="2915"/>
        <w:bookmarkEnd w:id="2916"/>
        <w:bookmarkEnd w:id="2917"/>
        <w:bookmarkEnd w:id="2918"/>
      </w:tr>
      <w:tr w:rsidR="00CE5AF1" w:rsidRPr="00CE5AF1" w:rsidDel="00476BF0" w14:paraId="623EEB6F" w14:textId="7B193A27" w:rsidTr="00CE5AF1">
        <w:trPr>
          <w:del w:id="2919" w:author="Yi Jie NEO (URA)" w:date="2025-08-18T10:44:00Z"/>
        </w:trPr>
        <w:tc>
          <w:tcPr>
            <w:tcW w:w="0" w:type="auto"/>
            <w:hideMark/>
          </w:tcPr>
          <w:p w14:paraId="45F7818C" w14:textId="183876B3" w:rsidR="00CE5AF1" w:rsidRPr="00CE5AF1" w:rsidDel="00476BF0" w:rsidRDefault="00CE5AF1" w:rsidP="00CE5AF1">
            <w:pPr>
              <w:rPr>
                <w:del w:id="2920" w:author="Yi Jie NEO (URA)" w:date="2025-08-18T10:44:00Z"/>
                <w:rFonts w:ascii="Arial" w:hAnsi="Arial" w:cs="Arial"/>
                <w:szCs w:val="20"/>
                <w:lang w:val="en-SG"/>
              </w:rPr>
            </w:pPr>
            <w:del w:id="2921" w:author="Yi Jie NEO (URA)" w:date="2025-08-18T10:44:00Z">
              <w:r w:rsidRPr="00CE5AF1" w:rsidDel="00476BF0">
                <w:rPr>
                  <w:rFonts w:ascii="Arial" w:hAnsi="Arial" w:cs="Arial"/>
                  <w:szCs w:val="20"/>
                  <w:lang w:val="en-SG"/>
                </w:rPr>
                <w:delText>Log error to ocms_batch_job</w:delText>
              </w:r>
              <w:bookmarkStart w:id="2922" w:name="_Toc209553331"/>
              <w:bookmarkStart w:id="2923" w:name="_Toc209556377"/>
              <w:bookmarkStart w:id="2924" w:name="_Toc212739972"/>
              <w:bookmarkStart w:id="2925" w:name="_Toc213778087"/>
              <w:bookmarkEnd w:id="2922"/>
              <w:bookmarkEnd w:id="2923"/>
              <w:bookmarkEnd w:id="2924"/>
              <w:bookmarkEnd w:id="2925"/>
            </w:del>
          </w:p>
        </w:tc>
        <w:tc>
          <w:tcPr>
            <w:tcW w:w="0" w:type="auto"/>
            <w:hideMark/>
          </w:tcPr>
          <w:p w14:paraId="4331A2CA" w14:textId="131A82D1" w:rsidR="00CE5AF1" w:rsidRPr="00CE5AF1" w:rsidDel="00476BF0" w:rsidRDefault="00CE5AF1" w:rsidP="00CE5AF1">
            <w:pPr>
              <w:rPr>
                <w:del w:id="2926" w:author="Yi Jie NEO (URA)" w:date="2025-08-18T10:44:00Z"/>
                <w:rFonts w:ascii="Arial" w:hAnsi="Arial" w:cs="Arial"/>
                <w:szCs w:val="20"/>
                <w:lang w:val="en-SG"/>
              </w:rPr>
            </w:pPr>
            <w:del w:id="2927" w:author="Yi Jie NEO (URA)" w:date="2025-08-18T10:44:00Z">
              <w:r w:rsidRPr="00CE5AF1" w:rsidDel="00476BF0">
                <w:rPr>
                  <w:rFonts w:ascii="Arial" w:hAnsi="Arial" w:cs="Arial"/>
                  <w:szCs w:val="20"/>
                  <w:lang w:val="en-SG"/>
                </w:rPr>
                <w:delText>Centralizes failure details for troubleshooting.</w:delText>
              </w:r>
              <w:bookmarkStart w:id="2928" w:name="_Toc209553332"/>
              <w:bookmarkStart w:id="2929" w:name="_Toc209556378"/>
              <w:bookmarkStart w:id="2930" w:name="_Toc212739973"/>
              <w:bookmarkStart w:id="2931" w:name="_Toc213778088"/>
              <w:bookmarkEnd w:id="2928"/>
              <w:bookmarkEnd w:id="2929"/>
              <w:bookmarkEnd w:id="2930"/>
              <w:bookmarkEnd w:id="2931"/>
            </w:del>
          </w:p>
        </w:tc>
        <w:bookmarkStart w:id="2932" w:name="_Toc209553333"/>
        <w:bookmarkStart w:id="2933" w:name="_Toc209556379"/>
        <w:bookmarkStart w:id="2934" w:name="_Toc212739974"/>
        <w:bookmarkStart w:id="2935" w:name="_Toc213778089"/>
        <w:bookmarkEnd w:id="2932"/>
        <w:bookmarkEnd w:id="2933"/>
        <w:bookmarkEnd w:id="2934"/>
        <w:bookmarkEnd w:id="2935"/>
      </w:tr>
      <w:tr w:rsidR="00CE5AF1" w:rsidRPr="00CE5AF1" w:rsidDel="00476BF0" w14:paraId="2B3DFC68" w14:textId="5156FFE9" w:rsidTr="00CE5AF1">
        <w:trPr>
          <w:del w:id="2936" w:author="Yi Jie NEO (URA)" w:date="2025-08-18T10:44:00Z"/>
        </w:trPr>
        <w:tc>
          <w:tcPr>
            <w:tcW w:w="0" w:type="auto"/>
            <w:hideMark/>
          </w:tcPr>
          <w:p w14:paraId="22DAE92D" w14:textId="4A0E6B66" w:rsidR="00CE5AF1" w:rsidRPr="00CE5AF1" w:rsidDel="00476BF0" w:rsidRDefault="00CE5AF1" w:rsidP="00CE5AF1">
            <w:pPr>
              <w:rPr>
                <w:del w:id="2937" w:author="Yi Jie NEO (URA)" w:date="2025-08-18T10:44:00Z"/>
                <w:rFonts w:ascii="Arial" w:hAnsi="Arial" w:cs="Arial"/>
                <w:szCs w:val="20"/>
                <w:lang w:val="en-SG"/>
              </w:rPr>
            </w:pPr>
            <w:del w:id="2938" w:author="Yi Jie NEO (URA)" w:date="2025-08-18T10:44:00Z">
              <w:r w:rsidRPr="00CE5AF1" w:rsidDel="00476BF0">
                <w:rPr>
                  <w:rFonts w:ascii="Arial" w:hAnsi="Arial" w:cs="Arial"/>
                  <w:szCs w:val="20"/>
                  <w:lang w:val="en-SG"/>
                </w:rPr>
                <w:lastRenderedPageBreak/>
                <w:delText>Patch is_sync to true after successful push</w:delText>
              </w:r>
              <w:bookmarkStart w:id="2939" w:name="_Toc209553334"/>
              <w:bookmarkStart w:id="2940" w:name="_Toc209556380"/>
              <w:bookmarkStart w:id="2941" w:name="_Toc212739975"/>
              <w:bookmarkStart w:id="2942" w:name="_Toc213778090"/>
              <w:bookmarkEnd w:id="2939"/>
              <w:bookmarkEnd w:id="2940"/>
              <w:bookmarkEnd w:id="2941"/>
              <w:bookmarkEnd w:id="2942"/>
            </w:del>
          </w:p>
        </w:tc>
        <w:tc>
          <w:tcPr>
            <w:tcW w:w="0" w:type="auto"/>
            <w:hideMark/>
          </w:tcPr>
          <w:p w14:paraId="433033BF" w14:textId="40D89EF5" w:rsidR="00CE5AF1" w:rsidRPr="00CE5AF1" w:rsidDel="00476BF0" w:rsidRDefault="00CE5AF1" w:rsidP="00CE5AF1">
            <w:pPr>
              <w:rPr>
                <w:del w:id="2943" w:author="Yi Jie NEO (URA)" w:date="2025-08-18T10:44:00Z"/>
                <w:rFonts w:ascii="Arial" w:hAnsi="Arial" w:cs="Arial"/>
                <w:szCs w:val="20"/>
                <w:lang w:val="en-SG"/>
              </w:rPr>
            </w:pPr>
            <w:del w:id="2944" w:author="Yi Jie NEO (URA)" w:date="2025-08-18T10:44:00Z">
              <w:r w:rsidRPr="00CE5AF1" w:rsidDel="00476BF0">
                <w:rPr>
                  <w:rFonts w:ascii="Arial" w:hAnsi="Arial" w:cs="Arial"/>
                  <w:szCs w:val="20"/>
                  <w:lang w:val="en-SG"/>
                </w:rPr>
                <w:delText>Marks completion of synchronization for each record.</w:delText>
              </w:r>
              <w:bookmarkStart w:id="2945" w:name="_Toc209553335"/>
              <w:bookmarkStart w:id="2946" w:name="_Toc209556381"/>
              <w:bookmarkStart w:id="2947" w:name="_Toc212739976"/>
              <w:bookmarkStart w:id="2948" w:name="_Toc213778091"/>
              <w:bookmarkEnd w:id="2945"/>
              <w:bookmarkEnd w:id="2946"/>
              <w:bookmarkEnd w:id="2947"/>
              <w:bookmarkEnd w:id="2948"/>
            </w:del>
          </w:p>
        </w:tc>
        <w:bookmarkStart w:id="2949" w:name="_Toc209553336"/>
        <w:bookmarkStart w:id="2950" w:name="_Toc209556382"/>
        <w:bookmarkStart w:id="2951" w:name="_Toc212739977"/>
        <w:bookmarkStart w:id="2952" w:name="_Toc213778092"/>
        <w:bookmarkEnd w:id="2949"/>
        <w:bookmarkEnd w:id="2950"/>
        <w:bookmarkEnd w:id="2951"/>
        <w:bookmarkEnd w:id="2952"/>
      </w:tr>
    </w:tbl>
    <w:p w14:paraId="31CDBAF5" w14:textId="11A45E7F" w:rsidR="00CE5AF1" w:rsidRPr="00CE5AF1" w:rsidDel="00476BF0" w:rsidRDefault="00CE5AF1" w:rsidP="00CE5AF1">
      <w:pPr>
        <w:rPr>
          <w:del w:id="2953" w:author="Yi Jie NEO (URA)" w:date="2025-08-18T10:44:00Z"/>
        </w:rPr>
      </w:pPr>
      <w:bookmarkStart w:id="2954" w:name="_Toc209553337"/>
      <w:bookmarkStart w:id="2955" w:name="_Toc209556383"/>
      <w:bookmarkStart w:id="2956" w:name="_Toc212739978"/>
      <w:bookmarkStart w:id="2957" w:name="_Toc213778093"/>
      <w:bookmarkEnd w:id="2954"/>
      <w:bookmarkEnd w:id="2955"/>
      <w:bookmarkEnd w:id="2956"/>
      <w:bookmarkEnd w:id="2957"/>
    </w:p>
    <w:p w14:paraId="4BBA41D6" w14:textId="5C610CEE" w:rsidR="00C92CE8" w:rsidDel="00476BF0" w:rsidRDefault="00C92CE8" w:rsidP="00C92CE8">
      <w:pPr>
        <w:pStyle w:val="Heading4"/>
        <w:rPr>
          <w:del w:id="2958" w:author="Yi Jie NEO (URA)" w:date="2025-08-18T10:44:00Z"/>
        </w:rPr>
      </w:pPr>
      <w:bookmarkStart w:id="2959" w:name="_Toc205889396"/>
      <w:del w:id="2960" w:author="Yi Jie NEO (URA)" w:date="2025-08-18T10:44:00Z">
        <w:r w:rsidDel="00476BF0">
          <w:delText>Advantage</w:delText>
        </w:r>
        <w:bookmarkStart w:id="2961" w:name="_Toc209553338"/>
        <w:bookmarkStart w:id="2962" w:name="_Toc209556384"/>
        <w:bookmarkStart w:id="2963" w:name="_Toc212739979"/>
        <w:bookmarkStart w:id="2964" w:name="_Toc213778094"/>
        <w:bookmarkEnd w:id="2959"/>
        <w:bookmarkEnd w:id="2961"/>
        <w:bookmarkEnd w:id="2962"/>
        <w:bookmarkEnd w:id="2963"/>
        <w:bookmarkEnd w:id="2964"/>
      </w:del>
    </w:p>
    <w:tbl>
      <w:tblPr>
        <w:tblStyle w:val="TableGrid"/>
        <w:tblW w:w="0" w:type="auto"/>
        <w:tblLook w:val="04A0" w:firstRow="1" w:lastRow="0" w:firstColumn="1" w:lastColumn="0" w:noHBand="0" w:noVBand="1"/>
      </w:tblPr>
      <w:tblGrid>
        <w:gridCol w:w="3762"/>
        <w:gridCol w:w="5588"/>
      </w:tblGrid>
      <w:tr w:rsidR="00CE5AF1" w:rsidRPr="00CE5AF1" w:rsidDel="00476BF0" w14:paraId="47319A6D" w14:textId="768E3474" w:rsidTr="00CE5AF1">
        <w:trPr>
          <w:del w:id="2965" w:author="Yi Jie NEO (URA)" w:date="2025-08-18T10:44:00Z"/>
        </w:trPr>
        <w:tc>
          <w:tcPr>
            <w:tcW w:w="0" w:type="auto"/>
            <w:shd w:val="clear" w:color="auto" w:fill="F2F2F2" w:themeFill="background1" w:themeFillShade="F2"/>
            <w:hideMark/>
          </w:tcPr>
          <w:p w14:paraId="659247D2" w14:textId="536FA3D9" w:rsidR="00CE5AF1" w:rsidRPr="00CE5AF1" w:rsidDel="00476BF0" w:rsidRDefault="00CE5AF1" w:rsidP="00CE5AF1">
            <w:pPr>
              <w:rPr>
                <w:del w:id="2966" w:author="Yi Jie NEO (URA)" w:date="2025-08-18T10:44:00Z"/>
                <w:rFonts w:ascii="Arial" w:hAnsi="Arial" w:cs="Arial"/>
                <w:b/>
                <w:bCs/>
                <w:szCs w:val="20"/>
                <w:lang w:val="en-SG"/>
              </w:rPr>
            </w:pPr>
            <w:del w:id="2967" w:author="Yi Jie NEO (URA)" w:date="2025-08-18T10:44:00Z">
              <w:r w:rsidRPr="00CE5AF1" w:rsidDel="00476BF0">
                <w:rPr>
                  <w:rFonts w:ascii="Arial" w:hAnsi="Arial" w:cs="Arial"/>
                  <w:b/>
                  <w:bCs/>
                  <w:szCs w:val="20"/>
                  <w:lang w:val="en-SG"/>
                </w:rPr>
                <w:delText>Advantage</w:delText>
              </w:r>
              <w:bookmarkStart w:id="2968" w:name="_Toc209553339"/>
              <w:bookmarkStart w:id="2969" w:name="_Toc209556385"/>
              <w:bookmarkStart w:id="2970" w:name="_Toc212739980"/>
              <w:bookmarkStart w:id="2971" w:name="_Toc213778095"/>
              <w:bookmarkEnd w:id="2968"/>
              <w:bookmarkEnd w:id="2969"/>
              <w:bookmarkEnd w:id="2970"/>
              <w:bookmarkEnd w:id="2971"/>
            </w:del>
          </w:p>
        </w:tc>
        <w:tc>
          <w:tcPr>
            <w:tcW w:w="0" w:type="auto"/>
            <w:shd w:val="clear" w:color="auto" w:fill="F2F2F2" w:themeFill="background1" w:themeFillShade="F2"/>
            <w:hideMark/>
          </w:tcPr>
          <w:p w14:paraId="37DA27B2" w14:textId="42DB6A6A" w:rsidR="00CE5AF1" w:rsidRPr="00CE5AF1" w:rsidDel="00476BF0" w:rsidRDefault="00CE5AF1" w:rsidP="00CE5AF1">
            <w:pPr>
              <w:rPr>
                <w:del w:id="2972" w:author="Yi Jie NEO (URA)" w:date="2025-08-18T10:44:00Z"/>
                <w:rFonts w:ascii="Arial" w:hAnsi="Arial" w:cs="Arial"/>
                <w:b/>
                <w:bCs/>
                <w:szCs w:val="20"/>
                <w:lang w:val="en-SG"/>
              </w:rPr>
            </w:pPr>
            <w:del w:id="2973" w:author="Yi Jie NEO (URA)" w:date="2025-08-18T10:44:00Z">
              <w:r w:rsidRPr="00CE5AF1" w:rsidDel="00476BF0">
                <w:rPr>
                  <w:rFonts w:ascii="Arial" w:hAnsi="Arial" w:cs="Arial"/>
                  <w:b/>
                  <w:bCs/>
                  <w:szCs w:val="20"/>
                  <w:lang w:val="en-SG"/>
                </w:rPr>
                <w:delText>Purpose</w:delText>
              </w:r>
              <w:bookmarkStart w:id="2974" w:name="_Toc209553340"/>
              <w:bookmarkStart w:id="2975" w:name="_Toc209556386"/>
              <w:bookmarkStart w:id="2976" w:name="_Toc212739981"/>
              <w:bookmarkStart w:id="2977" w:name="_Toc213778096"/>
              <w:bookmarkEnd w:id="2974"/>
              <w:bookmarkEnd w:id="2975"/>
              <w:bookmarkEnd w:id="2976"/>
              <w:bookmarkEnd w:id="2977"/>
            </w:del>
          </w:p>
        </w:tc>
        <w:bookmarkStart w:id="2978" w:name="_Toc209553341"/>
        <w:bookmarkStart w:id="2979" w:name="_Toc209556387"/>
        <w:bookmarkStart w:id="2980" w:name="_Toc212739982"/>
        <w:bookmarkStart w:id="2981" w:name="_Toc213778097"/>
        <w:bookmarkEnd w:id="2978"/>
        <w:bookmarkEnd w:id="2979"/>
        <w:bookmarkEnd w:id="2980"/>
        <w:bookmarkEnd w:id="2981"/>
      </w:tr>
      <w:tr w:rsidR="00CE5AF1" w:rsidRPr="00CE5AF1" w:rsidDel="00476BF0" w14:paraId="6E54FCAA" w14:textId="40312A28" w:rsidTr="00CE5AF1">
        <w:trPr>
          <w:del w:id="2982" w:author="Yi Jie NEO (URA)" w:date="2025-08-18T10:44:00Z"/>
        </w:trPr>
        <w:tc>
          <w:tcPr>
            <w:tcW w:w="0" w:type="auto"/>
            <w:hideMark/>
          </w:tcPr>
          <w:p w14:paraId="54FE1B5E" w14:textId="54A39C56" w:rsidR="00CE5AF1" w:rsidRPr="00CE5AF1" w:rsidDel="00476BF0" w:rsidRDefault="00CE5AF1" w:rsidP="00CE5AF1">
            <w:pPr>
              <w:rPr>
                <w:del w:id="2983" w:author="Yi Jie NEO (URA)" w:date="2025-08-18T10:44:00Z"/>
                <w:rFonts w:ascii="Arial" w:hAnsi="Arial" w:cs="Arial"/>
                <w:szCs w:val="20"/>
                <w:lang w:val="en-SG"/>
              </w:rPr>
            </w:pPr>
            <w:del w:id="2984" w:author="Yi Jie NEO (URA)" w:date="2025-08-18T10:44:00Z">
              <w:r w:rsidRPr="00CE5AF1" w:rsidDel="00476BF0">
                <w:rPr>
                  <w:rFonts w:ascii="Arial" w:hAnsi="Arial" w:cs="Arial"/>
                  <w:szCs w:val="20"/>
                  <w:lang w:val="en-SG"/>
                </w:rPr>
                <w:delText>Targeted selection via is_sync = false</w:delText>
              </w:r>
              <w:bookmarkStart w:id="2985" w:name="_Toc209553342"/>
              <w:bookmarkStart w:id="2986" w:name="_Toc209556388"/>
              <w:bookmarkStart w:id="2987" w:name="_Toc212739983"/>
              <w:bookmarkStart w:id="2988" w:name="_Toc213778098"/>
              <w:bookmarkEnd w:id="2985"/>
              <w:bookmarkEnd w:id="2986"/>
              <w:bookmarkEnd w:id="2987"/>
              <w:bookmarkEnd w:id="2988"/>
            </w:del>
          </w:p>
        </w:tc>
        <w:tc>
          <w:tcPr>
            <w:tcW w:w="0" w:type="auto"/>
            <w:hideMark/>
          </w:tcPr>
          <w:p w14:paraId="336CC1D6" w14:textId="66C8CB6E" w:rsidR="00CE5AF1" w:rsidRPr="00CE5AF1" w:rsidDel="00476BF0" w:rsidRDefault="00CE5AF1" w:rsidP="00CE5AF1">
            <w:pPr>
              <w:rPr>
                <w:del w:id="2989" w:author="Yi Jie NEO (URA)" w:date="2025-08-18T10:44:00Z"/>
                <w:rFonts w:ascii="Arial" w:hAnsi="Arial" w:cs="Arial"/>
                <w:szCs w:val="20"/>
                <w:lang w:val="en-SG"/>
              </w:rPr>
            </w:pPr>
            <w:del w:id="2990" w:author="Yi Jie NEO (URA)" w:date="2025-08-18T10:44:00Z">
              <w:r w:rsidRPr="00CE5AF1" w:rsidDel="00476BF0">
                <w:rPr>
                  <w:rFonts w:ascii="Arial" w:hAnsi="Arial" w:cs="Arial"/>
                  <w:szCs w:val="20"/>
                  <w:lang w:val="en-SG"/>
                </w:rPr>
                <w:delText>Avoids redundant processing by focusing on unsynced records.</w:delText>
              </w:r>
              <w:bookmarkStart w:id="2991" w:name="_Toc209553343"/>
              <w:bookmarkStart w:id="2992" w:name="_Toc209556389"/>
              <w:bookmarkStart w:id="2993" w:name="_Toc212739984"/>
              <w:bookmarkStart w:id="2994" w:name="_Toc213778099"/>
              <w:bookmarkEnd w:id="2991"/>
              <w:bookmarkEnd w:id="2992"/>
              <w:bookmarkEnd w:id="2993"/>
              <w:bookmarkEnd w:id="2994"/>
            </w:del>
          </w:p>
        </w:tc>
        <w:bookmarkStart w:id="2995" w:name="_Toc209553344"/>
        <w:bookmarkStart w:id="2996" w:name="_Toc209556390"/>
        <w:bookmarkStart w:id="2997" w:name="_Toc212739985"/>
        <w:bookmarkStart w:id="2998" w:name="_Toc213778100"/>
        <w:bookmarkEnd w:id="2995"/>
        <w:bookmarkEnd w:id="2996"/>
        <w:bookmarkEnd w:id="2997"/>
        <w:bookmarkEnd w:id="2998"/>
      </w:tr>
      <w:tr w:rsidR="00CE5AF1" w:rsidRPr="00CE5AF1" w:rsidDel="00476BF0" w14:paraId="6EF6DE23" w14:textId="021F8C4A" w:rsidTr="00CE5AF1">
        <w:trPr>
          <w:del w:id="2999" w:author="Yi Jie NEO (URA)" w:date="2025-08-18T10:44:00Z"/>
        </w:trPr>
        <w:tc>
          <w:tcPr>
            <w:tcW w:w="0" w:type="auto"/>
            <w:hideMark/>
          </w:tcPr>
          <w:p w14:paraId="4D6E025D" w14:textId="43101DAC" w:rsidR="00CE5AF1" w:rsidRPr="00CE5AF1" w:rsidDel="00476BF0" w:rsidRDefault="00CE5AF1" w:rsidP="00CE5AF1">
            <w:pPr>
              <w:rPr>
                <w:del w:id="3000" w:author="Yi Jie NEO (URA)" w:date="2025-08-18T10:44:00Z"/>
                <w:rFonts w:ascii="Arial" w:hAnsi="Arial" w:cs="Arial"/>
                <w:szCs w:val="20"/>
                <w:lang w:val="en-SG"/>
              </w:rPr>
            </w:pPr>
            <w:del w:id="3001" w:author="Yi Jie NEO (URA)" w:date="2025-08-18T10:44:00Z">
              <w:r w:rsidRPr="00CE5AF1" w:rsidDel="00476BF0">
                <w:rPr>
                  <w:rFonts w:ascii="Arial" w:hAnsi="Arial" w:cs="Arial"/>
                  <w:szCs w:val="20"/>
                  <w:lang w:val="en-SG"/>
                </w:rPr>
                <w:delText>Stepwise validation</w:delText>
              </w:r>
              <w:bookmarkStart w:id="3002" w:name="_Toc209553345"/>
              <w:bookmarkStart w:id="3003" w:name="_Toc209556391"/>
              <w:bookmarkStart w:id="3004" w:name="_Toc212739986"/>
              <w:bookmarkStart w:id="3005" w:name="_Toc213778101"/>
              <w:bookmarkEnd w:id="3002"/>
              <w:bookmarkEnd w:id="3003"/>
              <w:bookmarkEnd w:id="3004"/>
              <w:bookmarkEnd w:id="3005"/>
            </w:del>
          </w:p>
        </w:tc>
        <w:tc>
          <w:tcPr>
            <w:tcW w:w="0" w:type="auto"/>
            <w:hideMark/>
          </w:tcPr>
          <w:p w14:paraId="105D8653" w14:textId="20413F21" w:rsidR="00CE5AF1" w:rsidRPr="00CE5AF1" w:rsidDel="00476BF0" w:rsidRDefault="00CE5AF1" w:rsidP="00CE5AF1">
            <w:pPr>
              <w:rPr>
                <w:del w:id="3006" w:author="Yi Jie NEO (URA)" w:date="2025-08-18T10:44:00Z"/>
                <w:rFonts w:ascii="Arial" w:hAnsi="Arial" w:cs="Arial"/>
                <w:szCs w:val="20"/>
                <w:lang w:val="en-SG"/>
              </w:rPr>
            </w:pPr>
            <w:del w:id="3007" w:author="Yi Jie NEO (URA)" w:date="2025-08-18T10:44:00Z">
              <w:r w:rsidRPr="00CE5AF1" w:rsidDel="00476BF0">
                <w:rPr>
                  <w:rFonts w:ascii="Arial" w:hAnsi="Arial" w:cs="Arial"/>
                  <w:szCs w:val="20"/>
                  <w:lang w:val="en-SG"/>
                </w:rPr>
                <w:delText>Reduces cascading failures by verifying success before proceeding.</w:delText>
              </w:r>
              <w:bookmarkStart w:id="3008" w:name="_Toc209553346"/>
              <w:bookmarkStart w:id="3009" w:name="_Toc209556392"/>
              <w:bookmarkStart w:id="3010" w:name="_Toc212739987"/>
              <w:bookmarkStart w:id="3011" w:name="_Toc213778102"/>
              <w:bookmarkEnd w:id="3008"/>
              <w:bookmarkEnd w:id="3009"/>
              <w:bookmarkEnd w:id="3010"/>
              <w:bookmarkEnd w:id="3011"/>
            </w:del>
          </w:p>
        </w:tc>
        <w:bookmarkStart w:id="3012" w:name="_Toc209553347"/>
        <w:bookmarkStart w:id="3013" w:name="_Toc209556393"/>
        <w:bookmarkStart w:id="3014" w:name="_Toc212739988"/>
        <w:bookmarkStart w:id="3015" w:name="_Toc213778103"/>
        <w:bookmarkEnd w:id="3012"/>
        <w:bookmarkEnd w:id="3013"/>
        <w:bookmarkEnd w:id="3014"/>
        <w:bookmarkEnd w:id="3015"/>
      </w:tr>
      <w:tr w:rsidR="00CE5AF1" w:rsidRPr="00CE5AF1" w:rsidDel="00476BF0" w14:paraId="4F434D7A" w14:textId="1F76FFD6" w:rsidTr="00CE5AF1">
        <w:trPr>
          <w:del w:id="3016" w:author="Yi Jie NEO (URA)" w:date="2025-08-18T10:44:00Z"/>
        </w:trPr>
        <w:tc>
          <w:tcPr>
            <w:tcW w:w="0" w:type="auto"/>
            <w:hideMark/>
          </w:tcPr>
          <w:p w14:paraId="0FB4E991" w14:textId="6426A5BB" w:rsidR="00CE5AF1" w:rsidRPr="00CE5AF1" w:rsidDel="00476BF0" w:rsidRDefault="00CE5AF1" w:rsidP="00CE5AF1">
            <w:pPr>
              <w:rPr>
                <w:del w:id="3017" w:author="Yi Jie NEO (URA)" w:date="2025-08-18T10:44:00Z"/>
                <w:rFonts w:ascii="Arial" w:hAnsi="Arial" w:cs="Arial"/>
                <w:szCs w:val="20"/>
                <w:lang w:val="en-SG"/>
              </w:rPr>
            </w:pPr>
            <w:del w:id="3018" w:author="Yi Jie NEO (URA)" w:date="2025-08-18T10:44:00Z">
              <w:r w:rsidRPr="00CE5AF1" w:rsidDel="00476BF0">
                <w:rPr>
                  <w:rFonts w:ascii="Arial" w:hAnsi="Arial" w:cs="Arial"/>
                  <w:szCs w:val="20"/>
                  <w:lang w:val="en-SG"/>
                </w:rPr>
                <w:delText>Centralized error logging (ocms_batch_job)</w:delText>
              </w:r>
              <w:bookmarkStart w:id="3019" w:name="_Toc209553348"/>
              <w:bookmarkStart w:id="3020" w:name="_Toc209556394"/>
              <w:bookmarkStart w:id="3021" w:name="_Toc212739989"/>
              <w:bookmarkStart w:id="3022" w:name="_Toc213778104"/>
              <w:bookmarkEnd w:id="3019"/>
              <w:bookmarkEnd w:id="3020"/>
              <w:bookmarkEnd w:id="3021"/>
              <w:bookmarkEnd w:id="3022"/>
            </w:del>
          </w:p>
        </w:tc>
        <w:tc>
          <w:tcPr>
            <w:tcW w:w="0" w:type="auto"/>
            <w:hideMark/>
          </w:tcPr>
          <w:p w14:paraId="2A71151A" w14:textId="53D7F8F7" w:rsidR="00CE5AF1" w:rsidRPr="00CE5AF1" w:rsidDel="00476BF0" w:rsidRDefault="00CE5AF1" w:rsidP="00CE5AF1">
            <w:pPr>
              <w:rPr>
                <w:del w:id="3023" w:author="Yi Jie NEO (URA)" w:date="2025-08-18T10:44:00Z"/>
                <w:rFonts w:ascii="Arial" w:hAnsi="Arial" w:cs="Arial"/>
                <w:szCs w:val="20"/>
                <w:lang w:val="en-SG"/>
              </w:rPr>
            </w:pPr>
            <w:del w:id="3024" w:author="Yi Jie NEO (URA)" w:date="2025-08-18T10:44:00Z">
              <w:r w:rsidRPr="00CE5AF1" w:rsidDel="00476BF0">
                <w:rPr>
                  <w:rFonts w:ascii="Arial" w:hAnsi="Arial" w:cs="Arial"/>
                  <w:szCs w:val="20"/>
                  <w:lang w:val="en-SG"/>
                </w:rPr>
                <w:delText>Simplifies diagnosis by keeping errors in one place.</w:delText>
              </w:r>
              <w:bookmarkStart w:id="3025" w:name="_Toc209553349"/>
              <w:bookmarkStart w:id="3026" w:name="_Toc209556395"/>
              <w:bookmarkStart w:id="3027" w:name="_Toc212739990"/>
              <w:bookmarkStart w:id="3028" w:name="_Toc213778105"/>
              <w:bookmarkEnd w:id="3025"/>
              <w:bookmarkEnd w:id="3026"/>
              <w:bookmarkEnd w:id="3027"/>
              <w:bookmarkEnd w:id="3028"/>
            </w:del>
          </w:p>
        </w:tc>
        <w:bookmarkStart w:id="3029" w:name="_Toc209553350"/>
        <w:bookmarkStart w:id="3030" w:name="_Toc209556396"/>
        <w:bookmarkStart w:id="3031" w:name="_Toc212739991"/>
        <w:bookmarkStart w:id="3032" w:name="_Toc213778106"/>
        <w:bookmarkEnd w:id="3029"/>
        <w:bookmarkEnd w:id="3030"/>
        <w:bookmarkEnd w:id="3031"/>
        <w:bookmarkEnd w:id="3032"/>
      </w:tr>
      <w:tr w:rsidR="00CE5AF1" w:rsidRPr="00CE5AF1" w:rsidDel="00476BF0" w14:paraId="120F8222" w14:textId="14CD333A" w:rsidTr="00CE5AF1">
        <w:trPr>
          <w:del w:id="3033" w:author="Yi Jie NEO (URA)" w:date="2025-08-18T10:44:00Z"/>
        </w:trPr>
        <w:tc>
          <w:tcPr>
            <w:tcW w:w="0" w:type="auto"/>
            <w:hideMark/>
          </w:tcPr>
          <w:p w14:paraId="640022A6" w14:textId="7324D186" w:rsidR="00CE5AF1" w:rsidRPr="00CE5AF1" w:rsidDel="00476BF0" w:rsidRDefault="00CE5AF1" w:rsidP="00CE5AF1">
            <w:pPr>
              <w:rPr>
                <w:del w:id="3034" w:author="Yi Jie NEO (URA)" w:date="2025-08-18T10:44:00Z"/>
                <w:rFonts w:ascii="Arial" w:hAnsi="Arial" w:cs="Arial"/>
                <w:szCs w:val="20"/>
                <w:lang w:val="en-SG"/>
              </w:rPr>
            </w:pPr>
            <w:del w:id="3035" w:author="Yi Jie NEO (URA)" w:date="2025-08-18T10:44:00Z">
              <w:r w:rsidRPr="00CE5AF1" w:rsidDel="00476BF0">
                <w:rPr>
                  <w:rFonts w:ascii="Arial" w:hAnsi="Arial" w:cs="Arial"/>
                  <w:szCs w:val="20"/>
                  <w:lang w:val="en-SG"/>
                </w:rPr>
                <w:delText>Explicit sync marker (is_sync set to true)</w:delText>
              </w:r>
              <w:bookmarkStart w:id="3036" w:name="_Toc209553351"/>
              <w:bookmarkStart w:id="3037" w:name="_Toc209556397"/>
              <w:bookmarkStart w:id="3038" w:name="_Toc212739992"/>
              <w:bookmarkStart w:id="3039" w:name="_Toc213778107"/>
              <w:bookmarkEnd w:id="3036"/>
              <w:bookmarkEnd w:id="3037"/>
              <w:bookmarkEnd w:id="3038"/>
              <w:bookmarkEnd w:id="3039"/>
            </w:del>
          </w:p>
        </w:tc>
        <w:tc>
          <w:tcPr>
            <w:tcW w:w="0" w:type="auto"/>
            <w:hideMark/>
          </w:tcPr>
          <w:p w14:paraId="743E38A2" w14:textId="6493CA85" w:rsidR="00CE5AF1" w:rsidRPr="00CE5AF1" w:rsidDel="00476BF0" w:rsidRDefault="00CE5AF1" w:rsidP="00CE5AF1">
            <w:pPr>
              <w:rPr>
                <w:del w:id="3040" w:author="Yi Jie NEO (URA)" w:date="2025-08-18T10:44:00Z"/>
                <w:rFonts w:ascii="Arial" w:hAnsi="Arial" w:cs="Arial"/>
                <w:szCs w:val="20"/>
                <w:lang w:val="en-SG"/>
              </w:rPr>
            </w:pPr>
            <w:del w:id="3041" w:author="Yi Jie NEO (URA)" w:date="2025-08-18T10:44:00Z">
              <w:r w:rsidRPr="00CE5AF1" w:rsidDel="00476BF0">
                <w:rPr>
                  <w:rFonts w:ascii="Arial" w:hAnsi="Arial" w:cs="Arial"/>
                  <w:szCs w:val="20"/>
                  <w:lang w:val="en-SG"/>
                </w:rPr>
                <w:delText>Makes post-sync state easy to track.</w:delText>
              </w:r>
              <w:bookmarkStart w:id="3042" w:name="_Toc209553352"/>
              <w:bookmarkStart w:id="3043" w:name="_Toc209556398"/>
              <w:bookmarkStart w:id="3044" w:name="_Toc212739993"/>
              <w:bookmarkStart w:id="3045" w:name="_Toc213778108"/>
              <w:bookmarkEnd w:id="3042"/>
              <w:bookmarkEnd w:id="3043"/>
              <w:bookmarkEnd w:id="3044"/>
              <w:bookmarkEnd w:id="3045"/>
            </w:del>
          </w:p>
        </w:tc>
        <w:bookmarkStart w:id="3046" w:name="_Toc209553353"/>
        <w:bookmarkStart w:id="3047" w:name="_Toc209556399"/>
        <w:bookmarkStart w:id="3048" w:name="_Toc212739994"/>
        <w:bookmarkStart w:id="3049" w:name="_Toc213778109"/>
        <w:bookmarkEnd w:id="3046"/>
        <w:bookmarkEnd w:id="3047"/>
        <w:bookmarkEnd w:id="3048"/>
        <w:bookmarkEnd w:id="3049"/>
      </w:tr>
    </w:tbl>
    <w:p w14:paraId="6B099C69" w14:textId="1F32E28F" w:rsidR="00CE5AF1" w:rsidRPr="00CE5AF1" w:rsidDel="00476BF0" w:rsidRDefault="00CE5AF1" w:rsidP="00CE5AF1">
      <w:pPr>
        <w:rPr>
          <w:del w:id="3050" w:author="Yi Jie NEO (URA)" w:date="2025-08-18T10:44:00Z"/>
        </w:rPr>
      </w:pPr>
      <w:bookmarkStart w:id="3051" w:name="_Toc209553354"/>
      <w:bookmarkStart w:id="3052" w:name="_Toc209556400"/>
      <w:bookmarkStart w:id="3053" w:name="_Toc212739995"/>
      <w:bookmarkStart w:id="3054" w:name="_Toc213778110"/>
      <w:bookmarkEnd w:id="3051"/>
      <w:bookmarkEnd w:id="3052"/>
      <w:bookmarkEnd w:id="3053"/>
      <w:bookmarkEnd w:id="3054"/>
    </w:p>
    <w:p w14:paraId="52A5528A" w14:textId="587C0696" w:rsidR="00C92CE8" w:rsidDel="00476BF0" w:rsidRDefault="00C92CE8" w:rsidP="00C92CE8">
      <w:pPr>
        <w:pStyle w:val="Heading4"/>
        <w:rPr>
          <w:del w:id="3055" w:author="Yi Jie NEO (URA)" w:date="2025-08-18T10:44:00Z"/>
        </w:rPr>
      </w:pPr>
      <w:bookmarkStart w:id="3056" w:name="_Toc205889397"/>
      <w:del w:id="3057" w:author="Yi Jie NEO (URA)" w:date="2025-08-18T10:44:00Z">
        <w:r w:rsidDel="00476BF0">
          <w:delText>Weakness and Mitigation</w:delText>
        </w:r>
        <w:bookmarkStart w:id="3058" w:name="_Toc209553355"/>
        <w:bookmarkStart w:id="3059" w:name="_Toc209556401"/>
        <w:bookmarkStart w:id="3060" w:name="_Toc212739996"/>
        <w:bookmarkStart w:id="3061" w:name="_Toc213778111"/>
        <w:bookmarkEnd w:id="3056"/>
        <w:bookmarkEnd w:id="3058"/>
        <w:bookmarkEnd w:id="3059"/>
        <w:bookmarkEnd w:id="3060"/>
        <w:bookmarkEnd w:id="3061"/>
      </w:del>
    </w:p>
    <w:tbl>
      <w:tblPr>
        <w:tblStyle w:val="TableGrid"/>
        <w:tblW w:w="0" w:type="auto"/>
        <w:tblLook w:val="04A0" w:firstRow="1" w:lastRow="0" w:firstColumn="1" w:lastColumn="0" w:noHBand="0" w:noVBand="1"/>
      </w:tblPr>
      <w:tblGrid>
        <w:gridCol w:w="1893"/>
        <w:gridCol w:w="3511"/>
        <w:gridCol w:w="3946"/>
      </w:tblGrid>
      <w:tr w:rsidR="002A136B" w:rsidRPr="002A136B" w:rsidDel="00476BF0" w14:paraId="522621B3" w14:textId="1AA84680" w:rsidTr="002A136B">
        <w:trPr>
          <w:del w:id="3062" w:author="Yi Jie NEO (URA)" w:date="2025-08-18T10:44:00Z"/>
        </w:trPr>
        <w:tc>
          <w:tcPr>
            <w:tcW w:w="0" w:type="auto"/>
            <w:shd w:val="clear" w:color="auto" w:fill="F2F2F2" w:themeFill="background1" w:themeFillShade="F2"/>
            <w:hideMark/>
          </w:tcPr>
          <w:p w14:paraId="55A2E053" w14:textId="385592A4" w:rsidR="002A136B" w:rsidRPr="002A136B" w:rsidDel="00476BF0" w:rsidRDefault="002A136B" w:rsidP="002A136B">
            <w:pPr>
              <w:rPr>
                <w:del w:id="3063" w:author="Yi Jie NEO (URA)" w:date="2025-08-18T10:44:00Z"/>
                <w:rFonts w:ascii="Arial" w:hAnsi="Arial" w:cs="Arial"/>
                <w:b/>
                <w:bCs/>
                <w:szCs w:val="20"/>
                <w:lang w:val="en-SG"/>
              </w:rPr>
            </w:pPr>
            <w:del w:id="3064" w:author="Yi Jie NEO (URA)" w:date="2025-08-18T10:44:00Z">
              <w:r w:rsidRPr="002A136B" w:rsidDel="00476BF0">
                <w:rPr>
                  <w:rFonts w:ascii="Arial" w:hAnsi="Arial" w:cs="Arial"/>
                  <w:b/>
                  <w:bCs/>
                  <w:szCs w:val="20"/>
                  <w:lang w:val="en-SG"/>
                </w:rPr>
                <w:delText>Weakness</w:delText>
              </w:r>
              <w:bookmarkStart w:id="3065" w:name="_Toc209553356"/>
              <w:bookmarkStart w:id="3066" w:name="_Toc209556402"/>
              <w:bookmarkStart w:id="3067" w:name="_Toc212739997"/>
              <w:bookmarkStart w:id="3068" w:name="_Toc213778112"/>
              <w:bookmarkEnd w:id="3065"/>
              <w:bookmarkEnd w:id="3066"/>
              <w:bookmarkEnd w:id="3067"/>
              <w:bookmarkEnd w:id="3068"/>
            </w:del>
          </w:p>
        </w:tc>
        <w:tc>
          <w:tcPr>
            <w:tcW w:w="0" w:type="auto"/>
            <w:shd w:val="clear" w:color="auto" w:fill="F2F2F2" w:themeFill="background1" w:themeFillShade="F2"/>
            <w:hideMark/>
          </w:tcPr>
          <w:p w14:paraId="6484BF02" w14:textId="5839BF72" w:rsidR="002A136B" w:rsidRPr="002A136B" w:rsidDel="00476BF0" w:rsidRDefault="002A136B" w:rsidP="002A136B">
            <w:pPr>
              <w:rPr>
                <w:del w:id="3069" w:author="Yi Jie NEO (URA)" w:date="2025-08-18T10:44:00Z"/>
                <w:rFonts w:ascii="Arial" w:hAnsi="Arial" w:cs="Arial"/>
                <w:b/>
                <w:bCs/>
                <w:szCs w:val="20"/>
                <w:lang w:val="en-SG"/>
              </w:rPr>
            </w:pPr>
            <w:del w:id="3070" w:author="Yi Jie NEO (URA)" w:date="2025-08-18T10:44:00Z">
              <w:r w:rsidRPr="002A136B" w:rsidDel="00476BF0">
                <w:rPr>
                  <w:rFonts w:ascii="Arial" w:hAnsi="Arial" w:cs="Arial"/>
                  <w:b/>
                  <w:bCs/>
                  <w:szCs w:val="20"/>
                  <w:lang w:val="en-SG"/>
                </w:rPr>
                <w:delText>Description</w:delText>
              </w:r>
              <w:bookmarkStart w:id="3071" w:name="_Toc209553357"/>
              <w:bookmarkStart w:id="3072" w:name="_Toc209556403"/>
              <w:bookmarkStart w:id="3073" w:name="_Toc212739998"/>
              <w:bookmarkStart w:id="3074" w:name="_Toc213778113"/>
              <w:bookmarkEnd w:id="3071"/>
              <w:bookmarkEnd w:id="3072"/>
              <w:bookmarkEnd w:id="3073"/>
              <w:bookmarkEnd w:id="3074"/>
            </w:del>
          </w:p>
        </w:tc>
        <w:tc>
          <w:tcPr>
            <w:tcW w:w="0" w:type="auto"/>
            <w:shd w:val="clear" w:color="auto" w:fill="F2F2F2" w:themeFill="background1" w:themeFillShade="F2"/>
            <w:hideMark/>
          </w:tcPr>
          <w:p w14:paraId="53A092A2" w14:textId="4D99A6FE" w:rsidR="002A136B" w:rsidRPr="002A136B" w:rsidDel="00476BF0" w:rsidRDefault="002A136B" w:rsidP="002A136B">
            <w:pPr>
              <w:rPr>
                <w:del w:id="3075" w:author="Yi Jie NEO (URA)" w:date="2025-08-18T10:44:00Z"/>
                <w:rFonts w:ascii="Arial" w:hAnsi="Arial" w:cs="Arial"/>
                <w:b/>
                <w:bCs/>
                <w:szCs w:val="20"/>
                <w:lang w:val="en-SG"/>
              </w:rPr>
            </w:pPr>
            <w:del w:id="3076" w:author="Yi Jie NEO (URA)" w:date="2025-08-18T10:44:00Z">
              <w:r w:rsidRPr="002A136B" w:rsidDel="00476BF0">
                <w:rPr>
                  <w:rFonts w:ascii="Arial" w:hAnsi="Arial" w:cs="Arial"/>
                  <w:b/>
                  <w:bCs/>
                  <w:szCs w:val="20"/>
                  <w:lang w:val="en-SG"/>
                </w:rPr>
                <w:delText>Mitigation</w:delText>
              </w:r>
              <w:bookmarkStart w:id="3077" w:name="_Toc209553358"/>
              <w:bookmarkStart w:id="3078" w:name="_Toc209556404"/>
              <w:bookmarkStart w:id="3079" w:name="_Toc212739999"/>
              <w:bookmarkStart w:id="3080" w:name="_Toc213778114"/>
              <w:bookmarkEnd w:id="3077"/>
              <w:bookmarkEnd w:id="3078"/>
              <w:bookmarkEnd w:id="3079"/>
              <w:bookmarkEnd w:id="3080"/>
            </w:del>
          </w:p>
        </w:tc>
        <w:bookmarkStart w:id="3081" w:name="_Toc209553359"/>
        <w:bookmarkStart w:id="3082" w:name="_Toc209556405"/>
        <w:bookmarkStart w:id="3083" w:name="_Toc212740000"/>
        <w:bookmarkStart w:id="3084" w:name="_Toc213778115"/>
        <w:bookmarkEnd w:id="3081"/>
        <w:bookmarkEnd w:id="3082"/>
        <w:bookmarkEnd w:id="3083"/>
        <w:bookmarkEnd w:id="3084"/>
      </w:tr>
      <w:tr w:rsidR="002A136B" w:rsidRPr="002A136B" w:rsidDel="00476BF0" w14:paraId="37E56BEC" w14:textId="724F6C05" w:rsidTr="002A136B">
        <w:trPr>
          <w:del w:id="3085" w:author="Yi Jie NEO (URA)" w:date="2025-08-18T10:44:00Z"/>
        </w:trPr>
        <w:tc>
          <w:tcPr>
            <w:tcW w:w="0" w:type="auto"/>
            <w:hideMark/>
          </w:tcPr>
          <w:p w14:paraId="1BE7A97F" w14:textId="18C86FA7" w:rsidR="002A136B" w:rsidRPr="002A136B" w:rsidDel="00476BF0" w:rsidRDefault="002A136B" w:rsidP="002A136B">
            <w:pPr>
              <w:rPr>
                <w:del w:id="3086" w:author="Yi Jie NEO (URA)" w:date="2025-08-18T10:44:00Z"/>
                <w:rFonts w:ascii="Arial" w:hAnsi="Arial" w:cs="Arial"/>
                <w:szCs w:val="20"/>
                <w:lang w:val="en-SG"/>
              </w:rPr>
            </w:pPr>
            <w:del w:id="3087" w:author="Yi Jie NEO (URA)" w:date="2025-08-18T10:44:00Z">
              <w:r w:rsidRPr="002A136B" w:rsidDel="00476BF0">
                <w:rPr>
                  <w:rFonts w:ascii="Arial" w:hAnsi="Arial" w:cs="Arial"/>
                  <w:szCs w:val="20"/>
                  <w:lang w:val="en-SG"/>
                </w:rPr>
                <w:delText>No retry logic shown</w:delText>
              </w:r>
              <w:bookmarkStart w:id="3088" w:name="_Toc209553360"/>
              <w:bookmarkStart w:id="3089" w:name="_Toc209556406"/>
              <w:bookmarkStart w:id="3090" w:name="_Toc212740001"/>
              <w:bookmarkStart w:id="3091" w:name="_Toc213778116"/>
              <w:bookmarkEnd w:id="3088"/>
              <w:bookmarkEnd w:id="3089"/>
              <w:bookmarkEnd w:id="3090"/>
              <w:bookmarkEnd w:id="3091"/>
            </w:del>
          </w:p>
        </w:tc>
        <w:tc>
          <w:tcPr>
            <w:tcW w:w="0" w:type="auto"/>
            <w:hideMark/>
          </w:tcPr>
          <w:p w14:paraId="215E1BF8" w14:textId="54FF5038" w:rsidR="002A136B" w:rsidRPr="002A136B" w:rsidDel="00476BF0" w:rsidRDefault="002A136B" w:rsidP="002A136B">
            <w:pPr>
              <w:rPr>
                <w:del w:id="3092" w:author="Yi Jie NEO (URA)" w:date="2025-08-18T10:44:00Z"/>
                <w:rFonts w:ascii="Arial" w:hAnsi="Arial" w:cs="Arial"/>
                <w:szCs w:val="20"/>
                <w:lang w:val="en-SG"/>
              </w:rPr>
            </w:pPr>
            <w:del w:id="3093" w:author="Yi Jie NEO (URA)" w:date="2025-08-18T10:44:00Z">
              <w:r w:rsidRPr="002A136B" w:rsidDel="00476BF0">
                <w:rPr>
                  <w:rFonts w:ascii="Arial" w:hAnsi="Arial" w:cs="Arial"/>
                  <w:szCs w:val="20"/>
                  <w:lang w:val="en-SG"/>
                </w:rPr>
                <w:delText>On failure, the flow logs and ends; the diagram doesn’t show automatic retry.</w:delText>
              </w:r>
              <w:bookmarkStart w:id="3094" w:name="_Toc209553361"/>
              <w:bookmarkStart w:id="3095" w:name="_Toc209556407"/>
              <w:bookmarkStart w:id="3096" w:name="_Toc212740002"/>
              <w:bookmarkStart w:id="3097" w:name="_Toc213778117"/>
              <w:bookmarkEnd w:id="3094"/>
              <w:bookmarkEnd w:id="3095"/>
              <w:bookmarkEnd w:id="3096"/>
              <w:bookmarkEnd w:id="3097"/>
            </w:del>
          </w:p>
        </w:tc>
        <w:tc>
          <w:tcPr>
            <w:tcW w:w="0" w:type="auto"/>
            <w:hideMark/>
          </w:tcPr>
          <w:p w14:paraId="3263C0BA" w14:textId="067930BD" w:rsidR="002A136B" w:rsidRPr="002A136B" w:rsidDel="00476BF0" w:rsidRDefault="002A136B" w:rsidP="002A136B">
            <w:pPr>
              <w:rPr>
                <w:del w:id="3098" w:author="Yi Jie NEO (URA)" w:date="2025-08-18T10:44:00Z"/>
                <w:rFonts w:ascii="Arial" w:hAnsi="Arial" w:cs="Arial"/>
                <w:szCs w:val="20"/>
                <w:lang w:val="en-SG"/>
              </w:rPr>
            </w:pPr>
            <w:del w:id="3099" w:author="Yi Jie NEO (URA)" w:date="2025-08-18T10:44:00Z">
              <w:r w:rsidRPr="002A136B" w:rsidDel="00476BF0">
                <w:rPr>
                  <w:rFonts w:ascii="Arial" w:hAnsi="Arial" w:cs="Arial"/>
                  <w:szCs w:val="20"/>
                  <w:lang w:val="en-SG"/>
                </w:rPr>
                <w:delText>Add bounded retries or a follow-up queue for failed items.</w:delText>
              </w:r>
              <w:bookmarkStart w:id="3100" w:name="_Toc209553362"/>
              <w:bookmarkStart w:id="3101" w:name="_Toc209556408"/>
              <w:bookmarkStart w:id="3102" w:name="_Toc212740003"/>
              <w:bookmarkStart w:id="3103" w:name="_Toc213778118"/>
              <w:bookmarkEnd w:id="3100"/>
              <w:bookmarkEnd w:id="3101"/>
              <w:bookmarkEnd w:id="3102"/>
              <w:bookmarkEnd w:id="3103"/>
            </w:del>
          </w:p>
        </w:tc>
        <w:bookmarkStart w:id="3104" w:name="_Toc209553363"/>
        <w:bookmarkStart w:id="3105" w:name="_Toc209556409"/>
        <w:bookmarkStart w:id="3106" w:name="_Toc212740004"/>
        <w:bookmarkStart w:id="3107" w:name="_Toc213778119"/>
        <w:bookmarkEnd w:id="3104"/>
        <w:bookmarkEnd w:id="3105"/>
        <w:bookmarkEnd w:id="3106"/>
        <w:bookmarkEnd w:id="3107"/>
      </w:tr>
      <w:tr w:rsidR="002A136B" w:rsidRPr="002A136B" w:rsidDel="00476BF0" w14:paraId="27111DE0" w14:textId="0F90DE20" w:rsidTr="002A136B">
        <w:trPr>
          <w:del w:id="3108" w:author="Yi Jie NEO (URA)" w:date="2025-08-18T10:44:00Z"/>
        </w:trPr>
        <w:tc>
          <w:tcPr>
            <w:tcW w:w="0" w:type="auto"/>
            <w:hideMark/>
          </w:tcPr>
          <w:p w14:paraId="776A1A18" w14:textId="6C6B4E30" w:rsidR="002A136B" w:rsidRPr="002A136B" w:rsidDel="00476BF0" w:rsidRDefault="002A136B" w:rsidP="002A136B">
            <w:pPr>
              <w:rPr>
                <w:del w:id="3109" w:author="Yi Jie NEO (URA)" w:date="2025-08-18T10:44:00Z"/>
                <w:rFonts w:ascii="Arial" w:hAnsi="Arial" w:cs="Arial"/>
                <w:szCs w:val="20"/>
                <w:lang w:val="en-SG"/>
              </w:rPr>
            </w:pPr>
            <w:del w:id="3110" w:author="Yi Jie NEO (URA)" w:date="2025-08-18T10:44:00Z">
              <w:r w:rsidRPr="002A136B" w:rsidDel="00476BF0">
                <w:rPr>
                  <w:rFonts w:ascii="Arial" w:hAnsi="Arial" w:cs="Arial"/>
                  <w:szCs w:val="20"/>
                  <w:lang w:val="en-SG"/>
                </w:rPr>
                <w:delText>No failure branch for patch step</w:delText>
              </w:r>
              <w:bookmarkStart w:id="3111" w:name="_Toc209553364"/>
              <w:bookmarkStart w:id="3112" w:name="_Toc209556410"/>
              <w:bookmarkStart w:id="3113" w:name="_Toc212740005"/>
              <w:bookmarkStart w:id="3114" w:name="_Toc213778120"/>
              <w:bookmarkEnd w:id="3111"/>
              <w:bookmarkEnd w:id="3112"/>
              <w:bookmarkEnd w:id="3113"/>
              <w:bookmarkEnd w:id="3114"/>
            </w:del>
          </w:p>
        </w:tc>
        <w:tc>
          <w:tcPr>
            <w:tcW w:w="0" w:type="auto"/>
            <w:hideMark/>
          </w:tcPr>
          <w:p w14:paraId="3C77F0FF" w14:textId="7E205913" w:rsidR="002A136B" w:rsidRPr="002A136B" w:rsidDel="00476BF0" w:rsidRDefault="002A136B" w:rsidP="002A136B">
            <w:pPr>
              <w:rPr>
                <w:del w:id="3115" w:author="Yi Jie NEO (URA)" w:date="2025-08-18T10:44:00Z"/>
                <w:rFonts w:ascii="Arial" w:hAnsi="Arial" w:cs="Arial"/>
                <w:szCs w:val="20"/>
                <w:lang w:val="en-SG"/>
              </w:rPr>
            </w:pPr>
            <w:del w:id="3116" w:author="Yi Jie NEO (URA)" w:date="2025-08-18T10:44:00Z">
              <w:r w:rsidRPr="002A136B" w:rsidDel="00476BF0">
                <w:rPr>
                  <w:rFonts w:ascii="Arial" w:hAnsi="Arial" w:cs="Arial"/>
                  <w:szCs w:val="20"/>
                  <w:lang w:val="en-SG"/>
                </w:rPr>
                <w:delText>The diagram does not depict what happens if the patch is_sync step fails.</w:delText>
              </w:r>
              <w:bookmarkStart w:id="3117" w:name="_Toc209553365"/>
              <w:bookmarkStart w:id="3118" w:name="_Toc209556411"/>
              <w:bookmarkStart w:id="3119" w:name="_Toc212740006"/>
              <w:bookmarkStart w:id="3120" w:name="_Toc213778121"/>
              <w:bookmarkEnd w:id="3117"/>
              <w:bookmarkEnd w:id="3118"/>
              <w:bookmarkEnd w:id="3119"/>
              <w:bookmarkEnd w:id="3120"/>
            </w:del>
          </w:p>
        </w:tc>
        <w:tc>
          <w:tcPr>
            <w:tcW w:w="0" w:type="auto"/>
            <w:hideMark/>
          </w:tcPr>
          <w:p w14:paraId="60653E3A" w14:textId="17C22EFA" w:rsidR="002A136B" w:rsidRPr="002A136B" w:rsidDel="00476BF0" w:rsidRDefault="002A136B" w:rsidP="002A136B">
            <w:pPr>
              <w:rPr>
                <w:del w:id="3121" w:author="Yi Jie NEO (URA)" w:date="2025-08-18T10:44:00Z"/>
                <w:rFonts w:ascii="Arial" w:hAnsi="Arial" w:cs="Arial"/>
                <w:szCs w:val="20"/>
                <w:lang w:val="en-SG"/>
              </w:rPr>
            </w:pPr>
            <w:del w:id="3122" w:author="Yi Jie NEO (URA)" w:date="2025-08-18T10:44:00Z">
              <w:r w:rsidRPr="002A136B" w:rsidDel="00476BF0">
                <w:rPr>
                  <w:rFonts w:ascii="Arial" w:hAnsi="Arial" w:cs="Arial"/>
                  <w:szCs w:val="20"/>
                  <w:lang w:val="en-SG"/>
                </w:rPr>
                <w:delText>Add a decision after patch with logging (to ocms_batch_job) and a reattempt path.</w:delText>
              </w:r>
              <w:bookmarkStart w:id="3123" w:name="_Toc209553366"/>
              <w:bookmarkStart w:id="3124" w:name="_Toc209556412"/>
              <w:bookmarkStart w:id="3125" w:name="_Toc212740007"/>
              <w:bookmarkStart w:id="3126" w:name="_Toc213778122"/>
              <w:bookmarkEnd w:id="3123"/>
              <w:bookmarkEnd w:id="3124"/>
              <w:bookmarkEnd w:id="3125"/>
              <w:bookmarkEnd w:id="3126"/>
            </w:del>
          </w:p>
        </w:tc>
        <w:bookmarkStart w:id="3127" w:name="_Toc209553367"/>
        <w:bookmarkStart w:id="3128" w:name="_Toc209556413"/>
        <w:bookmarkStart w:id="3129" w:name="_Toc212740008"/>
        <w:bookmarkStart w:id="3130" w:name="_Toc213778123"/>
        <w:bookmarkEnd w:id="3127"/>
        <w:bookmarkEnd w:id="3128"/>
        <w:bookmarkEnd w:id="3129"/>
        <w:bookmarkEnd w:id="3130"/>
      </w:tr>
    </w:tbl>
    <w:p w14:paraId="4F19C869" w14:textId="43A63908" w:rsidR="002A136B" w:rsidRPr="002A136B" w:rsidDel="00476BF0" w:rsidRDefault="002A136B">
      <w:pPr>
        <w:ind w:left="993" w:hanging="993"/>
        <w:rPr>
          <w:del w:id="3131" w:author="Yi Jie NEO (URA)" w:date="2025-08-18T10:44:00Z"/>
        </w:rPr>
        <w:pPrChange w:id="3132" w:author="MUBIYARTO WIBISONO" w:date="2025-11-11T16:09:00Z">
          <w:pPr/>
        </w:pPrChange>
      </w:pPr>
      <w:bookmarkStart w:id="3133" w:name="_Toc209553368"/>
      <w:bookmarkStart w:id="3134" w:name="_Toc209556414"/>
      <w:bookmarkStart w:id="3135" w:name="_Toc212740009"/>
      <w:bookmarkStart w:id="3136" w:name="_Toc213778124"/>
      <w:bookmarkEnd w:id="3133"/>
      <w:bookmarkEnd w:id="3134"/>
      <w:bookmarkEnd w:id="3135"/>
      <w:bookmarkEnd w:id="3136"/>
    </w:p>
    <w:p w14:paraId="2FFE7D7A" w14:textId="33A6838C" w:rsidR="00C92CE8" w:rsidRDefault="00C92CE8">
      <w:pPr>
        <w:pStyle w:val="Heading3"/>
        <w:ind w:left="993" w:hanging="993"/>
        <w:pPrChange w:id="3137" w:author="MUBIYARTO WIBISONO" w:date="2025-11-11T16:09:00Z">
          <w:pPr>
            <w:pStyle w:val="Heading3"/>
          </w:pPr>
        </w:pPrChange>
      </w:pPr>
      <w:bookmarkStart w:id="3138" w:name="_Toc205888874"/>
      <w:bookmarkStart w:id="3139" w:name="_Toc205889309"/>
      <w:bookmarkStart w:id="3140" w:name="_Toc205889398"/>
      <w:bookmarkStart w:id="3141" w:name="_Toc209553369"/>
      <w:bookmarkStart w:id="3142" w:name="_Toc209556415"/>
      <w:bookmarkStart w:id="3143" w:name="_Toc212740010"/>
      <w:bookmarkStart w:id="3144" w:name="_Toc213778125"/>
      <w:r>
        <w:t>Data Mapping</w:t>
      </w:r>
      <w:bookmarkEnd w:id="3138"/>
      <w:bookmarkEnd w:id="3139"/>
      <w:bookmarkEnd w:id="3140"/>
      <w:bookmarkEnd w:id="3141"/>
      <w:bookmarkEnd w:id="3142"/>
      <w:bookmarkEnd w:id="3143"/>
      <w:bookmarkEnd w:id="3144"/>
    </w:p>
    <w:p w14:paraId="34D0AA0A" w14:textId="388D2477" w:rsidR="00C92CE8" w:rsidRDefault="00C92CE8" w:rsidP="00C92CE8">
      <w:pPr>
        <w:rPr>
          <w:rFonts w:ascii="Arial" w:hAnsi="Arial" w:cs="Arial"/>
          <w:sz w:val="20"/>
          <w:szCs w:val="20"/>
        </w:rPr>
      </w:pPr>
      <w:r w:rsidRPr="00C92CE8">
        <w:rPr>
          <w:rFonts w:ascii="Arial" w:hAnsi="Arial" w:cs="Arial"/>
          <w:sz w:val="20"/>
          <w:szCs w:val="20"/>
        </w:rPr>
        <w:t xml:space="preserve">Refer </w:t>
      </w:r>
      <w:r>
        <w:rPr>
          <w:rFonts w:ascii="Arial" w:hAnsi="Arial" w:cs="Arial"/>
          <w:sz w:val="20"/>
          <w:szCs w:val="20"/>
        </w:rPr>
        <w:t>to section 1.3.2</w:t>
      </w:r>
    </w:p>
    <w:p w14:paraId="779A71F8" w14:textId="500FFC37" w:rsidR="00C92CE8" w:rsidRDefault="00C92CE8">
      <w:pPr>
        <w:pStyle w:val="Heading3"/>
        <w:tabs>
          <w:tab w:val="left" w:pos="993"/>
        </w:tabs>
        <w:ind w:left="2127" w:hanging="2127"/>
        <w:pPrChange w:id="3145" w:author="MUBIYARTO WIBISONO" w:date="2025-11-11T16:09:00Z">
          <w:pPr>
            <w:pStyle w:val="Heading3"/>
          </w:pPr>
        </w:pPrChange>
      </w:pPr>
      <w:bookmarkStart w:id="3146" w:name="_Toc205888875"/>
      <w:bookmarkStart w:id="3147" w:name="_Toc205889310"/>
      <w:bookmarkStart w:id="3148" w:name="_Toc205889399"/>
      <w:bookmarkStart w:id="3149" w:name="_Toc209553370"/>
      <w:bookmarkStart w:id="3150" w:name="_Toc209556416"/>
      <w:bookmarkStart w:id="3151" w:name="_Toc212740011"/>
      <w:bookmarkStart w:id="3152" w:name="_Toc213778126"/>
      <w:r>
        <w:t>Success Outcome</w:t>
      </w:r>
      <w:bookmarkEnd w:id="3146"/>
      <w:bookmarkEnd w:id="3147"/>
      <w:bookmarkEnd w:id="3148"/>
      <w:bookmarkEnd w:id="3149"/>
      <w:bookmarkEnd w:id="3150"/>
      <w:bookmarkEnd w:id="3151"/>
      <w:bookmarkEnd w:id="3152"/>
    </w:p>
    <w:p w14:paraId="743A2893" w14:textId="77777777" w:rsidR="00C92CE8" w:rsidRDefault="00C92CE8" w:rsidP="00C92CE8">
      <w:pPr>
        <w:pStyle w:val="ListParagraph"/>
        <w:numPr>
          <w:ilvl w:val="0"/>
          <w:numId w:val="48"/>
        </w:numPr>
        <w:spacing w:line="360" w:lineRule="auto"/>
        <w:ind w:left="426"/>
        <w:rPr>
          <w:rFonts w:ascii="Arial" w:hAnsi="Arial" w:cs="Arial"/>
          <w:sz w:val="20"/>
          <w:szCs w:val="20"/>
        </w:rPr>
      </w:pPr>
      <w:r w:rsidRPr="00C92CE8">
        <w:rPr>
          <w:rFonts w:ascii="Arial" w:hAnsi="Arial" w:cs="Arial"/>
          <w:sz w:val="20"/>
          <w:szCs w:val="20"/>
        </w:rPr>
        <w:t>Cron job starts the workflow.</w:t>
      </w:r>
    </w:p>
    <w:p w14:paraId="3BC53041" w14:textId="77777777" w:rsidR="00C92CE8" w:rsidRDefault="00C92CE8" w:rsidP="00C92CE8">
      <w:pPr>
        <w:pStyle w:val="ListParagraph"/>
        <w:numPr>
          <w:ilvl w:val="0"/>
          <w:numId w:val="48"/>
        </w:numPr>
        <w:spacing w:line="360" w:lineRule="auto"/>
        <w:ind w:left="426"/>
        <w:rPr>
          <w:rFonts w:ascii="Arial" w:hAnsi="Arial" w:cs="Arial"/>
          <w:sz w:val="20"/>
          <w:szCs w:val="20"/>
        </w:rPr>
      </w:pPr>
      <w:r w:rsidRPr="00C92CE8">
        <w:rPr>
          <w:rFonts w:ascii="Arial" w:hAnsi="Arial" w:cs="Arial"/>
          <w:sz w:val="20"/>
          <w:szCs w:val="20"/>
        </w:rPr>
        <w:t xml:space="preserve">Intranet is queried for records where </w:t>
      </w:r>
      <w:proofErr w:type="spellStart"/>
      <w:r w:rsidRPr="00C92CE8">
        <w:rPr>
          <w:rFonts w:ascii="Arial" w:hAnsi="Arial" w:cs="Arial"/>
          <w:sz w:val="20"/>
          <w:szCs w:val="20"/>
        </w:rPr>
        <w:t>is_sync</w:t>
      </w:r>
      <w:proofErr w:type="spellEnd"/>
      <w:r w:rsidRPr="00C92CE8">
        <w:rPr>
          <w:rFonts w:ascii="Arial" w:hAnsi="Arial" w:cs="Arial"/>
          <w:sz w:val="20"/>
          <w:szCs w:val="20"/>
        </w:rPr>
        <w:t xml:space="preserve"> = false.</w:t>
      </w:r>
    </w:p>
    <w:p w14:paraId="4EE62CAD" w14:textId="77777777" w:rsidR="00C92CE8" w:rsidRDefault="00C92CE8" w:rsidP="00C92CE8">
      <w:pPr>
        <w:pStyle w:val="ListParagraph"/>
        <w:numPr>
          <w:ilvl w:val="0"/>
          <w:numId w:val="48"/>
        </w:numPr>
        <w:spacing w:line="360" w:lineRule="auto"/>
        <w:ind w:left="426"/>
        <w:rPr>
          <w:rFonts w:ascii="Arial" w:hAnsi="Arial" w:cs="Arial"/>
          <w:sz w:val="20"/>
          <w:szCs w:val="20"/>
        </w:rPr>
      </w:pPr>
      <w:r w:rsidRPr="00C92CE8">
        <w:rPr>
          <w:rFonts w:ascii="Arial" w:hAnsi="Arial" w:cs="Arial"/>
          <w:sz w:val="20"/>
          <w:szCs w:val="20"/>
        </w:rPr>
        <w:t>Records are pushed to the internet.</w:t>
      </w:r>
    </w:p>
    <w:p w14:paraId="7A01DE5C" w14:textId="77777777" w:rsidR="00C92CE8" w:rsidRDefault="00C92CE8" w:rsidP="00C92CE8">
      <w:pPr>
        <w:pStyle w:val="ListParagraph"/>
        <w:numPr>
          <w:ilvl w:val="0"/>
          <w:numId w:val="48"/>
        </w:numPr>
        <w:spacing w:line="360" w:lineRule="auto"/>
        <w:ind w:left="426"/>
        <w:rPr>
          <w:rFonts w:ascii="Arial" w:hAnsi="Arial" w:cs="Arial"/>
          <w:sz w:val="20"/>
          <w:szCs w:val="20"/>
        </w:rPr>
      </w:pPr>
      <w:r w:rsidRPr="00C92CE8">
        <w:rPr>
          <w:rFonts w:ascii="Arial" w:hAnsi="Arial" w:cs="Arial"/>
          <w:sz w:val="20"/>
          <w:szCs w:val="20"/>
        </w:rPr>
        <w:t xml:space="preserve">Intranet records are patched with </w:t>
      </w:r>
      <w:proofErr w:type="spellStart"/>
      <w:r w:rsidRPr="00C92CE8">
        <w:rPr>
          <w:rFonts w:ascii="Arial" w:hAnsi="Arial" w:cs="Arial"/>
          <w:sz w:val="20"/>
          <w:szCs w:val="20"/>
        </w:rPr>
        <w:t>is_sync</w:t>
      </w:r>
      <w:proofErr w:type="spellEnd"/>
      <w:r w:rsidRPr="00C92CE8">
        <w:rPr>
          <w:rFonts w:ascii="Arial" w:hAnsi="Arial" w:cs="Arial"/>
          <w:sz w:val="20"/>
          <w:szCs w:val="20"/>
        </w:rPr>
        <w:t xml:space="preserve"> = true.</w:t>
      </w:r>
    </w:p>
    <w:p w14:paraId="4D873C63" w14:textId="77777777" w:rsidR="00C92CE8" w:rsidRDefault="00C92CE8" w:rsidP="00C92CE8">
      <w:pPr>
        <w:pStyle w:val="ListParagraph"/>
        <w:numPr>
          <w:ilvl w:val="0"/>
          <w:numId w:val="48"/>
        </w:numPr>
        <w:spacing w:line="360" w:lineRule="auto"/>
        <w:ind w:left="426"/>
        <w:rPr>
          <w:rFonts w:ascii="Arial" w:hAnsi="Arial" w:cs="Arial"/>
          <w:sz w:val="20"/>
          <w:szCs w:val="20"/>
        </w:rPr>
      </w:pPr>
      <w:r w:rsidRPr="00C92CE8">
        <w:rPr>
          <w:rFonts w:ascii="Arial" w:hAnsi="Arial" w:cs="Arial"/>
          <w:sz w:val="20"/>
          <w:szCs w:val="20"/>
        </w:rPr>
        <w:t>A success response is returned.</w:t>
      </w:r>
    </w:p>
    <w:p w14:paraId="40CA219C" w14:textId="29AF84D2" w:rsidR="00C92CE8" w:rsidRDefault="00C92CE8" w:rsidP="00C92CE8">
      <w:pPr>
        <w:pStyle w:val="ListParagraph"/>
        <w:numPr>
          <w:ilvl w:val="0"/>
          <w:numId w:val="48"/>
        </w:numPr>
        <w:spacing w:line="360" w:lineRule="auto"/>
        <w:ind w:left="426"/>
        <w:rPr>
          <w:rFonts w:ascii="Arial" w:hAnsi="Arial" w:cs="Arial"/>
          <w:sz w:val="20"/>
          <w:szCs w:val="20"/>
        </w:rPr>
      </w:pPr>
      <w:r w:rsidRPr="00C92CE8">
        <w:rPr>
          <w:rFonts w:ascii="Arial" w:hAnsi="Arial" w:cs="Arial"/>
          <w:sz w:val="20"/>
          <w:szCs w:val="20"/>
        </w:rPr>
        <w:t>The workflow ends without triggering any error path.</w:t>
      </w:r>
    </w:p>
    <w:p w14:paraId="231CA475" w14:textId="45A4F959" w:rsidR="00C92CE8" w:rsidRDefault="00C92CE8">
      <w:pPr>
        <w:pStyle w:val="Heading3"/>
        <w:ind w:left="993" w:hanging="993"/>
        <w:pPrChange w:id="3153" w:author="MUBIYARTO WIBISONO" w:date="2025-11-11T16:09:00Z">
          <w:pPr>
            <w:pStyle w:val="Heading3"/>
          </w:pPr>
        </w:pPrChange>
      </w:pPr>
      <w:bookmarkStart w:id="3154" w:name="_Toc205888876"/>
      <w:bookmarkStart w:id="3155" w:name="_Toc205889311"/>
      <w:bookmarkStart w:id="3156" w:name="_Toc205889400"/>
      <w:bookmarkStart w:id="3157" w:name="_Toc209553371"/>
      <w:bookmarkStart w:id="3158" w:name="_Toc209556417"/>
      <w:bookmarkStart w:id="3159" w:name="_Toc212740012"/>
      <w:bookmarkStart w:id="3160" w:name="_Toc213778127"/>
      <w:r>
        <w:t>Error Handling</w:t>
      </w:r>
      <w:bookmarkEnd w:id="3154"/>
      <w:bookmarkEnd w:id="3155"/>
      <w:bookmarkEnd w:id="3156"/>
      <w:bookmarkEnd w:id="3157"/>
      <w:bookmarkEnd w:id="3158"/>
      <w:bookmarkEnd w:id="3159"/>
      <w:bookmarkEnd w:id="3160"/>
    </w:p>
    <w:tbl>
      <w:tblPr>
        <w:tblStyle w:val="TableGrid"/>
        <w:tblW w:w="0" w:type="auto"/>
        <w:tblLook w:val="04A0" w:firstRow="1" w:lastRow="0" w:firstColumn="1" w:lastColumn="0" w:noHBand="0" w:noVBand="1"/>
      </w:tblPr>
      <w:tblGrid>
        <w:gridCol w:w="1473"/>
        <w:gridCol w:w="3045"/>
        <w:gridCol w:w="4832"/>
      </w:tblGrid>
      <w:tr w:rsidR="00C92CE8" w:rsidRPr="00C92CE8" w14:paraId="7528C222" w14:textId="77777777" w:rsidTr="00C92CE8">
        <w:tc>
          <w:tcPr>
            <w:tcW w:w="0" w:type="auto"/>
            <w:shd w:val="clear" w:color="auto" w:fill="F2F2F2" w:themeFill="background1" w:themeFillShade="F2"/>
            <w:hideMark/>
          </w:tcPr>
          <w:p w14:paraId="15FC8766" w14:textId="77777777" w:rsidR="00C92CE8" w:rsidRPr="00C92CE8" w:rsidRDefault="00C92CE8" w:rsidP="00C92CE8">
            <w:pPr>
              <w:rPr>
                <w:rFonts w:ascii="Arial" w:hAnsi="Arial" w:cs="Arial"/>
                <w:b/>
                <w:bCs/>
                <w:szCs w:val="20"/>
                <w:lang w:val="en-SG"/>
              </w:rPr>
            </w:pPr>
            <w:r w:rsidRPr="00C92CE8">
              <w:rPr>
                <w:rFonts w:ascii="Arial" w:hAnsi="Arial" w:cs="Arial"/>
                <w:b/>
                <w:bCs/>
                <w:szCs w:val="20"/>
                <w:lang w:val="en-SG"/>
              </w:rPr>
              <w:t>Error Scenario</w:t>
            </w:r>
          </w:p>
        </w:tc>
        <w:tc>
          <w:tcPr>
            <w:tcW w:w="0" w:type="auto"/>
            <w:shd w:val="clear" w:color="auto" w:fill="F2F2F2" w:themeFill="background1" w:themeFillShade="F2"/>
            <w:hideMark/>
          </w:tcPr>
          <w:p w14:paraId="13E32163" w14:textId="77777777" w:rsidR="00C92CE8" w:rsidRPr="00C92CE8" w:rsidRDefault="00C92CE8" w:rsidP="00C92CE8">
            <w:pPr>
              <w:rPr>
                <w:rFonts w:ascii="Arial" w:hAnsi="Arial" w:cs="Arial"/>
                <w:b/>
                <w:bCs/>
                <w:szCs w:val="20"/>
                <w:lang w:val="en-SG"/>
              </w:rPr>
            </w:pPr>
            <w:r w:rsidRPr="00C92CE8">
              <w:rPr>
                <w:rFonts w:ascii="Arial" w:hAnsi="Arial" w:cs="Arial"/>
                <w:b/>
                <w:bCs/>
                <w:szCs w:val="20"/>
                <w:lang w:val="en-SG"/>
              </w:rPr>
              <w:t>Definition</w:t>
            </w:r>
          </w:p>
        </w:tc>
        <w:tc>
          <w:tcPr>
            <w:tcW w:w="0" w:type="auto"/>
            <w:shd w:val="clear" w:color="auto" w:fill="F2F2F2" w:themeFill="background1" w:themeFillShade="F2"/>
            <w:hideMark/>
          </w:tcPr>
          <w:p w14:paraId="0B847FD5" w14:textId="77777777" w:rsidR="00C92CE8" w:rsidRPr="00C92CE8" w:rsidRDefault="00C92CE8" w:rsidP="00C92CE8">
            <w:pPr>
              <w:rPr>
                <w:rFonts w:ascii="Arial" w:hAnsi="Arial" w:cs="Arial"/>
                <w:b/>
                <w:bCs/>
                <w:szCs w:val="20"/>
                <w:lang w:val="en-SG"/>
              </w:rPr>
            </w:pPr>
            <w:commentRangeStart w:id="3161"/>
            <w:commentRangeStart w:id="3162"/>
            <w:r w:rsidRPr="00C92CE8">
              <w:rPr>
                <w:rFonts w:ascii="Arial" w:hAnsi="Arial" w:cs="Arial"/>
                <w:b/>
                <w:bCs/>
                <w:szCs w:val="20"/>
                <w:lang w:val="en-SG"/>
              </w:rPr>
              <w:t>Brief Description</w:t>
            </w:r>
            <w:commentRangeEnd w:id="3161"/>
            <w:r w:rsidR="00ED55CA">
              <w:rPr>
                <w:rStyle w:val="CommentReference"/>
              </w:rPr>
              <w:commentReference w:id="3161"/>
            </w:r>
            <w:commentRangeEnd w:id="3162"/>
            <w:r w:rsidR="00233D74">
              <w:rPr>
                <w:rStyle w:val="CommentReference"/>
              </w:rPr>
              <w:commentReference w:id="3162"/>
            </w:r>
          </w:p>
        </w:tc>
      </w:tr>
      <w:tr w:rsidR="00C92CE8" w:rsidRPr="00C92CE8" w14:paraId="51E671BF" w14:textId="77777777" w:rsidTr="00C92CE8">
        <w:tc>
          <w:tcPr>
            <w:tcW w:w="0" w:type="auto"/>
            <w:hideMark/>
          </w:tcPr>
          <w:p w14:paraId="37AC87BF" w14:textId="77777777" w:rsidR="00C92CE8" w:rsidRPr="00C92CE8" w:rsidRDefault="00C92CE8" w:rsidP="00C92CE8">
            <w:pPr>
              <w:rPr>
                <w:rFonts w:ascii="Arial" w:hAnsi="Arial" w:cs="Arial"/>
                <w:szCs w:val="20"/>
                <w:lang w:val="en-SG"/>
              </w:rPr>
            </w:pPr>
            <w:r w:rsidRPr="00C92CE8">
              <w:rPr>
                <w:rFonts w:ascii="Arial" w:hAnsi="Arial" w:cs="Arial"/>
                <w:szCs w:val="20"/>
                <w:lang w:val="en-SG"/>
              </w:rPr>
              <w:lastRenderedPageBreak/>
              <w:t>Intranet query failure</w:t>
            </w:r>
          </w:p>
        </w:tc>
        <w:tc>
          <w:tcPr>
            <w:tcW w:w="0" w:type="auto"/>
            <w:hideMark/>
          </w:tcPr>
          <w:p w14:paraId="70E07DEE" w14:textId="77777777" w:rsidR="00C92CE8" w:rsidRPr="00C92CE8" w:rsidRDefault="00C92CE8" w:rsidP="00C92CE8">
            <w:pPr>
              <w:rPr>
                <w:rFonts w:ascii="Arial" w:hAnsi="Arial" w:cs="Arial"/>
                <w:szCs w:val="20"/>
                <w:lang w:val="en-SG"/>
              </w:rPr>
            </w:pPr>
            <w:r w:rsidRPr="00C92CE8">
              <w:rPr>
                <w:rFonts w:ascii="Arial" w:hAnsi="Arial" w:cs="Arial"/>
                <w:szCs w:val="20"/>
                <w:lang w:val="en-SG"/>
              </w:rPr>
              <w:t xml:space="preserve">The query for records with </w:t>
            </w:r>
            <w:proofErr w:type="spellStart"/>
            <w:r w:rsidRPr="00C92CE8">
              <w:rPr>
                <w:rFonts w:ascii="Arial" w:hAnsi="Arial" w:cs="Arial"/>
                <w:szCs w:val="20"/>
                <w:lang w:val="en-SG"/>
              </w:rPr>
              <w:t>is_sync</w:t>
            </w:r>
            <w:proofErr w:type="spellEnd"/>
            <w:r w:rsidRPr="00C92CE8">
              <w:rPr>
                <w:rFonts w:ascii="Arial" w:hAnsi="Arial" w:cs="Arial"/>
                <w:szCs w:val="20"/>
                <w:lang w:val="en-SG"/>
              </w:rPr>
              <w:t xml:space="preserve"> = false is not successful</w:t>
            </w:r>
          </w:p>
        </w:tc>
        <w:tc>
          <w:tcPr>
            <w:tcW w:w="0" w:type="auto"/>
            <w:hideMark/>
          </w:tcPr>
          <w:p w14:paraId="6F4C019A" w14:textId="13047C51" w:rsidR="00C92CE8" w:rsidRPr="00C92CE8" w:rsidRDefault="00C92CE8" w:rsidP="00C92CE8">
            <w:pPr>
              <w:rPr>
                <w:rFonts w:ascii="Arial" w:hAnsi="Arial" w:cs="Arial"/>
                <w:szCs w:val="20"/>
                <w:lang w:val="en-SG"/>
              </w:rPr>
            </w:pPr>
            <w:r w:rsidRPr="00C92CE8">
              <w:rPr>
                <w:rFonts w:ascii="Arial" w:hAnsi="Arial" w:cs="Arial"/>
                <w:szCs w:val="20"/>
                <w:lang w:val="en-SG"/>
              </w:rPr>
              <w:t xml:space="preserve">The flow </w:t>
            </w:r>
            <w:del w:id="3163" w:author="Ahmad Rafif" w:date="2025-09-19T07:31:00Z">
              <w:r w:rsidRPr="00C92CE8" w:rsidDel="00233D74">
                <w:rPr>
                  <w:rFonts w:ascii="Arial" w:hAnsi="Arial" w:cs="Arial"/>
                  <w:szCs w:val="20"/>
                  <w:lang w:val="en-SG"/>
                </w:rPr>
                <w:delText xml:space="preserve">writes </w:delText>
              </w:r>
            </w:del>
            <w:ins w:id="3164" w:author="Ahmad Rafif" w:date="2025-09-19T07:31:00Z">
              <w:r w:rsidR="00233D74">
                <w:rPr>
                  <w:rFonts w:ascii="Arial" w:hAnsi="Arial" w:cs="Arial"/>
                  <w:szCs w:val="20"/>
                  <w:lang w:val="en-SG"/>
                </w:rPr>
                <w:t>log</w:t>
              </w:r>
              <w:r w:rsidR="00233D74" w:rsidRPr="00C92CE8">
                <w:rPr>
                  <w:rFonts w:ascii="Arial" w:hAnsi="Arial" w:cs="Arial"/>
                  <w:szCs w:val="20"/>
                  <w:lang w:val="en-SG"/>
                </w:rPr>
                <w:t xml:space="preserve"> </w:t>
              </w:r>
            </w:ins>
            <w:r w:rsidRPr="00C92CE8">
              <w:rPr>
                <w:rFonts w:ascii="Arial" w:hAnsi="Arial" w:cs="Arial"/>
                <w:szCs w:val="20"/>
                <w:lang w:val="en-SG"/>
              </w:rPr>
              <w:t xml:space="preserve">the error to </w:t>
            </w:r>
            <w:del w:id="3165" w:author="Ahmad Rafif" w:date="2025-09-19T07:31:00Z">
              <w:r w:rsidRPr="00C92CE8" w:rsidDel="00233D74">
                <w:rPr>
                  <w:rFonts w:ascii="Arial" w:hAnsi="Arial" w:cs="Arial"/>
                  <w:szCs w:val="20"/>
                  <w:lang w:val="en-SG"/>
                </w:rPr>
                <w:delText xml:space="preserve">ocms_batch_job </w:delText>
              </w:r>
            </w:del>
            <w:ins w:id="3166" w:author="Ahmad Rafif" w:date="2025-09-19T07:31:00Z">
              <w:r w:rsidR="00233D74">
                <w:rPr>
                  <w:rFonts w:ascii="Arial" w:hAnsi="Arial" w:cs="Arial"/>
                  <w:szCs w:val="20"/>
                  <w:lang w:val="en-SG"/>
                </w:rPr>
                <w:t>application lo</w:t>
              </w:r>
            </w:ins>
            <w:ins w:id="3167" w:author="Ahmad Rafif" w:date="2025-09-19T07:32:00Z">
              <w:r w:rsidR="00233D74">
                <w:rPr>
                  <w:rFonts w:ascii="Arial" w:hAnsi="Arial" w:cs="Arial"/>
                  <w:szCs w:val="20"/>
                  <w:lang w:val="en-SG"/>
                </w:rPr>
                <w:t xml:space="preserve">g </w:t>
              </w:r>
            </w:ins>
            <w:r w:rsidRPr="00C92CE8">
              <w:rPr>
                <w:rFonts w:ascii="Arial" w:hAnsi="Arial" w:cs="Arial"/>
                <w:szCs w:val="20"/>
                <w:lang w:val="en-SG"/>
              </w:rPr>
              <w:t>and ends.</w:t>
            </w:r>
          </w:p>
        </w:tc>
      </w:tr>
      <w:tr w:rsidR="00C92CE8" w:rsidRPr="00C92CE8" w14:paraId="351003E1" w14:textId="77777777" w:rsidTr="00C92CE8">
        <w:tc>
          <w:tcPr>
            <w:tcW w:w="0" w:type="auto"/>
            <w:hideMark/>
          </w:tcPr>
          <w:p w14:paraId="10A68F85" w14:textId="77777777" w:rsidR="00C92CE8" w:rsidRPr="00C92CE8" w:rsidRDefault="00C92CE8" w:rsidP="00C92CE8">
            <w:pPr>
              <w:rPr>
                <w:rFonts w:ascii="Arial" w:hAnsi="Arial" w:cs="Arial"/>
                <w:szCs w:val="20"/>
                <w:lang w:val="en-SG"/>
              </w:rPr>
            </w:pPr>
            <w:r w:rsidRPr="00C92CE8">
              <w:rPr>
                <w:rFonts w:ascii="Arial" w:hAnsi="Arial" w:cs="Arial"/>
                <w:szCs w:val="20"/>
                <w:lang w:val="en-SG"/>
              </w:rPr>
              <w:t>Push to internet failure</w:t>
            </w:r>
          </w:p>
        </w:tc>
        <w:tc>
          <w:tcPr>
            <w:tcW w:w="0" w:type="auto"/>
            <w:hideMark/>
          </w:tcPr>
          <w:p w14:paraId="60DCA0B4" w14:textId="77777777" w:rsidR="00C92CE8" w:rsidRPr="00C92CE8" w:rsidRDefault="00C92CE8" w:rsidP="00C92CE8">
            <w:pPr>
              <w:rPr>
                <w:rFonts w:ascii="Arial" w:hAnsi="Arial" w:cs="Arial"/>
                <w:szCs w:val="20"/>
                <w:lang w:val="en-SG"/>
              </w:rPr>
            </w:pPr>
            <w:r w:rsidRPr="00C92CE8">
              <w:rPr>
                <w:rFonts w:ascii="Arial" w:hAnsi="Arial" w:cs="Arial"/>
                <w:szCs w:val="20"/>
                <w:lang w:val="en-SG"/>
              </w:rPr>
              <w:t>The operation that pushes data to the internet system is not successful</w:t>
            </w:r>
          </w:p>
        </w:tc>
        <w:tc>
          <w:tcPr>
            <w:tcW w:w="0" w:type="auto"/>
            <w:hideMark/>
          </w:tcPr>
          <w:p w14:paraId="0B0E0CDC" w14:textId="65A6673F" w:rsidR="00C92CE8" w:rsidRPr="00C92CE8" w:rsidRDefault="00233D74" w:rsidP="00C92CE8">
            <w:pPr>
              <w:rPr>
                <w:rFonts w:ascii="Arial" w:hAnsi="Arial" w:cs="Arial"/>
                <w:szCs w:val="20"/>
                <w:lang w:val="en-SG"/>
              </w:rPr>
            </w:pPr>
            <w:ins w:id="3168" w:author="Ahmad Rafif" w:date="2025-09-19T07:32:00Z">
              <w:r w:rsidRPr="00233D74">
                <w:rPr>
                  <w:rFonts w:ascii="Arial" w:hAnsi="Arial" w:cs="Arial"/>
                  <w:szCs w:val="20"/>
                  <w:lang w:val="en-SG"/>
                </w:rPr>
                <w:t xml:space="preserve">The flow </w:t>
              </w:r>
              <w:proofErr w:type="gramStart"/>
              <w:r w:rsidRPr="00233D74">
                <w:rPr>
                  <w:rFonts w:ascii="Arial" w:hAnsi="Arial" w:cs="Arial"/>
                  <w:szCs w:val="20"/>
                  <w:lang w:val="en-SG"/>
                </w:rPr>
                <w:t>log</w:t>
              </w:r>
              <w:proofErr w:type="gramEnd"/>
              <w:r w:rsidRPr="00233D74">
                <w:rPr>
                  <w:rFonts w:ascii="Arial" w:hAnsi="Arial" w:cs="Arial"/>
                  <w:szCs w:val="20"/>
                  <w:lang w:val="en-SG"/>
                </w:rPr>
                <w:t xml:space="preserve"> the error to application log and ends.</w:t>
              </w:r>
            </w:ins>
            <w:del w:id="3169" w:author="Ahmad Rafif" w:date="2025-09-19T07:32:00Z">
              <w:r w:rsidR="00C92CE8" w:rsidRPr="00C92CE8" w:rsidDel="00233D74">
                <w:rPr>
                  <w:rFonts w:ascii="Arial" w:hAnsi="Arial" w:cs="Arial"/>
                  <w:szCs w:val="20"/>
                  <w:lang w:val="en-SG"/>
                </w:rPr>
                <w:delText>The flow writes the error to ocms_batch_job and ends.</w:delText>
              </w:r>
            </w:del>
          </w:p>
        </w:tc>
      </w:tr>
    </w:tbl>
    <w:p w14:paraId="1764028C" w14:textId="358312C1" w:rsidR="00C92CE8" w:rsidRDefault="009C17EB" w:rsidP="009C17EB">
      <w:pPr>
        <w:pStyle w:val="Heading2"/>
      </w:pPr>
      <w:bookmarkStart w:id="3170" w:name="_Toc205888877"/>
      <w:bookmarkStart w:id="3171" w:name="_Toc205889312"/>
      <w:bookmarkStart w:id="3172" w:name="_Toc205889401"/>
      <w:bookmarkStart w:id="3173" w:name="_Toc209553372"/>
      <w:bookmarkStart w:id="3174" w:name="_Toc209556418"/>
      <w:bookmarkStart w:id="3175" w:name="_Toc212740013"/>
      <w:bookmarkStart w:id="3176" w:name="_Toc213778128"/>
      <w:r>
        <w:t>Intranet Update</w:t>
      </w:r>
      <w:bookmarkEnd w:id="3170"/>
      <w:bookmarkEnd w:id="3171"/>
      <w:bookmarkEnd w:id="3172"/>
      <w:bookmarkEnd w:id="3173"/>
      <w:bookmarkEnd w:id="3174"/>
      <w:bookmarkEnd w:id="3175"/>
      <w:bookmarkEnd w:id="3176"/>
    </w:p>
    <w:p w14:paraId="619D3405" w14:textId="5BEF6944" w:rsidR="009C17EB" w:rsidRDefault="009C17EB" w:rsidP="009C17EB">
      <w:pPr>
        <w:jc w:val="center"/>
      </w:pPr>
      <w:r>
        <w:rPr>
          <w:noProof/>
          <w:lang w:val="en-SG" w:eastAsia="en-SG"/>
        </w:rPr>
        <w:drawing>
          <wp:inline distT="0" distB="0" distL="0" distR="0" wp14:anchorId="16A6FEE3" wp14:editId="180C120D">
            <wp:extent cx="4160520" cy="2914142"/>
            <wp:effectExtent l="0" t="0" r="0" b="635"/>
            <wp:docPr id="10317747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61858" cy="2915079"/>
                    </a:xfrm>
                    <a:prstGeom prst="rect">
                      <a:avLst/>
                    </a:prstGeom>
                    <a:noFill/>
                    <a:ln>
                      <a:noFill/>
                    </a:ln>
                  </pic:spPr>
                </pic:pic>
              </a:graphicData>
            </a:graphic>
          </wp:inline>
        </w:drawing>
      </w:r>
    </w:p>
    <w:p w14:paraId="6D660E9A" w14:textId="77777777" w:rsidR="009C17EB" w:rsidRPr="009C17EB" w:rsidRDefault="009C17EB" w:rsidP="009C17EB"/>
    <w:tbl>
      <w:tblPr>
        <w:tblStyle w:val="TableGrid"/>
        <w:tblW w:w="0" w:type="auto"/>
        <w:tblLook w:val="04A0" w:firstRow="1" w:lastRow="0" w:firstColumn="1" w:lastColumn="0" w:noHBand="0" w:noVBand="1"/>
      </w:tblPr>
      <w:tblGrid>
        <w:gridCol w:w="1440"/>
        <w:gridCol w:w="1988"/>
        <w:gridCol w:w="5922"/>
      </w:tblGrid>
      <w:tr w:rsidR="00233D74" w:rsidRPr="009C17EB" w14:paraId="7B3C5C53" w14:textId="77777777" w:rsidTr="009C17EB">
        <w:tc>
          <w:tcPr>
            <w:tcW w:w="0" w:type="auto"/>
            <w:shd w:val="clear" w:color="auto" w:fill="F2F2F2" w:themeFill="background1" w:themeFillShade="F2"/>
            <w:hideMark/>
          </w:tcPr>
          <w:p w14:paraId="40002EA2" w14:textId="77777777" w:rsidR="009C17EB" w:rsidRPr="009C17EB" w:rsidRDefault="009C17EB" w:rsidP="009C17EB">
            <w:pPr>
              <w:rPr>
                <w:rFonts w:ascii="Arial" w:hAnsi="Arial" w:cs="Arial"/>
                <w:b/>
                <w:bCs/>
                <w:szCs w:val="20"/>
                <w:lang w:val="en-SG"/>
              </w:rPr>
            </w:pPr>
            <w:r w:rsidRPr="009C17EB">
              <w:rPr>
                <w:rFonts w:ascii="Arial" w:hAnsi="Arial" w:cs="Arial"/>
                <w:b/>
                <w:bCs/>
                <w:szCs w:val="20"/>
                <w:lang w:val="en-SG"/>
              </w:rPr>
              <w:t>Step</w:t>
            </w:r>
          </w:p>
        </w:tc>
        <w:tc>
          <w:tcPr>
            <w:tcW w:w="0" w:type="auto"/>
            <w:shd w:val="clear" w:color="auto" w:fill="F2F2F2" w:themeFill="background1" w:themeFillShade="F2"/>
            <w:hideMark/>
          </w:tcPr>
          <w:p w14:paraId="6209CED2" w14:textId="77777777" w:rsidR="009C17EB" w:rsidRPr="009C17EB" w:rsidRDefault="009C17EB" w:rsidP="009C17EB">
            <w:pPr>
              <w:rPr>
                <w:rFonts w:ascii="Arial" w:hAnsi="Arial" w:cs="Arial"/>
                <w:b/>
                <w:bCs/>
                <w:szCs w:val="20"/>
                <w:lang w:val="en-SG"/>
              </w:rPr>
            </w:pPr>
            <w:r w:rsidRPr="009C17EB">
              <w:rPr>
                <w:rFonts w:ascii="Arial" w:hAnsi="Arial" w:cs="Arial"/>
                <w:b/>
                <w:bCs/>
                <w:szCs w:val="20"/>
                <w:lang w:val="en-SG"/>
              </w:rPr>
              <w:t>Definition</w:t>
            </w:r>
          </w:p>
        </w:tc>
        <w:tc>
          <w:tcPr>
            <w:tcW w:w="0" w:type="auto"/>
            <w:shd w:val="clear" w:color="auto" w:fill="F2F2F2" w:themeFill="background1" w:themeFillShade="F2"/>
            <w:hideMark/>
          </w:tcPr>
          <w:p w14:paraId="2D50438E" w14:textId="77777777" w:rsidR="009C17EB" w:rsidRPr="009C17EB" w:rsidRDefault="009C17EB" w:rsidP="009C17EB">
            <w:pPr>
              <w:rPr>
                <w:rFonts w:ascii="Arial" w:hAnsi="Arial" w:cs="Arial"/>
                <w:b/>
                <w:bCs/>
                <w:szCs w:val="20"/>
                <w:lang w:val="en-SG"/>
              </w:rPr>
            </w:pPr>
            <w:r w:rsidRPr="009C17EB">
              <w:rPr>
                <w:rFonts w:ascii="Arial" w:hAnsi="Arial" w:cs="Arial"/>
                <w:b/>
                <w:bCs/>
                <w:szCs w:val="20"/>
                <w:lang w:val="en-SG"/>
              </w:rPr>
              <w:t>Brief Description</w:t>
            </w:r>
          </w:p>
        </w:tc>
      </w:tr>
      <w:tr w:rsidR="00233D74" w:rsidRPr="009C17EB" w14:paraId="45F16934" w14:textId="77777777" w:rsidTr="009C17EB">
        <w:tc>
          <w:tcPr>
            <w:tcW w:w="0" w:type="auto"/>
            <w:hideMark/>
          </w:tcPr>
          <w:p w14:paraId="55AECFC4" w14:textId="77777777" w:rsidR="009C17EB" w:rsidRPr="009C17EB" w:rsidRDefault="009C17EB" w:rsidP="009C17EB">
            <w:pPr>
              <w:rPr>
                <w:rFonts w:ascii="Arial" w:hAnsi="Arial" w:cs="Arial"/>
                <w:szCs w:val="20"/>
                <w:lang w:val="en-SG"/>
              </w:rPr>
            </w:pPr>
            <w:r w:rsidRPr="009C17EB">
              <w:rPr>
                <w:rFonts w:ascii="Arial" w:hAnsi="Arial" w:cs="Arial"/>
                <w:szCs w:val="20"/>
                <w:lang w:val="en-SG"/>
              </w:rPr>
              <w:t>Start</w:t>
            </w:r>
          </w:p>
        </w:tc>
        <w:tc>
          <w:tcPr>
            <w:tcW w:w="0" w:type="auto"/>
            <w:hideMark/>
          </w:tcPr>
          <w:p w14:paraId="2E657689" w14:textId="77777777" w:rsidR="009C17EB" w:rsidRPr="009C17EB" w:rsidRDefault="009C17EB" w:rsidP="009C17EB">
            <w:pPr>
              <w:rPr>
                <w:rFonts w:ascii="Arial" w:hAnsi="Arial" w:cs="Arial"/>
                <w:szCs w:val="20"/>
                <w:lang w:val="en-SG"/>
              </w:rPr>
            </w:pPr>
            <w:r w:rsidRPr="009C17EB">
              <w:rPr>
                <w:rFonts w:ascii="Arial" w:hAnsi="Arial" w:cs="Arial"/>
                <w:szCs w:val="20"/>
                <w:lang w:val="en-SG"/>
              </w:rPr>
              <w:t>Entry point of the process flow</w:t>
            </w:r>
          </w:p>
        </w:tc>
        <w:tc>
          <w:tcPr>
            <w:tcW w:w="0" w:type="auto"/>
            <w:hideMark/>
          </w:tcPr>
          <w:p w14:paraId="05812191" w14:textId="77777777" w:rsidR="009C17EB" w:rsidRPr="009C17EB" w:rsidRDefault="009C17EB" w:rsidP="009C17EB">
            <w:pPr>
              <w:rPr>
                <w:rFonts w:ascii="Arial" w:hAnsi="Arial" w:cs="Arial"/>
                <w:szCs w:val="20"/>
                <w:lang w:val="en-SG"/>
              </w:rPr>
            </w:pPr>
            <w:r w:rsidRPr="009C17EB">
              <w:rPr>
                <w:rFonts w:ascii="Arial" w:hAnsi="Arial" w:cs="Arial"/>
                <w:szCs w:val="20"/>
                <w:lang w:val="en-SG"/>
              </w:rPr>
              <w:t>The workflow begins here.</w:t>
            </w:r>
          </w:p>
        </w:tc>
      </w:tr>
      <w:tr w:rsidR="00233D74" w:rsidRPr="009C17EB" w14:paraId="50939B18" w14:textId="77777777" w:rsidTr="009C17EB">
        <w:tc>
          <w:tcPr>
            <w:tcW w:w="0" w:type="auto"/>
            <w:hideMark/>
          </w:tcPr>
          <w:p w14:paraId="595DCC33" w14:textId="77777777" w:rsidR="009C17EB" w:rsidRPr="009C17EB" w:rsidRDefault="009C17EB" w:rsidP="009C17EB">
            <w:pPr>
              <w:rPr>
                <w:rFonts w:ascii="Arial" w:hAnsi="Arial" w:cs="Arial"/>
                <w:szCs w:val="20"/>
                <w:lang w:val="en-SG"/>
              </w:rPr>
            </w:pPr>
            <w:r w:rsidRPr="009C17EB">
              <w:rPr>
                <w:rFonts w:ascii="Arial" w:hAnsi="Arial" w:cs="Arial"/>
                <w:szCs w:val="20"/>
                <w:lang w:val="en-SG"/>
              </w:rPr>
              <w:t>Update into intranet table</w:t>
            </w:r>
          </w:p>
        </w:tc>
        <w:tc>
          <w:tcPr>
            <w:tcW w:w="0" w:type="auto"/>
            <w:hideMark/>
          </w:tcPr>
          <w:p w14:paraId="7E6FB856" w14:textId="77777777" w:rsidR="009C17EB" w:rsidRPr="009C17EB" w:rsidRDefault="009C17EB" w:rsidP="009C17EB">
            <w:pPr>
              <w:rPr>
                <w:rFonts w:ascii="Arial" w:hAnsi="Arial" w:cs="Arial"/>
                <w:szCs w:val="20"/>
                <w:lang w:val="en-SG"/>
              </w:rPr>
            </w:pPr>
            <w:r w:rsidRPr="009C17EB">
              <w:rPr>
                <w:rFonts w:ascii="Arial" w:hAnsi="Arial" w:cs="Arial"/>
                <w:szCs w:val="20"/>
                <w:lang w:val="en-SG"/>
              </w:rPr>
              <w:t>Update an existing record in the intranet database</w:t>
            </w:r>
          </w:p>
        </w:tc>
        <w:tc>
          <w:tcPr>
            <w:tcW w:w="0" w:type="auto"/>
            <w:hideMark/>
          </w:tcPr>
          <w:p w14:paraId="1EFFA618" w14:textId="77777777" w:rsidR="009C17EB" w:rsidRPr="009C17EB" w:rsidRDefault="009C17EB" w:rsidP="009C17EB">
            <w:pPr>
              <w:rPr>
                <w:rFonts w:ascii="Arial" w:hAnsi="Arial" w:cs="Arial"/>
                <w:szCs w:val="20"/>
                <w:lang w:val="en-SG"/>
              </w:rPr>
            </w:pPr>
            <w:r w:rsidRPr="009C17EB">
              <w:rPr>
                <w:rFonts w:ascii="Arial" w:hAnsi="Arial" w:cs="Arial"/>
                <w:szCs w:val="20"/>
                <w:lang w:val="en-SG"/>
              </w:rPr>
              <w:t>Executes an update on the intranet table.</w:t>
            </w:r>
          </w:p>
        </w:tc>
      </w:tr>
      <w:tr w:rsidR="00233D74" w:rsidRPr="009C17EB" w14:paraId="2AA967F3" w14:textId="77777777" w:rsidTr="009C17EB">
        <w:tc>
          <w:tcPr>
            <w:tcW w:w="0" w:type="auto"/>
            <w:hideMark/>
          </w:tcPr>
          <w:p w14:paraId="49B1C049" w14:textId="77777777" w:rsidR="009C17EB" w:rsidRPr="009C17EB" w:rsidRDefault="009C17EB" w:rsidP="009C17EB">
            <w:pPr>
              <w:rPr>
                <w:rFonts w:ascii="Arial" w:hAnsi="Arial" w:cs="Arial"/>
                <w:szCs w:val="20"/>
                <w:lang w:val="en-SG"/>
              </w:rPr>
            </w:pPr>
            <w:r w:rsidRPr="009C17EB">
              <w:rPr>
                <w:rFonts w:ascii="Arial" w:hAnsi="Arial" w:cs="Arial"/>
                <w:szCs w:val="20"/>
                <w:lang w:val="en-SG"/>
              </w:rPr>
              <w:t>Update into internet table</w:t>
            </w:r>
          </w:p>
        </w:tc>
        <w:tc>
          <w:tcPr>
            <w:tcW w:w="0" w:type="auto"/>
            <w:hideMark/>
          </w:tcPr>
          <w:p w14:paraId="432A7ED2" w14:textId="77777777" w:rsidR="009C17EB" w:rsidRPr="009C17EB" w:rsidRDefault="009C17EB" w:rsidP="009C17EB">
            <w:pPr>
              <w:rPr>
                <w:rFonts w:ascii="Arial" w:hAnsi="Arial" w:cs="Arial"/>
                <w:szCs w:val="20"/>
                <w:lang w:val="en-SG"/>
              </w:rPr>
            </w:pPr>
            <w:r w:rsidRPr="009C17EB">
              <w:rPr>
                <w:rFonts w:ascii="Arial" w:hAnsi="Arial" w:cs="Arial"/>
                <w:szCs w:val="20"/>
                <w:lang w:val="en-SG"/>
              </w:rPr>
              <w:t>Update an existing record in the internet database</w:t>
            </w:r>
          </w:p>
        </w:tc>
        <w:tc>
          <w:tcPr>
            <w:tcW w:w="0" w:type="auto"/>
            <w:hideMark/>
          </w:tcPr>
          <w:p w14:paraId="50501102" w14:textId="77777777" w:rsidR="009C17EB" w:rsidRPr="009C17EB" w:rsidRDefault="009C17EB" w:rsidP="009C17EB">
            <w:pPr>
              <w:rPr>
                <w:rFonts w:ascii="Arial" w:hAnsi="Arial" w:cs="Arial"/>
                <w:szCs w:val="20"/>
                <w:lang w:val="en-SG"/>
              </w:rPr>
            </w:pPr>
            <w:r w:rsidRPr="009C17EB">
              <w:rPr>
                <w:rFonts w:ascii="Arial" w:hAnsi="Arial" w:cs="Arial"/>
                <w:szCs w:val="20"/>
                <w:lang w:val="en-SG"/>
              </w:rPr>
              <w:t>Executes an update on the internet table.</w:t>
            </w:r>
          </w:p>
        </w:tc>
      </w:tr>
      <w:tr w:rsidR="00233D74" w:rsidRPr="009C17EB" w14:paraId="72B5B371" w14:textId="77777777" w:rsidTr="009C17EB">
        <w:tc>
          <w:tcPr>
            <w:tcW w:w="0" w:type="auto"/>
            <w:hideMark/>
          </w:tcPr>
          <w:p w14:paraId="4005902C" w14:textId="77777777" w:rsidR="009C17EB" w:rsidRPr="009C17EB" w:rsidRDefault="009C17EB" w:rsidP="009C17EB">
            <w:pPr>
              <w:rPr>
                <w:rFonts w:ascii="Arial" w:hAnsi="Arial" w:cs="Arial"/>
                <w:szCs w:val="20"/>
                <w:lang w:val="en-SG"/>
              </w:rPr>
            </w:pPr>
            <w:r w:rsidRPr="009C17EB">
              <w:rPr>
                <w:rFonts w:ascii="Arial" w:hAnsi="Arial" w:cs="Arial"/>
                <w:szCs w:val="20"/>
                <w:lang w:val="en-SG"/>
              </w:rPr>
              <w:t>Both success?</w:t>
            </w:r>
          </w:p>
        </w:tc>
        <w:tc>
          <w:tcPr>
            <w:tcW w:w="0" w:type="auto"/>
            <w:hideMark/>
          </w:tcPr>
          <w:p w14:paraId="3078B8FC" w14:textId="77777777" w:rsidR="009C17EB" w:rsidRPr="009C17EB" w:rsidRDefault="009C17EB" w:rsidP="009C17EB">
            <w:pPr>
              <w:rPr>
                <w:rFonts w:ascii="Arial" w:hAnsi="Arial" w:cs="Arial"/>
                <w:szCs w:val="20"/>
                <w:lang w:val="en-SG"/>
              </w:rPr>
            </w:pPr>
            <w:r w:rsidRPr="009C17EB">
              <w:rPr>
                <w:rFonts w:ascii="Arial" w:hAnsi="Arial" w:cs="Arial"/>
                <w:szCs w:val="20"/>
                <w:lang w:val="en-SG"/>
              </w:rPr>
              <w:t>Decision point to verify update success</w:t>
            </w:r>
          </w:p>
        </w:tc>
        <w:tc>
          <w:tcPr>
            <w:tcW w:w="0" w:type="auto"/>
            <w:hideMark/>
          </w:tcPr>
          <w:p w14:paraId="225D5C96" w14:textId="77777777" w:rsidR="009C17EB" w:rsidRPr="009C17EB" w:rsidRDefault="009C17EB" w:rsidP="009C17EB">
            <w:pPr>
              <w:rPr>
                <w:rFonts w:ascii="Arial" w:hAnsi="Arial" w:cs="Arial"/>
                <w:szCs w:val="20"/>
                <w:lang w:val="en-SG"/>
              </w:rPr>
            </w:pPr>
            <w:r w:rsidRPr="009C17EB">
              <w:rPr>
                <w:rFonts w:ascii="Arial" w:hAnsi="Arial" w:cs="Arial"/>
                <w:szCs w:val="20"/>
                <w:lang w:val="en-SG"/>
              </w:rPr>
              <w:t>Checks if both intranet and internet updates were successful.</w:t>
            </w:r>
          </w:p>
        </w:tc>
      </w:tr>
      <w:tr w:rsidR="00233D74" w:rsidRPr="009C17EB" w14:paraId="7CB4A767" w14:textId="77777777" w:rsidTr="009C17EB">
        <w:tc>
          <w:tcPr>
            <w:tcW w:w="0" w:type="auto"/>
            <w:hideMark/>
          </w:tcPr>
          <w:p w14:paraId="3FB1E4CC" w14:textId="77777777" w:rsidR="009C17EB" w:rsidRPr="009C17EB" w:rsidRDefault="009C17EB" w:rsidP="009C17EB">
            <w:pPr>
              <w:rPr>
                <w:rFonts w:ascii="Arial" w:hAnsi="Arial" w:cs="Arial"/>
                <w:szCs w:val="20"/>
                <w:lang w:val="en-SG"/>
              </w:rPr>
            </w:pPr>
            <w:r w:rsidRPr="009C17EB">
              <w:rPr>
                <w:rFonts w:ascii="Arial" w:hAnsi="Arial" w:cs="Arial"/>
                <w:szCs w:val="20"/>
                <w:lang w:val="en-SG"/>
              </w:rPr>
              <w:t>Response success</w:t>
            </w:r>
          </w:p>
        </w:tc>
        <w:tc>
          <w:tcPr>
            <w:tcW w:w="0" w:type="auto"/>
            <w:hideMark/>
          </w:tcPr>
          <w:p w14:paraId="26A32B92" w14:textId="77777777" w:rsidR="009C17EB" w:rsidRPr="009C17EB" w:rsidRDefault="009C17EB" w:rsidP="009C17EB">
            <w:pPr>
              <w:rPr>
                <w:rFonts w:ascii="Arial" w:hAnsi="Arial" w:cs="Arial"/>
                <w:szCs w:val="20"/>
                <w:lang w:val="en-SG"/>
              </w:rPr>
            </w:pPr>
            <w:r w:rsidRPr="009C17EB">
              <w:rPr>
                <w:rFonts w:ascii="Arial" w:hAnsi="Arial" w:cs="Arial"/>
                <w:szCs w:val="20"/>
                <w:lang w:val="en-SG"/>
              </w:rPr>
              <w:t>Return a success message</w:t>
            </w:r>
          </w:p>
        </w:tc>
        <w:tc>
          <w:tcPr>
            <w:tcW w:w="0" w:type="auto"/>
            <w:hideMark/>
          </w:tcPr>
          <w:p w14:paraId="5CCB4220" w14:textId="77777777" w:rsidR="009C17EB" w:rsidRPr="009C17EB" w:rsidRDefault="009C17EB" w:rsidP="009C17EB">
            <w:pPr>
              <w:rPr>
                <w:rFonts w:ascii="Arial" w:hAnsi="Arial" w:cs="Arial"/>
                <w:szCs w:val="20"/>
                <w:lang w:val="en-SG"/>
              </w:rPr>
            </w:pPr>
            <w:r w:rsidRPr="009C17EB">
              <w:rPr>
                <w:rFonts w:ascii="Arial" w:hAnsi="Arial" w:cs="Arial"/>
                <w:szCs w:val="20"/>
                <w:lang w:val="en-SG"/>
              </w:rPr>
              <w:t>Sent if both updates succeed.</w:t>
            </w:r>
          </w:p>
        </w:tc>
      </w:tr>
      <w:tr w:rsidR="00233D74" w:rsidRPr="009C17EB" w14:paraId="2CEC8CF7" w14:textId="77777777" w:rsidTr="009C17EB">
        <w:tc>
          <w:tcPr>
            <w:tcW w:w="0" w:type="auto"/>
            <w:hideMark/>
          </w:tcPr>
          <w:p w14:paraId="39871C32" w14:textId="77777777" w:rsidR="009C17EB" w:rsidRPr="009C17EB" w:rsidRDefault="009C17EB" w:rsidP="009C17EB">
            <w:pPr>
              <w:rPr>
                <w:rFonts w:ascii="Arial" w:hAnsi="Arial" w:cs="Arial"/>
                <w:szCs w:val="20"/>
                <w:lang w:val="en-SG"/>
              </w:rPr>
            </w:pPr>
            <w:r w:rsidRPr="009C17EB">
              <w:rPr>
                <w:rFonts w:ascii="Arial" w:hAnsi="Arial" w:cs="Arial"/>
                <w:szCs w:val="20"/>
                <w:lang w:val="en-SG"/>
              </w:rPr>
              <w:t>Rollback update</w:t>
            </w:r>
          </w:p>
        </w:tc>
        <w:tc>
          <w:tcPr>
            <w:tcW w:w="0" w:type="auto"/>
            <w:hideMark/>
          </w:tcPr>
          <w:p w14:paraId="0F5174B9" w14:textId="77777777" w:rsidR="009C17EB" w:rsidRPr="009C17EB" w:rsidRDefault="009C17EB" w:rsidP="009C17EB">
            <w:pPr>
              <w:rPr>
                <w:rFonts w:ascii="Arial" w:hAnsi="Arial" w:cs="Arial"/>
                <w:szCs w:val="20"/>
                <w:lang w:val="en-SG"/>
              </w:rPr>
            </w:pPr>
            <w:r w:rsidRPr="009C17EB">
              <w:rPr>
                <w:rFonts w:ascii="Arial" w:hAnsi="Arial" w:cs="Arial"/>
                <w:szCs w:val="20"/>
                <w:lang w:val="en-SG"/>
              </w:rPr>
              <w:t>Reverse the changes made during update</w:t>
            </w:r>
          </w:p>
        </w:tc>
        <w:tc>
          <w:tcPr>
            <w:tcW w:w="0" w:type="auto"/>
            <w:hideMark/>
          </w:tcPr>
          <w:p w14:paraId="42F7866B" w14:textId="1AD37E07" w:rsidR="009C17EB" w:rsidRPr="009C17EB" w:rsidRDefault="009C17EB" w:rsidP="009C17EB">
            <w:pPr>
              <w:rPr>
                <w:rFonts w:ascii="Arial" w:hAnsi="Arial" w:cs="Arial"/>
                <w:szCs w:val="20"/>
                <w:lang w:val="en-SG"/>
              </w:rPr>
            </w:pPr>
            <w:commentRangeStart w:id="3177"/>
            <w:commentRangeStart w:id="3178"/>
            <w:commentRangeStart w:id="3179"/>
            <w:r w:rsidRPr="009C17EB">
              <w:rPr>
                <w:rFonts w:ascii="Arial" w:hAnsi="Arial" w:cs="Arial"/>
                <w:szCs w:val="20"/>
                <w:lang w:val="en-SG"/>
              </w:rPr>
              <w:t xml:space="preserve">Reverts </w:t>
            </w:r>
            <w:del w:id="3180" w:author="Ahmad Rafif" w:date="2025-09-19T07:34:00Z">
              <w:r w:rsidRPr="009C17EB" w:rsidDel="00233D74">
                <w:rPr>
                  <w:rFonts w:ascii="Arial" w:hAnsi="Arial" w:cs="Arial"/>
                  <w:szCs w:val="20"/>
                  <w:lang w:val="en-SG"/>
                </w:rPr>
                <w:delText>intranet and/or internet updates when one or both fail.</w:delText>
              </w:r>
              <w:commentRangeEnd w:id="3177"/>
              <w:r w:rsidR="00ED55CA" w:rsidDel="00233D74">
                <w:rPr>
                  <w:rStyle w:val="CommentReference"/>
                </w:rPr>
                <w:commentReference w:id="3177"/>
              </w:r>
            </w:del>
            <w:commentRangeEnd w:id="3178"/>
            <w:r w:rsidR="00966EA4">
              <w:rPr>
                <w:rStyle w:val="CommentReference"/>
              </w:rPr>
              <w:commentReference w:id="3178"/>
            </w:r>
            <w:commentRangeEnd w:id="3179"/>
            <w:r w:rsidR="00E52F55">
              <w:rPr>
                <w:rStyle w:val="CommentReference"/>
              </w:rPr>
              <w:commentReference w:id="3179"/>
            </w:r>
            <w:ins w:id="3181" w:author="Ahmad Rafif" w:date="2025-09-19T07:34:00Z">
              <w:r w:rsidR="00233D74">
                <w:rPr>
                  <w:rFonts w:ascii="Arial" w:hAnsi="Arial" w:cs="Arial"/>
                  <w:szCs w:val="20"/>
                  <w:lang w:val="en-SG"/>
                </w:rPr>
                <w:t>both intranet and internet updates when either or both fail, ensuring a complete rollback of all related changes.</w:t>
              </w:r>
            </w:ins>
          </w:p>
        </w:tc>
      </w:tr>
      <w:tr w:rsidR="00233D74" w:rsidRPr="009C17EB" w14:paraId="32059CD6" w14:textId="77777777" w:rsidTr="009C17EB">
        <w:tc>
          <w:tcPr>
            <w:tcW w:w="0" w:type="auto"/>
            <w:hideMark/>
          </w:tcPr>
          <w:p w14:paraId="09E8AE42" w14:textId="77777777" w:rsidR="009C17EB" w:rsidRPr="009C17EB" w:rsidRDefault="009C17EB" w:rsidP="009C17EB">
            <w:pPr>
              <w:rPr>
                <w:rFonts w:ascii="Arial" w:hAnsi="Arial" w:cs="Arial"/>
                <w:szCs w:val="20"/>
                <w:lang w:val="en-SG"/>
              </w:rPr>
            </w:pPr>
            <w:r w:rsidRPr="009C17EB">
              <w:rPr>
                <w:rFonts w:ascii="Arial" w:hAnsi="Arial" w:cs="Arial"/>
                <w:szCs w:val="20"/>
                <w:lang w:val="en-SG"/>
              </w:rPr>
              <w:lastRenderedPageBreak/>
              <w:t>Response error</w:t>
            </w:r>
          </w:p>
        </w:tc>
        <w:tc>
          <w:tcPr>
            <w:tcW w:w="0" w:type="auto"/>
            <w:hideMark/>
          </w:tcPr>
          <w:p w14:paraId="3E71DB3D" w14:textId="77777777" w:rsidR="009C17EB" w:rsidRPr="009C17EB" w:rsidRDefault="009C17EB" w:rsidP="009C17EB">
            <w:pPr>
              <w:rPr>
                <w:rFonts w:ascii="Arial" w:hAnsi="Arial" w:cs="Arial"/>
                <w:szCs w:val="20"/>
                <w:lang w:val="en-SG"/>
              </w:rPr>
            </w:pPr>
            <w:r w:rsidRPr="009C17EB">
              <w:rPr>
                <w:rFonts w:ascii="Arial" w:hAnsi="Arial" w:cs="Arial"/>
                <w:szCs w:val="20"/>
                <w:lang w:val="en-SG"/>
              </w:rPr>
              <w:t>Return an error message</w:t>
            </w:r>
          </w:p>
        </w:tc>
        <w:tc>
          <w:tcPr>
            <w:tcW w:w="0" w:type="auto"/>
            <w:hideMark/>
          </w:tcPr>
          <w:p w14:paraId="30F49505" w14:textId="77777777" w:rsidR="009C17EB" w:rsidRPr="009C17EB" w:rsidRDefault="009C17EB" w:rsidP="009C17EB">
            <w:pPr>
              <w:rPr>
                <w:rFonts w:ascii="Arial" w:hAnsi="Arial" w:cs="Arial"/>
                <w:szCs w:val="20"/>
                <w:lang w:val="en-SG"/>
              </w:rPr>
            </w:pPr>
            <w:r w:rsidRPr="009C17EB">
              <w:rPr>
                <w:rFonts w:ascii="Arial" w:hAnsi="Arial" w:cs="Arial"/>
                <w:szCs w:val="20"/>
                <w:lang w:val="en-SG"/>
              </w:rPr>
              <w:t>Sent after rollback to indicate failure.</w:t>
            </w:r>
          </w:p>
        </w:tc>
      </w:tr>
      <w:tr w:rsidR="00233D74" w:rsidRPr="009C17EB" w14:paraId="600C7524" w14:textId="77777777" w:rsidTr="009C17EB">
        <w:tc>
          <w:tcPr>
            <w:tcW w:w="0" w:type="auto"/>
            <w:hideMark/>
          </w:tcPr>
          <w:p w14:paraId="1C5E842D" w14:textId="77777777" w:rsidR="009C17EB" w:rsidRPr="009C17EB" w:rsidRDefault="009C17EB" w:rsidP="009C17EB">
            <w:pPr>
              <w:rPr>
                <w:rFonts w:ascii="Arial" w:hAnsi="Arial" w:cs="Arial"/>
                <w:szCs w:val="20"/>
                <w:lang w:val="en-SG"/>
              </w:rPr>
            </w:pPr>
            <w:r w:rsidRPr="009C17EB">
              <w:rPr>
                <w:rFonts w:ascii="Arial" w:hAnsi="Arial" w:cs="Arial"/>
                <w:szCs w:val="20"/>
                <w:lang w:val="en-SG"/>
              </w:rPr>
              <w:t>End</w:t>
            </w:r>
          </w:p>
        </w:tc>
        <w:tc>
          <w:tcPr>
            <w:tcW w:w="0" w:type="auto"/>
            <w:hideMark/>
          </w:tcPr>
          <w:p w14:paraId="7101824B" w14:textId="77777777" w:rsidR="009C17EB" w:rsidRPr="009C17EB" w:rsidRDefault="009C17EB" w:rsidP="009C17EB">
            <w:pPr>
              <w:rPr>
                <w:rFonts w:ascii="Arial" w:hAnsi="Arial" w:cs="Arial"/>
                <w:szCs w:val="20"/>
                <w:lang w:val="en-SG"/>
              </w:rPr>
            </w:pPr>
            <w:r w:rsidRPr="009C17EB">
              <w:rPr>
                <w:rFonts w:ascii="Arial" w:hAnsi="Arial" w:cs="Arial"/>
                <w:szCs w:val="20"/>
                <w:lang w:val="en-SG"/>
              </w:rPr>
              <w:t>Exit point of the process flow</w:t>
            </w:r>
          </w:p>
        </w:tc>
        <w:tc>
          <w:tcPr>
            <w:tcW w:w="0" w:type="auto"/>
            <w:hideMark/>
          </w:tcPr>
          <w:p w14:paraId="61F0702E" w14:textId="77777777" w:rsidR="009C17EB" w:rsidRPr="009C17EB" w:rsidRDefault="009C17EB" w:rsidP="009C17EB">
            <w:pPr>
              <w:rPr>
                <w:rFonts w:ascii="Arial" w:hAnsi="Arial" w:cs="Arial"/>
                <w:szCs w:val="20"/>
                <w:lang w:val="en-SG"/>
              </w:rPr>
            </w:pPr>
            <w:r w:rsidRPr="009C17EB">
              <w:rPr>
                <w:rFonts w:ascii="Arial" w:hAnsi="Arial" w:cs="Arial"/>
                <w:szCs w:val="20"/>
                <w:lang w:val="en-SG"/>
              </w:rPr>
              <w:t>Marks the termination of the process.</w:t>
            </w:r>
          </w:p>
        </w:tc>
      </w:tr>
    </w:tbl>
    <w:p w14:paraId="628CF849" w14:textId="5DBC76F0" w:rsidR="009C17EB" w:rsidDel="002B70A4" w:rsidRDefault="004A0EC3" w:rsidP="004A0EC3">
      <w:pPr>
        <w:pStyle w:val="Heading3"/>
        <w:rPr>
          <w:del w:id="3182" w:author="Yi Jie NEO (URA)" w:date="2025-08-18T11:14:00Z"/>
        </w:rPr>
      </w:pPr>
      <w:bookmarkStart w:id="3183" w:name="_Toc205888878"/>
      <w:bookmarkStart w:id="3184" w:name="_Toc205889313"/>
      <w:bookmarkStart w:id="3185" w:name="_Toc205889402"/>
      <w:del w:id="3186" w:author="Yi Jie NEO (URA)" w:date="2025-08-18T11:14:00Z">
        <w:r w:rsidDel="002B70A4">
          <w:delText>Design Rationale</w:delText>
        </w:r>
        <w:bookmarkStart w:id="3187" w:name="_Toc209553373"/>
        <w:bookmarkStart w:id="3188" w:name="_Toc209556419"/>
        <w:bookmarkStart w:id="3189" w:name="_Toc212740014"/>
        <w:bookmarkStart w:id="3190" w:name="_Toc213778129"/>
        <w:bookmarkEnd w:id="3183"/>
        <w:bookmarkEnd w:id="3184"/>
        <w:bookmarkEnd w:id="3185"/>
        <w:bookmarkEnd w:id="3187"/>
        <w:bookmarkEnd w:id="3188"/>
        <w:bookmarkEnd w:id="3189"/>
        <w:bookmarkEnd w:id="3190"/>
      </w:del>
    </w:p>
    <w:p w14:paraId="6E0A882B" w14:textId="5101887B" w:rsidR="004A0EC3" w:rsidDel="002B70A4" w:rsidRDefault="004A0EC3" w:rsidP="004A0EC3">
      <w:pPr>
        <w:pStyle w:val="Heading4"/>
        <w:rPr>
          <w:del w:id="3191" w:author="Yi Jie NEO (URA)" w:date="2025-08-18T11:14:00Z"/>
        </w:rPr>
      </w:pPr>
      <w:bookmarkStart w:id="3192" w:name="_Toc205889403"/>
      <w:del w:id="3193" w:author="Yi Jie NEO (URA)" w:date="2025-08-18T11:14:00Z">
        <w:r w:rsidDel="002B70A4">
          <w:delText>Mechanism</w:delText>
        </w:r>
        <w:bookmarkStart w:id="3194" w:name="_Toc209553374"/>
        <w:bookmarkStart w:id="3195" w:name="_Toc209556420"/>
        <w:bookmarkStart w:id="3196" w:name="_Toc212740015"/>
        <w:bookmarkStart w:id="3197" w:name="_Toc213778130"/>
        <w:bookmarkEnd w:id="3192"/>
        <w:bookmarkEnd w:id="3194"/>
        <w:bookmarkEnd w:id="3195"/>
        <w:bookmarkEnd w:id="3196"/>
        <w:bookmarkEnd w:id="3197"/>
      </w:del>
    </w:p>
    <w:tbl>
      <w:tblPr>
        <w:tblStyle w:val="TableGrid"/>
        <w:tblW w:w="0" w:type="auto"/>
        <w:tblLook w:val="04A0" w:firstRow="1" w:lastRow="0" w:firstColumn="1" w:lastColumn="0" w:noHBand="0" w:noVBand="1"/>
      </w:tblPr>
      <w:tblGrid>
        <w:gridCol w:w="3053"/>
        <w:gridCol w:w="6297"/>
      </w:tblGrid>
      <w:tr w:rsidR="004A0EC3" w:rsidRPr="004A0EC3" w:rsidDel="002B70A4" w14:paraId="25636C1F" w14:textId="680B7EF9" w:rsidTr="004A0EC3">
        <w:trPr>
          <w:del w:id="3198" w:author="Yi Jie NEO (URA)" w:date="2025-08-18T11:14:00Z"/>
        </w:trPr>
        <w:tc>
          <w:tcPr>
            <w:tcW w:w="0" w:type="auto"/>
            <w:shd w:val="clear" w:color="auto" w:fill="F2F2F2" w:themeFill="background1" w:themeFillShade="F2"/>
            <w:hideMark/>
          </w:tcPr>
          <w:p w14:paraId="50BBC1D6" w14:textId="4E7C0E55" w:rsidR="004A0EC3" w:rsidRPr="004A0EC3" w:rsidDel="002B70A4" w:rsidRDefault="004A0EC3" w:rsidP="004A0EC3">
            <w:pPr>
              <w:rPr>
                <w:del w:id="3199" w:author="Yi Jie NEO (URA)" w:date="2025-08-18T11:14:00Z"/>
                <w:rFonts w:ascii="Arial" w:hAnsi="Arial" w:cs="Arial"/>
                <w:b/>
                <w:bCs/>
                <w:lang w:val="en-SG"/>
              </w:rPr>
            </w:pPr>
            <w:del w:id="3200" w:author="Yi Jie NEO (URA)" w:date="2025-08-18T11:14:00Z">
              <w:r w:rsidRPr="004A0EC3" w:rsidDel="002B70A4">
                <w:rPr>
                  <w:rFonts w:ascii="Arial" w:hAnsi="Arial" w:cs="Arial"/>
                  <w:b/>
                  <w:bCs/>
                  <w:lang w:val="en-SG"/>
                </w:rPr>
                <w:delText>Mechanism</w:delText>
              </w:r>
              <w:bookmarkStart w:id="3201" w:name="_Toc209553375"/>
              <w:bookmarkStart w:id="3202" w:name="_Toc209556421"/>
              <w:bookmarkStart w:id="3203" w:name="_Toc212740016"/>
              <w:bookmarkStart w:id="3204" w:name="_Toc213778131"/>
              <w:bookmarkEnd w:id="3201"/>
              <w:bookmarkEnd w:id="3202"/>
              <w:bookmarkEnd w:id="3203"/>
              <w:bookmarkEnd w:id="3204"/>
            </w:del>
          </w:p>
        </w:tc>
        <w:tc>
          <w:tcPr>
            <w:tcW w:w="0" w:type="auto"/>
            <w:shd w:val="clear" w:color="auto" w:fill="F2F2F2" w:themeFill="background1" w:themeFillShade="F2"/>
            <w:hideMark/>
          </w:tcPr>
          <w:p w14:paraId="4E08098E" w14:textId="6957CAC9" w:rsidR="004A0EC3" w:rsidRPr="004A0EC3" w:rsidDel="002B70A4" w:rsidRDefault="004A0EC3" w:rsidP="004A0EC3">
            <w:pPr>
              <w:rPr>
                <w:del w:id="3205" w:author="Yi Jie NEO (URA)" w:date="2025-08-18T11:14:00Z"/>
                <w:rFonts w:ascii="Arial" w:hAnsi="Arial" w:cs="Arial"/>
                <w:b/>
                <w:bCs/>
                <w:lang w:val="en-SG"/>
              </w:rPr>
            </w:pPr>
            <w:del w:id="3206" w:author="Yi Jie NEO (URA)" w:date="2025-08-18T11:14:00Z">
              <w:r w:rsidRPr="004A0EC3" w:rsidDel="002B70A4">
                <w:rPr>
                  <w:rFonts w:ascii="Arial" w:hAnsi="Arial" w:cs="Arial"/>
                  <w:b/>
                  <w:bCs/>
                  <w:lang w:val="en-SG"/>
                </w:rPr>
                <w:delText>Purpose</w:delText>
              </w:r>
              <w:bookmarkStart w:id="3207" w:name="_Toc209553376"/>
              <w:bookmarkStart w:id="3208" w:name="_Toc209556422"/>
              <w:bookmarkStart w:id="3209" w:name="_Toc212740017"/>
              <w:bookmarkStart w:id="3210" w:name="_Toc213778132"/>
              <w:bookmarkEnd w:id="3207"/>
              <w:bookmarkEnd w:id="3208"/>
              <w:bookmarkEnd w:id="3209"/>
              <w:bookmarkEnd w:id="3210"/>
            </w:del>
          </w:p>
        </w:tc>
        <w:bookmarkStart w:id="3211" w:name="_Toc209553377"/>
        <w:bookmarkStart w:id="3212" w:name="_Toc209556423"/>
        <w:bookmarkStart w:id="3213" w:name="_Toc212740018"/>
        <w:bookmarkStart w:id="3214" w:name="_Toc213778133"/>
        <w:bookmarkEnd w:id="3211"/>
        <w:bookmarkEnd w:id="3212"/>
        <w:bookmarkEnd w:id="3213"/>
        <w:bookmarkEnd w:id="3214"/>
      </w:tr>
      <w:tr w:rsidR="004A0EC3" w:rsidRPr="004A0EC3" w:rsidDel="002B70A4" w14:paraId="3BA23337" w14:textId="501F722D" w:rsidTr="004A0EC3">
        <w:trPr>
          <w:del w:id="3215" w:author="Yi Jie NEO (URA)" w:date="2025-08-18T11:14:00Z"/>
        </w:trPr>
        <w:tc>
          <w:tcPr>
            <w:tcW w:w="0" w:type="auto"/>
            <w:hideMark/>
          </w:tcPr>
          <w:p w14:paraId="7237AB70" w14:textId="1F8AAEE9" w:rsidR="004A0EC3" w:rsidRPr="004A0EC3" w:rsidDel="002B70A4" w:rsidRDefault="004A0EC3" w:rsidP="004A0EC3">
            <w:pPr>
              <w:rPr>
                <w:del w:id="3216" w:author="Yi Jie NEO (URA)" w:date="2025-08-18T11:14:00Z"/>
                <w:rFonts w:ascii="Arial" w:hAnsi="Arial" w:cs="Arial"/>
                <w:lang w:val="en-SG"/>
              </w:rPr>
            </w:pPr>
            <w:del w:id="3217" w:author="Yi Jie NEO (URA)" w:date="2025-08-18T11:14:00Z">
              <w:r w:rsidRPr="004A0EC3" w:rsidDel="002B70A4">
                <w:rPr>
                  <w:rFonts w:ascii="Arial" w:hAnsi="Arial" w:cs="Arial"/>
                  <w:lang w:val="en-SG"/>
                </w:rPr>
                <w:delText>Update intranet then internet</w:delText>
              </w:r>
              <w:bookmarkStart w:id="3218" w:name="_Toc209553378"/>
              <w:bookmarkStart w:id="3219" w:name="_Toc209556424"/>
              <w:bookmarkStart w:id="3220" w:name="_Toc212740019"/>
              <w:bookmarkStart w:id="3221" w:name="_Toc213778134"/>
              <w:bookmarkEnd w:id="3218"/>
              <w:bookmarkEnd w:id="3219"/>
              <w:bookmarkEnd w:id="3220"/>
              <w:bookmarkEnd w:id="3221"/>
            </w:del>
          </w:p>
        </w:tc>
        <w:tc>
          <w:tcPr>
            <w:tcW w:w="0" w:type="auto"/>
            <w:hideMark/>
          </w:tcPr>
          <w:p w14:paraId="5CB8E125" w14:textId="74AA9B94" w:rsidR="004A0EC3" w:rsidRPr="004A0EC3" w:rsidDel="002B70A4" w:rsidRDefault="004A0EC3" w:rsidP="004A0EC3">
            <w:pPr>
              <w:rPr>
                <w:del w:id="3222" w:author="Yi Jie NEO (URA)" w:date="2025-08-18T11:14:00Z"/>
                <w:rFonts w:ascii="Arial" w:hAnsi="Arial" w:cs="Arial"/>
                <w:lang w:val="en-SG"/>
              </w:rPr>
            </w:pPr>
            <w:del w:id="3223" w:author="Yi Jie NEO (URA)" w:date="2025-08-18T11:14:00Z">
              <w:r w:rsidRPr="004A0EC3" w:rsidDel="002B70A4">
                <w:rPr>
                  <w:rFonts w:ascii="Arial" w:hAnsi="Arial" w:cs="Arial"/>
                  <w:lang w:val="en-SG"/>
                </w:rPr>
                <w:delText>Applies changes to both data stores as part of one flow.</w:delText>
              </w:r>
              <w:bookmarkStart w:id="3224" w:name="_Toc209553379"/>
              <w:bookmarkStart w:id="3225" w:name="_Toc209556425"/>
              <w:bookmarkStart w:id="3226" w:name="_Toc212740020"/>
              <w:bookmarkStart w:id="3227" w:name="_Toc213778135"/>
              <w:bookmarkEnd w:id="3224"/>
              <w:bookmarkEnd w:id="3225"/>
              <w:bookmarkEnd w:id="3226"/>
              <w:bookmarkEnd w:id="3227"/>
            </w:del>
          </w:p>
        </w:tc>
        <w:bookmarkStart w:id="3228" w:name="_Toc209553380"/>
        <w:bookmarkStart w:id="3229" w:name="_Toc209556426"/>
        <w:bookmarkStart w:id="3230" w:name="_Toc212740021"/>
        <w:bookmarkStart w:id="3231" w:name="_Toc213778136"/>
        <w:bookmarkEnd w:id="3228"/>
        <w:bookmarkEnd w:id="3229"/>
        <w:bookmarkEnd w:id="3230"/>
        <w:bookmarkEnd w:id="3231"/>
      </w:tr>
      <w:tr w:rsidR="004A0EC3" w:rsidRPr="004A0EC3" w:rsidDel="002B70A4" w14:paraId="35D6F4D5" w14:textId="5FF3FB70" w:rsidTr="004A0EC3">
        <w:trPr>
          <w:del w:id="3232" w:author="Yi Jie NEO (URA)" w:date="2025-08-18T11:14:00Z"/>
        </w:trPr>
        <w:tc>
          <w:tcPr>
            <w:tcW w:w="0" w:type="auto"/>
            <w:hideMark/>
          </w:tcPr>
          <w:p w14:paraId="58939899" w14:textId="0B401336" w:rsidR="004A0EC3" w:rsidRPr="004A0EC3" w:rsidDel="002B70A4" w:rsidRDefault="004A0EC3" w:rsidP="004A0EC3">
            <w:pPr>
              <w:rPr>
                <w:del w:id="3233" w:author="Yi Jie NEO (URA)" w:date="2025-08-18T11:14:00Z"/>
                <w:rFonts w:ascii="Arial" w:hAnsi="Arial" w:cs="Arial"/>
                <w:lang w:val="en-SG"/>
              </w:rPr>
            </w:pPr>
            <w:del w:id="3234" w:author="Yi Jie NEO (URA)" w:date="2025-08-18T11:14:00Z">
              <w:r w:rsidRPr="004A0EC3" w:rsidDel="002B70A4">
                <w:rPr>
                  <w:rFonts w:ascii="Arial" w:hAnsi="Arial" w:cs="Arial"/>
                  <w:lang w:val="en-SG"/>
                </w:rPr>
                <w:delText>Single decision “both success?”</w:delText>
              </w:r>
              <w:bookmarkStart w:id="3235" w:name="_Toc209553381"/>
              <w:bookmarkStart w:id="3236" w:name="_Toc209556427"/>
              <w:bookmarkStart w:id="3237" w:name="_Toc212740022"/>
              <w:bookmarkStart w:id="3238" w:name="_Toc213778137"/>
              <w:bookmarkEnd w:id="3235"/>
              <w:bookmarkEnd w:id="3236"/>
              <w:bookmarkEnd w:id="3237"/>
              <w:bookmarkEnd w:id="3238"/>
            </w:del>
          </w:p>
        </w:tc>
        <w:tc>
          <w:tcPr>
            <w:tcW w:w="0" w:type="auto"/>
            <w:hideMark/>
          </w:tcPr>
          <w:p w14:paraId="31521AB2" w14:textId="5924483C" w:rsidR="004A0EC3" w:rsidRPr="004A0EC3" w:rsidDel="002B70A4" w:rsidRDefault="004A0EC3" w:rsidP="004A0EC3">
            <w:pPr>
              <w:rPr>
                <w:del w:id="3239" w:author="Yi Jie NEO (URA)" w:date="2025-08-18T11:14:00Z"/>
                <w:rFonts w:ascii="Arial" w:hAnsi="Arial" w:cs="Arial"/>
                <w:lang w:val="en-SG"/>
              </w:rPr>
            </w:pPr>
            <w:del w:id="3240" w:author="Yi Jie NEO (URA)" w:date="2025-08-18T11:14:00Z">
              <w:r w:rsidRPr="004A0EC3" w:rsidDel="002B70A4">
                <w:rPr>
                  <w:rFonts w:ascii="Arial" w:hAnsi="Arial" w:cs="Arial"/>
                  <w:lang w:val="en-SG"/>
                </w:rPr>
                <w:delText>Confirms that both updates completed before committing the outcome.</w:delText>
              </w:r>
              <w:bookmarkStart w:id="3241" w:name="_Toc209553382"/>
              <w:bookmarkStart w:id="3242" w:name="_Toc209556428"/>
              <w:bookmarkStart w:id="3243" w:name="_Toc212740023"/>
              <w:bookmarkStart w:id="3244" w:name="_Toc213778138"/>
              <w:bookmarkEnd w:id="3241"/>
              <w:bookmarkEnd w:id="3242"/>
              <w:bookmarkEnd w:id="3243"/>
              <w:bookmarkEnd w:id="3244"/>
            </w:del>
          </w:p>
        </w:tc>
        <w:bookmarkStart w:id="3245" w:name="_Toc209553383"/>
        <w:bookmarkStart w:id="3246" w:name="_Toc209556429"/>
        <w:bookmarkStart w:id="3247" w:name="_Toc212740024"/>
        <w:bookmarkStart w:id="3248" w:name="_Toc213778139"/>
        <w:bookmarkEnd w:id="3245"/>
        <w:bookmarkEnd w:id="3246"/>
        <w:bookmarkEnd w:id="3247"/>
        <w:bookmarkEnd w:id="3248"/>
      </w:tr>
      <w:tr w:rsidR="004A0EC3" w:rsidRPr="004A0EC3" w:rsidDel="002B70A4" w14:paraId="123C8430" w14:textId="2F66B039" w:rsidTr="004A0EC3">
        <w:trPr>
          <w:del w:id="3249" w:author="Yi Jie NEO (URA)" w:date="2025-08-18T11:14:00Z"/>
        </w:trPr>
        <w:tc>
          <w:tcPr>
            <w:tcW w:w="0" w:type="auto"/>
            <w:hideMark/>
          </w:tcPr>
          <w:p w14:paraId="127B64E0" w14:textId="1A5970FB" w:rsidR="004A0EC3" w:rsidRPr="004A0EC3" w:rsidDel="002B70A4" w:rsidRDefault="004A0EC3" w:rsidP="004A0EC3">
            <w:pPr>
              <w:rPr>
                <w:del w:id="3250" w:author="Yi Jie NEO (URA)" w:date="2025-08-18T11:14:00Z"/>
                <w:rFonts w:ascii="Arial" w:hAnsi="Arial" w:cs="Arial"/>
                <w:lang w:val="en-SG"/>
              </w:rPr>
            </w:pPr>
            <w:del w:id="3251" w:author="Yi Jie NEO (URA)" w:date="2025-08-18T11:14:00Z">
              <w:r w:rsidRPr="004A0EC3" w:rsidDel="002B70A4">
                <w:rPr>
                  <w:rFonts w:ascii="Arial" w:hAnsi="Arial" w:cs="Arial"/>
                  <w:lang w:val="en-SG"/>
                </w:rPr>
                <w:delText>Rollback update on failure</w:delText>
              </w:r>
              <w:bookmarkStart w:id="3252" w:name="_Toc209553384"/>
              <w:bookmarkStart w:id="3253" w:name="_Toc209556430"/>
              <w:bookmarkStart w:id="3254" w:name="_Toc212740025"/>
              <w:bookmarkStart w:id="3255" w:name="_Toc213778140"/>
              <w:bookmarkEnd w:id="3252"/>
              <w:bookmarkEnd w:id="3253"/>
              <w:bookmarkEnd w:id="3254"/>
              <w:bookmarkEnd w:id="3255"/>
            </w:del>
          </w:p>
        </w:tc>
        <w:tc>
          <w:tcPr>
            <w:tcW w:w="0" w:type="auto"/>
            <w:hideMark/>
          </w:tcPr>
          <w:p w14:paraId="22D9A285" w14:textId="3D137B1C" w:rsidR="004A0EC3" w:rsidRPr="004A0EC3" w:rsidDel="002B70A4" w:rsidRDefault="004A0EC3" w:rsidP="004A0EC3">
            <w:pPr>
              <w:rPr>
                <w:del w:id="3256" w:author="Yi Jie NEO (URA)" w:date="2025-08-18T11:14:00Z"/>
                <w:rFonts w:ascii="Arial" w:hAnsi="Arial" w:cs="Arial"/>
                <w:lang w:val="en-SG"/>
              </w:rPr>
            </w:pPr>
            <w:del w:id="3257" w:author="Yi Jie NEO (URA)" w:date="2025-08-18T11:14:00Z">
              <w:r w:rsidRPr="004A0EC3" w:rsidDel="002B70A4">
                <w:rPr>
                  <w:rFonts w:ascii="Arial" w:hAnsi="Arial" w:cs="Arial"/>
                  <w:lang w:val="en-SG"/>
                </w:rPr>
                <w:delText>Restores state when one or both updates do not succeed.</w:delText>
              </w:r>
              <w:bookmarkStart w:id="3258" w:name="_Toc209553385"/>
              <w:bookmarkStart w:id="3259" w:name="_Toc209556431"/>
              <w:bookmarkStart w:id="3260" w:name="_Toc212740026"/>
              <w:bookmarkStart w:id="3261" w:name="_Toc213778141"/>
              <w:bookmarkEnd w:id="3258"/>
              <w:bookmarkEnd w:id="3259"/>
              <w:bookmarkEnd w:id="3260"/>
              <w:bookmarkEnd w:id="3261"/>
            </w:del>
          </w:p>
        </w:tc>
        <w:bookmarkStart w:id="3262" w:name="_Toc209553386"/>
        <w:bookmarkStart w:id="3263" w:name="_Toc209556432"/>
        <w:bookmarkStart w:id="3264" w:name="_Toc212740027"/>
        <w:bookmarkStart w:id="3265" w:name="_Toc213778142"/>
        <w:bookmarkEnd w:id="3262"/>
        <w:bookmarkEnd w:id="3263"/>
        <w:bookmarkEnd w:id="3264"/>
        <w:bookmarkEnd w:id="3265"/>
      </w:tr>
      <w:tr w:rsidR="004A0EC3" w:rsidRPr="004A0EC3" w:rsidDel="002B70A4" w14:paraId="6FC65546" w14:textId="5651A854" w:rsidTr="004A0EC3">
        <w:trPr>
          <w:del w:id="3266" w:author="Yi Jie NEO (URA)" w:date="2025-08-18T11:14:00Z"/>
        </w:trPr>
        <w:tc>
          <w:tcPr>
            <w:tcW w:w="0" w:type="auto"/>
            <w:hideMark/>
          </w:tcPr>
          <w:p w14:paraId="36A7DDEF" w14:textId="743008F9" w:rsidR="004A0EC3" w:rsidRPr="004A0EC3" w:rsidDel="002B70A4" w:rsidRDefault="004A0EC3" w:rsidP="004A0EC3">
            <w:pPr>
              <w:rPr>
                <w:del w:id="3267" w:author="Yi Jie NEO (URA)" w:date="2025-08-18T11:14:00Z"/>
                <w:rFonts w:ascii="Arial" w:hAnsi="Arial" w:cs="Arial"/>
                <w:lang w:val="en-SG"/>
              </w:rPr>
            </w:pPr>
            <w:del w:id="3268" w:author="Yi Jie NEO (URA)" w:date="2025-08-18T11:14:00Z">
              <w:r w:rsidRPr="004A0EC3" w:rsidDel="002B70A4">
                <w:rPr>
                  <w:rFonts w:ascii="Arial" w:hAnsi="Arial" w:cs="Arial"/>
                  <w:lang w:val="en-SG"/>
                </w:rPr>
                <w:delText>Distinct success/error responses</w:delText>
              </w:r>
              <w:bookmarkStart w:id="3269" w:name="_Toc209553387"/>
              <w:bookmarkStart w:id="3270" w:name="_Toc209556433"/>
              <w:bookmarkStart w:id="3271" w:name="_Toc212740028"/>
              <w:bookmarkStart w:id="3272" w:name="_Toc213778143"/>
              <w:bookmarkEnd w:id="3269"/>
              <w:bookmarkEnd w:id="3270"/>
              <w:bookmarkEnd w:id="3271"/>
              <w:bookmarkEnd w:id="3272"/>
            </w:del>
          </w:p>
        </w:tc>
        <w:tc>
          <w:tcPr>
            <w:tcW w:w="0" w:type="auto"/>
            <w:hideMark/>
          </w:tcPr>
          <w:p w14:paraId="60F9F203" w14:textId="17D80C04" w:rsidR="004A0EC3" w:rsidRPr="004A0EC3" w:rsidDel="002B70A4" w:rsidRDefault="004A0EC3" w:rsidP="004A0EC3">
            <w:pPr>
              <w:rPr>
                <w:del w:id="3273" w:author="Yi Jie NEO (URA)" w:date="2025-08-18T11:14:00Z"/>
                <w:rFonts w:ascii="Arial" w:hAnsi="Arial" w:cs="Arial"/>
                <w:lang w:val="en-SG"/>
              </w:rPr>
            </w:pPr>
            <w:del w:id="3274" w:author="Yi Jie NEO (URA)" w:date="2025-08-18T11:14:00Z">
              <w:r w:rsidRPr="004A0EC3" w:rsidDel="002B70A4">
                <w:rPr>
                  <w:rFonts w:ascii="Arial" w:hAnsi="Arial" w:cs="Arial"/>
                  <w:lang w:val="en-SG"/>
                </w:rPr>
                <w:delText>Provides clear completion signals for downstream consumers.</w:delText>
              </w:r>
              <w:bookmarkStart w:id="3275" w:name="_Toc209553388"/>
              <w:bookmarkStart w:id="3276" w:name="_Toc209556434"/>
              <w:bookmarkStart w:id="3277" w:name="_Toc212740029"/>
              <w:bookmarkStart w:id="3278" w:name="_Toc213778144"/>
              <w:bookmarkEnd w:id="3275"/>
              <w:bookmarkEnd w:id="3276"/>
              <w:bookmarkEnd w:id="3277"/>
              <w:bookmarkEnd w:id="3278"/>
            </w:del>
          </w:p>
        </w:tc>
        <w:bookmarkStart w:id="3279" w:name="_Toc209553389"/>
        <w:bookmarkStart w:id="3280" w:name="_Toc209556435"/>
        <w:bookmarkStart w:id="3281" w:name="_Toc212740030"/>
        <w:bookmarkStart w:id="3282" w:name="_Toc213778145"/>
        <w:bookmarkEnd w:id="3279"/>
        <w:bookmarkEnd w:id="3280"/>
        <w:bookmarkEnd w:id="3281"/>
        <w:bookmarkEnd w:id="3282"/>
      </w:tr>
      <w:tr w:rsidR="004A0EC3" w:rsidRPr="004A0EC3" w:rsidDel="002B70A4" w14:paraId="05DE003E" w14:textId="3B960A17" w:rsidTr="004A0EC3">
        <w:trPr>
          <w:del w:id="3283" w:author="Yi Jie NEO (URA)" w:date="2025-08-18T11:14:00Z"/>
        </w:trPr>
        <w:tc>
          <w:tcPr>
            <w:tcW w:w="0" w:type="auto"/>
            <w:hideMark/>
          </w:tcPr>
          <w:p w14:paraId="26C245C2" w14:textId="2308969E" w:rsidR="004A0EC3" w:rsidRPr="004A0EC3" w:rsidDel="002B70A4" w:rsidRDefault="004A0EC3" w:rsidP="004A0EC3">
            <w:pPr>
              <w:rPr>
                <w:del w:id="3284" w:author="Yi Jie NEO (URA)" w:date="2025-08-18T11:14:00Z"/>
                <w:rFonts w:ascii="Arial" w:hAnsi="Arial" w:cs="Arial"/>
                <w:lang w:val="en-SG"/>
              </w:rPr>
            </w:pPr>
            <w:del w:id="3285" w:author="Yi Jie NEO (URA)" w:date="2025-08-18T11:14:00Z">
              <w:r w:rsidRPr="004A0EC3" w:rsidDel="002B70A4">
                <w:rPr>
                  <w:rFonts w:ascii="Arial" w:hAnsi="Arial" w:cs="Arial"/>
                  <w:lang w:val="en-SG"/>
                </w:rPr>
                <w:delText>Explicit End nodes</w:delText>
              </w:r>
              <w:bookmarkStart w:id="3286" w:name="_Toc209553390"/>
              <w:bookmarkStart w:id="3287" w:name="_Toc209556436"/>
              <w:bookmarkStart w:id="3288" w:name="_Toc212740031"/>
              <w:bookmarkStart w:id="3289" w:name="_Toc213778146"/>
              <w:bookmarkEnd w:id="3286"/>
              <w:bookmarkEnd w:id="3287"/>
              <w:bookmarkEnd w:id="3288"/>
              <w:bookmarkEnd w:id="3289"/>
            </w:del>
          </w:p>
        </w:tc>
        <w:tc>
          <w:tcPr>
            <w:tcW w:w="0" w:type="auto"/>
            <w:hideMark/>
          </w:tcPr>
          <w:p w14:paraId="05FAE98A" w14:textId="23B0400D" w:rsidR="004A0EC3" w:rsidRPr="004A0EC3" w:rsidDel="002B70A4" w:rsidRDefault="004A0EC3" w:rsidP="004A0EC3">
            <w:pPr>
              <w:rPr>
                <w:del w:id="3290" w:author="Yi Jie NEO (URA)" w:date="2025-08-18T11:14:00Z"/>
                <w:rFonts w:ascii="Arial" w:hAnsi="Arial" w:cs="Arial"/>
                <w:lang w:val="en-SG"/>
              </w:rPr>
            </w:pPr>
            <w:del w:id="3291" w:author="Yi Jie NEO (URA)" w:date="2025-08-18T11:14:00Z">
              <w:r w:rsidRPr="004A0EC3" w:rsidDel="002B70A4">
                <w:rPr>
                  <w:rFonts w:ascii="Arial" w:hAnsi="Arial" w:cs="Arial"/>
                  <w:lang w:val="en-SG"/>
                </w:rPr>
                <w:delText>Makes termination states unambiguous.</w:delText>
              </w:r>
              <w:bookmarkStart w:id="3292" w:name="_Toc209553391"/>
              <w:bookmarkStart w:id="3293" w:name="_Toc209556437"/>
              <w:bookmarkStart w:id="3294" w:name="_Toc212740032"/>
              <w:bookmarkStart w:id="3295" w:name="_Toc213778147"/>
              <w:bookmarkEnd w:id="3292"/>
              <w:bookmarkEnd w:id="3293"/>
              <w:bookmarkEnd w:id="3294"/>
              <w:bookmarkEnd w:id="3295"/>
            </w:del>
          </w:p>
        </w:tc>
        <w:bookmarkStart w:id="3296" w:name="_Toc209553392"/>
        <w:bookmarkStart w:id="3297" w:name="_Toc209556438"/>
        <w:bookmarkStart w:id="3298" w:name="_Toc212740033"/>
        <w:bookmarkStart w:id="3299" w:name="_Toc213778148"/>
        <w:bookmarkEnd w:id="3296"/>
        <w:bookmarkEnd w:id="3297"/>
        <w:bookmarkEnd w:id="3298"/>
        <w:bookmarkEnd w:id="3299"/>
      </w:tr>
    </w:tbl>
    <w:p w14:paraId="723C7AA1" w14:textId="060DE642" w:rsidR="004A0EC3" w:rsidRPr="004A0EC3" w:rsidDel="002B70A4" w:rsidRDefault="004A0EC3" w:rsidP="004A0EC3">
      <w:pPr>
        <w:rPr>
          <w:del w:id="3300" w:author="Yi Jie NEO (URA)" w:date="2025-08-18T11:14:00Z"/>
        </w:rPr>
      </w:pPr>
      <w:bookmarkStart w:id="3301" w:name="_Toc209553393"/>
      <w:bookmarkStart w:id="3302" w:name="_Toc209556439"/>
      <w:bookmarkStart w:id="3303" w:name="_Toc212740034"/>
      <w:bookmarkStart w:id="3304" w:name="_Toc213778149"/>
      <w:bookmarkEnd w:id="3301"/>
      <w:bookmarkEnd w:id="3302"/>
      <w:bookmarkEnd w:id="3303"/>
      <w:bookmarkEnd w:id="3304"/>
    </w:p>
    <w:p w14:paraId="4B283672" w14:textId="361A5AC2" w:rsidR="004A0EC3" w:rsidDel="002B70A4" w:rsidRDefault="004A0EC3" w:rsidP="004A0EC3">
      <w:pPr>
        <w:pStyle w:val="Heading4"/>
        <w:rPr>
          <w:del w:id="3305" w:author="Yi Jie NEO (URA)" w:date="2025-08-18T11:14:00Z"/>
        </w:rPr>
      </w:pPr>
      <w:bookmarkStart w:id="3306" w:name="_Toc205889404"/>
      <w:del w:id="3307" w:author="Yi Jie NEO (URA)" w:date="2025-08-18T11:14:00Z">
        <w:r w:rsidDel="002B70A4">
          <w:delText>Advantage</w:delText>
        </w:r>
        <w:bookmarkStart w:id="3308" w:name="_Toc209553394"/>
        <w:bookmarkStart w:id="3309" w:name="_Toc209556440"/>
        <w:bookmarkStart w:id="3310" w:name="_Toc212740035"/>
        <w:bookmarkStart w:id="3311" w:name="_Toc213778150"/>
        <w:bookmarkEnd w:id="3306"/>
        <w:bookmarkEnd w:id="3308"/>
        <w:bookmarkEnd w:id="3309"/>
        <w:bookmarkEnd w:id="3310"/>
        <w:bookmarkEnd w:id="3311"/>
      </w:del>
    </w:p>
    <w:tbl>
      <w:tblPr>
        <w:tblStyle w:val="TableGrid"/>
        <w:tblW w:w="0" w:type="auto"/>
        <w:tblLook w:val="04A0" w:firstRow="1" w:lastRow="0" w:firstColumn="1" w:lastColumn="0" w:noHBand="0" w:noVBand="1"/>
      </w:tblPr>
      <w:tblGrid>
        <w:gridCol w:w="2744"/>
        <w:gridCol w:w="6606"/>
      </w:tblGrid>
      <w:tr w:rsidR="004A0EC3" w:rsidRPr="004A0EC3" w:rsidDel="002B70A4" w14:paraId="4133C644" w14:textId="204EAAF3" w:rsidTr="004A0EC3">
        <w:trPr>
          <w:del w:id="3312" w:author="Yi Jie NEO (URA)" w:date="2025-08-18T11:14:00Z"/>
        </w:trPr>
        <w:tc>
          <w:tcPr>
            <w:tcW w:w="0" w:type="auto"/>
            <w:shd w:val="clear" w:color="auto" w:fill="F2F2F2" w:themeFill="background1" w:themeFillShade="F2"/>
            <w:hideMark/>
          </w:tcPr>
          <w:p w14:paraId="4AAE70AF" w14:textId="44B29B4D" w:rsidR="004A0EC3" w:rsidRPr="004A0EC3" w:rsidDel="002B70A4" w:rsidRDefault="004A0EC3" w:rsidP="004A0EC3">
            <w:pPr>
              <w:rPr>
                <w:del w:id="3313" w:author="Yi Jie NEO (URA)" w:date="2025-08-18T11:14:00Z"/>
                <w:rFonts w:ascii="Arial" w:hAnsi="Arial" w:cs="Arial"/>
                <w:b/>
                <w:bCs/>
                <w:lang w:val="en-SG"/>
              </w:rPr>
            </w:pPr>
            <w:del w:id="3314" w:author="Yi Jie NEO (URA)" w:date="2025-08-18T11:14:00Z">
              <w:r w:rsidRPr="004A0EC3" w:rsidDel="002B70A4">
                <w:rPr>
                  <w:rFonts w:ascii="Arial" w:hAnsi="Arial" w:cs="Arial"/>
                  <w:b/>
                  <w:bCs/>
                  <w:lang w:val="en-SG"/>
                </w:rPr>
                <w:delText>Advantage</w:delText>
              </w:r>
              <w:bookmarkStart w:id="3315" w:name="_Toc209553395"/>
              <w:bookmarkStart w:id="3316" w:name="_Toc209556441"/>
              <w:bookmarkStart w:id="3317" w:name="_Toc212740036"/>
              <w:bookmarkStart w:id="3318" w:name="_Toc213778151"/>
              <w:bookmarkEnd w:id="3315"/>
              <w:bookmarkEnd w:id="3316"/>
              <w:bookmarkEnd w:id="3317"/>
              <w:bookmarkEnd w:id="3318"/>
            </w:del>
          </w:p>
        </w:tc>
        <w:tc>
          <w:tcPr>
            <w:tcW w:w="0" w:type="auto"/>
            <w:shd w:val="clear" w:color="auto" w:fill="F2F2F2" w:themeFill="background1" w:themeFillShade="F2"/>
            <w:hideMark/>
          </w:tcPr>
          <w:p w14:paraId="2125C643" w14:textId="01E098B3" w:rsidR="004A0EC3" w:rsidRPr="004A0EC3" w:rsidDel="002B70A4" w:rsidRDefault="004A0EC3" w:rsidP="004A0EC3">
            <w:pPr>
              <w:rPr>
                <w:del w:id="3319" w:author="Yi Jie NEO (URA)" w:date="2025-08-18T11:14:00Z"/>
                <w:rFonts w:ascii="Arial" w:hAnsi="Arial" w:cs="Arial"/>
                <w:b/>
                <w:bCs/>
                <w:lang w:val="en-SG"/>
              </w:rPr>
            </w:pPr>
            <w:del w:id="3320" w:author="Yi Jie NEO (URA)" w:date="2025-08-18T11:14:00Z">
              <w:r w:rsidRPr="004A0EC3" w:rsidDel="002B70A4">
                <w:rPr>
                  <w:rFonts w:ascii="Arial" w:hAnsi="Arial" w:cs="Arial"/>
                  <w:b/>
                  <w:bCs/>
                  <w:lang w:val="en-SG"/>
                </w:rPr>
                <w:delText>Purpose</w:delText>
              </w:r>
              <w:bookmarkStart w:id="3321" w:name="_Toc209553396"/>
              <w:bookmarkStart w:id="3322" w:name="_Toc209556442"/>
              <w:bookmarkStart w:id="3323" w:name="_Toc212740037"/>
              <w:bookmarkStart w:id="3324" w:name="_Toc213778152"/>
              <w:bookmarkEnd w:id="3321"/>
              <w:bookmarkEnd w:id="3322"/>
              <w:bookmarkEnd w:id="3323"/>
              <w:bookmarkEnd w:id="3324"/>
            </w:del>
          </w:p>
        </w:tc>
        <w:bookmarkStart w:id="3325" w:name="_Toc209553397"/>
        <w:bookmarkStart w:id="3326" w:name="_Toc209556443"/>
        <w:bookmarkStart w:id="3327" w:name="_Toc212740038"/>
        <w:bookmarkStart w:id="3328" w:name="_Toc213778153"/>
        <w:bookmarkEnd w:id="3325"/>
        <w:bookmarkEnd w:id="3326"/>
        <w:bookmarkEnd w:id="3327"/>
        <w:bookmarkEnd w:id="3328"/>
      </w:tr>
      <w:tr w:rsidR="004A0EC3" w:rsidRPr="004A0EC3" w:rsidDel="002B70A4" w14:paraId="6FE87668" w14:textId="7B190618" w:rsidTr="004A0EC3">
        <w:trPr>
          <w:del w:id="3329" w:author="Yi Jie NEO (URA)" w:date="2025-08-18T11:14:00Z"/>
        </w:trPr>
        <w:tc>
          <w:tcPr>
            <w:tcW w:w="0" w:type="auto"/>
            <w:hideMark/>
          </w:tcPr>
          <w:p w14:paraId="7A49F4F1" w14:textId="0FC27EB4" w:rsidR="004A0EC3" w:rsidRPr="004A0EC3" w:rsidDel="002B70A4" w:rsidRDefault="004A0EC3" w:rsidP="004A0EC3">
            <w:pPr>
              <w:rPr>
                <w:del w:id="3330" w:author="Yi Jie NEO (URA)" w:date="2025-08-18T11:14:00Z"/>
                <w:rFonts w:ascii="Arial" w:hAnsi="Arial" w:cs="Arial"/>
                <w:lang w:val="en-SG"/>
              </w:rPr>
            </w:pPr>
            <w:del w:id="3331" w:author="Yi Jie NEO (URA)" w:date="2025-08-18T11:14:00Z">
              <w:r w:rsidRPr="004A0EC3" w:rsidDel="002B70A4">
                <w:rPr>
                  <w:rFonts w:ascii="Arial" w:hAnsi="Arial" w:cs="Arial"/>
                  <w:lang w:val="en-SG"/>
                </w:rPr>
                <w:delText>Coordinated success check</w:delText>
              </w:r>
              <w:bookmarkStart w:id="3332" w:name="_Toc209553398"/>
              <w:bookmarkStart w:id="3333" w:name="_Toc209556444"/>
              <w:bookmarkStart w:id="3334" w:name="_Toc212740039"/>
              <w:bookmarkStart w:id="3335" w:name="_Toc213778154"/>
              <w:bookmarkEnd w:id="3332"/>
              <w:bookmarkEnd w:id="3333"/>
              <w:bookmarkEnd w:id="3334"/>
              <w:bookmarkEnd w:id="3335"/>
            </w:del>
          </w:p>
        </w:tc>
        <w:tc>
          <w:tcPr>
            <w:tcW w:w="0" w:type="auto"/>
            <w:hideMark/>
          </w:tcPr>
          <w:p w14:paraId="0246C461" w14:textId="54592624" w:rsidR="004A0EC3" w:rsidRPr="004A0EC3" w:rsidDel="002B70A4" w:rsidRDefault="004A0EC3" w:rsidP="004A0EC3">
            <w:pPr>
              <w:rPr>
                <w:del w:id="3336" w:author="Yi Jie NEO (URA)" w:date="2025-08-18T11:14:00Z"/>
                <w:rFonts w:ascii="Arial" w:hAnsi="Arial" w:cs="Arial"/>
                <w:lang w:val="en-SG"/>
              </w:rPr>
            </w:pPr>
            <w:del w:id="3337" w:author="Yi Jie NEO (URA)" w:date="2025-08-18T11:14:00Z">
              <w:r w:rsidRPr="004A0EC3" w:rsidDel="002B70A4">
                <w:rPr>
                  <w:rFonts w:ascii="Arial" w:hAnsi="Arial" w:cs="Arial"/>
                  <w:lang w:val="en-SG"/>
                </w:rPr>
                <w:delText>Prevents declaring success unless both systems are updated.</w:delText>
              </w:r>
              <w:bookmarkStart w:id="3338" w:name="_Toc209553399"/>
              <w:bookmarkStart w:id="3339" w:name="_Toc209556445"/>
              <w:bookmarkStart w:id="3340" w:name="_Toc212740040"/>
              <w:bookmarkStart w:id="3341" w:name="_Toc213778155"/>
              <w:bookmarkEnd w:id="3338"/>
              <w:bookmarkEnd w:id="3339"/>
              <w:bookmarkEnd w:id="3340"/>
              <w:bookmarkEnd w:id="3341"/>
            </w:del>
          </w:p>
        </w:tc>
        <w:bookmarkStart w:id="3342" w:name="_Toc209553400"/>
        <w:bookmarkStart w:id="3343" w:name="_Toc209556446"/>
        <w:bookmarkStart w:id="3344" w:name="_Toc212740041"/>
        <w:bookmarkStart w:id="3345" w:name="_Toc213778156"/>
        <w:bookmarkEnd w:id="3342"/>
        <w:bookmarkEnd w:id="3343"/>
        <w:bookmarkEnd w:id="3344"/>
        <w:bookmarkEnd w:id="3345"/>
      </w:tr>
      <w:tr w:rsidR="004A0EC3" w:rsidRPr="004A0EC3" w:rsidDel="002B70A4" w14:paraId="16B88EC1" w14:textId="72B61D48" w:rsidTr="004A0EC3">
        <w:trPr>
          <w:del w:id="3346" w:author="Yi Jie NEO (URA)" w:date="2025-08-18T11:14:00Z"/>
        </w:trPr>
        <w:tc>
          <w:tcPr>
            <w:tcW w:w="0" w:type="auto"/>
            <w:hideMark/>
          </w:tcPr>
          <w:p w14:paraId="44136453" w14:textId="02568C6A" w:rsidR="004A0EC3" w:rsidRPr="004A0EC3" w:rsidDel="002B70A4" w:rsidRDefault="004A0EC3" w:rsidP="004A0EC3">
            <w:pPr>
              <w:rPr>
                <w:del w:id="3347" w:author="Yi Jie NEO (URA)" w:date="2025-08-18T11:14:00Z"/>
                <w:rFonts w:ascii="Arial" w:hAnsi="Arial" w:cs="Arial"/>
                <w:lang w:val="en-SG"/>
              </w:rPr>
            </w:pPr>
            <w:del w:id="3348" w:author="Yi Jie NEO (URA)" w:date="2025-08-18T11:14:00Z">
              <w:r w:rsidRPr="004A0EC3" w:rsidDel="002B70A4">
                <w:rPr>
                  <w:rFonts w:ascii="Arial" w:hAnsi="Arial" w:cs="Arial"/>
                  <w:lang w:val="en-SG"/>
                </w:rPr>
                <w:delText>Built-in rollback step</w:delText>
              </w:r>
              <w:bookmarkStart w:id="3349" w:name="_Toc209553401"/>
              <w:bookmarkStart w:id="3350" w:name="_Toc209556447"/>
              <w:bookmarkStart w:id="3351" w:name="_Toc212740042"/>
              <w:bookmarkStart w:id="3352" w:name="_Toc213778157"/>
              <w:bookmarkEnd w:id="3349"/>
              <w:bookmarkEnd w:id="3350"/>
              <w:bookmarkEnd w:id="3351"/>
              <w:bookmarkEnd w:id="3352"/>
            </w:del>
          </w:p>
        </w:tc>
        <w:tc>
          <w:tcPr>
            <w:tcW w:w="0" w:type="auto"/>
            <w:hideMark/>
          </w:tcPr>
          <w:p w14:paraId="36FCAE54" w14:textId="61F442DE" w:rsidR="004A0EC3" w:rsidRPr="004A0EC3" w:rsidDel="002B70A4" w:rsidRDefault="004A0EC3" w:rsidP="004A0EC3">
            <w:pPr>
              <w:rPr>
                <w:del w:id="3353" w:author="Yi Jie NEO (URA)" w:date="2025-08-18T11:14:00Z"/>
                <w:rFonts w:ascii="Arial" w:hAnsi="Arial" w:cs="Arial"/>
                <w:lang w:val="en-SG"/>
              </w:rPr>
            </w:pPr>
            <w:del w:id="3354" w:author="Yi Jie NEO (URA)" w:date="2025-08-18T11:14:00Z">
              <w:r w:rsidRPr="004A0EC3" w:rsidDel="002B70A4">
                <w:rPr>
                  <w:rFonts w:ascii="Arial" w:hAnsi="Arial" w:cs="Arial"/>
                  <w:lang w:val="en-SG"/>
                </w:rPr>
                <w:delText>Limits persistence of a failed update by reversing changes.</w:delText>
              </w:r>
              <w:bookmarkStart w:id="3355" w:name="_Toc209553402"/>
              <w:bookmarkStart w:id="3356" w:name="_Toc209556448"/>
              <w:bookmarkStart w:id="3357" w:name="_Toc212740043"/>
              <w:bookmarkStart w:id="3358" w:name="_Toc213778158"/>
              <w:bookmarkEnd w:id="3355"/>
              <w:bookmarkEnd w:id="3356"/>
              <w:bookmarkEnd w:id="3357"/>
              <w:bookmarkEnd w:id="3358"/>
            </w:del>
          </w:p>
        </w:tc>
        <w:bookmarkStart w:id="3359" w:name="_Toc209553403"/>
        <w:bookmarkStart w:id="3360" w:name="_Toc209556449"/>
        <w:bookmarkStart w:id="3361" w:name="_Toc212740044"/>
        <w:bookmarkStart w:id="3362" w:name="_Toc213778159"/>
        <w:bookmarkEnd w:id="3359"/>
        <w:bookmarkEnd w:id="3360"/>
        <w:bookmarkEnd w:id="3361"/>
        <w:bookmarkEnd w:id="3362"/>
      </w:tr>
      <w:tr w:rsidR="004A0EC3" w:rsidRPr="004A0EC3" w:rsidDel="002B70A4" w14:paraId="5BD9E381" w14:textId="4C0BC725" w:rsidTr="004A0EC3">
        <w:trPr>
          <w:del w:id="3363" w:author="Yi Jie NEO (URA)" w:date="2025-08-18T11:14:00Z"/>
        </w:trPr>
        <w:tc>
          <w:tcPr>
            <w:tcW w:w="0" w:type="auto"/>
            <w:hideMark/>
          </w:tcPr>
          <w:p w14:paraId="41494B78" w14:textId="1EBF892C" w:rsidR="004A0EC3" w:rsidRPr="004A0EC3" w:rsidDel="002B70A4" w:rsidRDefault="004A0EC3" w:rsidP="004A0EC3">
            <w:pPr>
              <w:rPr>
                <w:del w:id="3364" w:author="Yi Jie NEO (URA)" w:date="2025-08-18T11:14:00Z"/>
                <w:rFonts w:ascii="Arial" w:hAnsi="Arial" w:cs="Arial"/>
                <w:lang w:val="en-SG"/>
              </w:rPr>
            </w:pPr>
            <w:del w:id="3365" w:author="Yi Jie NEO (URA)" w:date="2025-08-18T11:14:00Z">
              <w:r w:rsidRPr="004A0EC3" w:rsidDel="002B70A4">
                <w:rPr>
                  <w:rFonts w:ascii="Arial" w:hAnsi="Arial" w:cs="Arial"/>
                  <w:lang w:val="en-SG"/>
                </w:rPr>
                <w:delText>Simple, readable control flow</w:delText>
              </w:r>
              <w:bookmarkStart w:id="3366" w:name="_Toc209553404"/>
              <w:bookmarkStart w:id="3367" w:name="_Toc209556450"/>
              <w:bookmarkStart w:id="3368" w:name="_Toc212740045"/>
              <w:bookmarkStart w:id="3369" w:name="_Toc213778160"/>
              <w:bookmarkEnd w:id="3366"/>
              <w:bookmarkEnd w:id="3367"/>
              <w:bookmarkEnd w:id="3368"/>
              <w:bookmarkEnd w:id="3369"/>
            </w:del>
          </w:p>
        </w:tc>
        <w:tc>
          <w:tcPr>
            <w:tcW w:w="0" w:type="auto"/>
            <w:hideMark/>
          </w:tcPr>
          <w:p w14:paraId="33E10DC4" w14:textId="15BB4326" w:rsidR="004A0EC3" w:rsidRPr="004A0EC3" w:rsidDel="002B70A4" w:rsidRDefault="004A0EC3" w:rsidP="004A0EC3">
            <w:pPr>
              <w:rPr>
                <w:del w:id="3370" w:author="Yi Jie NEO (URA)" w:date="2025-08-18T11:14:00Z"/>
                <w:rFonts w:ascii="Arial" w:hAnsi="Arial" w:cs="Arial"/>
                <w:lang w:val="en-SG"/>
              </w:rPr>
            </w:pPr>
            <w:del w:id="3371" w:author="Yi Jie NEO (URA)" w:date="2025-08-18T11:14:00Z">
              <w:r w:rsidRPr="004A0EC3" w:rsidDel="002B70A4">
                <w:rPr>
                  <w:rFonts w:ascii="Arial" w:hAnsi="Arial" w:cs="Arial"/>
                  <w:lang w:val="en-SG"/>
                </w:rPr>
                <w:delText>Easier to operate and reason about (update → check → commit/rollback).</w:delText>
              </w:r>
              <w:bookmarkStart w:id="3372" w:name="_Toc209553405"/>
              <w:bookmarkStart w:id="3373" w:name="_Toc209556451"/>
              <w:bookmarkStart w:id="3374" w:name="_Toc212740046"/>
              <w:bookmarkStart w:id="3375" w:name="_Toc213778161"/>
              <w:bookmarkEnd w:id="3372"/>
              <w:bookmarkEnd w:id="3373"/>
              <w:bookmarkEnd w:id="3374"/>
              <w:bookmarkEnd w:id="3375"/>
            </w:del>
          </w:p>
        </w:tc>
        <w:bookmarkStart w:id="3376" w:name="_Toc209553406"/>
        <w:bookmarkStart w:id="3377" w:name="_Toc209556452"/>
        <w:bookmarkStart w:id="3378" w:name="_Toc212740047"/>
        <w:bookmarkStart w:id="3379" w:name="_Toc213778162"/>
        <w:bookmarkEnd w:id="3376"/>
        <w:bookmarkEnd w:id="3377"/>
        <w:bookmarkEnd w:id="3378"/>
        <w:bookmarkEnd w:id="3379"/>
      </w:tr>
    </w:tbl>
    <w:p w14:paraId="1D436C6E" w14:textId="7AE3B513" w:rsidR="004A0EC3" w:rsidRPr="004A0EC3" w:rsidDel="002B70A4" w:rsidRDefault="004A0EC3" w:rsidP="004A0EC3">
      <w:pPr>
        <w:rPr>
          <w:del w:id="3380" w:author="Yi Jie NEO (URA)" w:date="2025-08-18T11:14:00Z"/>
        </w:rPr>
      </w:pPr>
      <w:bookmarkStart w:id="3381" w:name="_Toc209553407"/>
      <w:bookmarkStart w:id="3382" w:name="_Toc209556453"/>
      <w:bookmarkStart w:id="3383" w:name="_Toc212740048"/>
      <w:bookmarkStart w:id="3384" w:name="_Toc213778163"/>
      <w:bookmarkEnd w:id="3381"/>
      <w:bookmarkEnd w:id="3382"/>
      <w:bookmarkEnd w:id="3383"/>
      <w:bookmarkEnd w:id="3384"/>
    </w:p>
    <w:p w14:paraId="1F52C17B" w14:textId="4FB04BAF" w:rsidR="004A0EC3" w:rsidDel="002B70A4" w:rsidRDefault="004A0EC3" w:rsidP="004A0EC3">
      <w:pPr>
        <w:pStyle w:val="Heading4"/>
        <w:rPr>
          <w:del w:id="3385" w:author="Yi Jie NEO (URA)" w:date="2025-08-18T11:14:00Z"/>
        </w:rPr>
      </w:pPr>
      <w:bookmarkStart w:id="3386" w:name="_Toc205889405"/>
      <w:del w:id="3387" w:author="Yi Jie NEO (URA)" w:date="2025-08-18T11:14:00Z">
        <w:r w:rsidDel="002B70A4">
          <w:delText>Weakness and Mitigation</w:delText>
        </w:r>
        <w:bookmarkStart w:id="3388" w:name="_Toc209553408"/>
        <w:bookmarkStart w:id="3389" w:name="_Toc209556454"/>
        <w:bookmarkStart w:id="3390" w:name="_Toc212740049"/>
        <w:bookmarkStart w:id="3391" w:name="_Toc213778164"/>
        <w:bookmarkEnd w:id="3386"/>
        <w:bookmarkEnd w:id="3388"/>
        <w:bookmarkEnd w:id="3389"/>
        <w:bookmarkEnd w:id="3390"/>
        <w:bookmarkEnd w:id="3391"/>
      </w:del>
    </w:p>
    <w:tbl>
      <w:tblPr>
        <w:tblStyle w:val="TableGrid"/>
        <w:tblW w:w="0" w:type="auto"/>
        <w:tblLook w:val="04A0" w:firstRow="1" w:lastRow="0" w:firstColumn="1" w:lastColumn="0" w:noHBand="0" w:noVBand="1"/>
      </w:tblPr>
      <w:tblGrid>
        <w:gridCol w:w="2085"/>
        <w:gridCol w:w="3679"/>
        <w:gridCol w:w="3586"/>
      </w:tblGrid>
      <w:tr w:rsidR="004A0EC3" w:rsidRPr="004A0EC3" w:rsidDel="002B70A4" w14:paraId="50236383" w14:textId="45AF8745" w:rsidTr="004A0EC3">
        <w:trPr>
          <w:del w:id="3392" w:author="Yi Jie NEO (URA)" w:date="2025-08-18T11:14:00Z"/>
        </w:trPr>
        <w:tc>
          <w:tcPr>
            <w:tcW w:w="0" w:type="auto"/>
            <w:shd w:val="clear" w:color="auto" w:fill="F2F2F2" w:themeFill="background1" w:themeFillShade="F2"/>
            <w:hideMark/>
          </w:tcPr>
          <w:p w14:paraId="6C1EDF43" w14:textId="73187C1C" w:rsidR="004A0EC3" w:rsidRPr="004A0EC3" w:rsidDel="002B70A4" w:rsidRDefault="004A0EC3" w:rsidP="004A0EC3">
            <w:pPr>
              <w:rPr>
                <w:del w:id="3393" w:author="Yi Jie NEO (URA)" w:date="2025-08-18T11:14:00Z"/>
                <w:rFonts w:ascii="Arial" w:hAnsi="Arial" w:cs="Arial"/>
                <w:b/>
                <w:bCs/>
                <w:lang w:val="en-SG"/>
              </w:rPr>
            </w:pPr>
            <w:del w:id="3394" w:author="Yi Jie NEO (URA)" w:date="2025-08-18T11:14:00Z">
              <w:r w:rsidRPr="004A0EC3" w:rsidDel="002B70A4">
                <w:rPr>
                  <w:rFonts w:ascii="Arial" w:hAnsi="Arial" w:cs="Arial"/>
                  <w:b/>
                  <w:bCs/>
                  <w:lang w:val="en-SG"/>
                </w:rPr>
                <w:delText>Weakness</w:delText>
              </w:r>
              <w:bookmarkStart w:id="3395" w:name="_Toc209553409"/>
              <w:bookmarkStart w:id="3396" w:name="_Toc209556455"/>
              <w:bookmarkStart w:id="3397" w:name="_Toc212740050"/>
              <w:bookmarkStart w:id="3398" w:name="_Toc213778165"/>
              <w:bookmarkEnd w:id="3395"/>
              <w:bookmarkEnd w:id="3396"/>
              <w:bookmarkEnd w:id="3397"/>
              <w:bookmarkEnd w:id="3398"/>
            </w:del>
          </w:p>
        </w:tc>
        <w:tc>
          <w:tcPr>
            <w:tcW w:w="0" w:type="auto"/>
            <w:shd w:val="clear" w:color="auto" w:fill="F2F2F2" w:themeFill="background1" w:themeFillShade="F2"/>
            <w:hideMark/>
          </w:tcPr>
          <w:p w14:paraId="7768043F" w14:textId="6F58AAFD" w:rsidR="004A0EC3" w:rsidRPr="004A0EC3" w:rsidDel="002B70A4" w:rsidRDefault="004A0EC3" w:rsidP="004A0EC3">
            <w:pPr>
              <w:rPr>
                <w:del w:id="3399" w:author="Yi Jie NEO (URA)" w:date="2025-08-18T11:14:00Z"/>
                <w:rFonts w:ascii="Arial" w:hAnsi="Arial" w:cs="Arial"/>
                <w:b/>
                <w:bCs/>
                <w:lang w:val="en-SG"/>
              </w:rPr>
            </w:pPr>
            <w:del w:id="3400" w:author="Yi Jie NEO (URA)" w:date="2025-08-18T11:14:00Z">
              <w:r w:rsidRPr="004A0EC3" w:rsidDel="002B70A4">
                <w:rPr>
                  <w:rFonts w:ascii="Arial" w:hAnsi="Arial" w:cs="Arial"/>
                  <w:b/>
                  <w:bCs/>
                  <w:lang w:val="en-SG"/>
                </w:rPr>
                <w:delText>Description</w:delText>
              </w:r>
              <w:bookmarkStart w:id="3401" w:name="_Toc209553410"/>
              <w:bookmarkStart w:id="3402" w:name="_Toc209556456"/>
              <w:bookmarkStart w:id="3403" w:name="_Toc212740051"/>
              <w:bookmarkStart w:id="3404" w:name="_Toc213778166"/>
              <w:bookmarkEnd w:id="3401"/>
              <w:bookmarkEnd w:id="3402"/>
              <w:bookmarkEnd w:id="3403"/>
              <w:bookmarkEnd w:id="3404"/>
            </w:del>
          </w:p>
        </w:tc>
        <w:tc>
          <w:tcPr>
            <w:tcW w:w="0" w:type="auto"/>
            <w:shd w:val="clear" w:color="auto" w:fill="F2F2F2" w:themeFill="background1" w:themeFillShade="F2"/>
            <w:hideMark/>
          </w:tcPr>
          <w:p w14:paraId="6C77EF47" w14:textId="3FA8B188" w:rsidR="004A0EC3" w:rsidRPr="004A0EC3" w:rsidDel="002B70A4" w:rsidRDefault="004A0EC3" w:rsidP="004A0EC3">
            <w:pPr>
              <w:rPr>
                <w:del w:id="3405" w:author="Yi Jie NEO (URA)" w:date="2025-08-18T11:14:00Z"/>
                <w:rFonts w:ascii="Arial" w:hAnsi="Arial" w:cs="Arial"/>
                <w:b/>
                <w:bCs/>
                <w:lang w:val="en-SG"/>
              </w:rPr>
            </w:pPr>
            <w:del w:id="3406" w:author="Yi Jie NEO (URA)" w:date="2025-08-18T11:14:00Z">
              <w:r w:rsidRPr="004A0EC3" w:rsidDel="002B70A4">
                <w:rPr>
                  <w:rFonts w:ascii="Arial" w:hAnsi="Arial" w:cs="Arial"/>
                  <w:b/>
                  <w:bCs/>
                  <w:lang w:val="en-SG"/>
                </w:rPr>
                <w:delText>Mitigation</w:delText>
              </w:r>
              <w:bookmarkStart w:id="3407" w:name="_Toc209553411"/>
              <w:bookmarkStart w:id="3408" w:name="_Toc209556457"/>
              <w:bookmarkStart w:id="3409" w:name="_Toc212740052"/>
              <w:bookmarkStart w:id="3410" w:name="_Toc213778167"/>
              <w:bookmarkEnd w:id="3407"/>
              <w:bookmarkEnd w:id="3408"/>
              <w:bookmarkEnd w:id="3409"/>
              <w:bookmarkEnd w:id="3410"/>
            </w:del>
          </w:p>
        </w:tc>
        <w:bookmarkStart w:id="3411" w:name="_Toc209553412"/>
        <w:bookmarkStart w:id="3412" w:name="_Toc209556458"/>
        <w:bookmarkStart w:id="3413" w:name="_Toc212740053"/>
        <w:bookmarkStart w:id="3414" w:name="_Toc213778168"/>
        <w:bookmarkEnd w:id="3411"/>
        <w:bookmarkEnd w:id="3412"/>
        <w:bookmarkEnd w:id="3413"/>
        <w:bookmarkEnd w:id="3414"/>
      </w:tr>
      <w:tr w:rsidR="004A0EC3" w:rsidRPr="004A0EC3" w:rsidDel="002B70A4" w14:paraId="618061E3" w14:textId="2534C80B" w:rsidTr="004A0EC3">
        <w:trPr>
          <w:del w:id="3415" w:author="Yi Jie NEO (URA)" w:date="2025-08-18T11:14:00Z"/>
        </w:trPr>
        <w:tc>
          <w:tcPr>
            <w:tcW w:w="0" w:type="auto"/>
            <w:hideMark/>
          </w:tcPr>
          <w:p w14:paraId="78AD8801" w14:textId="6A190A31" w:rsidR="004A0EC3" w:rsidRPr="004A0EC3" w:rsidDel="002B70A4" w:rsidRDefault="004A0EC3" w:rsidP="004A0EC3">
            <w:pPr>
              <w:rPr>
                <w:del w:id="3416" w:author="Yi Jie NEO (URA)" w:date="2025-08-18T11:14:00Z"/>
                <w:rFonts w:ascii="Arial" w:hAnsi="Arial" w:cs="Arial"/>
                <w:lang w:val="en-SG"/>
              </w:rPr>
            </w:pPr>
            <w:del w:id="3417" w:author="Yi Jie NEO (URA)" w:date="2025-08-18T11:14:00Z">
              <w:r w:rsidRPr="004A0EC3" w:rsidDel="002B70A4">
                <w:rPr>
                  <w:rFonts w:ascii="Arial" w:hAnsi="Arial" w:cs="Arial"/>
                  <w:lang w:val="en-SG"/>
                </w:rPr>
                <w:delText>No explicit error logging shown</w:delText>
              </w:r>
              <w:bookmarkStart w:id="3418" w:name="_Toc209553413"/>
              <w:bookmarkStart w:id="3419" w:name="_Toc209556459"/>
              <w:bookmarkStart w:id="3420" w:name="_Toc212740054"/>
              <w:bookmarkStart w:id="3421" w:name="_Toc213778169"/>
              <w:bookmarkEnd w:id="3418"/>
              <w:bookmarkEnd w:id="3419"/>
              <w:bookmarkEnd w:id="3420"/>
              <w:bookmarkEnd w:id="3421"/>
            </w:del>
          </w:p>
        </w:tc>
        <w:tc>
          <w:tcPr>
            <w:tcW w:w="0" w:type="auto"/>
            <w:hideMark/>
          </w:tcPr>
          <w:p w14:paraId="34479263" w14:textId="358ED56B" w:rsidR="004A0EC3" w:rsidRPr="004A0EC3" w:rsidDel="002B70A4" w:rsidRDefault="004A0EC3" w:rsidP="004A0EC3">
            <w:pPr>
              <w:rPr>
                <w:del w:id="3422" w:author="Yi Jie NEO (URA)" w:date="2025-08-18T11:14:00Z"/>
                <w:rFonts w:ascii="Arial" w:hAnsi="Arial" w:cs="Arial"/>
                <w:lang w:val="en-SG"/>
              </w:rPr>
            </w:pPr>
            <w:del w:id="3423" w:author="Yi Jie NEO (URA)" w:date="2025-08-18T11:14:00Z">
              <w:r w:rsidRPr="004A0EC3" w:rsidDel="002B70A4">
                <w:rPr>
                  <w:rFonts w:ascii="Arial" w:hAnsi="Arial" w:cs="Arial"/>
                  <w:lang w:val="en-SG"/>
                </w:rPr>
                <w:delText>The diagram does not display a logging step when failures occur.</w:delText>
              </w:r>
              <w:bookmarkStart w:id="3424" w:name="_Toc209553414"/>
              <w:bookmarkStart w:id="3425" w:name="_Toc209556460"/>
              <w:bookmarkStart w:id="3426" w:name="_Toc212740055"/>
              <w:bookmarkStart w:id="3427" w:name="_Toc213778170"/>
              <w:bookmarkEnd w:id="3424"/>
              <w:bookmarkEnd w:id="3425"/>
              <w:bookmarkEnd w:id="3426"/>
              <w:bookmarkEnd w:id="3427"/>
            </w:del>
          </w:p>
        </w:tc>
        <w:tc>
          <w:tcPr>
            <w:tcW w:w="0" w:type="auto"/>
            <w:hideMark/>
          </w:tcPr>
          <w:p w14:paraId="38C7BBE7" w14:textId="266253C7" w:rsidR="004A0EC3" w:rsidRPr="004A0EC3" w:rsidDel="002B70A4" w:rsidRDefault="004A0EC3" w:rsidP="004A0EC3">
            <w:pPr>
              <w:rPr>
                <w:del w:id="3428" w:author="Yi Jie NEO (URA)" w:date="2025-08-18T11:14:00Z"/>
                <w:rFonts w:ascii="Arial" w:hAnsi="Arial" w:cs="Arial"/>
                <w:lang w:val="en-SG"/>
              </w:rPr>
            </w:pPr>
            <w:del w:id="3429" w:author="Yi Jie NEO (URA)" w:date="2025-08-18T11:14:00Z">
              <w:r w:rsidRPr="004A0EC3" w:rsidDel="002B70A4">
                <w:rPr>
                  <w:rFonts w:ascii="Arial" w:hAnsi="Arial" w:cs="Arial"/>
                  <w:lang w:val="en-SG"/>
                </w:rPr>
                <w:delText>Add a log error action before/after rollback update.</w:delText>
              </w:r>
              <w:bookmarkStart w:id="3430" w:name="_Toc209553415"/>
              <w:bookmarkStart w:id="3431" w:name="_Toc209556461"/>
              <w:bookmarkStart w:id="3432" w:name="_Toc212740056"/>
              <w:bookmarkStart w:id="3433" w:name="_Toc213778171"/>
              <w:bookmarkEnd w:id="3430"/>
              <w:bookmarkEnd w:id="3431"/>
              <w:bookmarkEnd w:id="3432"/>
              <w:bookmarkEnd w:id="3433"/>
            </w:del>
          </w:p>
        </w:tc>
        <w:bookmarkStart w:id="3434" w:name="_Toc209553416"/>
        <w:bookmarkStart w:id="3435" w:name="_Toc209556462"/>
        <w:bookmarkStart w:id="3436" w:name="_Toc212740057"/>
        <w:bookmarkStart w:id="3437" w:name="_Toc213778172"/>
        <w:bookmarkEnd w:id="3434"/>
        <w:bookmarkEnd w:id="3435"/>
        <w:bookmarkEnd w:id="3436"/>
        <w:bookmarkEnd w:id="3437"/>
      </w:tr>
      <w:tr w:rsidR="004A0EC3" w:rsidRPr="004A0EC3" w:rsidDel="002B70A4" w14:paraId="1DE99219" w14:textId="5C4A2C25" w:rsidTr="004A0EC3">
        <w:trPr>
          <w:del w:id="3438" w:author="Yi Jie NEO (URA)" w:date="2025-08-18T11:14:00Z"/>
        </w:trPr>
        <w:tc>
          <w:tcPr>
            <w:tcW w:w="0" w:type="auto"/>
            <w:hideMark/>
          </w:tcPr>
          <w:p w14:paraId="15381A8F" w14:textId="7BD734BF" w:rsidR="004A0EC3" w:rsidRPr="004A0EC3" w:rsidDel="002B70A4" w:rsidRDefault="004A0EC3" w:rsidP="004A0EC3">
            <w:pPr>
              <w:rPr>
                <w:del w:id="3439" w:author="Yi Jie NEO (URA)" w:date="2025-08-18T11:14:00Z"/>
                <w:rFonts w:ascii="Arial" w:hAnsi="Arial" w:cs="Arial"/>
                <w:lang w:val="en-SG"/>
              </w:rPr>
            </w:pPr>
            <w:del w:id="3440" w:author="Yi Jie NEO (URA)" w:date="2025-08-18T11:14:00Z">
              <w:r w:rsidRPr="004A0EC3" w:rsidDel="002B70A4">
                <w:rPr>
                  <w:rFonts w:ascii="Arial" w:hAnsi="Arial" w:cs="Arial"/>
                  <w:lang w:val="en-SG"/>
                </w:rPr>
                <w:delText>No retry behavior shown</w:delText>
              </w:r>
              <w:bookmarkStart w:id="3441" w:name="_Toc209553417"/>
              <w:bookmarkStart w:id="3442" w:name="_Toc209556463"/>
              <w:bookmarkStart w:id="3443" w:name="_Toc212740058"/>
              <w:bookmarkStart w:id="3444" w:name="_Toc213778173"/>
              <w:bookmarkEnd w:id="3441"/>
              <w:bookmarkEnd w:id="3442"/>
              <w:bookmarkEnd w:id="3443"/>
              <w:bookmarkEnd w:id="3444"/>
            </w:del>
          </w:p>
        </w:tc>
        <w:tc>
          <w:tcPr>
            <w:tcW w:w="0" w:type="auto"/>
            <w:hideMark/>
          </w:tcPr>
          <w:p w14:paraId="245F924E" w14:textId="11ADB8CB" w:rsidR="004A0EC3" w:rsidRPr="004A0EC3" w:rsidDel="002B70A4" w:rsidRDefault="004A0EC3" w:rsidP="004A0EC3">
            <w:pPr>
              <w:rPr>
                <w:del w:id="3445" w:author="Yi Jie NEO (URA)" w:date="2025-08-18T11:14:00Z"/>
                <w:rFonts w:ascii="Arial" w:hAnsi="Arial" w:cs="Arial"/>
                <w:lang w:val="en-SG"/>
              </w:rPr>
            </w:pPr>
            <w:del w:id="3446" w:author="Yi Jie NEO (URA)" w:date="2025-08-18T11:14:00Z">
              <w:r w:rsidRPr="004A0EC3" w:rsidDel="002B70A4">
                <w:rPr>
                  <w:rFonts w:ascii="Arial" w:hAnsi="Arial" w:cs="Arial"/>
                  <w:lang w:val="en-SG"/>
                </w:rPr>
                <w:delText>The diagram ends after rollback on failure.</w:delText>
              </w:r>
              <w:bookmarkStart w:id="3447" w:name="_Toc209553418"/>
              <w:bookmarkStart w:id="3448" w:name="_Toc209556464"/>
              <w:bookmarkStart w:id="3449" w:name="_Toc212740059"/>
              <w:bookmarkStart w:id="3450" w:name="_Toc213778174"/>
              <w:bookmarkEnd w:id="3447"/>
              <w:bookmarkEnd w:id="3448"/>
              <w:bookmarkEnd w:id="3449"/>
              <w:bookmarkEnd w:id="3450"/>
            </w:del>
          </w:p>
        </w:tc>
        <w:tc>
          <w:tcPr>
            <w:tcW w:w="0" w:type="auto"/>
            <w:hideMark/>
          </w:tcPr>
          <w:p w14:paraId="017C7037" w14:textId="4BC4E9CD" w:rsidR="004A0EC3" w:rsidRPr="004A0EC3" w:rsidDel="002B70A4" w:rsidRDefault="004A0EC3" w:rsidP="004A0EC3">
            <w:pPr>
              <w:rPr>
                <w:del w:id="3451" w:author="Yi Jie NEO (URA)" w:date="2025-08-18T11:14:00Z"/>
                <w:rFonts w:ascii="Arial" w:hAnsi="Arial" w:cs="Arial"/>
                <w:lang w:val="en-SG"/>
              </w:rPr>
            </w:pPr>
            <w:del w:id="3452" w:author="Yi Jie NEO (URA)" w:date="2025-08-18T11:14:00Z">
              <w:r w:rsidRPr="004A0EC3" w:rsidDel="002B70A4">
                <w:rPr>
                  <w:rFonts w:ascii="Arial" w:hAnsi="Arial" w:cs="Arial"/>
                  <w:lang w:val="en-SG"/>
                </w:rPr>
                <w:delText>Add a bounded retry loop for transient failures.</w:delText>
              </w:r>
              <w:bookmarkStart w:id="3453" w:name="_Toc209553419"/>
              <w:bookmarkStart w:id="3454" w:name="_Toc209556465"/>
              <w:bookmarkStart w:id="3455" w:name="_Toc212740060"/>
              <w:bookmarkStart w:id="3456" w:name="_Toc213778175"/>
              <w:bookmarkEnd w:id="3453"/>
              <w:bookmarkEnd w:id="3454"/>
              <w:bookmarkEnd w:id="3455"/>
              <w:bookmarkEnd w:id="3456"/>
            </w:del>
          </w:p>
        </w:tc>
        <w:bookmarkStart w:id="3457" w:name="_Toc209553420"/>
        <w:bookmarkStart w:id="3458" w:name="_Toc209556466"/>
        <w:bookmarkStart w:id="3459" w:name="_Toc212740061"/>
        <w:bookmarkStart w:id="3460" w:name="_Toc213778176"/>
        <w:bookmarkEnd w:id="3457"/>
        <w:bookmarkEnd w:id="3458"/>
        <w:bookmarkEnd w:id="3459"/>
        <w:bookmarkEnd w:id="3460"/>
      </w:tr>
      <w:tr w:rsidR="004A0EC3" w:rsidRPr="004A0EC3" w:rsidDel="002B70A4" w14:paraId="3D9339D4" w14:textId="1AF8C16E" w:rsidTr="004A0EC3">
        <w:trPr>
          <w:del w:id="3461" w:author="Yi Jie NEO (URA)" w:date="2025-08-18T11:14:00Z"/>
        </w:trPr>
        <w:tc>
          <w:tcPr>
            <w:tcW w:w="0" w:type="auto"/>
            <w:hideMark/>
          </w:tcPr>
          <w:p w14:paraId="249691B1" w14:textId="3CA468FA" w:rsidR="004A0EC3" w:rsidRPr="004A0EC3" w:rsidDel="002B70A4" w:rsidRDefault="004A0EC3" w:rsidP="004A0EC3">
            <w:pPr>
              <w:rPr>
                <w:del w:id="3462" w:author="Yi Jie NEO (URA)" w:date="2025-08-18T11:14:00Z"/>
                <w:rFonts w:ascii="Arial" w:hAnsi="Arial" w:cs="Arial"/>
                <w:lang w:val="en-SG"/>
              </w:rPr>
            </w:pPr>
            <w:del w:id="3463" w:author="Yi Jie NEO (URA)" w:date="2025-08-18T11:14:00Z">
              <w:r w:rsidRPr="004A0EC3" w:rsidDel="002B70A4">
                <w:rPr>
                  <w:rFonts w:ascii="Arial" w:hAnsi="Arial" w:cs="Arial"/>
                  <w:lang w:val="en-SG"/>
                </w:rPr>
                <w:delText>Failure granularity not shown</w:delText>
              </w:r>
              <w:bookmarkStart w:id="3464" w:name="_Toc209553421"/>
              <w:bookmarkStart w:id="3465" w:name="_Toc209556467"/>
              <w:bookmarkStart w:id="3466" w:name="_Toc212740062"/>
              <w:bookmarkStart w:id="3467" w:name="_Toc213778177"/>
              <w:bookmarkEnd w:id="3464"/>
              <w:bookmarkEnd w:id="3465"/>
              <w:bookmarkEnd w:id="3466"/>
              <w:bookmarkEnd w:id="3467"/>
            </w:del>
          </w:p>
        </w:tc>
        <w:tc>
          <w:tcPr>
            <w:tcW w:w="0" w:type="auto"/>
            <w:hideMark/>
          </w:tcPr>
          <w:p w14:paraId="3F5FF2A7" w14:textId="0B8F4D09" w:rsidR="004A0EC3" w:rsidRPr="004A0EC3" w:rsidDel="002B70A4" w:rsidRDefault="004A0EC3" w:rsidP="004A0EC3">
            <w:pPr>
              <w:rPr>
                <w:del w:id="3468" w:author="Yi Jie NEO (URA)" w:date="2025-08-18T11:14:00Z"/>
                <w:rFonts w:ascii="Arial" w:hAnsi="Arial" w:cs="Arial"/>
                <w:lang w:val="en-SG"/>
              </w:rPr>
            </w:pPr>
            <w:del w:id="3469" w:author="Yi Jie NEO (URA)" w:date="2025-08-18T11:14:00Z">
              <w:r w:rsidRPr="004A0EC3" w:rsidDel="002B70A4">
                <w:rPr>
                  <w:rFonts w:ascii="Arial" w:hAnsi="Arial" w:cs="Arial"/>
                  <w:lang w:val="en-SG"/>
                </w:rPr>
                <w:delText>The diagram doesn’t indicate which update failed.</w:delText>
              </w:r>
              <w:bookmarkStart w:id="3470" w:name="_Toc209553422"/>
              <w:bookmarkStart w:id="3471" w:name="_Toc209556468"/>
              <w:bookmarkStart w:id="3472" w:name="_Toc212740063"/>
              <w:bookmarkStart w:id="3473" w:name="_Toc213778178"/>
              <w:bookmarkEnd w:id="3470"/>
              <w:bookmarkEnd w:id="3471"/>
              <w:bookmarkEnd w:id="3472"/>
              <w:bookmarkEnd w:id="3473"/>
            </w:del>
          </w:p>
        </w:tc>
        <w:tc>
          <w:tcPr>
            <w:tcW w:w="0" w:type="auto"/>
            <w:hideMark/>
          </w:tcPr>
          <w:p w14:paraId="5EECCD77" w14:textId="557F980B" w:rsidR="004A0EC3" w:rsidRPr="004A0EC3" w:rsidDel="002B70A4" w:rsidRDefault="004A0EC3" w:rsidP="004A0EC3">
            <w:pPr>
              <w:rPr>
                <w:del w:id="3474" w:author="Yi Jie NEO (URA)" w:date="2025-08-18T11:14:00Z"/>
                <w:rFonts w:ascii="Arial" w:hAnsi="Arial" w:cs="Arial"/>
                <w:lang w:val="en-SG"/>
              </w:rPr>
            </w:pPr>
            <w:del w:id="3475" w:author="Yi Jie NEO (URA)" w:date="2025-08-18T11:14:00Z">
              <w:r w:rsidRPr="004A0EC3" w:rsidDel="002B70A4">
                <w:rPr>
                  <w:rFonts w:ascii="Arial" w:hAnsi="Arial" w:cs="Arial"/>
                  <w:lang w:val="en-SG"/>
                </w:rPr>
                <w:delText>Capture and surface failure cause in the error response/logs.</w:delText>
              </w:r>
              <w:bookmarkStart w:id="3476" w:name="_Toc209553423"/>
              <w:bookmarkStart w:id="3477" w:name="_Toc209556469"/>
              <w:bookmarkStart w:id="3478" w:name="_Toc212740064"/>
              <w:bookmarkStart w:id="3479" w:name="_Toc213778179"/>
              <w:bookmarkEnd w:id="3476"/>
              <w:bookmarkEnd w:id="3477"/>
              <w:bookmarkEnd w:id="3478"/>
              <w:bookmarkEnd w:id="3479"/>
            </w:del>
          </w:p>
        </w:tc>
        <w:bookmarkStart w:id="3480" w:name="_Toc209553424"/>
        <w:bookmarkStart w:id="3481" w:name="_Toc209556470"/>
        <w:bookmarkStart w:id="3482" w:name="_Toc212740065"/>
        <w:bookmarkStart w:id="3483" w:name="_Toc213778180"/>
        <w:bookmarkEnd w:id="3480"/>
        <w:bookmarkEnd w:id="3481"/>
        <w:bookmarkEnd w:id="3482"/>
        <w:bookmarkEnd w:id="3483"/>
      </w:tr>
    </w:tbl>
    <w:p w14:paraId="4A752279" w14:textId="54214DDC" w:rsidR="004A0EC3" w:rsidRPr="004A0EC3" w:rsidDel="002B70A4" w:rsidRDefault="004A0EC3">
      <w:pPr>
        <w:ind w:left="851" w:hanging="851"/>
        <w:rPr>
          <w:del w:id="3484" w:author="Yi Jie NEO (URA)" w:date="2025-08-18T11:14:00Z"/>
        </w:rPr>
        <w:pPrChange w:id="3485" w:author="MUBIYARTO WIBISONO" w:date="2025-11-11T16:09:00Z">
          <w:pPr/>
        </w:pPrChange>
      </w:pPr>
      <w:bookmarkStart w:id="3486" w:name="_Toc209553425"/>
      <w:bookmarkStart w:id="3487" w:name="_Toc209556471"/>
      <w:bookmarkStart w:id="3488" w:name="_Toc212740066"/>
      <w:bookmarkStart w:id="3489" w:name="_Toc213778181"/>
      <w:bookmarkEnd w:id="3486"/>
      <w:bookmarkEnd w:id="3487"/>
      <w:bookmarkEnd w:id="3488"/>
      <w:bookmarkEnd w:id="3489"/>
    </w:p>
    <w:p w14:paraId="22855CF3" w14:textId="0920F493" w:rsidR="004A0EC3" w:rsidRDefault="004A0EC3">
      <w:pPr>
        <w:pStyle w:val="Heading3"/>
        <w:ind w:left="851" w:hanging="851"/>
        <w:pPrChange w:id="3490" w:author="MUBIYARTO WIBISONO" w:date="2025-11-11T16:09:00Z">
          <w:pPr>
            <w:pStyle w:val="Heading3"/>
          </w:pPr>
        </w:pPrChange>
      </w:pPr>
      <w:bookmarkStart w:id="3491" w:name="_Toc205888879"/>
      <w:bookmarkStart w:id="3492" w:name="_Toc205889314"/>
      <w:bookmarkStart w:id="3493" w:name="_Toc205889406"/>
      <w:bookmarkStart w:id="3494" w:name="_Toc209553426"/>
      <w:bookmarkStart w:id="3495" w:name="_Toc209556472"/>
      <w:bookmarkStart w:id="3496" w:name="_Toc212740067"/>
      <w:bookmarkStart w:id="3497" w:name="_Toc213778182"/>
      <w:r>
        <w:lastRenderedPageBreak/>
        <w:t>Data Mapping</w:t>
      </w:r>
      <w:bookmarkEnd w:id="3491"/>
      <w:bookmarkEnd w:id="3492"/>
      <w:bookmarkEnd w:id="3493"/>
      <w:bookmarkEnd w:id="3494"/>
      <w:bookmarkEnd w:id="3495"/>
      <w:bookmarkEnd w:id="3496"/>
      <w:bookmarkEnd w:id="3497"/>
    </w:p>
    <w:p w14:paraId="742D954F" w14:textId="77777777" w:rsidR="004A0EC3" w:rsidRDefault="004A0EC3" w:rsidP="004A0EC3">
      <w:pPr>
        <w:pStyle w:val="Heading4"/>
      </w:pPr>
      <w:bookmarkStart w:id="3498" w:name="_Toc205889407"/>
      <w:bookmarkStart w:id="3499" w:name="_Toc213778183"/>
      <w:r>
        <w:t>Offender Table</w:t>
      </w:r>
      <w:bookmarkEnd w:id="3498"/>
      <w:bookmarkEnd w:id="3499"/>
    </w:p>
    <w:tbl>
      <w:tblPr>
        <w:tblStyle w:val="48"/>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7"/>
        <w:gridCol w:w="3865"/>
        <w:gridCol w:w="3864"/>
      </w:tblGrid>
      <w:tr w:rsidR="004A0EC3" w14:paraId="2C12C119" w14:textId="77777777" w:rsidTr="00067035">
        <w:tc>
          <w:tcPr>
            <w:tcW w:w="1134" w:type="dxa"/>
            <w:shd w:val="clear" w:color="auto" w:fill="F2F2F2"/>
            <w:vAlign w:val="center"/>
          </w:tcPr>
          <w:p w14:paraId="13C5E4B9" w14:textId="77777777" w:rsidR="004A0EC3" w:rsidRDefault="004A0EC3" w:rsidP="00067035">
            <w:pPr>
              <w:jc w:val="center"/>
              <w:rPr>
                <w:rFonts w:ascii="Arial" w:eastAsia="Arial" w:hAnsi="Arial" w:cs="Arial"/>
                <w:b/>
                <w:sz w:val="20"/>
                <w:szCs w:val="20"/>
              </w:rPr>
            </w:pPr>
            <w:r>
              <w:rPr>
                <w:rFonts w:ascii="Arial" w:eastAsia="Arial" w:hAnsi="Arial" w:cs="Arial"/>
                <w:b/>
                <w:sz w:val="20"/>
                <w:szCs w:val="20"/>
              </w:rPr>
              <w:t>Zone</w:t>
            </w:r>
          </w:p>
        </w:tc>
        <w:tc>
          <w:tcPr>
            <w:tcW w:w="2694" w:type="dxa"/>
            <w:shd w:val="clear" w:color="auto" w:fill="F2F2F2"/>
            <w:vAlign w:val="center"/>
          </w:tcPr>
          <w:p w14:paraId="29E44BC6" w14:textId="77777777" w:rsidR="004A0EC3" w:rsidRDefault="004A0EC3" w:rsidP="00067035">
            <w:pPr>
              <w:jc w:val="center"/>
              <w:rPr>
                <w:rFonts w:ascii="Arial" w:eastAsia="Arial" w:hAnsi="Arial" w:cs="Arial"/>
                <w:b/>
                <w:sz w:val="20"/>
                <w:szCs w:val="20"/>
              </w:rPr>
            </w:pPr>
            <w:r>
              <w:rPr>
                <w:rFonts w:ascii="Arial" w:eastAsia="Arial" w:hAnsi="Arial" w:cs="Arial"/>
                <w:b/>
                <w:sz w:val="20"/>
                <w:szCs w:val="20"/>
              </w:rPr>
              <w:t>Database Table</w:t>
            </w:r>
          </w:p>
        </w:tc>
        <w:tc>
          <w:tcPr>
            <w:tcW w:w="2693" w:type="dxa"/>
            <w:shd w:val="clear" w:color="auto" w:fill="F2F2F2"/>
            <w:vAlign w:val="center"/>
          </w:tcPr>
          <w:p w14:paraId="363BB81B" w14:textId="77777777" w:rsidR="004A0EC3" w:rsidRDefault="004A0EC3" w:rsidP="00067035">
            <w:pPr>
              <w:jc w:val="center"/>
              <w:rPr>
                <w:rFonts w:ascii="Arial" w:eastAsia="Arial" w:hAnsi="Arial" w:cs="Arial"/>
                <w:b/>
                <w:sz w:val="20"/>
                <w:szCs w:val="20"/>
              </w:rPr>
            </w:pPr>
            <w:r>
              <w:rPr>
                <w:rFonts w:ascii="Arial" w:eastAsia="Arial" w:hAnsi="Arial" w:cs="Arial"/>
                <w:b/>
                <w:sz w:val="20"/>
                <w:szCs w:val="20"/>
              </w:rPr>
              <w:t>Field Name</w:t>
            </w:r>
          </w:p>
        </w:tc>
      </w:tr>
      <w:tr w:rsidR="004A0EC3" w14:paraId="6E95A031" w14:textId="77777777" w:rsidTr="00067035">
        <w:tc>
          <w:tcPr>
            <w:tcW w:w="1134" w:type="dxa"/>
            <w:vAlign w:val="center"/>
          </w:tcPr>
          <w:p w14:paraId="66869507" w14:textId="77777777" w:rsidR="004A0EC3" w:rsidRDefault="004A0EC3" w:rsidP="00067035">
            <w:pPr>
              <w:rPr>
                <w:rFonts w:ascii="Arial" w:eastAsia="Arial" w:hAnsi="Arial" w:cs="Arial"/>
                <w:sz w:val="20"/>
                <w:szCs w:val="20"/>
              </w:rPr>
            </w:pPr>
            <w:r>
              <w:rPr>
                <w:rFonts w:ascii="Arial" w:eastAsia="Arial" w:hAnsi="Arial" w:cs="Arial"/>
                <w:sz w:val="20"/>
                <w:szCs w:val="20"/>
              </w:rPr>
              <w:t>Intranet</w:t>
            </w:r>
          </w:p>
        </w:tc>
        <w:tc>
          <w:tcPr>
            <w:tcW w:w="2694" w:type="dxa"/>
          </w:tcPr>
          <w:p w14:paraId="5410092E" w14:textId="77777777" w:rsidR="004A0EC3" w:rsidRDefault="004A0EC3" w:rsidP="00067035">
            <w:pPr>
              <w:rPr>
                <w:rFonts w:ascii="Arial" w:eastAsia="Arial" w:hAnsi="Arial" w:cs="Arial"/>
                <w:sz w:val="20"/>
                <w:szCs w:val="20"/>
              </w:rPr>
            </w:pPr>
            <w:proofErr w:type="spellStart"/>
            <w:r>
              <w:rPr>
                <w:rFonts w:ascii="Arial" w:eastAsia="Arial" w:hAnsi="Arial" w:cs="Arial"/>
                <w:sz w:val="20"/>
                <w:szCs w:val="20"/>
              </w:rPr>
              <w:t>ocms_offence_notice_owner_driver</w:t>
            </w:r>
            <w:proofErr w:type="spellEnd"/>
          </w:p>
        </w:tc>
        <w:tc>
          <w:tcPr>
            <w:tcW w:w="2693" w:type="dxa"/>
          </w:tcPr>
          <w:p w14:paraId="063D092C" w14:textId="77777777" w:rsidR="004A0EC3" w:rsidRDefault="004A0EC3" w:rsidP="00067035">
            <w:pPr>
              <w:rPr>
                <w:rFonts w:ascii="Arial" w:eastAsia="Arial" w:hAnsi="Arial" w:cs="Arial"/>
                <w:sz w:val="20"/>
                <w:szCs w:val="20"/>
              </w:rPr>
            </w:pPr>
            <w:r w:rsidRPr="00775B46">
              <w:rPr>
                <w:rFonts w:ascii="Arial" w:eastAsia="Arial" w:hAnsi="Arial" w:cs="Arial"/>
                <w:sz w:val="20"/>
                <w:szCs w:val="20"/>
              </w:rPr>
              <w:t xml:space="preserve">Refer to OCMS data dictionary for the data fields within the </w:t>
            </w:r>
            <w:r>
              <w:rPr>
                <w:rFonts w:ascii="Arial" w:eastAsia="Arial" w:hAnsi="Arial" w:cs="Arial"/>
                <w:sz w:val="20"/>
                <w:szCs w:val="20"/>
              </w:rPr>
              <w:t>O</w:t>
            </w:r>
            <w:r w:rsidRPr="00775B46">
              <w:rPr>
                <w:rFonts w:ascii="Arial" w:eastAsia="Arial" w:hAnsi="Arial" w:cs="Arial"/>
                <w:sz w:val="20"/>
                <w:szCs w:val="20"/>
              </w:rPr>
              <w:t>NOD table</w:t>
            </w:r>
          </w:p>
        </w:tc>
      </w:tr>
      <w:tr w:rsidR="004A0EC3" w14:paraId="5F424464" w14:textId="77777777" w:rsidTr="00067035">
        <w:tc>
          <w:tcPr>
            <w:tcW w:w="1134" w:type="dxa"/>
            <w:vAlign w:val="center"/>
          </w:tcPr>
          <w:p w14:paraId="7D2F7561" w14:textId="77777777" w:rsidR="004A0EC3" w:rsidRDefault="004A0EC3" w:rsidP="00067035">
            <w:pPr>
              <w:rPr>
                <w:rFonts w:ascii="Arial" w:eastAsia="Arial" w:hAnsi="Arial" w:cs="Arial"/>
                <w:sz w:val="20"/>
                <w:szCs w:val="20"/>
              </w:rPr>
            </w:pPr>
            <w:r>
              <w:rPr>
                <w:rFonts w:ascii="Arial" w:eastAsia="Arial" w:hAnsi="Arial" w:cs="Arial"/>
                <w:sz w:val="20"/>
                <w:szCs w:val="20"/>
              </w:rPr>
              <w:t>Internet (PII)</w:t>
            </w:r>
          </w:p>
        </w:tc>
        <w:tc>
          <w:tcPr>
            <w:tcW w:w="2694" w:type="dxa"/>
          </w:tcPr>
          <w:p w14:paraId="20B6F490" w14:textId="77777777" w:rsidR="004A0EC3" w:rsidRDefault="004A0EC3" w:rsidP="00067035">
            <w:pPr>
              <w:rPr>
                <w:rFonts w:ascii="Arial" w:eastAsia="Arial" w:hAnsi="Arial" w:cs="Arial"/>
                <w:sz w:val="20"/>
                <w:szCs w:val="20"/>
              </w:rPr>
            </w:pPr>
            <w:proofErr w:type="spellStart"/>
            <w:r>
              <w:rPr>
                <w:rFonts w:ascii="Arial" w:eastAsia="Arial" w:hAnsi="Arial" w:cs="Arial"/>
                <w:sz w:val="20"/>
                <w:szCs w:val="20"/>
              </w:rPr>
              <w:t>eocms_offence_notice_owner_driver</w:t>
            </w:r>
            <w:proofErr w:type="spellEnd"/>
          </w:p>
        </w:tc>
        <w:tc>
          <w:tcPr>
            <w:tcW w:w="2693" w:type="dxa"/>
          </w:tcPr>
          <w:p w14:paraId="25D10890" w14:textId="77777777" w:rsidR="004A0EC3" w:rsidRDefault="004A0EC3" w:rsidP="00067035">
            <w:pPr>
              <w:rPr>
                <w:rFonts w:ascii="Arial" w:eastAsia="Arial" w:hAnsi="Arial" w:cs="Arial"/>
                <w:sz w:val="20"/>
                <w:szCs w:val="20"/>
              </w:rPr>
            </w:pPr>
            <w:r w:rsidRPr="00775B46">
              <w:rPr>
                <w:rFonts w:ascii="Arial" w:eastAsia="Arial" w:hAnsi="Arial" w:cs="Arial"/>
                <w:sz w:val="20"/>
                <w:szCs w:val="20"/>
              </w:rPr>
              <w:t xml:space="preserve">Refer to OCMS data dictionary for the data fields within the </w:t>
            </w:r>
            <w:proofErr w:type="spellStart"/>
            <w:r>
              <w:rPr>
                <w:rFonts w:ascii="Arial" w:eastAsia="Arial" w:hAnsi="Arial" w:cs="Arial"/>
                <w:sz w:val="20"/>
                <w:szCs w:val="20"/>
              </w:rPr>
              <w:t>eO</w:t>
            </w:r>
            <w:r w:rsidRPr="00775B46">
              <w:rPr>
                <w:rFonts w:ascii="Arial" w:eastAsia="Arial" w:hAnsi="Arial" w:cs="Arial"/>
                <w:sz w:val="20"/>
                <w:szCs w:val="20"/>
              </w:rPr>
              <w:t>NOD</w:t>
            </w:r>
            <w:proofErr w:type="spellEnd"/>
            <w:r w:rsidRPr="00775B46">
              <w:rPr>
                <w:rFonts w:ascii="Arial" w:eastAsia="Arial" w:hAnsi="Arial" w:cs="Arial"/>
                <w:sz w:val="20"/>
                <w:szCs w:val="20"/>
              </w:rPr>
              <w:t xml:space="preserve"> table</w:t>
            </w:r>
          </w:p>
        </w:tc>
      </w:tr>
    </w:tbl>
    <w:p w14:paraId="2C76AC5D" w14:textId="22872B43" w:rsidR="004A0EC3" w:rsidRDefault="004A0EC3">
      <w:pPr>
        <w:pStyle w:val="Heading3"/>
        <w:ind w:left="851" w:hanging="851"/>
        <w:pPrChange w:id="3500" w:author="MUBIYARTO WIBISONO" w:date="2025-11-11T16:09:00Z">
          <w:pPr>
            <w:pStyle w:val="Heading3"/>
          </w:pPr>
        </w:pPrChange>
      </w:pPr>
      <w:bookmarkStart w:id="3501" w:name="_Toc205888880"/>
      <w:bookmarkStart w:id="3502" w:name="_Toc205889315"/>
      <w:bookmarkStart w:id="3503" w:name="_Toc205889408"/>
      <w:bookmarkStart w:id="3504" w:name="_Toc209553427"/>
      <w:bookmarkStart w:id="3505" w:name="_Toc209556473"/>
      <w:bookmarkStart w:id="3506" w:name="_Toc212740068"/>
      <w:bookmarkStart w:id="3507" w:name="_Toc213778184"/>
      <w:r>
        <w:t>Success Outcome</w:t>
      </w:r>
      <w:bookmarkEnd w:id="3501"/>
      <w:bookmarkEnd w:id="3502"/>
      <w:bookmarkEnd w:id="3503"/>
      <w:bookmarkEnd w:id="3504"/>
      <w:bookmarkEnd w:id="3505"/>
      <w:bookmarkEnd w:id="3506"/>
      <w:bookmarkEnd w:id="3507"/>
    </w:p>
    <w:p w14:paraId="28419DAA" w14:textId="77777777" w:rsidR="004A0EC3" w:rsidRDefault="004A0EC3" w:rsidP="004A0EC3">
      <w:pPr>
        <w:pStyle w:val="ListParagraph"/>
        <w:numPr>
          <w:ilvl w:val="0"/>
          <w:numId w:val="49"/>
        </w:numPr>
        <w:spacing w:line="360" w:lineRule="auto"/>
        <w:ind w:left="426"/>
        <w:rPr>
          <w:rFonts w:ascii="Arial" w:hAnsi="Arial" w:cs="Arial"/>
          <w:sz w:val="20"/>
          <w:szCs w:val="20"/>
        </w:rPr>
      </w:pPr>
      <w:r w:rsidRPr="004A0EC3">
        <w:rPr>
          <w:rFonts w:ascii="Arial" w:hAnsi="Arial" w:cs="Arial"/>
          <w:sz w:val="20"/>
          <w:szCs w:val="20"/>
        </w:rPr>
        <w:t>Update into intranet table completes.</w:t>
      </w:r>
    </w:p>
    <w:p w14:paraId="6788D089" w14:textId="77777777" w:rsidR="004A0EC3" w:rsidRDefault="004A0EC3" w:rsidP="004A0EC3">
      <w:pPr>
        <w:pStyle w:val="ListParagraph"/>
        <w:numPr>
          <w:ilvl w:val="0"/>
          <w:numId w:val="49"/>
        </w:numPr>
        <w:spacing w:line="360" w:lineRule="auto"/>
        <w:ind w:left="426"/>
        <w:rPr>
          <w:rFonts w:ascii="Arial" w:hAnsi="Arial" w:cs="Arial"/>
          <w:sz w:val="20"/>
          <w:szCs w:val="20"/>
        </w:rPr>
      </w:pPr>
      <w:r w:rsidRPr="004A0EC3">
        <w:rPr>
          <w:rFonts w:ascii="Arial" w:hAnsi="Arial" w:cs="Arial"/>
          <w:sz w:val="20"/>
          <w:szCs w:val="20"/>
        </w:rPr>
        <w:t>Update into internet table completes.</w:t>
      </w:r>
    </w:p>
    <w:p w14:paraId="77CED998" w14:textId="77777777" w:rsidR="004A0EC3" w:rsidRDefault="004A0EC3" w:rsidP="004A0EC3">
      <w:pPr>
        <w:pStyle w:val="ListParagraph"/>
        <w:numPr>
          <w:ilvl w:val="0"/>
          <w:numId w:val="49"/>
        </w:numPr>
        <w:spacing w:line="360" w:lineRule="auto"/>
        <w:ind w:left="426"/>
        <w:rPr>
          <w:rFonts w:ascii="Arial" w:hAnsi="Arial" w:cs="Arial"/>
          <w:sz w:val="20"/>
          <w:szCs w:val="20"/>
        </w:rPr>
      </w:pPr>
      <w:r w:rsidRPr="004A0EC3">
        <w:rPr>
          <w:rFonts w:ascii="Arial" w:hAnsi="Arial" w:cs="Arial"/>
          <w:sz w:val="20"/>
          <w:szCs w:val="20"/>
        </w:rPr>
        <w:t>Both success? evaluates to yes.</w:t>
      </w:r>
    </w:p>
    <w:p w14:paraId="20DAB253" w14:textId="77777777" w:rsidR="004A0EC3" w:rsidRDefault="004A0EC3" w:rsidP="004A0EC3">
      <w:pPr>
        <w:pStyle w:val="ListParagraph"/>
        <w:numPr>
          <w:ilvl w:val="0"/>
          <w:numId w:val="49"/>
        </w:numPr>
        <w:spacing w:line="360" w:lineRule="auto"/>
        <w:ind w:left="426"/>
        <w:rPr>
          <w:rFonts w:ascii="Arial" w:hAnsi="Arial" w:cs="Arial"/>
          <w:sz w:val="20"/>
          <w:szCs w:val="20"/>
        </w:rPr>
      </w:pPr>
      <w:r w:rsidRPr="004A0EC3">
        <w:rPr>
          <w:rFonts w:ascii="Arial" w:hAnsi="Arial" w:cs="Arial"/>
          <w:sz w:val="20"/>
          <w:szCs w:val="20"/>
        </w:rPr>
        <w:t>Response success is returned.</w:t>
      </w:r>
    </w:p>
    <w:p w14:paraId="0D6DF469" w14:textId="79111EE2" w:rsidR="004A0EC3" w:rsidRPr="004A0EC3" w:rsidRDefault="004A0EC3" w:rsidP="004A0EC3">
      <w:pPr>
        <w:pStyle w:val="ListParagraph"/>
        <w:numPr>
          <w:ilvl w:val="0"/>
          <w:numId w:val="49"/>
        </w:numPr>
        <w:spacing w:line="360" w:lineRule="auto"/>
        <w:ind w:left="426"/>
        <w:rPr>
          <w:rFonts w:ascii="Arial" w:hAnsi="Arial" w:cs="Arial"/>
          <w:sz w:val="20"/>
          <w:szCs w:val="20"/>
        </w:rPr>
      </w:pPr>
      <w:r w:rsidRPr="004A0EC3">
        <w:rPr>
          <w:rFonts w:ascii="Arial" w:hAnsi="Arial" w:cs="Arial"/>
          <w:sz w:val="20"/>
          <w:szCs w:val="20"/>
        </w:rPr>
        <w:t>Workflow reaches End without entering the rollback path.</w:t>
      </w:r>
    </w:p>
    <w:p w14:paraId="4E4590A2" w14:textId="483B2B75" w:rsidR="004A0EC3" w:rsidRDefault="004A0EC3">
      <w:pPr>
        <w:pStyle w:val="Heading3"/>
        <w:ind w:left="851" w:hanging="851"/>
        <w:pPrChange w:id="3508" w:author="MUBIYARTO WIBISONO" w:date="2025-11-11T16:08:00Z">
          <w:pPr>
            <w:pStyle w:val="Heading3"/>
          </w:pPr>
        </w:pPrChange>
      </w:pPr>
      <w:bookmarkStart w:id="3509" w:name="_Toc205888881"/>
      <w:bookmarkStart w:id="3510" w:name="_Toc205889316"/>
      <w:bookmarkStart w:id="3511" w:name="_Toc205889409"/>
      <w:bookmarkStart w:id="3512" w:name="_Toc209553428"/>
      <w:bookmarkStart w:id="3513" w:name="_Toc209556474"/>
      <w:bookmarkStart w:id="3514" w:name="_Toc212740069"/>
      <w:bookmarkStart w:id="3515" w:name="_Toc213778185"/>
      <w:r>
        <w:t>Error Handling</w:t>
      </w:r>
      <w:bookmarkEnd w:id="3509"/>
      <w:bookmarkEnd w:id="3510"/>
      <w:bookmarkEnd w:id="3511"/>
      <w:bookmarkEnd w:id="3512"/>
      <w:bookmarkEnd w:id="3513"/>
      <w:bookmarkEnd w:id="3514"/>
      <w:bookmarkEnd w:id="3515"/>
    </w:p>
    <w:tbl>
      <w:tblPr>
        <w:tblStyle w:val="TableGrid"/>
        <w:tblW w:w="0" w:type="auto"/>
        <w:tblLook w:val="04A0" w:firstRow="1" w:lastRow="0" w:firstColumn="1" w:lastColumn="0" w:noHBand="0" w:noVBand="1"/>
      </w:tblPr>
      <w:tblGrid>
        <w:gridCol w:w="1980"/>
        <w:gridCol w:w="3391"/>
        <w:gridCol w:w="3979"/>
      </w:tblGrid>
      <w:tr w:rsidR="004A0EC3" w:rsidRPr="004A0EC3" w14:paraId="4CF957CC" w14:textId="77777777" w:rsidTr="004A0EC3">
        <w:tc>
          <w:tcPr>
            <w:tcW w:w="1980" w:type="dxa"/>
            <w:shd w:val="clear" w:color="auto" w:fill="F2F2F2" w:themeFill="background1" w:themeFillShade="F2"/>
            <w:hideMark/>
          </w:tcPr>
          <w:p w14:paraId="48A69B10" w14:textId="77777777" w:rsidR="004A0EC3" w:rsidRPr="004A0EC3" w:rsidRDefault="004A0EC3" w:rsidP="004A0EC3">
            <w:pPr>
              <w:rPr>
                <w:rFonts w:ascii="Arial" w:hAnsi="Arial" w:cs="Arial"/>
                <w:b/>
                <w:bCs/>
                <w:szCs w:val="20"/>
                <w:lang w:val="en-SG"/>
              </w:rPr>
            </w:pPr>
            <w:r w:rsidRPr="004A0EC3">
              <w:rPr>
                <w:rFonts w:ascii="Arial" w:hAnsi="Arial" w:cs="Arial"/>
                <w:b/>
                <w:bCs/>
                <w:szCs w:val="20"/>
                <w:lang w:val="en-SG"/>
              </w:rPr>
              <w:t>Error Scenario</w:t>
            </w:r>
          </w:p>
        </w:tc>
        <w:tc>
          <w:tcPr>
            <w:tcW w:w="3391" w:type="dxa"/>
            <w:shd w:val="clear" w:color="auto" w:fill="F2F2F2" w:themeFill="background1" w:themeFillShade="F2"/>
            <w:hideMark/>
          </w:tcPr>
          <w:p w14:paraId="3A979911" w14:textId="77777777" w:rsidR="004A0EC3" w:rsidRPr="004A0EC3" w:rsidRDefault="004A0EC3" w:rsidP="004A0EC3">
            <w:pPr>
              <w:rPr>
                <w:rFonts w:ascii="Arial" w:hAnsi="Arial" w:cs="Arial"/>
                <w:b/>
                <w:bCs/>
                <w:szCs w:val="20"/>
                <w:lang w:val="en-SG"/>
              </w:rPr>
            </w:pPr>
            <w:r w:rsidRPr="004A0EC3">
              <w:rPr>
                <w:rFonts w:ascii="Arial" w:hAnsi="Arial" w:cs="Arial"/>
                <w:b/>
                <w:bCs/>
                <w:szCs w:val="20"/>
                <w:lang w:val="en-SG"/>
              </w:rPr>
              <w:t>Definition</w:t>
            </w:r>
          </w:p>
        </w:tc>
        <w:tc>
          <w:tcPr>
            <w:tcW w:w="0" w:type="auto"/>
            <w:shd w:val="clear" w:color="auto" w:fill="F2F2F2" w:themeFill="background1" w:themeFillShade="F2"/>
            <w:hideMark/>
          </w:tcPr>
          <w:p w14:paraId="64D7FC5D" w14:textId="77777777" w:rsidR="004A0EC3" w:rsidRPr="004A0EC3" w:rsidRDefault="004A0EC3" w:rsidP="004A0EC3">
            <w:pPr>
              <w:rPr>
                <w:rFonts w:ascii="Arial" w:hAnsi="Arial" w:cs="Arial"/>
                <w:b/>
                <w:bCs/>
                <w:szCs w:val="20"/>
                <w:lang w:val="en-SG"/>
              </w:rPr>
            </w:pPr>
            <w:r w:rsidRPr="004A0EC3">
              <w:rPr>
                <w:rFonts w:ascii="Arial" w:hAnsi="Arial" w:cs="Arial"/>
                <w:b/>
                <w:bCs/>
                <w:szCs w:val="20"/>
                <w:lang w:val="en-SG"/>
              </w:rPr>
              <w:t>Brief Description</w:t>
            </w:r>
          </w:p>
        </w:tc>
      </w:tr>
      <w:tr w:rsidR="004A0EC3" w:rsidRPr="004A0EC3" w14:paraId="0D8EFC07" w14:textId="77777777" w:rsidTr="004A0EC3">
        <w:tc>
          <w:tcPr>
            <w:tcW w:w="1980" w:type="dxa"/>
            <w:hideMark/>
          </w:tcPr>
          <w:p w14:paraId="14AA090D" w14:textId="77777777" w:rsidR="004A0EC3" w:rsidRPr="004A0EC3" w:rsidRDefault="004A0EC3" w:rsidP="004A0EC3">
            <w:pPr>
              <w:rPr>
                <w:rFonts w:ascii="Arial" w:hAnsi="Arial" w:cs="Arial"/>
                <w:szCs w:val="20"/>
                <w:lang w:val="en-SG"/>
              </w:rPr>
            </w:pPr>
            <w:r w:rsidRPr="004A0EC3">
              <w:rPr>
                <w:rFonts w:ascii="Arial" w:hAnsi="Arial" w:cs="Arial"/>
                <w:szCs w:val="20"/>
                <w:lang w:val="en-SG"/>
              </w:rPr>
              <w:t>Any update fails</w:t>
            </w:r>
          </w:p>
        </w:tc>
        <w:tc>
          <w:tcPr>
            <w:tcW w:w="3391" w:type="dxa"/>
            <w:hideMark/>
          </w:tcPr>
          <w:p w14:paraId="5A29E654" w14:textId="77777777" w:rsidR="004A0EC3" w:rsidRPr="004A0EC3" w:rsidRDefault="004A0EC3" w:rsidP="004A0EC3">
            <w:pPr>
              <w:rPr>
                <w:rFonts w:ascii="Arial" w:hAnsi="Arial" w:cs="Arial"/>
                <w:szCs w:val="20"/>
                <w:lang w:val="en-SG"/>
              </w:rPr>
            </w:pPr>
            <w:r w:rsidRPr="004A0EC3">
              <w:rPr>
                <w:rFonts w:ascii="Arial" w:hAnsi="Arial" w:cs="Arial"/>
                <w:szCs w:val="20"/>
                <w:lang w:val="en-SG"/>
              </w:rPr>
              <w:t>Either the intranet update or the internet update is not successful</w:t>
            </w:r>
          </w:p>
        </w:tc>
        <w:tc>
          <w:tcPr>
            <w:tcW w:w="0" w:type="auto"/>
            <w:hideMark/>
          </w:tcPr>
          <w:p w14:paraId="1475FD9C" w14:textId="77777777" w:rsidR="004A0EC3" w:rsidRPr="004A0EC3" w:rsidRDefault="004A0EC3" w:rsidP="004A0EC3">
            <w:pPr>
              <w:rPr>
                <w:rFonts w:ascii="Arial" w:hAnsi="Arial" w:cs="Arial"/>
                <w:szCs w:val="20"/>
                <w:lang w:val="en-SG"/>
              </w:rPr>
            </w:pPr>
            <w:r w:rsidRPr="004A0EC3">
              <w:rPr>
                <w:rFonts w:ascii="Arial" w:hAnsi="Arial" w:cs="Arial"/>
                <w:szCs w:val="20"/>
                <w:lang w:val="en-SG"/>
              </w:rPr>
              <w:t>Flow goes to rollback update, then response error, then End.</w:t>
            </w:r>
          </w:p>
        </w:tc>
      </w:tr>
    </w:tbl>
    <w:p w14:paraId="265AFC78" w14:textId="77777777" w:rsidR="004A0EC3" w:rsidRDefault="004A0EC3" w:rsidP="004A0EC3"/>
    <w:p w14:paraId="524C8B87" w14:textId="180868C4" w:rsidR="004D1EB4" w:rsidRDefault="00B774E3" w:rsidP="00B774E3">
      <w:pPr>
        <w:pStyle w:val="Heading2"/>
        <w:rPr>
          <w:ins w:id="3516" w:author="Ahmad Rafif" w:date="2025-08-24T15:32:00Z"/>
        </w:rPr>
      </w:pPr>
      <w:bookmarkStart w:id="3517" w:name="_Toc209553429"/>
      <w:bookmarkStart w:id="3518" w:name="_Toc209556475"/>
      <w:bookmarkStart w:id="3519" w:name="_Toc212740070"/>
      <w:bookmarkStart w:id="3520" w:name="_Toc213778186"/>
      <w:ins w:id="3521" w:author="Ahmad Rafif" w:date="2025-08-24T15:31:00Z">
        <w:r>
          <w:lastRenderedPageBreak/>
          <w:t xml:space="preserve">End </w:t>
        </w:r>
      </w:ins>
      <w:ins w:id="3522" w:author="Ahmad Rafif" w:date="2025-08-24T15:32:00Z">
        <w:r>
          <w:t>D</w:t>
        </w:r>
      </w:ins>
      <w:ins w:id="3523" w:author="Ahmad Rafif" w:date="2025-08-24T15:31:00Z">
        <w:r>
          <w:t xml:space="preserve">ay </w:t>
        </w:r>
      </w:ins>
      <w:ins w:id="3524" w:author="Ahmad Rafif" w:date="2025-08-24T15:32:00Z">
        <w:r>
          <w:t>Sync Check</w:t>
        </w:r>
        <w:bookmarkEnd w:id="3517"/>
        <w:bookmarkEnd w:id="3518"/>
        <w:bookmarkEnd w:id="3519"/>
        <w:bookmarkEnd w:id="3520"/>
      </w:ins>
    </w:p>
    <w:p w14:paraId="27798EC6" w14:textId="2F0A71A8" w:rsidR="00B774E3" w:rsidRDefault="00B774E3" w:rsidP="00B774E3">
      <w:pPr>
        <w:rPr>
          <w:ins w:id="3525" w:author="Rafif" w:date="2025-11-11T20:15:00Z"/>
        </w:rPr>
      </w:pPr>
      <w:ins w:id="3526" w:author="Ahmad Rafif" w:date="2025-08-24T15:33:00Z">
        <w:del w:id="3527" w:author="danupraset@gmail.com" w:date="2025-09-23T13:56:00Z">
          <w:r w:rsidDel="00B10052">
            <w:rPr>
              <w:noProof/>
              <w:lang w:val="en-SG" w:eastAsia="en-SG"/>
            </w:rPr>
            <w:drawing>
              <wp:inline distT="0" distB="0" distL="0" distR="0" wp14:anchorId="619F691B" wp14:editId="569A3947">
                <wp:extent cx="5943600" cy="2138045"/>
                <wp:effectExtent l="0" t="0" r="0" b="0"/>
                <wp:docPr id="409695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138045"/>
                        </a:xfrm>
                        <a:prstGeom prst="rect">
                          <a:avLst/>
                        </a:prstGeom>
                        <a:noFill/>
                        <a:ln>
                          <a:noFill/>
                        </a:ln>
                      </pic:spPr>
                    </pic:pic>
                  </a:graphicData>
                </a:graphic>
              </wp:inline>
            </w:drawing>
          </w:r>
        </w:del>
      </w:ins>
      <w:ins w:id="3528" w:author="danupraset@gmail.com" w:date="2025-09-23T13:57:00Z">
        <w:del w:id="3529" w:author="Rafif" w:date="2025-11-11T20:15:00Z">
          <w:r w:rsidR="00B10052" w:rsidDel="00B4049C">
            <w:rPr>
              <w:noProof/>
              <w:lang w:val="en-SG" w:eastAsia="en-SG"/>
              <w14:ligatures w14:val="standardContextual"/>
              <w:rPrChange w:id="3530" w:author="Unknown">
                <w:rPr>
                  <w:noProof/>
                  <w:lang w:val="en-SG" w:eastAsia="en-SG"/>
                </w:rPr>
              </w:rPrChange>
            </w:rPr>
            <w:drawing>
              <wp:inline distT="0" distB="0" distL="0" distR="0" wp14:anchorId="76B80738" wp14:editId="6B37D0CC">
                <wp:extent cx="5943600" cy="1520825"/>
                <wp:effectExtent l="0" t="0" r="0" b="3175"/>
                <wp:docPr id="8701501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50111" name="Picture 8701501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del>
      </w:ins>
    </w:p>
    <w:p w14:paraId="41BD0F00" w14:textId="30A2C373" w:rsidR="00B4049C" w:rsidRDefault="00B4049C" w:rsidP="00B774E3">
      <w:pPr>
        <w:rPr>
          <w:ins w:id="3531" w:author="Ahmad Rafif" w:date="2025-08-24T15:32:00Z"/>
        </w:rPr>
      </w:pPr>
      <w:ins w:id="3532" w:author="Rafif" w:date="2025-11-11T20:16:00Z">
        <w:r>
          <w:rPr>
            <w:noProof/>
            <w:lang w:val="en-SG" w:eastAsia="en-SG"/>
          </w:rPr>
          <w:drawing>
            <wp:inline distT="0" distB="0" distL="0" distR="0" wp14:anchorId="5E3F99A8" wp14:editId="1E14CA23">
              <wp:extent cx="5943600" cy="1608455"/>
              <wp:effectExtent l="0" t="0" r="0" b="0"/>
              <wp:docPr id="9858919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608455"/>
                      </a:xfrm>
                      <a:prstGeom prst="rect">
                        <a:avLst/>
                      </a:prstGeom>
                      <a:noFill/>
                      <a:ln>
                        <a:noFill/>
                      </a:ln>
                    </pic:spPr>
                  </pic:pic>
                </a:graphicData>
              </a:graphic>
            </wp:inline>
          </w:drawing>
        </w:r>
      </w:ins>
    </w:p>
    <w:p w14:paraId="645167A2" w14:textId="77777777" w:rsidR="00B774E3" w:rsidRDefault="00B774E3" w:rsidP="00B774E3">
      <w:pPr>
        <w:rPr>
          <w:ins w:id="3533" w:author="Ahmad Rafif" w:date="2025-08-24T15:32:00Z"/>
          <w:rFonts w:ascii="Arial" w:hAnsi="Arial" w:cs="Arial"/>
          <w:sz w:val="20"/>
          <w:szCs w:val="20"/>
        </w:rPr>
      </w:pPr>
      <w:ins w:id="3534" w:author="Ahmad Rafif" w:date="2025-08-24T15:32:00Z">
        <w:r w:rsidRPr="00B32071">
          <w:rPr>
            <w:rFonts w:ascii="Arial" w:hAnsi="Arial" w:cs="Arial"/>
            <w:sz w:val="20"/>
            <w:szCs w:val="20"/>
          </w:rPr>
          <w:t>NOTE: Due to page size limit, the full-sized image is appended.</w:t>
        </w:r>
      </w:ins>
    </w:p>
    <w:p w14:paraId="1ABABD3C" w14:textId="046B4412" w:rsidR="00B774E3" w:rsidRDefault="00934602" w:rsidP="00B774E3">
      <w:pPr>
        <w:rPr>
          <w:ins w:id="3535" w:author="danupraset@gmail.com" w:date="2025-09-23T13:57:00Z"/>
        </w:rPr>
      </w:pPr>
      <w:ins w:id="3536" w:author="danupraset@gmail.com" w:date="2025-09-23T13:57:00Z">
        <w:del w:id="3537" w:author="Rafif" w:date="2025-11-11T20:16:00Z">
          <w:r w:rsidDel="00B4049C">
            <w:object w:dxaOrig="1041" w:dyaOrig="674" w14:anchorId="4F823B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75pt;height:34.5pt" o:ole="">
                <v:imagedata r:id="rId22" o:title=""/>
              </v:shape>
              <o:OLEObject Type="Embed" ProgID="Package" ShapeID="_x0000_i1025" DrawAspect="Icon" ObjectID="_1827413428" r:id="rId23"/>
            </w:object>
          </w:r>
        </w:del>
      </w:ins>
      <w:ins w:id="3538" w:author="Ahmad Rafif" w:date="2025-08-24T15:33:00Z">
        <w:del w:id="3539" w:author="danupraset@gmail.com" w:date="2025-09-23T13:57:00Z">
          <w:r w:rsidR="003E598A" w:rsidDel="00B10052">
            <w:object w:dxaOrig="1520" w:dyaOrig="987" w14:anchorId="495A8399">
              <v:shape id="_x0000_i1026" type="#_x0000_t75" style="width:75.75pt;height:49.5pt" o:ole="">
                <v:imagedata r:id="rId24" o:title=""/>
              </v:shape>
              <o:OLEObject Type="Embed" ProgID="Package" ShapeID="_x0000_i1026" DrawAspect="Icon" ObjectID="_1827413429" r:id="rId25"/>
            </w:object>
          </w:r>
        </w:del>
      </w:ins>
      <w:ins w:id="3540" w:author="Rafif" w:date="2025-11-11T20:16:00Z">
        <w:r w:rsidR="00B4049C">
          <w:object w:dxaOrig="1520" w:dyaOrig="987" w14:anchorId="221F1419">
            <v:shape id="_x0000_i1027" type="#_x0000_t75" style="width:76.5pt;height:49.5pt" o:ole="">
              <v:imagedata r:id="rId26" o:title=""/>
            </v:shape>
            <o:OLEObject Type="Embed" ProgID="Package" ShapeID="_x0000_i1027" DrawAspect="Icon" ObjectID="_1827413430" r:id="rId27"/>
          </w:object>
        </w:r>
      </w:ins>
    </w:p>
    <w:tbl>
      <w:tblPr>
        <w:tblStyle w:val="TableGrid"/>
        <w:tblW w:w="0" w:type="auto"/>
        <w:tblLook w:val="04A0" w:firstRow="1" w:lastRow="0" w:firstColumn="1" w:lastColumn="0" w:noHBand="0" w:noVBand="1"/>
      </w:tblPr>
      <w:tblGrid>
        <w:gridCol w:w="3146"/>
        <w:gridCol w:w="1636"/>
        <w:gridCol w:w="4568"/>
        <w:tblGridChange w:id="3541">
          <w:tblGrid>
            <w:gridCol w:w="3146"/>
            <w:gridCol w:w="52"/>
            <w:gridCol w:w="1551"/>
            <w:gridCol w:w="33"/>
            <w:gridCol w:w="4568"/>
            <w:gridCol w:w="10"/>
          </w:tblGrid>
        </w:tblGridChange>
      </w:tblGrid>
      <w:tr w:rsidR="00B10052" w:rsidRPr="00B10052" w14:paraId="299609FA" w14:textId="77777777" w:rsidTr="00B10052">
        <w:trPr>
          <w:ins w:id="3542" w:author="danupraset@gmail.com" w:date="2025-09-23T13:58:00Z"/>
        </w:trPr>
        <w:tc>
          <w:tcPr>
            <w:tcW w:w="0" w:type="auto"/>
            <w:shd w:val="clear" w:color="auto" w:fill="F2F2F2" w:themeFill="background1" w:themeFillShade="F2"/>
            <w:hideMark/>
          </w:tcPr>
          <w:p w14:paraId="303A81E7" w14:textId="77777777" w:rsidR="00B10052" w:rsidRPr="00B10052" w:rsidRDefault="00B10052">
            <w:pPr>
              <w:jc w:val="center"/>
              <w:rPr>
                <w:ins w:id="3543" w:author="danupraset@gmail.com" w:date="2025-09-23T13:58:00Z"/>
                <w:rFonts w:ascii="Arial" w:hAnsi="Arial" w:cs="Arial"/>
                <w:b/>
                <w:bCs/>
                <w:szCs w:val="20"/>
                <w:lang w:val="en-US"/>
                <w:rPrChange w:id="3544" w:author="danupraset@gmail.com" w:date="2025-09-23T13:58:00Z">
                  <w:rPr>
                    <w:ins w:id="3545" w:author="danupraset@gmail.com" w:date="2025-09-23T13:58:00Z"/>
                    <w:b/>
                    <w:bCs/>
                    <w:lang w:val="en-US"/>
                  </w:rPr>
                </w:rPrChange>
              </w:rPr>
              <w:pPrChange w:id="3546" w:author="danupraset@gmail.com" w:date="2025-09-23T13:58:00Z">
                <w:pPr/>
              </w:pPrChange>
            </w:pPr>
            <w:ins w:id="3547" w:author="danupraset@gmail.com" w:date="2025-09-23T13:58:00Z">
              <w:r w:rsidRPr="00B10052">
                <w:rPr>
                  <w:rFonts w:ascii="Arial" w:hAnsi="Arial" w:cs="Arial"/>
                  <w:b/>
                  <w:bCs/>
                  <w:szCs w:val="20"/>
                  <w:lang w:val="en-US"/>
                  <w:rPrChange w:id="3548" w:author="danupraset@gmail.com" w:date="2025-09-23T13:58:00Z">
                    <w:rPr>
                      <w:b/>
                      <w:bCs/>
                      <w:lang w:val="en-US"/>
                    </w:rPr>
                  </w:rPrChange>
                </w:rPr>
                <w:t>Step</w:t>
              </w:r>
            </w:ins>
          </w:p>
        </w:tc>
        <w:tc>
          <w:tcPr>
            <w:tcW w:w="0" w:type="auto"/>
            <w:shd w:val="clear" w:color="auto" w:fill="F2F2F2" w:themeFill="background1" w:themeFillShade="F2"/>
            <w:hideMark/>
          </w:tcPr>
          <w:p w14:paraId="4F9638CF" w14:textId="77777777" w:rsidR="00B10052" w:rsidRPr="00B10052" w:rsidRDefault="00B10052">
            <w:pPr>
              <w:jc w:val="center"/>
              <w:rPr>
                <w:ins w:id="3549" w:author="danupraset@gmail.com" w:date="2025-09-23T13:58:00Z"/>
                <w:rFonts w:ascii="Arial" w:hAnsi="Arial" w:cs="Arial"/>
                <w:b/>
                <w:bCs/>
                <w:szCs w:val="20"/>
                <w:lang w:val="en-US"/>
                <w:rPrChange w:id="3550" w:author="danupraset@gmail.com" w:date="2025-09-23T13:58:00Z">
                  <w:rPr>
                    <w:ins w:id="3551" w:author="danupraset@gmail.com" w:date="2025-09-23T13:58:00Z"/>
                    <w:b/>
                    <w:bCs/>
                    <w:lang w:val="en-US"/>
                  </w:rPr>
                </w:rPrChange>
              </w:rPr>
              <w:pPrChange w:id="3552" w:author="danupraset@gmail.com" w:date="2025-09-23T13:58:00Z">
                <w:pPr/>
              </w:pPrChange>
            </w:pPr>
            <w:ins w:id="3553" w:author="danupraset@gmail.com" w:date="2025-09-23T13:58:00Z">
              <w:r w:rsidRPr="00B10052">
                <w:rPr>
                  <w:rFonts w:ascii="Arial" w:hAnsi="Arial" w:cs="Arial"/>
                  <w:b/>
                  <w:bCs/>
                  <w:szCs w:val="20"/>
                  <w:lang w:val="en-US"/>
                  <w:rPrChange w:id="3554" w:author="danupraset@gmail.com" w:date="2025-09-23T13:58:00Z">
                    <w:rPr>
                      <w:b/>
                      <w:bCs/>
                      <w:lang w:val="en-US"/>
                    </w:rPr>
                  </w:rPrChange>
                </w:rPr>
                <w:t>Definition</w:t>
              </w:r>
            </w:ins>
          </w:p>
        </w:tc>
        <w:tc>
          <w:tcPr>
            <w:tcW w:w="0" w:type="auto"/>
            <w:shd w:val="clear" w:color="auto" w:fill="F2F2F2" w:themeFill="background1" w:themeFillShade="F2"/>
            <w:hideMark/>
          </w:tcPr>
          <w:p w14:paraId="510E3863" w14:textId="77777777" w:rsidR="00B10052" w:rsidRPr="00B10052" w:rsidRDefault="00B10052">
            <w:pPr>
              <w:jc w:val="center"/>
              <w:rPr>
                <w:ins w:id="3555" w:author="danupraset@gmail.com" w:date="2025-09-23T13:58:00Z"/>
                <w:rFonts w:ascii="Arial" w:hAnsi="Arial" w:cs="Arial"/>
                <w:b/>
                <w:bCs/>
                <w:szCs w:val="20"/>
                <w:lang w:val="en-US"/>
                <w:rPrChange w:id="3556" w:author="danupraset@gmail.com" w:date="2025-09-23T13:58:00Z">
                  <w:rPr>
                    <w:ins w:id="3557" w:author="danupraset@gmail.com" w:date="2025-09-23T13:58:00Z"/>
                    <w:b/>
                    <w:bCs/>
                    <w:lang w:val="en-US"/>
                  </w:rPr>
                </w:rPrChange>
              </w:rPr>
              <w:pPrChange w:id="3558" w:author="danupraset@gmail.com" w:date="2025-09-23T13:58:00Z">
                <w:pPr/>
              </w:pPrChange>
            </w:pPr>
            <w:ins w:id="3559" w:author="danupraset@gmail.com" w:date="2025-09-23T13:58:00Z">
              <w:r w:rsidRPr="00B10052">
                <w:rPr>
                  <w:rFonts w:ascii="Arial" w:hAnsi="Arial" w:cs="Arial"/>
                  <w:b/>
                  <w:bCs/>
                  <w:szCs w:val="20"/>
                  <w:lang w:val="en-US"/>
                  <w:rPrChange w:id="3560" w:author="danupraset@gmail.com" w:date="2025-09-23T13:58:00Z">
                    <w:rPr>
                      <w:b/>
                      <w:bCs/>
                      <w:lang w:val="en-US"/>
                    </w:rPr>
                  </w:rPrChange>
                </w:rPr>
                <w:t>Brief Description</w:t>
              </w:r>
            </w:ins>
          </w:p>
        </w:tc>
      </w:tr>
      <w:tr w:rsidR="00B10052" w:rsidRPr="00B10052" w14:paraId="61F2B551" w14:textId="77777777" w:rsidTr="00B10052">
        <w:tblPrEx>
          <w:tblW w:w="0" w:type="auto"/>
          <w:tblPrExChange w:id="3561" w:author="danupraset@gmail.com" w:date="2025-09-23T13:58:00Z">
            <w:tblPrEx>
              <w:tblW w:w="0" w:type="auto"/>
              <w:tblCellSpacing w:w="15" w:type="dxa"/>
              <w:tblCellMar>
                <w:top w:w="15" w:type="dxa"/>
                <w:left w:w="15" w:type="dxa"/>
                <w:bottom w:w="15" w:type="dxa"/>
                <w:right w:w="15" w:type="dxa"/>
              </w:tblCellMar>
            </w:tblPrEx>
          </w:tblPrExChange>
        </w:tblPrEx>
        <w:trPr>
          <w:ins w:id="3562" w:author="danupraset@gmail.com" w:date="2025-09-23T13:58:00Z"/>
          <w:trPrChange w:id="3563" w:author="danupraset@gmail.com" w:date="2025-09-23T13:58:00Z">
            <w:trPr>
              <w:tblCellSpacing w:w="15" w:type="dxa"/>
            </w:trPr>
          </w:trPrChange>
        </w:trPr>
        <w:tc>
          <w:tcPr>
            <w:tcW w:w="0" w:type="auto"/>
            <w:hideMark/>
            <w:tcPrChange w:id="3564" w:author="danupraset@gmail.com" w:date="2025-09-23T13:58:00Z">
              <w:tcPr>
                <w:tcW w:w="0" w:type="auto"/>
                <w:gridSpan w:val="2"/>
                <w:vAlign w:val="center"/>
                <w:hideMark/>
              </w:tcPr>
            </w:tcPrChange>
          </w:tcPr>
          <w:p w14:paraId="7C0997C1" w14:textId="77777777" w:rsidR="00B10052" w:rsidRPr="00B10052" w:rsidRDefault="00B10052" w:rsidP="00B10052">
            <w:pPr>
              <w:rPr>
                <w:ins w:id="3565" w:author="danupraset@gmail.com" w:date="2025-09-23T13:58:00Z"/>
                <w:rFonts w:ascii="Arial" w:hAnsi="Arial" w:cs="Arial"/>
                <w:szCs w:val="20"/>
                <w:lang w:val="en-US"/>
                <w:rPrChange w:id="3566" w:author="danupraset@gmail.com" w:date="2025-09-23T13:58:00Z">
                  <w:rPr>
                    <w:ins w:id="3567" w:author="danupraset@gmail.com" w:date="2025-09-23T13:58:00Z"/>
                    <w:lang w:val="en-US"/>
                  </w:rPr>
                </w:rPrChange>
              </w:rPr>
            </w:pPr>
            <w:ins w:id="3568" w:author="danupraset@gmail.com" w:date="2025-09-23T13:58:00Z">
              <w:r w:rsidRPr="00B10052">
                <w:rPr>
                  <w:rFonts w:ascii="Arial" w:hAnsi="Arial" w:cs="Arial"/>
                  <w:szCs w:val="20"/>
                  <w:lang w:val="en-US"/>
                  <w:rPrChange w:id="3569" w:author="danupraset@gmail.com" w:date="2025-09-23T13:58:00Z">
                    <w:rPr>
                      <w:lang w:val="en-US"/>
                    </w:rPr>
                  </w:rPrChange>
                </w:rPr>
                <w:t>Cron summary batch job</w:t>
              </w:r>
            </w:ins>
          </w:p>
        </w:tc>
        <w:tc>
          <w:tcPr>
            <w:tcW w:w="0" w:type="auto"/>
            <w:hideMark/>
            <w:tcPrChange w:id="3570" w:author="danupraset@gmail.com" w:date="2025-09-23T13:58:00Z">
              <w:tcPr>
                <w:tcW w:w="0" w:type="auto"/>
                <w:vAlign w:val="center"/>
                <w:hideMark/>
              </w:tcPr>
            </w:tcPrChange>
          </w:tcPr>
          <w:p w14:paraId="170FC273" w14:textId="77777777" w:rsidR="00B10052" w:rsidRPr="00B10052" w:rsidRDefault="00B10052" w:rsidP="00B10052">
            <w:pPr>
              <w:rPr>
                <w:ins w:id="3571" w:author="danupraset@gmail.com" w:date="2025-09-23T13:58:00Z"/>
                <w:rFonts w:ascii="Arial" w:hAnsi="Arial" w:cs="Arial"/>
                <w:szCs w:val="20"/>
                <w:lang w:val="en-US"/>
                <w:rPrChange w:id="3572" w:author="danupraset@gmail.com" w:date="2025-09-23T13:58:00Z">
                  <w:rPr>
                    <w:ins w:id="3573" w:author="danupraset@gmail.com" w:date="2025-09-23T13:58:00Z"/>
                    <w:lang w:val="en-US"/>
                  </w:rPr>
                </w:rPrChange>
              </w:rPr>
            </w:pPr>
            <w:ins w:id="3574" w:author="danupraset@gmail.com" w:date="2025-09-23T13:58:00Z">
              <w:r w:rsidRPr="00B10052">
                <w:rPr>
                  <w:rFonts w:ascii="Arial" w:hAnsi="Arial" w:cs="Arial"/>
                  <w:szCs w:val="20"/>
                  <w:lang w:val="en-US"/>
                  <w:rPrChange w:id="3575" w:author="danupraset@gmail.com" w:date="2025-09-23T13:58:00Z">
                    <w:rPr>
                      <w:lang w:val="en-US"/>
                    </w:rPr>
                  </w:rPrChange>
                </w:rPr>
                <w:t>Process initiation</w:t>
              </w:r>
            </w:ins>
          </w:p>
        </w:tc>
        <w:tc>
          <w:tcPr>
            <w:tcW w:w="0" w:type="auto"/>
            <w:hideMark/>
            <w:tcPrChange w:id="3576" w:author="danupraset@gmail.com" w:date="2025-09-23T13:58:00Z">
              <w:tcPr>
                <w:tcW w:w="0" w:type="auto"/>
                <w:gridSpan w:val="3"/>
                <w:vAlign w:val="center"/>
                <w:hideMark/>
              </w:tcPr>
            </w:tcPrChange>
          </w:tcPr>
          <w:p w14:paraId="52A368A7" w14:textId="77777777" w:rsidR="00B10052" w:rsidRPr="00B10052" w:rsidRDefault="00B10052" w:rsidP="00B10052">
            <w:pPr>
              <w:rPr>
                <w:ins w:id="3577" w:author="danupraset@gmail.com" w:date="2025-09-23T13:58:00Z"/>
                <w:rFonts w:ascii="Arial" w:hAnsi="Arial" w:cs="Arial"/>
                <w:szCs w:val="20"/>
                <w:lang w:val="en-US"/>
                <w:rPrChange w:id="3578" w:author="danupraset@gmail.com" w:date="2025-09-23T13:58:00Z">
                  <w:rPr>
                    <w:ins w:id="3579" w:author="danupraset@gmail.com" w:date="2025-09-23T13:58:00Z"/>
                    <w:lang w:val="en-US"/>
                  </w:rPr>
                </w:rPrChange>
              </w:rPr>
            </w:pPr>
            <w:ins w:id="3580" w:author="danupraset@gmail.com" w:date="2025-09-23T13:58:00Z">
              <w:r w:rsidRPr="00B10052">
                <w:rPr>
                  <w:rFonts w:ascii="Arial" w:hAnsi="Arial" w:cs="Arial"/>
                  <w:szCs w:val="20"/>
                  <w:lang w:val="en-US"/>
                  <w:rPrChange w:id="3581" w:author="danupraset@gmail.com" w:date="2025-09-23T13:58:00Z">
                    <w:rPr>
                      <w:lang w:val="en-US"/>
                    </w:rPr>
                  </w:rPrChange>
                </w:rPr>
                <w:t>The scheduled job triggers the end-day sync process.</w:t>
              </w:r>
            </w:ins>
          </w:p>
        </w:tc>
      </w:tr>
      <w:tr w:rsidR="00B10052" w:rsidRPr="00B10052" w14:paraId="27EC0AEE" w14:textId="77777777" w:rsidTr="00B10052">
        <w:tblPrEx>
          <w:tblW w:w="0" w:type="auto"/>
          <w:tblPrExChange w:id="3582" w:author="danupraset@gmail.com" w:date="2025-09-23T13:58:00Z">
            <w:tblPrEx>
              <w:tblW w:w="0" w:type="auto"/>
              <w:tblCellSpacing w:w="15" w:type="dxa"/>
              <w:tblCellMar>
                <w:top w:w="15" w:type="dxa"/>
                <w:left w:w="15" w:type="dxa"/>
                <w:bottom w:w="15" w:type="dxa"/>
                <w:right w:w="15" w:type="dxa"/>
              </w:tblCellMar>
            </w:tblPrEx>
          </w:tblPrExChange>
        </w:tblPrEx>
        <w:trPr>
          <w:ins w:id="3583" w:author="danupraset@gmail.com" w:date="2025-09-23T13:58:00Z"/>
          <w:trPrChange w:id="3584" w:author="danupraset@gmail.com" w:date="2025-09-23T13:58:00Z">
            <w:trPr>
              <w:tblCellSpacing w:w="15" w:type="dxa"/>
            </w:trPr>
          </w:trPrChange>
        </w:trPr>
        <w:tc>
          <w:tcPr>
            <w:tcW w:w="0" w:type="auto"/>
            <w:hideMark/>
            <w:tcPrChange w:id="3585" w:author="danupraset@gmail.com" w:date="2025-09-23T13:58:00Z">
              <w:tcPr>
                <w:tcW w:w="0" w:type="auto"/>
                <w:gridSpan w:val="2"/>
                <w:vAlign w:val="center"/>
                <w:hideMark/>
              </w:tcPr>
            </w:tcPrChange>
          </w:tcPr>
          <w:p w14:paraId="3722DEC9" w14:textId="77777777" w:rsidR="00B10052" w:rsidRPr="00B10052" w:rsidRDefault="00B10052" w:rsidP="00B10052">
            <w:pPr>
              <w:rPr>
                <w:ins w:id="3586" w:author="danupraset@gmail.com" w:date="2025-09-23T13:58:00Z"/>
                <w:rFonts w:ascii="Arial" w:hAnsi="Arial" w:cs="Arial"/>
                <w:szCs w:val="20"/>
                <w:lang w:val="en-US"/>
                <w:rPrChange w:id="3587" w:author="danupraset@gmail.com" w:date="2025-09-23T13:58:00Z">
                  <w:rPr>
                    <w:ins w:id="3588" w:author="danupraset@gmail.com" w:date="2025-09-23T13:58:00Z"/>
                    <w:lang w:val="en-US"/>
                  </w:rPr>
                </w:rPrChange>
              </w:rPr>
            </w:pPr>
            <w:ins w:id="3589" w:author="danupraset@gmail.com" w:date="2025-09-23T13:58:00Z">
              <w:r w:rsidRPr="00B10052">
                <w:rPr>
                  <w:rFonts w:ascii="Arial" w:hAnsi="Arial" w:cs="Arial"/>
                  <w:szCs w:val="20"/>
                  <w:lang w:val="en-US"/>
                  <w:rPrChange w:id="3590" w:author="danupraset@gmail.com" w:date="2025-09-23T13:58:00Z">
                    <w:rPr>
                      <w:lang w:val="en-US"/>
                    </w:rPr>
                  </w:rPrChange>
                </w:rPr>
                <w:t xml:space="preserve">Retrieve internet table </w:t>
              </w:r>
              <w:proofErr w:type="spellStart"/>
              <w:r w:rsidRPr="00B10052">
                <w:rPr>
                  <w:rFonts w:ascii="Arial" w:hAnsi="Arial" w:cs="Arial"/>
                  <w:szCs w:val="20"/>
                  <w:lang w:val="en-US"/>
                  <w:rPrChange w:id="3591" w:author="danupraset@gmail.com" w:date="2025-09-23T13:58:00Z">
                    <w:rPr>
                      <w:lang w:val="en-US"/>
                    </w:rPr>
                  </w:rPrChange>
                </w:rPr>
                <w:t>eocms_web_txn_detail</w:t>
              </w:r>
              <w:proofErr w:type="spellEnd"/>
            </w:ins>
          </w:p>
        </w:tc>
        <w:tc>
          <w:tcPr>
            <w:tcW w:w="0" w:type="auto"/>
            <w:hideMark/>
            <w:tcPrChange w:id="3592" w:author="danupraset@gmail.com" w:date="2025-09-23T13:58:00Z">
              <w:tcPr>
                <w:tcW w:w="0" w:type="auto"/>
                <w:vAlign w:val="center"/>
                <w:hideMark/>
              </w:tcPr>
            </w:tcPrChange>
          </w:tcPr>
          <w:p w14:paraId="4FC9903F" w14:textId="77777777" w:rsidR="00B10052" w:rsidRPr="00B10052" w:rsidRDefault="00B10052" w:rsidP="00B10052">
            <w:pPr>
              <w:rPr>
                <w:ins w:id="3593" w:author="danupraset@gmail.com" w:date="2025-09-23T13:58:00Z"/>
                <w:rFonts w:ascii="Arial" w:hAnsi="Arial" w:cs="Arial"/>
                <w:szCs w:val="20"/>
                <w:lang w:val="en-US"/>
                <w:rPrChange w:id="3594" w:author="danupraset@gmail.com" w:date="2025-09-23T13:58:00Z">
                  <w:rPr>
                    <w:ins w:id="3595" w:author="danupraset@gmail.com" w:date="2025-09-23T13:58:00Z"/>
                    <w:lang w:val="en-US"/>
                  </w:rPr>
                </w:rPrChange>
              </w:rPr>
            </w:pPr>
            <w:ins w:id="3596" w:author="danupraset@gmail.com" w:date="2025-09-23T13:58:00Z">
              <w:r w:rsidRPr="00B10052">
                <w:rPr>
                  <w:rFonts w:ascii="Arial" w:hAnsi="Arial" w:cs="Arial"/>
                  <w:szCs w:val="20"/>
                  <w:lang w:val="en-US"/>
                  <w:rPrChange w:id="3597" w:author="danupraset@gmail.com" w:date="2025-09-23T13:58:00Z">
                    <w:rPr>
                      <w:lang w:val="en-US"/>
                    </w:rPr>
                  </w:rPrChange>
                </w:rPr>
                <w:t>Data extraction</w:t>
              </w:r>
            </w:ins>
          </w:p>
        </w:tc>
        <w:tc>
          <w:tcPr>
            <w:tcW w:w="0" w:type="auto"/>
            <w:hideMark/>
            <w:tcPrChange w:id="3598" w:author="danupraset@gmail.com" w:date="2025-09-23T13:58:00Z">
              <w:tcPr>
                <w:tcW w:w="0" w:type="auto"/>
                <w:gridSpan w:val="3"/>
                <w:vAlign w:val="center"/>
                <w:hideMark/>
              </w:tcPr>
            </w:tcPrChange>
          </w:tcPr>
          <w:p w14:paraId="02AFA8D1" w14:textId="77777777" w:rsidR="00B10052" w:rsidRPr="00B10052" w:rsidRDefault="00B10052" w:rsidP="00B10052">
            <w:pPr>
              <w:rPr>
                <w:ins w:id="3599" w:author="danupraset@gmail.com" w:date="2025-09-23T13:58:00Z"/>
                <w:rFonts w:ascii="Arial" w:hAnsi="Arial" w:cs="Arial"/>
                <w:szCs w:val="20"/>
                <w:lang w:val="en-US"/>
                <w:rPrChange w:id="3600" w:author="danupraset@gmail.com" w:date="2025-09-23T13:58:00Z">
                  <w:rPr>
                    <w:ins w:id="3601" w:author="danupraset@gmail.com" w:date="2025-09-23T13:58:00Z"/>
                    <w:lang w:val="en-US"/>
                  </w:rPr>
                </w:rPrChange>
              </w:rPr>
            </w:pPr>
            <w:ins w:id="3602" w:author="danupraset@gmail.com" w:date="2025-09-23T13:58:00Z">
              <w:r w:rsidRPr="00B10052">
                <w:rPr>
                  <w:rFonts w:ascii="Arial" w:hAnsi="Arial" w:cs="Arial"/>
                  <w:szCs w:val="20"/>
                  <w:lang w:val="en-US"/>
                  <w:rPrChange w:id="3603" w:author="danupraset@gmail.com" w:date="2025-09-23T13:58:00Z">
                    <w:rPr>
                      <w:lang w:val="en-US"/>
                    </w:rPr>
                  </w:rPrChange>
                </w:rPr>
                <w:t xml:space="preserve">Fetch records from the internet-side transaction table where </w:t>
              </w:r>
              <w:proofErr w:type="spellStart"/>
              <w:r w:rsidRPr="00B10052">
                <w:rPr>
                  <w:rFonts w:ascii="Arial" w:hAnsi="Arial" w:cs="Arial"/>
                  <w:szCs w:val="20"/>
                  <w:lang w:val="en-US"/>
                  <w:rPrChange w:id="3604" w:author="danupraset@gmail.com" w:date="2025-09-23T13:58:00Z">
                    <w:rPr>
                      <w:lang w:val="en-US"/>
                    </w:rPr>
                  </w:rPrChange>
                </w:rPr>
                <w:t>is_sync</w:t>
              </w:r>
              <w:proofErr w:type="spellEnd"/>
              <w:r w:rsidRPr="00B10052">
                <w:rPr>
                  <w:rFonts w:ascii="Arial" w:hAnsi="Arial" w:cs="Arial"/>
                  <w:szCs w:val="20"/>
                  <w:lang w:val="en-US"/>
                  <w:rPrChange w:id="3605" w:author="danupraset@gmail.com" w:date="2025-09-23T13:58:00Z">
                    <w:rPr>
                      <w:lang w:val="en-US"/>
                    </w:rPr>
                  </w:rPrChange>
                </w:rPr>
                <w:t xml:space="preserve"> = false and status = S.</w:t>
              </w:r>
            </w:ins>
          </w:p>
        </w:tc>
      </w:tr>
      <w:tr w:rsidR="00B10052" w:rsidRPr="00B10052" w14:paraId="1D84EA0C" w14:textId="77777777" w:rsidTr="00B10052">
        <w:tblPrEx>
          <w:tblW w:w="0" w:type="auto"/>
          <w:tblPrExChange w:id="3606" w:author="danupraset@gmail.com" w:date="2025-09-23T13:58:00Z">
            <w:tblPrEx>
              <w:tblW w:w="0" w:type="auto"/>
              <w:tblCellSpacing w:w="15" w:type="dxa"/>
              <w:tblCellMar>
                <w:top w:w="15" w:type="dxa"/>
                <w:left w:w="15" w:type="dxa"/>
                <w:bottom w:w="15" w:type="dxa"/>
                <w:right w:w="15" w:type="dxa"/>
              </w:tblCellMar>
            </w:tblPrEx>
          </w:tblPrExChange>
        </w:tblPrEx>
        <w:trPr>
          <w:ins w:id="3607" w:author="danupraset@gmail.com" w:date="2025-09-23T13:58:00Z"/>
          <w:trPrChange w:id="3608" w:author="danupraset@gmail.com" w:date="2025-09-23T13:58:00Z">
            <w:trPr>
              <w:tblCellSpacing w:w="15" w:type="dxa"/>
            </w:trPr>
          </w:trPrChange>
        </w:trPr>
        <w:tc>
          <w:tcPr>
            <w:tcW w:w="0" w:type="auto"/>
            <w:hideMark/>
            <w:tcPrChange w:id="3609" w:author="danupraset@gmail.com" w:date="2025-09-23T13:58:00Z">
              <w:tcPr>
                <w:tcW w:w="0" w:type="auto"/>
                <w:gridSpan w:val="2"/>
                <w:vAlign w:val="center"/>
                <w:hideMark/>
              </w:tcPr>
            </w:tcPrChange>
          </w:tcPr>
          <w:p w14:paraId="256C1E5D" w14:textId="77777777" w:rsidR="00B10052" w:rsidRPr="00B10052" w:rsidRDefault="00B10052" w:rsidP="00B10052">
            <w:pPr>
              <w:rPr>
                <w:ins w:id="3610" w:author="danupraset@gmail.com" w:date="2025-09-23T13:58:00Z"/>
                <w:rFonts w:ascii="Arial" w:hAnsi="Arial" w:cs="Arial"/>
                <w:szCs w:val="20"/>
                <w:lang w:val="en-US"/>
                <w:rPrChange w:id="3611" w:author="danupraset@gmail.com" w:date="2025-09-23T13:58:00Z">
                  <w:rPr>
                    <w:ins w:id="3612" w:author="danupraset@gmail.com" w:date="2025-09-23T13:58:00Z"/>
                    <w:lang w:val="en-US"/>
                  </w:rPr>
                </w:rPrChange>
              </w:rPr>
            </w:pPr>
            <w:ins w:id="3613" w:author="danupraset@gmail.com" w:date="2025-09-23T13:58:00Z">
              <w:r w:rsidRPr="00B10052">
                <w:rPr>
                  <w:rFonts w:ascii="Arial" w:hAnsi="Arial" w:cs="Arial"/>
                  <w:szCs w:val="20"/>
                  <w:lang w:val="en-US"/>
                  <w:rPrChange w:id="3614" w:author="danupraset@gmail.com" w:date="2025-09-23T13:58:00Z">
                    <w:rPr>
                      <w:lang w:val="en-US"/>
                    </w:rPr>
                  </w:rPrChange>
                </w:rPr>
                <w:t>Any record?</w:t>
              </w:r>
            </w:ins>
          </w:p>
        </w:tc>
        <w:tc>
          <w:tcPr>
            <w:tcW w:w="0" w:type="auto"/>
            <w:hideMark/>
            <w:tcPrChange w:id="3615" w:author="danupraset@gmail.com" w:date="2025-09-23T13:58:00Z">
              <w:tcPr>
                <w:tcW w:w="0" w:type="auto"/>
                <w:vAlign w:val="center"/>
                <w:hideMark/>
              </w:tcPr>
            </w:tcPrChange>
          </w:tcPr>
          <w:p w14:paraId="3FD58E5B" w14:textId="77777777" w:rsidR="00B10052" w:rsidRPr="00B10052" w:rsidRDefault="00B10052" w:rsidP="00B10052">
            <w:pPr>
              <w:rPr>
                <w:ins w:id="3616" w:author="danupraset@gmail.com" w:date="2025-09-23T13:58:00Z"/>
                <w:rFonts w:ascii="Arial" w:hAnsi="Arial" w:cs="Arial"/>
                <w:szCs w:val="20"/>
                <w:lang w:val="en-US"/>
                <w:rPrChange w:id="3617" w:author="danupraset@gmail.com" w:date="2025-09-23T13:58:00Z">
                  <w:rPr>
                    <w:ins w:id="3618" w:author="danupraset@gmail.com" w:date="2025-09-23T13:58:00Z"/>
                    <w:lang w:val="en-US"/>
                  </w:rPr>
                </w:rPrChange>
              </w:rPr>
            </w:pPr>
            <w:ins w:id="3619" w:author="danupraset@gmail.com" w:date="2025-09-23T13:58:00Z">
              <w:r w:rsidRPr="00B10052">
                <w:rPr>
                  <w:rFonts w:ascii="Arial" w:hAnsi="Arial" w:cs="Arial"/>
                  <w:szCs w:val="20"/>
                  <w:lang w:val="en-US"/>
                  <w:rPrChange w:id="3620" w:author="danupraset@gmail.com" w:date="2025-09-23T13:58:00Z">
                    <w:rPr>
                      <w:lang w:val="en-US"/>
                    </w:rPr>
                  </w:rPrChange>
                </w:rPr>
                <w:t>Record check</w:t>
              </w:r>
            </w:ins>
          </w:p>
        </w:tc>
        <w:tc>
          <w:tcPr>
            <w:tcW w:w="0" w:type="auto"/>
            <w:hideMark/>
            <w:tcPrChange w:id="3621" w:author="danupraset@gmail.com" w:date="2025-09-23T13:58:00Z">
              <w:tcPr>
                <w:tcW w:w="0" w:type="auto"/>
                <w:gridSpan w:val="3"/>
                <w:vAlign w:val="center"/>
                <w:hideMark/>
              </w:tcPr>
            </w:tcPrChange>
          </w:tcPr>
          <w:p w14:paraId="7EC31837" w14:textId="77777777" w:rsidR="00B10052" w:rsidRPr="00B10052" w:rsidRDefault="00B10052" w:rsidP="00B10052">
            <w:pPr>
              <w:rPr>
                <w:ins w:id="3622" w:author="danupraset@gmail.com" w:date="2025-09-23T13:58:00Z"/>
                <w:rFonts w:ascii="Arial" w:hAnsi="Arial" w:cs="Arial"/>
                <w:szCs w:val="20"/>
                <w:lang w:val="en-US"/>
                <w:rPrChange w:id="3623" w:author="danupraset@gmail.com" w:date="2025-09-23T13:58:00Z">
                  <w:rPr>
                    <w:ins w:id="3624" w:author="danupraset@gmail.com" w:date="2025-09-23T13:58:00Z"/>
                    <w:lang w:val="en-US"/>
                  </w:rPr>
                </w:rPrChange>
              </w:rPr>
            </w:pPr>
            <w:ins w:id="3625" w:author="danupraset@gmail.com" w:date="2025-09-23T13:58:00Z">
              <w:r w:rsidRPr="00B10052">
                <w:rPr>
                  <w:rFonts w:ascii="Arial" w:hAnsi="Arial" w:cs="Arial"/>
                  <w:szCs w:val="20"/>
                  <w:lang w:val="en-US"/>
                  <w:rPrChange w:id="3626" w:author="danupraset@gmail.com" w:date="2025-09-23T13:58:00Z">
                    <w:rPr>
                      <w:lang w:val="en-US"/>
                    </w:rPr>
                  </w:rPrChange>
                </w:rPr>
                <w:t>Decision point to verify if eligible records are found.</w:t>
              </w:r>
            </w:ins>
          </w:p>
        </w:tc>
      </w:tr>
      <w:tr w:rsidR="00B10052" w:rsidRPr="00B10052" w14:paraId="4FD23A92" w14:textId="77777777" w:rsidTr="00B10052">
        <w:tblPrEx>
          <w:tblW w:w="0" w:type="auto"/>
          <w:tblPrExChange w:id="3627" w:author="danupraset@gmail.com" w:date="2025-09-23T13:58:00Z">
            <w:tblPrEx>
              <w:tblW w:w="0" w:type="auto"/>
              <w:tblCellSpacing w:w="15" w:type="dxa"/>
              <w:tblCellMar>
                <w:top w:w="15" w:type="dxa"/>
                <w:left w:w="15" w:type="dxa"/>
                <w:bottom w:w="15" w:type="dxa"/>
                <w:right w:w="15" w:type="dxa"/>
              </w:tblCellMar>
            </w:tblPrEx>
          </w:tblPrExChange>
        </w:tblPrEx>
        <w:trPr>
          <w:ins w:id="3628" w:author="danupraset@gmail.com" w:date="2025-09-23T13:58:00Z"/>
          <w:trPrChange w:id="3629" w:author="danupraset@gmail.com" w:date="2025-09-23T13:58:00Z">
            <w:trPr>
              <w:tblCellSpacing w:w="15" w:type="dxa"/>
            </w:trPr>
          </w:trPrChange>
        </w:trPr>
        <w:tc>
          <w:tcPr>
            <w:tcW w:w="0" w:type="auto"/>
            <w:hideMark/>
            <w:tcPrChange w:id="3630" w:author="danupraset@gmail.com" w:date="2025-09-23T13:58:00Z">
              <w:tcPr>
                <w:tcW w:w="0" w:type="auto"/>
                <w:gridSpan w:val="2"/>
                <w:vAlign w:val="center"/>
                <w:hideMark/>
              </w:tcPr>
            </w:tcPrChange>
          </w:tcPr>
          <w:p w14:paraId="0F138FC6" w14:textId="77777777" w:rsidR="00B10052" w:rsidRPr="00B10052" w:rsidRDefault="00B10052" w:rsidP="00B10052">
            <w:pPr>
              <w:rPr>
                <w:ins w:id="3631" w:author="danupraset@gmail.com" w:date="2025-09-23T13:58:00Z"/>
                <w:rFonts w:ascii="Arial" w:hAnsi="Arial" w:cs="Arial"/>
                <w:szCs w:val="20"/>
                <w:lang w:val="en-US"/>
                <w:rPrChange w:id="3632" w:author="danupraset@gmail.com" w:date="2025-09-23T13:58:00Z">
                  <w:rPr>
                    <w:ins w:id="3633" w:author="danupraset@gmail.com" w:date="2025-09-23T13:58:00Z"/>
                    <w:lang w:val="en-US"/>
                  </w:rPr>
                </w:rPrChange>
              </w:rPr>
            </w:pPr>
            <w:ins w:id="3634" w:author="danupraset@gmail.com" w:date="2025-09-23T13:58:00Z">
              <w:r w:rsidRPr="00B10052">
                <w:rPr>
                  <w:rFonts w:ascii="Arial" w:hAnsi="Arial" w:cs="Arial"/>
                  <w:szCs w:val="20"/>
                  <w:lang w:val="en-US"/>
                  <w:rPrChange w:id="3635" w:author="danupraset@gmail.com" w:date="2025-09-23T13:58:00Z">
                    <w:rPr>
                      <w:lang w:val="en-US"/>
                    </w:rPr>
                  </w:rPrChange>
                </w:rPr>
                <w:lastRenderedPageBreak/>
                <w:t>Log no record</w:t>
              </w:r>
            </w:ins>
          </w:p>
        </w:tc>
        <w:tc>
          <w:tcPr>
            <w:tcW w:w="0" w:type="auto"/>
            <w:hideMark/>
            <w:tcPrChange w:id="3636" w:author="danupraset@gmail.com" w:date="2025-09-23T13:58:00Z">
              <w:tcPr>
                <w:tcW w:w="0" w:type="auto"/>
                <w:vAlign w:val="center"/>
                <w:hideMark/>
              </w:tcPr>
            </w:tcPrChange>
          </w:tcPr>
          <w:p w14:paraId="7C7F685B" w14:textId="77777777" w:rsidR="00B10052" w:rsidRPr="00B10052" w:rsidRDefault="00B10052" w:rsidP="00B10052">
            <w:pPr>
              <w:rPr>
                <w:ins w:id="3637" w:author="danupraset@gmail.com" w:date="2025-09-23T13:58:00Z"/>
                <w:rFonts w:ascii="Arial" w:hAnsi="Arial" w:cs="Arial"/>
                <w:szCs w:val="20"/>
                <w:lang w:val="en-US"/>
                <w:rPrChange w:id="3638" w:author="danupraset@gmail.com" w:date="2025-09-23T13:58:00Z">
                  <w:rPr>
                    <w:ins w:id="3639" w:author="danupraset@gmail.com" w:date="2025-09-23T13:58:00Z"/>
                    <w:lang w:val="en-US"/>
                  </w:rPr>
                </w:rPrChange>
              </w:rPr>
            </w:pPr>
            <w:ins w:id="3640" w:author="danupraset@gmail.com" w:date="2025-09-23T13:58:00Z">
              <w:r w:rsidRPr="00B10052">
                <w:rPr>
                  <w:rFonts w:ascii="Arial" w:hAnsi="Arial" w:cs="Arial"/>
                  <w:szCs w:val="20"/>
                  <w:lang w:val="en-US"/>
                  <w:rPrChange w:id="3641" w:author="danupraset@gmail.com" w:date="2025-09-23T13:58:00Z">
                    <w:rPr>
                      <w:lang w:val="en-US"/>
                    </w:rPr>
                  </w:rPrChange>
                </w:rPr>
                <w:t>No data outcome</w:t>
              </w:r>
            </w:ins>
          </w:p>
        </w:tc>
        <w:tc>
          <w:tcPr>
            <w:tcW w:w="0" w:type="auto"/>
            <w:hideMark/>
            <w:tcPrChange w:id="3642" w:author="danupraset@gmail.com" w:date="2025-09-23T13:58:00Z">
              <w:tcPr>
                <w:tcW w:w="0" w:type="auto"/>
                <w:gridSpan w:val="3"/>
                <w:vAlign w:val="center"/>
                <w:hideMark/>
              </w:tcPr>
            </w:tcPrChange>
          </w:tcPr>
          <w:p w14:paraId="3ED36B90" w14:textId="77777777" w:rsidR="00B10052" w:rsidRPr="00B10052" w:rsidRDefault="00B10052" w:rsidP="00B10052">
            <w:pPr>
              <w:rPr>
                <w:ins w:id="3643" w:author="danupraset@gmail.com" w:date="2025-09-23T13:58:00Z"/>
                <w:rFonts w:ascii="Arial" w:hAnsi="Arial" w:cs="Arial"/>
                <w:szCs w:val="20"/>
                <w:lang w:val="en-US"/>
                <w:rPrChange w:id="3644" w:author="danupraset@gmail.com" w:date="2025-09-23T13:58:00Z">
                  <w:rPr>
                    <w:ins w:id="3645" w:author="danupraset@gmail.com" w:date="2025-09-23T13:58:00Z"/>
                    <w:lang w:val="en-US"/>
                  </w:rPr>
                </w:rPrChange>
              </w:rPr>
            </w:pPr>
            <w:ins w:id="3646" w:author="danupraset@gmail.com" w:date="2025-09-23T13:58:00Z">
              <w:r w:rsidRPr="00B10052">
                <w:rPr>
                  <w:rFonts w:ascii="Arial" w:hAnsi="Arial" w:cs="Arial"/>
                  <w:szCs w:val="20"/>
                  <w:lang w:val="en-US"/>
                  <w:rPrChange w:id="3647" w:author="danupraset@gmail.com" w:date="2025-09-23T13:58:00Z">
                    <w:rPr>
                      <w:lang w:val="en-US"/>
                    </w:rPr>
                  </w:rPrChange>
                </w:rPr>
                <w:t>If no records exist, log the result and move to status update.</w:t>
              </w:r>
            </w:ins>
          </w:p>
        </w:tc>
      </w:tr>
      <w:tr w:rsidR="00B10052" w:rsidRPr="00B10052" w14:paraId="5C9F5906" w14:textId="77777777" w:rsidTr="00B10052">
        <w:tblPrEx>
          <w:tblW w:w="0" w:type="auto"/>
          <w:tblPrExChange w:id="3648" w:author="danupraset@gmail.com" w:date="2025-09-23T13:58:00Z">
            <w:tblPrEx>
              <w:tblW w:w="0" w:type="auto"/>
              <w:tblCellSpacing w:w="15" w:type="dxa"/>
              <w:tblCellMar>
                <w:top w:w="15" w:type="dxa"/>
                <w:left w:w="15" w:type="dxa"/>
                <w:bottom w:w="15" w:type="dxa"/>
                <w:right w:w="15" w:type="dxa"/>
              </w:tblCellMar>
            </w:tblPrEx>
          </w:tblPrExChange>
        </w:tblPrEx>
        <w:trPr>
          <w:ins w:id="3649" w:author="danupraset@gmail.com" w:date="2025-09-23T13:58:00Z"/>
          <w:trPrChange w:id="3650" w:author="danupraset@gmail.com" w:date="2025-09-23T13:58:00Z">
            <w:trPr>
              <w:tblCellSpacing w:w="15" w:type="dxa"/>
            </w:trPr>
          </w:trPrChange>
        </w:trPr>
        <w:tc>
          <w:tcPr>
            <w:tcW w:w="0" w:type="auto"/>
            <w:hideMark/>
            <w:tcPrChange w:id="3651" w:author="danupraset@gmail.com" w:date="2025-09-23T13:58:00Z">
              <w:tcPr>
                <w:tcW w:w="0" w:type="auto"/>
                <w:gridSpan w:val="2"/>
                <w:vAlign w:val="center"/>
                <w:hideMark/>
              </w:tcPr>
            </w:tcPrChange>
          </w:tcPr>
          <w:p w14:paraId="4F1DC2E9" w14:textId="77777777" w:rsidR="00B10052" w:rsidRPr="00B10052" w:rsidRDefault="00B10052" w:rsidP="00B10052">
            <w:pPr>
              <w:rPr>
                <w:ins w:id="3652" w:author="danupraset@gmail.com" w:date="2025-09-23T13:58:00Z"/>
                <w:rFonts w:ascii="Arial" w:hAnsi="Arial" w:cs="Arial"/>
                <w:szCs w:val="20"/>
                <w:lang w:val="en-US"/>
                <w:rPrChange w:id="3653" w:author="danupraset@gmail.com" w:date="2025-09-23T13:58:00Z">
                  <w:rPr>
                    <w:ins w:id="3654" w:author="danupraset@gmail.com" w:date="2025-09-23T13:58:00Z"/>
                    <w:lang w:val="en-US"/>
                  </w:rPr>
                </w:rPrChange>
              </w:rPr>
            </w:pPr>
            <w:ins w:id="3655" w:author="danupraset@gmail.com" w:date="2025-09-23T13:58:00Z">
              <w:r w:rsidRPr="00B10052">
                <w:rPr>
                  <w:rFonts w:ascii="Arial" w:hAnsi="Arial" w:cs="Arial"/>
                  <w:szCs w:val="20"/>
                  <w:lang w:val="en-US"/>
                  <w:rPrChange w:id="3656" w:author="danupraset@gmail.com" w:date="2025-09-23T13:58:00Z">
                    <w:rPr>
                      <w:lang w:val="en-US"/>
                    </w:rPr>
                  </w:rPrChange>
                </w:rPr>
                <w:t xml:space="preserve">Update/insert to intranet table </w:t>
              </w:r>
              <w:proofErr w:type="spellStart"/>
              <w:r w:rsidRPr="00B10052">
                <w:rPr>
                  <w:rFonts w:ascii="Arial" w:hAnsi="Arial" w:cs="Arial"/>
                  <w:szCs w:val="20"/>
                  <w:lang w:val="en-US"/>
                  <w:rPrChange w:id="3657" w:author="danupraset@gmail.com" w:date="2025-09-23T13:58:00Z">
                    <w:rPr>
                      <w:lang w:val="en-US"/>
                    </w:rPr>
                  </w:rPrChange>
                </w:rPr>
                <w:t>ocms_web_txn_detail</w:t>
              </w:r>
              <w:proofErr w:type="spellEnd"/>
            </w:ins>
          </w:p>
        </w:tc>
        <w:tc>
          <w:tcPr>
            <w:tcW w:w="0" w:type="auto"/>
            <w:hideMark/>
            <w:tcPrChange w:id="3658" w:author="danupraset@gmail.com" w:date="2025-09-23T13:58:00Z">
              <w:tcPr>
                <w:tcW w:w="0" w:type="auto"/>
                <w:vAlign w:val="center"/>
                <w:hideMark/>
              </w:tcPr>
            </w:tcPrChange>
          </w:tcPr>
          <w:p w14:paraId="43CB569C" w14:textId="77777777" w:rsidR="00B10052" w:rsidRPr="00B10052" w:rsidRDefault="00B10052" w:rsidP="00B10052">
            <w:pPr>
              <w:rPr>
                <w:ins w:id="3659" w:author="danupraset@gmail.com" w:date="2025-09-23T13:58:00Z"/>
                <w:rFonts w:ascii="Arial" w:hAnsi="Arial" w:cs="Arial"/>
                <w:szCs w:val="20"/>
                <w:lang w:val="en-US"/>
                <w:rPrChange w:id="3660" w:author="danupraset@gmail.com" w:date="2025-09-23T13:58:00Z">
                  <w:rPr>
                    <w:ins w:id="3661" w:author="danupraset@gmail.com" w:date="2025-09-23T13:58:00Z"/>
                    <w:lang w:val="en-US"/>
                  </w:rPr>
                </w:rPrChange>
              </w:rPr>
            </w:pPr>
            <w:ins w:id="3662" w:author="danupraset@gmail.com" w:date="2025-09-23T13:58:00Z">
              <w:r w:rsidRPr="00B10052">
                <w:rPr>
                  <w:rFonts w:ascii="Arial" w:hAnsi="Arial" w:cs="Arial"/>
                  <w:szCs w:val="20"/>
                  <w:lang w:val="en-US"/>
                  <w:rPrChange w:id="3663" w:author="danupraset@gmail.com" w:date="2025-09-23T13:58:00Z">
                    <w:rPr>
                      <w:lang w:val="en-US"/>
                    </w:rPr>
                  </w:rPrChange>
                </w:rPr>
                <w:t>Data sync to intranet</w:t>
              </w:r>
            </w:ins>
          </w:p>
        </w:tc>
        <w:tc>
          <w:tcPr>
            <w:tcW w:w="0" w:type="auto"/>
            <w:hideMark/>
            <w:tcPrChange w:id="3664" w:author="danupraset@gmail.com" w:date="2025-09-23T13:58:00Z">
              <w:tcPr>
                <w:tcW w:w="0" w:type="auto"/>
                <w:gridSpan w:val="3"/>
                <w:vAlign w:val="center"/>
                <w:hideMark/>
              </w:tcPr>
            </w:tcPrChange>
          </w:tcPr>
          <w:p w14:paraId="6AC68313" w14:textId="77777777" w:rsidR="00B10052" w:rsidRPr="00B10052" w:rsidRDefault="00B10052" w:rsidP="00B10052">
            <w:pPr>
              <w:rPr>
                <w:ins w:id="3665" w:author="danupraset@gmail.com" w:date="2025-09-23T13:58:00Z"/>
                <w:rFonts w:ascii="Arial" w:hAnsi="Arial" w:cs="Arial"/>
                <w:szCs w:val="20"/>
                <w:lang w:val="en-US"/>
                <w:rPrChange w:id="3666" w:author="danupraset@gmail.com" w:date="2025-09-23T13:58:00Z">
                  <w:rPr>
                    <w:ins w:id="3667" w:author="danupraset@gmail.com" w:date="2025-09-23T13:58:00Z"/>
                    <w:lang w:val="en-US"/>
                  </w:rPr>
                </w:rPrChange>
              </w:rPr>
            </w:pPr>
            <w:ins w:id="3668" w:author="danupraset@gmail.com" w:date="2025-09-23T13:58:00Z">
              <w:r w:rsidRPr="00B10052">
                <w:rPr>
                  <w:rFonts w:ascii="Arial" w:hAnsi="Arial" w:cs="Arial"/>
                  <w:szCs w:val="20"/>
                  <w:lang w:val="en-US"/>
                  <w:rPrChange w:id="3669" w:author="danupraset@gmail.com" w:date="2025-09-23T13:58:00Z">
                    <w:rPr>
                      <w:lang w:val="en-US"/>
                    </w:rPr>
                  </w:rPrChange>
                </w:rPr>
                <w:t>Insert or update the retrieved records into the intranet transaction table.</w:t>
              </w:r>
            </w:ins>
          </w:p>
        </w:tc>
      </w:tr>
      <w:tr w:rsidR="00B10052" w:rsidRPr="00B10052" w14:paraId="0742E44C" w14:textId="77777777" w:rsidTr="00B10052">
        <w:tblPrEx>
          <w:tblW w:w="0" w:type="auto"/>
          <w:tblPrExChange w:id="3670" w:author="danupraset@gmail.com" w:date="2025-09-23T13:58:00Z">
            <w:tblPrEx>
              <w:tblW w:w="0" w:type="auto"/>
              <w:tblCellSpacing w:w="15" w:type="dxa"/>
              <w:tblCellMar>
                <w:top w:w="15" w:type="dxa"/>
                <w:left w:w="15" w:type="dxa"/>
                <w:bottom w:w="15" w:type="dxa"/>
                <w:right w:w="15" w:type="dxa"/>
              </w:tblCellMar>
            </w:tblPrEx>
          </w:tblPrExChange>
        </w:tblPrEx>
        <w:trPr>
          <w:ins w:id="3671" w:author="danupraset@gmail.com" w:date="2025-09-23T13:58:00Z"/>
          <w:trPrChange w:id="3672" w:author="danupraset@gmail.com" w:date="2025-09-23T13:58:00Z">
            <w:trPr>
              <w:tblCellSpacing w:w="15" w:type="dxa"/>
            </w:trPr>
          </w:trPrChange>
        </w:trPr>
        <w:tc>
          <w:tcPr>
            <w:tcW w:w="0" w:type="auto"/>
            <w:hideMark/>
            <w:tcPrChange w:id="3673" w:author="danupraset@gmail.com" w:date="2025-09-23T13:58:00Z">
              <w:tcPr>
                <w:tcW w:w="0" w:type="auto"/>
                <w:gridSpan w:val="2"/>
                <w:vAlign w:val="center"/>
                <w:hideMark/>
              </w:tcPr>
            </w:tcPrChange>
          </w:tcPr>
          <w:p w14:paraId="68273563" w14:textId="77777777" w:rsidR="00B10052" w:rsidRPr="00B10052" w:rsidRDefault="00B10052" w:rsidP="00B10052">
            <w:pPr>
              <w:rPr>
                <w:ins w:id="3674" w:author="danupraset@gmail.com" w:date="2025-09-23T13:58:00Z"/>
                <w:rFonts w:ascii="Arial" w:hAnsi="Arial" w:cs="Arial"/>
                <w:szCs w:val="20"/>
                <w:lang w:val="en-US"/>
                <w:rPrChange w:id="3675" w:author="danupraset@gmail.com" w:date="2025-09-23T13:58:00Z">
                  <w:rPr>
                    <w:ins w:id="3676" w:author="danupraset@gmail.com" w:date="2025-09-23T13:58:00Z"/>
                    <w:lang w:val="en-US"/>
                  </w:rPr>
                </w:rPrChange>
              </w:rPr>
            </w:pPr>
            <w:ins w:id="3677" w:author="danupraset@gmail.com" w:date="2025-09-23T13:58:00Z">
              <w:r w:rsidRPr="00B10052">
                <w:rPr>
                  <w:rFonts w:ascii="Arial" w:hAnsi="Arial" w:cs="Arial"/>
                  <w:szCs w:val="20"/>
                  <w:lang w:val="en-US"/>
                  <w:rPrChange w:id="3678" w:author="danupraset@gmail.com" w:date="2025-09-23T13:58:00Z">
                    <w:rPr>
                      <w:lang w:val="en-US"/>
                    </w:rPr>
                  </w:rPrChange>
                </w:rPr>
                <w:t>Any fail record(s)? (intranet)</w:t>
              </w:r>
            </w:ins>
          </w:p>
        </w:tc>
        <w:tc>
          <w:tcPr>
            <w:tcW w:w="0" w:type="auto"/>
            <w:hideMark/>
            <w:tcPrChange w:id="3679" w:author="danupraset@gmail.com" w:date="2025-09-23T13:58:00Z">
              <w:tcPr>
                <w:tcW w:w="0" w:type="auto"/>
                <w:vAlign w:val="center"/>
                <w:hideMark/>
              </w:tcPr>
            </w:tcPrChange>
          </w:tcPr>
          <w:p w14:paraId="4337FA9F" w14:textId="77777777" w:rsidR="00B10052" w:rsidRPr="00B10052" w:rsidRDefault="00B10052" w:rsidP="00B10052">
            <w:pPr>
              <w:rPr>
                <w:ins w:id="3680" w:author="danupraset@gmail.com" w:date="2025-09-23T13:58:00Z"/>
                <w:rFonts w:ascii="Arial" w:hAnsi="Arial" w:cs="Arial"/>
                <w:szCs w:val="20"/>
                <w:lang w:val="en-US"/>
                <w:rPrChange w:id="3681" w:author="danupraset@gmail.com" w:date="2025-09-23T13:58:00Z">
                  <w:rPr>
                    <w:ins w:id="3682" w:author="danupraset@gmail.com" w:date="2025-09-23T13:58:00Z"/>
                    <w:lang w:val="en-US"/>
                  </w:rPr>
                </w:rPrChange>
              </w:rPr>
            </w:pPr>
            <w:ins w:id="3683" w:author="danupraset@gmail.com" w:date="2025-09-23T13:58:00Z">
              <w:r w:rsidRPr="00B10052">
                <w:rPr>
                  <w:rFonts w:ascii="Arial" w:hAnsi="Arial" w:cs="Arial"/>
                  <w:szCs w:val="20"/>
                  <w:lang w:val="en-US"/>
                  <w:rPrChange w:id="3684" w:author="danupraset@gmail.com" w:date="2025-09-23T13:58:00Z">
                    <w:rPr>
                      <w:lang w:val="en-US"/>
                    </w:rPr>
                  </w:rPrChange>
                </w:rPr>
                <w:t>Intranet validation</w:t>
              </w:r>
            </w:ins>
          </w:p>
        </w:tc>
        <w:tc>
          <w:tcPr>
            <w:tcW w:w="0" w:type="auto"/>
            <w:hideMark/>
            <w:tcPrChange w:id="3685" w:author="danupraset@gmail.com" w:date="2025-09-23T13:58:00Z">
              <w:tcPr>
                <w:tcW w:w="0" w:type="auto"/>
                <w:gridSpan w:val="3"/>
                <w:vAlign w:val="center"/>
                <w:hideMark/>
              </w:tcPr>
            </w:tcPrChange>
          </w:tcPr>
          <w:p w14:paraId="55966F91" w14:textId="77777777" w:rsidR="00B10052" w:rsidRPr="00B10052" w:rsidRDefault="00B10052" w:rsidP="00B10052">
            <w:pPr>
              <w:rPr>
                <w:ins w:id="3686" w:author="danupraset@gmail.com" w:date="2025-09-23T13:58:00Z"/>
                <w:rFonts w:ascii="Arial" w:hAnsi="Arial" w:cs="Arial"/>
                <w:szCs w:val="20"/>
                <w:lang w:val="en-US"/>
                <w:rPrChange w:id="3687" w:author="danupraset@gmail.com" w:date="2025-09-23T13:58:00Z">
                  <w:rPr>
                    <w:ins w:id="3688" w:author="danupraset@gmail.com" w:date="2025-09-23T13:58:00Z"/>
                    <w:lang w:val="en-US"/>
                  </w:rPr>
                </w:rPrChange>
              </w:rPr>
            </w:pPr>
            <w:ins w:id="3689" w:author="danupraset@gmail.com" w:date="2025-09-23T13:58:00Z">
              <w:r w:rsidRPr="00B10052">
                <w:rPr>
                  <w:rFonts w:ascii="Arial" w:hAnsi="Arial" w:cs="Arial"/>
                  <w:szCs w:val="20"/>
                  <w:lang w:val="en-US"/>
                  <w:rPrChange w:id="3690" w:author="danupraset@gmail.com" w:date="2025-09-23T13:58:00Z">
                    <w:rPr>
                      <w:lang w:val="en-US"/>
                    </w:rPr>
                  </w:rPrChange>
                </w:rPr>
                <w:t>Check if there are any failed transactions during insert/update to the intranet table.</w:t>
              </w:r>
            </w:ins>
          </w:p>
        </w:tc>
      </w:tr>
      <w:tr w:rsidR="00B10052" w:rsidRPr="00B10052" w14:paraId="6E954098" w14:textId="77777777" w:rsidTr="00B10052">
        <w:tblPrEx>
          <w:tblW w:w="0" w:type="auto"/>
          <w:tblPrExChange w:id="3691" w:author="danupraset@gmail.com" w:date="2025-09-23T13:58:00Z">
            <w:tblPrEx>
              <w:tblW w:w="0" w:type="auto"/>
              <w:tblCellSpacing w:w="15" w:type="dxa"/>
              <w:tblCellMar>
                <w:top w:w="15" w:type="dxa"/>
                <w:left w:w="15" w:type="dxa"/>
                <w:bottom w:w="15" w:type="dxa"/>
                <w:right w:w="15" w:type="dxa"/>
              </w:tblCellMar>
            </w:tblPrEx>
          </w:tblPrExChange>
        </w:tblPrEx>
        <w:trPr>
          <w:ins w:id="3692" w:author="danupraset@gmail.com" w:date="2025-09-23T13:58:00Z"/>
          <w:trPrChange w:id="3693" w:author="danupraset@gmail.com" w:date="2025-09-23T13:58:00Z">
            <w:trPr>
              <w:tblCellSpacing w:w="15" w:type="dxa"/>
            </w:trPr>
          </w:trPrChange>
        </w:trPr>
        <w:tc>
          <w:tcPr>
            <w:tcW w:w="0" w:type="auto"/>
            <w:hideMark/>
            <w:tcPrChange w:id="3694" w:author="danupraset@gmail.com" w:date="2025-09-23T13:58:00Z">
              <w:tcPr>
                <w:tcW w:w="0" w:type="auto"/>
                <w:gridSpan w:val="2"/>
                <w:vAlign w:val="center"/>
                <w:hideMark/>
              </w:tcPr>
            </w:tcPrChange>
          </w:tcPr>
          <w:p w14:paraId="2C3CEA30" w14:textId="77777777" w:rsidR="00B10052" w:rsidRPr="00B10052" w:rsidRDefault="00B10052" w:rsidP="00B10052">
            <w:pPr>
              <w:rPr>
                <w:ins w:id="3695" w:author="danupraset@gmail.com" w:date="2025-09-23T13:58:00Z"/>
                <w:rFonts w:ascii="Arial" w:hAnsi="Arial" w:cs="Arial"/>
                <w:szCs w:val="20"/>
                <w:lang w:val="en-US"/>
                <w:rPrChange w:id="3696" w:author="danupraset@gmail.com" w:date="2025-09-23T13:58:00Z">
                  <w:rPr>
                    <w:ins w:id="3697" w:author="danupraset@gmail.com" w:date="2025-09-23T13:58:00Z"/>
                    <w:lang w:val="en-US"/>
                  </w:rPr>
                </w:rPrChange>
              </w:rPr>
            </w:pPr>
            <w:ins w:id="3698" w:author="danupraset@gmail.com" w:date="2025-09-23T13:58:00Z">
              <w:r w:rsidRPr="00B10052">
                <w:rPr>
                  <w:rFonts w:ascii="Arial" w:hAnsi="Arial" w:cs="Arial"/>
                  <w:szCs w:val="20"/>
                  <w:lang w:val="en-US"/>
                  <w:rPrChange w:id="3699" w:author="danupraset@gmail.com" w:date="2025-09-23T13:58:00Z">
                    <w:rPr>
                      <w:lang w:val="en-US"/>
                    </w:rPr>
                  </w:rPrChange>
                </w:rPr>
                <w:t>Log error (intranet)</w:t>
              </w:r>
            </w:ins>
          </w:p>
        </w:tc>
        <w:tc>
          <w:tcPr>
            <w:tcW w:w="0" w:type="auto"/>
            <w:hideMark/>
            <w:tcPrChange w:id="3700" w:author="danupraset@gmail.com" w:date="2025-09-23T13:58:00Z">
              <w:tcPr>
                <w:tcW w:w="0" w:type="auto"/>
                <w:vAlign w:val="center"/>
                <w:hideMark/>
              </w:tcPr>
            </w:tcPrChange>
          </w:tcPr>
          <w:p w14:paraId="37F0FE37" w14:textId="77777777" w:rsidR="00B10052" w:rsidRPr="00B10052" w:rsidRDefault="00B10052" w:rsidP="00B10052">
            <w:pPr>
              <w:rPr>
                <w:ins w:id="3701" w:author="danupraset@gmail.com" w:date="2025-09-23T13:58:00Z"/>
                <w:rFonts w:ascii="Arial" w:hAnsi="Arial" w:cs="Arial"/>
                <w:szCs w:val="20"/>
                <w:lang w:val="en-US"/>
                <w:rPrChange w:id="3702" w:author="danupraset@gmail.com" w:date="2025-09-23T13:58:00Z">
                  <w:rPr>
                    <w:ins w:id="3703" w:author="danupraset@gmail.com" w:date="2025-09-23T13:58:00Z"/>
                    <w:lang w:val="en-US"/>
                  </w:rPr>
                </w:rPrChange>
              </w:rPr>
            </w:pPr>
            <w:ins w:id="3704" w:author="danupraset@gmail.com" w:date="2025-09-23T13:58:00Z">
              <w:r w:rsidRPr="00B10052">
                <w:rPr>
                  <w:rFonts w:ascii="Arial" w:hAnsi="Arial" w:cs="Arial"/>
                  <w:szCs w:val="20"/>
                  <w:lang w:val="en-US"/>
                  <w:rPrChange w:id="3705" w:author="danupraset@gmail.com" w:date="2025-09-23T13:58:00Z">
                    <w:rPr>
                      <w:lang w:val="en-US"/>
                    </w:rPr>
                  </w:rPrChange>
                </w:rPr>
                <w:t>Failure handling</w:t>
              </w:r>
            </w:ins>
          </w:p>
        </w:tc>
        <w:tc>
          <w:tcPr>
            <w:tcW w:w="0" w:type="auto"/>
            <w:hideMark/>
            <w:tcPrChange w:id="3706" w:author="danupraset@gmail.com" w:date="2025-09-23T13:58:00Z">
              <w:tcPr>
                <w:tcW w:w="0" w:type="auto"/>
                <w:gridSpan w:val="3"/>
                <w:vAlign w:val="center"/>
                <w:hideMark/>
              </w:tcPr>
            </w:tcPrChange>
          </w:tcPr>
          <w:p w14:paraId="33556876" w14:textId="77777777" w:rsidR="00B10052" w:rsidRPr="00B10052" w:rsidRDefault="00B10052" w:rsidP="00B10052">
            <w:pPr>
              <w:rPr>
                <w:ins w:id="3707" w:author="danupraset@gmail.com" w:date="2025-09-23T13:58:00Z"/>
                <w:rFonts w:ascii="Arial" w:hAnsi="Arial" w:cs="Arial"/>
                <w:szCs w:val="20"/>
                <w:lang w:val="en-US"/>
                <w:rPrChange w:id="3708" w:author="danupraset@gmail.com" w:date="2025-09-23T13:58:00Z">
                  <w:rPr>
                    <w:ins w:id="3709" w:author="danupraset@gmail.com" w:date="2025-09-23T13:58:00Z"/>
                    <w:lang w:val="en-US"/>
                  </w:rPr>
                </w:rPrChange>
              </w:rPr>
            </w:pPr>
            <w:ins w:id="3710" w:author="danupraset@gmail.com" w:date="2025-09-23T13:58:00Z">
              <w:r w:rsidRPr="00B10052">
                <w:rPr>
                  <w:rFonts w:ascii="Arial" w:hAnsi="Arial" w:cs="Arial"/>
                  <w:szCs w:val="20"/>
                  <w:lang w:val="en-US"/>
                  <w:rPrChange w:id="3711" w:author="danupraset@gmail.com" w:date="2025-09-23T13:58:00Z">
                    <w:rPr>
                      <w:lang w:val="en-US"/>
                    </w:rPr>
                  </w:rPrChange>
                </w:rPr>
                <w:t xml:space="preserve">If failures </w:t>
              </w:r>
              <w:proofErr w:type="gramStart"/>
              <w:r w:rsidRPr="00B10052">
                <w:rPr>
                  <w:rFonts w:ascii="Arial" w:hAnsi="Arial" w:cs="Arial"/>
                  <w:szCs w:val="20"/>
                  <w:lang w:val="en-US"/>
                  <w:rPrChange w:id="3712" w:author="danupraset@gmail.com" w:date="2025-09-23T13:58:00Z">
                    <w:rPr>
                      <w:lang w:val="en-US"/>
                    </w:rPr>
                  </w:rPrChange>
                </w:rPr>
                <w:t>occurred</w:t>
              </w:r>
              <w:proofErr w:type="gramEnd"/>
              <w:r w:rsidRPr="00B10052">
                <w:rPr>
                  <w:rFonts w:ascii="Arial" w:hAnsi="Arial" w:cs="Arial"/>
                  <w:szCs w:val="20"/>
                  <w:lang w:val="en-US"/>
                  <w:rPrChange w:id="3713" w:author="danupraset@gmail.com" w:date="2025-09-23T13:58:00Z">
                    <w:rPr>
                      <w:lang w:val="en-US"/>
                    </w:rPr>
                  </w:rPrChange>
                </w:rPr>
                <w:t xml:space="preserve"> during intranet update, log the error and continue.</w:t>
              </w:r>
            </w:ins>
          </w:p>
        </w:tc>
      </w:tr>
      <w:tr w:rsidR="00B10052" w:rsidRPr="00B10052" w14:paraId="42086EE5" w14:textId="77777777" w:rsidTr="00B10052">
        <w:tblPrEx>
          <w:tblW w:w="0" w:type="auto"/>
          <w:tblPrExChange w:id="3714" w:author="danupraset@gmail.com" w:date="2025-09-23T13:58:00Z">
            <w:tblPrEx>
              <w:tblW w:w="0" w:type="auto"/>
              <w:tblCellSpacing w:w="15" w:type="dxa"/>
              <w:tblCellMar>
                <w:top w:w="15" w:type="dxa"/>
                <w:left w:w="15" w:type="dxa"/>
                <w:bottom w:w="15" w:type="dxa"/>
                <w:right w:w="15" w:type="dxa"/>
              </w:tblCellMar>
            </w:tblPrEx>
          </w:tblPrExChange>
        </w:tblPrEx>
        <w:trPr>
          <w:ins w:id="3715" w:author="danupraset@gmail.com" w:date="2025-09-23T13:58:00Z"/>
          <w:trPrChange w:id="3716" w:author="danupraset@gmail.com" w:date="2025-09-23T13:58:00Z">
            <w:trPr>
              <w:tblCellSpacing w:w="15" w:type="dxa"/>
            </w:trPr>
          </w:trPrChange>
        </w:trPr>
        <w:tc>
          <w:tcPr>
            <w:tcW w:w="0" w:type="auto"/>
            <w:hideMark/>
            <w:tcPrChange w:id="3717" w:author="danupraset@gmail.com" w:date="2025-09-23T13:58:00Z">
              <w:tcPr>
                <w:tcW w:w="0" w:type="auto"/>
                <w:gridSpan w:val="2"/>
                <w:vAlign w:val="center"/>
                <w:hideMark/>
              </w:tcPr>
            </w:tcPrChange>
          </w:tcPr>
          <w:p w14:paraId="6EDBFD3A" w14:textId="77777777" w:rsidR="00B10052" w:rsidRPr="00B10052" w:rsidRDefault="00B10052" w:rsidP="00B10052">
            <w:pPr>
              <w:rPr>
                <w:ins w:id="3718" w:author="danupraset@gmail.com" w:date="2025-09-23T13:58:00Z"/>
                <w:rFonts w:ascii="Arial" w:hAnsi="Arial" w:cs="Arial"/>
                <w:szCs w:val="20"/>
                <w:lang w:val="en-US"/>
                <w:rPrChange w:id="3719" w:author="danupraset@gmail.com" w:date="2025-09-23T13:58:00Z">
                  <w:rPr>
                    <w:ins w:id="3720" w:author="danupraset@gmail.com" w:date="2025-09-23T13:58:00Z"/>
                    <w:lang w:val="en-US"/>
                  </w:rPr>
                </w:rPrChange>
              </w:rPr>
            </w:pPr>
            <w:ins w:id="3721" w:author="danupraset@gmail.com" w:date="2025-09-23T13:58:00Z">
              <w:r w:rsidRPr="00B10052">
                <w:rPr>
                  <w:rFonts w:ascii="Arial" w:hAnsi="Arial" w:cs="Arial"/>
                  <w:szCs w:val="20"/>
                  <w:lang w:val="en-US"/>
                  <w:rPrChange w:id="3722" w:author="danupraset@gmail.com" w:date="2025-09-23T13:58:00Z">
                    <w:rPr>
                      <w:lang w:val="en-US"/>
                    </w:rPr>
                  </w:rPrChange>
                </w:rPr>
                <w:t>Update internet table</w:t>
              </w:r>
            </w:ins>
          </w:p>
        </w:tc>
        <w:tc>
          <w:tcPr>
            <w:tcW w:w="0" w:type="auto"/>
            <w:hideMark/>
            <w:tcPrChange w:id="3723" w:author="danupraset@gmail.com" w:date="2025-09-23T13:58:00Z">
              <w:tcPr>
                <w:tcW w:w="0" w:type="auto"/>
                <w:vAlign w:val="center"/>
                <w:hideMark/>
              </w:tcPr>
            </w:tcPrChange>
          </w:tcPr>
          <w:p w14:paraId="088E9D93" w14:textId="77777777" w:rsidR="00B10052" w:rsidRPr="00B10052" w:rsidRDefault="00B10052" w:rsidP="00B10052">
            <w:pPr>
              <w:rPr>
                <w:ins w:id="3724" w:author="danupraset@gmail.com" w:date="2025-09-23T13:58:00Z"/>
                <w:rFonts w:ascii="Arial" w:hAnsi="Arial" w:cs="Arial"/>
                <w:szCs w:val="20"/>
                <w:lang w:val="en-US"/>
                <w:rPrChange w:id="3725" w:author="danupraset@gmail.com" w:date="2025-09-23T13:58:00Z">
                  <w:rPr>
                    <w:ins w:id="3726" w:author="danupraset@gmail.com" w:date="2025-09-23T13:58:00Z"/>
                    <w:lang w:val="en-US"/>
                  </w:rPr>
                </w:rPrChange>
              </w:rPr>
            </w:pPr>
            <w:ins w:id="3727" w:author="danupraset@gmail.com" w:date="2025-09-23T13:58:00Z">
              <w:r w:rsidRPr="00B10052">
                <w:rPr>
                  <w:rFonts w:ascii="Arial" w:hAnsi="Arial" w:cs="Arial"/>
                  <w:szCs w:val="20"/>
                  <w:lang w:val="en-US"/>
                  <w:rPrChange w:id="3728" w:author="danupraset@gmail.com" w:date="2025-09-23T13:58:00Z">
                    <w:rPr>
                      <w:lang w:val="en-US"/>
                    </w:rPr>
                  </w:rPrChange>
                </w:rPr>
                <w:t>Data sync confirmation</w:t>
              </w:r>
            </w:ins>
          </w:p>
        </w:tc>
        <w:tc>
          <w:tcPr>
            <w:tcW w:w="0" w:type="auto"/>
            <w:hideMark/>
            <w:tcPrChange w:id="3729" w:author="danupraset@gmail.com" w:date="2025-09-23T13:58:00Z">
              <w:tcPr>
                <w:tcW w:w="0" w:type="auto"/>
                <w:gridSpan w:val="3"/>
                <w:vAlign w:val="center"/>
                <w:hideMark/>
              </w:tcPr>
            </w:tcPrChange>
          </w:tcPr>
          <w:p w14:paraId="623FBB7C" w14:textId="77777777" w:rsidR="00B10052" w:rsidRPr="00B10052" w:rsidRDefault="00B10052" w:rsidP="00B10052">
            <w:pPr>
              <w:rPr>
                <w:ins w:id="3730" w:author="danupraset@gmail.com" w:date="2025-09-23T13:58:00Z"/>
                <w:rFonts w:ascii="Arial" w:hAnsi="Arial" w:cs="Arial"/>
                <w:szCs w:val="20"/>
                <w:lang w:val="en-US"/>
                <w:rPrChange w:id="3731" w:author="danupraset@gmail.com" w:date="2025-09-23T13:58:00Z">
                  <w:rPr>
                    <w:ins w:id="3732" w:author="danupraset@gmail.com" w:date="2025-09-23T13:58:00Z"/>
                    <w:lang w:val="en-US"/>
                  </w:rPr>
                </w:rPrChange>
              </w:rPr>
            </w:pPr>
            <w:ins w:id="3733" w:author="danupraset@gmail.com" w:date="2025-09-23T13:58:00Z">
              <w:r w:rsidRPr="00B10052">
                <w:rPr>
                  <w:rFonts w:ascii="Arial" w:hAnsi="Arial" w:cs="Arial"/>
                  <w:szCs w:val="20"/>
                  <w:lang w:val="en-US"/>
                  <w:rPrChange w:id="3734" w:author="danupraset@gmail.com" w:date="2025-09-23T13:58:00Z">
                    <w:rPr>
                      <w:lang w:val="en-US"/>
                    </w:rPr>
                  </w:rPrChange>
                </w:rPr>
                <w:t xml:space="preserve">Update the internet-side transaction table to mark records as synced: </w:t>
              </w:r>
              <w:proofErr w:type="spellStart"/>
              <w:r w:rsidRPr="00B10052">
                <w:rPr>
                  <w:rFonts w:ascii="Arial" w:hAnsi="Arial" w:cs="Arial"/>
                  <w:szCs w:val="20"/>
                  <w:lang w:val="en-US"/>
                  <w:rPrChange w:id="3735" w:author="danupraset@gmail.com" w:date="2025-09-23T13:58:00Z">
                    <w:rPr>
                      <w:lang w:val="en-US"/>
                    </w:rPr>
                  </w:rPrChange>
                </w:rPr>
                <w:t>is_sync</w:t>
              </w:r>
              <w:proofErr w:type="spellEnd"/>
              <w:r w:rsidRPr="00B10052">
                <w:rPr>
                  <w:rFonts w:ascii="Arial" w:hAnsi="Arial" w:cs="Arial"/>
                  <w:szCs w:val="20"/>
                  <w:lang w:val="en-US"/>
                  <w:rPrChange w:id="3736" w:author="danupraset@gmail.com" w:date="2025-09-23T13:58:00Z">
                    <w:rPr>
                      <w:lang w:val="en-US"/>
                    </w:rPr>
                  </w:rPrChange>
                </w:rPr>
                <w:t xml:space="preserve"> = true, </w:t>
              </w:r>
              <w:proofErr w:type="spellStart"/>
              <w:r w:rsidRPr="00B10052">
                <w:rPr>
                  <w:rFonts w:ascii="Arial" w:hAnsi="Arial" w:cs="Arial"/>
                  <w:szCs w:val="20"/>
                  <w:lang w:val="en-US"/>
                  <w:rPrChange w:id="3737" w:author="danupraset@gmail.com" w:date="2025-09-23T13:58:00Z">
                    <w:rPr>
                      <w:lang w:val="en-US"/>
                    </w:rPr>
                  </w:rPrChange>
                </w:rPr>
                <w:t>upd_date</w:t>
              </w:r>
              <w:proofErr w:type="spellEnd"/>
              <w:r w:rsidRPr="00B10052">
                <w:rPr>
                  <w:rFonts w:ascii="Arial" w:hAnsi="Arial" w:cs="Arial"/>
                  <w:szCs w:val="20"/>
                  <w:lang w:val="en-US"/>
                  <w:rPrChange w:id="3738" w:author="danupraset@gmail.com" w:date="2025-09-23T13:58:00Z">
                    <w:rPr>
                      <w:lang w:val="en-US"/>
                    </w:rPr>
                  </w:rPrChange>
                </w:rPr>
                <w:t xml:space="preserve"> = today.</w:t>
              </w:r>
            </w:ins>
          </w:p>
        </w:tc>
      </w:tr>
      <w:tr w:rsidR="00B10052" w:rsidRPr="00B10052" w14:paraId="3D6E42C9" w14:textId="77777777" w:rsidTr="00B10052">
        <w:tblPrEx>
          <w:tblW w:w="0" w:type="auto"/>
          <w:tblPrExChange w:id="3739" w:author="danupraset@gmail.com" w:date="2025-09-23T13:58:00Z">
            <w:tblPrEx>
              <w:tblW w:w="0" w:type="auto"/>
              <w:tblCellSpacing w:w="15" w:type="dxa"/>
              <w:tblCellMar>
                <w:top w:w="15" w:type="dxa"/>
                <w:left w:w="15" w:type="dxa"/>
                <w:bottom w:w="15" w:type="dxa"/>
                <w:right w:w="15" w:type="dxa"/>
              </w:tblCellMar>
            </w:tblPrEx>
          </w:tblPrExChange>
        </w:tblPrEx>
        <w:trPr>
          <w:ins w:id="3740" w:author="danupraset@gmail.com" w:date="2025-09-23T13:58:00Z"/>
          <w:trPrChange w:id="3741" w:author="danupraset@gmail.com" w:date="2025-09-23T13:58:00Z">
            <w:trPr>
              <w:tblCellSpacing w:w="15" w:type="dxa"/>
            </w:trPr>
          </w:trPrChange>
        </w:trPr>
        <w:tc>
          <w:tcPr>
            <w:tcW w:w="0" w:type="auto"/>
            <w:hideMark/>
            <w:tcPrChange w:id="3742" w:author="danupraset@gmail.com" w:date="2025-09-23T13:58:00Z">
              <w:tcPr>
                <w:tcW w:w="0" w:type="auto"/>
                <w:gridSpan w:val="2"/>
                <w:vAlign w:val="center"/>
                <w:hideMark/>
              </w:tcPr>
            </w:tcPrChange>
          </w:tcPr>
          <w:p w14:paraId="589321C7" w14:textId="77777777" w:rsidR="00B10052" w:rsidRPr="00B10052" w:rsidRDefault="00B10052" w:rsidP="00B10052">
            <w:pPr>
              <w:rPr>
                <w:ins w:id="3743" w:author="danupraset@gmail.com" w:date="2025-09-23T13:58:00Z"/>
                <w:rFonts w:ascii="Arial" w:hAnsi="Arial" w:cs="Arial"/>
                <w:szCs w:val="20"/>
                <w:lang w:val="en-US"/>
                <w:rPrChange w:id="3744" w:author="danupraset@gmail.com" w:date="2025-09-23T13:58:00Z">
                  <w:rPr>
                    <w:ins w:id="3745" w:author="danupraset@gmail.com" w:date="2025-09-23T13:58:00Z"/>
                    <w:lang w:val="en-US"/>
                  </w:rPr>
                </w:rPrChange>
              </w:rPr>
            </w:pPr>
            <w:ins w:id="3746" w:author="danupraset@gmail.com" w:date="2025-09-23T13:58:00Z">
              <w:r w:rsidRPr="00B10052">
                <w:rPr>
                  <w:rFonts w:ascii="Arial" w:hAnsi="Arial" w:cs="Arial"/>
                  <w:szCs w:val="20"/>
                  <w:lang w:val="en-US"/>
                  <w:rPrChange w:id="3747" w:author="danupraset@gmail.com" w:date="2025-09-23T13:58:00Z">
                    <w:rPr>
                      <w:lang w:val="en-US"/>
                    </w:rPr>
                  </w:rPrChange>
                </w:rPr>
                <w:t>Any fail record(s)? (internet)</w:t>
              </w:r>
            </w:ins>
          </w:p>
        </w:tc>
        <w:tc>
          <w:tcPr>
            <w:tcW w:w="0" w:type="auto"/>
            <w:hideMark/>
            <w:tcPrChange w:id="3748" w:author="danupraset@gmail.com" w:date="2025-09-23T13:58:00Z">
              <w:tcPr>
                <w:tcW w:w="0" w:type="auto"/>
                <w:vAlign w:val="center"/>
                <w:hideMark/>
              </w:tcPr>
            </w:tcPrChange>
          </w:tcPr>
          <w:p w14:paraId="1F83C04A" w14:textId="77777777" w:rsidR="00B10052" w:rsidRPr="00B10052" w:rsidRDefault="00B10052" w:rsidP="00B10052">
            <w:pPr>
              <w:rPr>
                <w:ins w:id="3749" w:author="danupraset@gmail.com" w:date="2025-09-23T13:58:00Z"/>
                <w:rFonts w:ascii="Arial" w:hAnsi="Arial" w:cs="Arial"/>
                <w:szCs w:val="20"/>
                <w:lang w:val="en-US"/>
                <w:rPrChange w:id="3750" w:author="danupraset@gmail.com" w:date="2025-09-23T13:58:00Z">
                  <w:rPr>
                    <w:ins w:id="3751" w:author="danupraset@gmail.com" w:date="2025-09-23T13:58:00Z"/>
                    <w:lang w:val="en-US"/>
                  </w:rPr>
                </w:rPrChange>
              </w:rPr>
            </w:pPr>
            <w:ins w:id="3752" w:author="danupraset@gmail.com" w:date="2025-09-23T13:58:00Z">
              <w:r w:rsidRPr="00B10052">
                <w:rPr>
                  <w:rFonts w:ascii="Arial" w:hAnsi="Arial" w:cs="Arial"/>
                  <w:szCs w:val="20"/>
                  <w:lang w:val="en-US"/>
                  <w:rPrChange w:id="3753" w:author="danupraset@gmail.com" w:date="2025-09-23T13:58:00Z">
                    <w:rPr>
                      <w:lang w:val="en-US"/>
                    </w:rPr>
                  </w:rPrChange>
                </w:rPr>
                <w:t>Internet validation</w:t>
              </w:r>
            </w:ins>
          </w:p>
        </w:tc>
        <w:tc>
          <w:tcPr>
            <w:tcW w:w="0" w:type="auto"/>
            <w:hideMark/>
            <w:tcPrChange w:id="3754" w:author="danupraset@gmail.com" w:date="2025-09-23T13:58:00Z">
              <w:tcPr>
                <w:tcW w:w="0" w:type="auto"/>
                <w:gridSpan w:val="3"/>
                <w:vAlign w:val="center"/>
                <w:hideMark/>
              </w:tcPr>
            </w:tcPrChange>
          </w:tcPr>
          <w:p w14:paraId="1C748710" w14:textId="77777777" w:rsidR="00B10052" w:rsidRPr="00B10052" w:rsidRDefault="00B10052" w:rsidP="00B10052">
            <w:pPr>
              <w:rPr>
                <w:ins w:id="3755" w:author="danupraset@gmail.com" w:date="2025-09-23T13:58:00Z"/>
                <w:rFonts w:ascii="Arial" w:hAnsi="Arial" w:cs="Arial"/>
                <w:szCs w:val="20"/>
                <w:lang w:val="en-US"/>
                <w:rPrChange w:id="3756" w:author="danupraset@gmail.com" w:date="2025-09-23T13:58:00Z">
                  <w:rPr>
                    <w:ins w:id="3757" w:author="danupraset@gmail.com" w:date="2025-09-23T13:58:00Z"/>
                    <w:lang w:val="en-US"/>
                  </w:rPr>
                </w:rPrChange>
              </w:rPr>
            </w:pPr>
            <w:ins w:id="3758" w:author="danupraset@gmail.com" w:date="2025-09-23T13:58:00Z">
              <w:r w:rsidRPr="00B10052">
                <w:rPr>
                  <w:rFonts w:ascii="Arial" w:hAnsi="Arial" w:cs="Arial"/>
                  <w:szCs w:val="20"/>
                  <w:lang w:val="en-US"/>
                  <w:rPrChange w:id="3759" w:author="danupraset@gmail.com" w:date="2025-09-23T13:58:00Z">
                    <w:rPr>
                      <w:lang w:val="en-US"/>
                    </w:rPr>
                  </w:rPrChange>
                </w:rPr>
                <w:t>Check if there are any failures during the internet table update.</w:t>
              </w:r>
            </w:ins>
          </w:p>
        </w:tc>
      </w:tr>
      <w:tr w:rsidR="00B10052" w:rsidRPr="00B10052" w14:paraId="3FD01C4B" w14:textId="77777777" w:rsidTr="00B10052">
        <w:tblPrEx>
          <w:tblW w:w="0" w:type="auto"/>
          <w:tblPrExChange w:id="3760" w:author="danupraset@gmail.com" w:date="2025-09-23T13:58:00Z">
            <w:tblPrEx>
              <w:tblW w:w="0" w:type="auto"/>
              <w:tblCellSpacing w:w="15" w:type="dxa"/>
              <w:tblCellMar>
                <w:top w:w="15" w:type="dxa"/>
                <w:left w:w="15" w:type="dxa"/>
                <w:bottom w:w="15" w:type="dxa"/>
                <w:right w:w="15" w:type="dxa"/>
              </w:tblCellMar>
            </w:tblPrEx>
          </w:tblPrExChange>
        </w:tblPrEx>
        <w:trPr>
          <w:ins w:id="3761" w:author="danupraset@gmail.com" w:date="2025-09-23T13:58:00Z"/>
          <w:trPrChange w:id="3762" w:author="danupraset@gmail.com" w:date="2025-09-23T13:58:00Z">
            <w:trPr>
              <w:tblCellSpacing w:w="15" w:type="dxa"/>
            </w:trPr>
          </w:trPrChange>
        </w:trPr>
        <w:tc>
          <w:tcPr>
            <w:tcW w:w="0" w:type="auto"/>
            <w:hideMark/>
            <w:tcPrChange w:id="3763" w:author="danupraset@gmail.com" w:date="2025-09-23T13:58:00Z">
              <w:tcPr>
                <w:tcW w:w="0" w:type="auto"/>
                <w:gridSpan w:val="2"/>
                <w:vAlign w:val="center"/>
                <w:hideMark/>
              </w:tcPr>
            </w:tcPrChange>
          </w:tcPr>
          <w:p w14:paraId="4A04E7EB" w14:textId="77777777" w:rsidR="00B10052" w:rsidRPr="00B10052" w:rsidRDefault="00B10052" w:rsidP="00B10052">
            <w:pPr>
              <w:rPr>
                <w:ins w:id="3764" w:author="danupraset@gmail.com" w:date="2025-09-23T13:58:00Z"/>
                <w:rFonts w:ascii="Arial" w:hAnsi="Arial" w:cs="Arial"/>
                <w:szCs w:val="20"/>
                <w:lang w:val="en-US"/>
                <w:rPrChange w:id="3765" w:author="danupraset@gmail.com" w:date="2025-09-23T13:58:00Z">
                  <w:rPr>
                    <w:ins w:id="3766" w:author="danupraset@gmail.com" w:date="2025-09-23T13:58:00Z"/>
                    <w:lang w:val="en-US"/>
                  </w:rPr>
                </w:rPrChange>
              </w:rPr>
            </w:pPr>
            <w:ins w:id="3767" w:author="danupraset@gmail.com" w:date="2025-09-23T13:58:00Z">
              <w:r w:rsidRPr="00B10052">
                <w:rPr>
                  <w:rFonts w:ascii="Arial" w:hAnsi="Arial" w:cs="Arial"/>
                  <w:szCs w:val="20"/>
                  <w:lang w:val="en-US"/>
                  <w:rPrChange w:id="3768" w:author="danupraset@gmail.com" w:date="2025-09-23T13:58:00Z">
                    <w:rPr>
                      <w:lang w:val="en-US"/>
                    </w:rPr>
                  </w:rPrChange>
                </w:rPr>
                <w:t>Log error (internet)</w:t>
              </w:r>
            </w:ins>
          </w:p>
        </w:tc>
        <w:tc>
          <w:tcPr>
            <w:tcW w:w="0" w:type="auto"/>
            <w:hideMark/>
            <w:tcPrChange w:id="3769" w:author="danupraset@gmail.com" w:date="2025-09-23T13:58:00Z">
              <w:tcPr>
                <w:tcW w:w="0" w:type="auto"/>
                <w:vAlign w:val="center"/>
                <w:hideMark/>
              </w:tcPr>
            </w:tcPrChange>
          </w:tcPr>
          <w:p w14:paraId="3942067A" w14:textId="77777777" w:rsidR="00B10052" w:rsidRPr="00B10052" w:rsidRDefault="00B10052" w:rsidP="00B10052">
            <w:pPr>
              <w:rPr>
                <w:ins w:id="3770" w:author="danupraset@gmail.com" w:date="2025-09-23T13:58:00Z"/>
                <w:rFonts w:ascii="Arial" w:hAnsi="Arial" w:cs="Arial"/>
                <w:szCs w:val="20"/>
                <w:lang w:val="en-US"/>
                <w:rPrChange w:id="3771" w:author="danupraset@gmail.com" w:date="2025-09-23T13:58:00Z">
                  <w:rPr>
                    <w:ins w:id="3772" w:author="danupraset@gmail.com" w:date="2025-09-23T13:58:00Z"/>
                    <w:lang w:val="en-US"/>
                  </w:rPr>
                </w:rPrChange>
              </w:rPr>
            </w:pPr>
            <w:ins w:id="3773" w:author="danupraset@gmail.com" w:date="2025-09-23T13:58:00Z">
              <w:r w:rsidRPr="00B10052">
                <w:rPr>
                  <w:rFonts w:ascii="Arial" w:hAnsi="Arial" w:cs="Arial"/>
                  <w:szCs w:val="20"/>
                  <w:lang w:val="en-US"/>
                  <w:rPrChange w:id="3774" w:author="danupraset@gmail.com" w:date="2025-09-23T13:58:00Z">
                    <w:rPr>
                      <w:lang w:val="en-US"/>
                    </w:rPr>
                  </w:rPrChange>
                </w:rPr>
                <w:t>Failure handling</w:t>
              </w:r>
            </w:ins>
          </w:p>
        </w:tc>
        <w:tc>
          <w:tcPr>
            <w:tcW w:w="0" w:type="auto"/>
            <w:hideMark/>
            <w:tcPrChange w:id="3775" w:author="danupraset@gmail.com" w:date="2025-09-23T13:58:00Z">
              <w:tcPr>
                <w:tcW w:w="0" w:type="auto"/>
                <w:gridSpan w:val="3"/>
                <w:vAlign w:val="center"/>
                <w:hideMark/>
              </w:tcPr>
            </w:tcPrChange>
          </w:tcPr>
          <w:p w14:paraId="34FF4393" w14:textId="77777777" w:rsidR="00B10052" w:rsidRPr="00B10052" w:rsidRDefault="00B10052" w:rsidP="00B10052">
            <w:pPr>
              <w:rPr>
                <w:ins w:id="3776" w:author="danupraset@gmail.com" w:date="2025-09-23T13:58:00Z"/>
                <w:rFonts w:ascii="Arial" w:hAnsi="Arial" w:cs="Arial"/>
                <w:szCs w:val="20"/>
                <w:lang w:val="en-US"/>
                <w:rPrChange w:id="3777" w:author="danupraset@gmail.com" w:date="2025-09-23T13:58:00Z">
                  <w:rPr>
                    <w:ins w:id="3778" w:author="danupraset@gmail.com" w:date="2025-09-23T13:58:00Z"/>
                    <w:lang w:val="en-US"/>
                  </w:rPr>
                </w:rPrChange>
              </w:rPr>
            </w:pPr>
            <w:ins w:id="3779" w:author="danupraset@gmail.com" w:date="2025-09-23T13:58:00Z">
              <w:r w:rsidRPr="00B10052">
                <w:rPr>
                  <w:rFonts w:ascii="Arial" w:hAnsi="Arial" w:cs="Arial"/>
                  <w:szCs w:val="20"/>
                  <w:lang w:val="en-US"/>
                  <w:rPrChange w:id="3780" w:author="danupraset@gmail.com" w:date="2025-09-23T13:58:00Z">
                    <w:rPr>
                      <w:lang w:val="en-US"/>
                    </w:rPr>
                  </w:rPrChange>
                </w:rPr>
                <w:t xml:space="preserve">If failures </w:t>
              </w:r>
              <w:proofErr w:type="gramStart"/>
              <w:r w:rsidRPr="00B10052">
                <w:rPr>
                  <w:rFonts w:ascii="Arial" w:hAnsi="Arial" w:cs="Arial"/>
                  <w:szCs w:val="20"/>
                  <w:lang w:val="en-US"/>
                  <w:rPrChange w:id="3781" w:author="danupraset@gmail.com" w:date="2025-09-23T13:58:00Z">
                    <w:rPr>
                      <w:lang w:val="en-US"/>
                    </w:rPr>
                  </w:rPrChange>
                </w:rPr>
                <w:t>occurred</w:t>
              </w:r>
              <w:proofErr w:type="gramEnd"/>
              <w:r w:rsidRPr="00B10052">
                <w:rPr>
                  <w:rFonts w:ascii="Arial" w:hAnsi="Arial" w:cs="Arial"/>
                  <w:szCs w:val="20"/>
                  <w:lang w:val="en-US"/>
                  <w:rPrChange w:id="3782" w:author="danupraset@gmail.com" w:date="2025-09-23T13:58:00Z">
                    <w:rPr>
                      <w:lang w:val="en-US"/>
                    </w:rPr>
                  </w:rPrChange>
                </w:rPr>
                <w:t xml:space="preserve"> during the internet update, log the error and continue.</w:t>
              </w:r>
            </w:ins>
          </w:p>
        </w:tc>
      </w:tr>
      <w:tr w:rsidR="00B10052" w:rsidRPr="00B10052" w14:paraId="4E595EAE" w14:textId="77777777" w:rsidTr="00F5463A">
        <w:tblPrEx>
          <w:tblW w:w="0" w:type="auto"/>
          <w:tblPrExChange w:id="3783" w:author="danupraset@gmail.com" w:date="2025-11-11T18:22:00Z">
            <w:tblPrEx>
              <w:tblW w:w="0" w:type="auto"/>
              <w:tblCellSpacing w:w="15" w:type="dxa"/>
              <w:tblCellMar>
                <w:top w:w="15" w:type="dxa"/>
                <w:left w:w="15" w:type="dxa"/>
                <w:bottom w:w="15" w:type="dxa"/>
                <w:right w:w="15" w:type="dxa"/>
              </w:tblCellMar>
            </w:tblPrEx>
          </w:tblPrExChange>
        </w:tblPrEx>
        <w:trPr>
          <w:ins w:id="3784" w:author="danupraset@gmail.com" w:date="2025-09-23T13:58:00Z"/>
          <w:trPrChange w:id="3785" w:author="danupraset@gmail.com" w:date="2025-11-11T18:22:00Z">
            <w:trPr>
              <w:tblCellSpacing w:w="15" w:type="dxa"/>
            </w:trPr>
          </w:trPrChange>
        </w:trPr>
        <w:tc>
          <w:tcPr>
            <w:tcW w:w="0" w:type="auto"/>
            <w:hideMark/>
            <w:tcPrChange w:id="3786" w:author="danupraset@gmail.com" w:date="2025-11-11T18:22:00Z">
              <w:tcPr>
                <w:tcW w:w="0" w:type="auto"/>
                <w:gridSpan w:val="2"/>
                <w:vAlign w:val="center"/>
                <w:hideMark/>
              </w:tcPr>
            </w:tcPrChange>
          </w:tcPr>
          <w:p w14:paraId="2DDA446F" w14:textId="77777777" w:rsidR="00B10052" w:rsidRPr="002074BA" w:rsidRDefault="00B10052" w:rsidP="00B10052">
            <w:pPr>
              <w:rPr>
                <w:ins w:id="3787" w:author="danupraset@gmail.com" w:date="2025-09-23T13:58:00Z"/>
                <w:rFonts w:ascii="Arial" w:hAnsi="Arial" w:cs="Arial"/>
                <w:strike/>
                <w:szCs w:val="20"/>
                <w:lang w:val="en-US"/>
                <w:rPrChange w:id="3788" w:author="MUBIYARTO WIBISONO" w:date="2025-11-10T13:47:00Z">
                  <w:rPr>
                    <w:ins w:id="3789" w:author="danupraset@gmail.com" w:date="2025-09-23T13:58:00Z"/>
                    <w:lang w:val="en-US"/>
                  </w:rPr>
                </w:rPrChange>
              </w:rPr>
            </w:pPr>
            <w:commentRangeStart w:id="3790"/>
            <w:commentRangeStart w:id="3791"/>
            <w:ins w:id="3792" w:author="danupraset@gmail.com" w:date="2025-09-23T13:58:00Z">
              <w:r w:rsidRPr="002074BA">
                <w:rPr>
                  <w:rFonts w:ascii="Arial" w:hAnsi="Arial" w:cs="Arial"/>
                  <w:strike/>
                  <w:szCs w:val="20"/>
                  <w:lang w:val="en-US"/>
                  <w:rPrChange w:id="3793" w:author="MUBIYARTO WIBISONO" w:date="2025-11-10T13:47:00Z">
                    <w:rPr>
                      <w:lang w:val="en-US"/>
                    </w:rPr>
                  </w:rPrChange>
                </w:rPr>
                <w:t xml:space="preserve">Update status </w:t>
              </w:r>
              <w:proofErr w:type="spellStart"/>
              <w:r w:rsidRPr="002074BA">
                <w:rPr>
                  <w:rFonts w:ascii="Arial" w:hAnsi="Arial" w:cs="Arial"/>
                  <w:strike/>
                  <w:szCs w:val="20"/>
                  <w:lang w:val="en-US"/>
                  <w:rPrChange w:id="3794" w:author="MUBIYARTO WIBISONO" w:date="2025-11-10T13:47:00Z">
                    <w:rPr>
                      <w:lang w:val="en-US"/>
                    </w:rPr>
                  </w:rPrChange>
                </w:rPr>
                <w:t>cron</w:t>
              </w:r>
              <w:proofErr w:type="spellEnd"/>
              <w:r w:rsidRPr="002074BA">
                <w:rPr>
                  <w:rFonts w:ascii="Arial" w:hAnsi="Arial" w:cs="Arial"/>
                  <w:strike/>
                  <w:szCs w:val="20"/>
                  <w:lang w:val="en-US"/>
                  <w:rPrChange w:id="3795" w:author="MUBIYARTO WIBISONO" w:date="2025-11-10T13:47:00Z">
                    <w:rPr>
                      <w:lang w:val="en-US"/>
                    </w:rPr>
                  </w:rPrChange>
                </w:rPr>
                <w:t xml:space="preserve"> in </w:t>
              </w:r>
              <w:proofErr w:type="spellStart"/>
              <w:r w:rsidRPr="002074BA">
                <w:rPr>
                  <w:rFonts w:ascii="Arial" w:hAnsi="Arial" w:cs="Arial"/>
                  <w:strike/>
                  <w:szCs w:val="20"/>
                  <w:lang w:val="en-US"/>
                  <w:rPrChange w:id="3796" w:author="MUBIYARTO WIBISONO" w:date="2025-11-10T13:47:00Z">
                    <w:rPr>
                      <w:lang w:val="en-US"/>
                    </w:rPr>
                  </w:rPrChange>
                </w:rPr>
                <w:t>ocms_batch_job</w:t>
              </w:r>
              <w:proofErr w:type="spellEnd"/>
            </w:ins>
          </w:p>
        </w:tc>
        <w:tc>
          <w:tcPr>
            <w:tcW w:w="0" w:type="auto"/>
            <w:hideMark/>
            <w:tcPrChange w:id="3797" w:author="danupraset@gmail.com" w:date="2025-11-11T18:22:00Z">
              <w:tcPr>
                <w:tcW w:w="0" w:type="auto"/>
                <w:vAlign w:val="center"/>
                <w:hideMark/>
              </w:tcPr>
            </w:tcPrChange>
          </w:tcPr>
          <w:p w14:paraId="29803256" w14:textId="77777777" w:rsidR="00B10052" w:rsidRPr="002074BA" w:rsidRDefault="00B10052" w:rsidP="00B10052">
            <w:pPr>
              <w:rPr>
                <w:ins w:id="3798" w:author="danupraset@gmail.com" w:date="2025-09-23T13:58:00Z"/>
                <w:rFonts w:ascii="Arial" w:hAnsi="Arial" w:cs="Arial"/>
                <w:strike/>
                <w:szCs w:val="20"/>
                <w:lang w:val="en-US"/>
                <w:rPrChange w:id="3799" w:author="MUBIYARTO WIBISONO" w:date="2025-11-10T13:47:00Z">
                  <w:rPr>
                    <w:ins w:id="3800" w:author="danupraset@gmail.com" w:date="2025-09-23T13:58:00Z"/>
                    <w:lang w:val="en-US"/>
                  </w:rPr>
                </w:rPrChange>
              </w:rPr>
            </w:pPr>
            <w:ins w:id="3801" w:author="danupraset@gmail.com" w:date="2025-09-23T13:58:00Z">
              <w:r w:rsidRPr="002074BA">
                <w:rPr>
                  <w:rFonts w:ascii="Arial" w:hAnsi="Arial" w:cs="Arial"/>
                  <w:strike/>
                  <w:szCs w:val="20"/>
                  <w:lang w:val="en-US"/>
                  <w:rPrChange w:id="3802" w:author="MUBIYARTO WIBISONO" w:date="2025-11-10T13:47:00Z">
                    <w:rPr>
                      <w:lang w:val="en-US"/>
                    </w:rPr>
                  </w:rPrChange>
                </w:rPr>
                <w:t>Status update</w:t>
              </w:r>
            </w:ins>
          </w:p>
        </w:tc>
        <w:tc>
          <w:tcPr>
            <w:tcW w:w="0" w:type="auto"/>
            <w:hideMark/>
            <w:tcPrChange w:id="3803" w:author="danupraset@gmail.com" w:date="2025-11-11T18:22:00Z">
              <w:tcPr>
                <w:tcW w:w="0" w:type="auto"/>
                <w:gridSpan w:val="3"/>
                <w:vAlign w:val="center"/>
                <w:hideMark/>
              </w:tcPr>
            </w:tcPrChange>
          </w:tcPr>
          <w:p w14:paraId="3617E92E" w14:textId="77777777" w:rsidR="00B10052" w:rsidRPr="002074BA" w:rsidRDefault="00B10052" w:rsidP="00B10052">
            <w:pPr>
              <w:rPr>
                <w:ins w:id="3804" w:author="danupraset@gmail.com" w:date="2025-09-23T13:58:00Z"/>
                <w:rFonts w:ascii="Arial" w:hAnsi="Arial" w:cs="Arial"/>
                <w:strike/>
                <w:szCs w:val="20"/>
                <w:lang w:val="en-US"/>
                <w:rPrChange w:id="3805" w:author="MUBIYARTO WIBISONO" w:date="2025-11-10T13:47:00Z">
                  <w:rPr>
                    <w:ins w:id="3806" w:author="danupraset@gmail.com" w:date="2025-09-23T13:58:00Z"/>
                    <w:lang w:val="en-US"/>
                  </w:rPr>
                </w:rPrChange>
              </w:rPr>
            </w:pPr>
            <w:ins w:id="3807" w:author="danupraset@gmail.com" w:date="2025-09-23T13:58:00Z">
              <w:r w:rsidRPr="002074BA">
                <w:rPr>
                  <w:rFonts w:ascii="Arial" w:hAnsi="Arial" w:cs="Arial"/>
                  <w:strike/>
                  <w:szCs w:val="20"/>
                  <w:lang w:val="en-US"/>
                  <w:rPrChange w:id="3808" w:author="MUBIYARTO WIBISONO" w:date="2025-11-10T13:47:00Z">
                    <w:rPr>
                      <w:lang w:val="en-US"/>
                    </w:rPr>
                  </w:rPrChange>
                </w:rPr>
                <w:t xml:space="preserve">Update the </w:t>
              </w:r>
              <w:proofErr w:type="spellStart"/>
              <w:r w:rsidRPr="002074BA">
                <w:rPr>
                  <w:rFonts w:ascii="Arial" w:hAnsi="Arial" w:cs="Arial"/>
                  <w:strike/>
                  <w:szCs w:val="20"/>
                  <w:lang w:val="en-US"/>
                  <w:rPrChange w:id="3809" w:author="MUBIYARTO WIBISONO" w:date="2025-11-10T13:47:00Z">
                    <w:rPr>
                      <w:lang w:val="en-US"/>
                    </w:rPr>
                  </w:rPrChange>
                </w:rPr>
                <w:t>cron</w:t>
              </w:r>
              <w:proofErr w:type="spellEnd"/>
              <w:r w:rsidRPr="002074BA">
                <w:rPr>
                  <w:rFonts w:ascii="Arial" w:hAnsi="Arial" w:cs="Arial"/>
                  <w:strike/>
                  <w:szCs w:val="20"/>
                  <w:lang w:val="en-US"/>
                  <w:rPrChange w:id="3810" w:author="MUBIYARTO WIBISONO" w:date="2025-11-10T13:47:00Z">
                    <w:rPr>
                      <w:lang w:val="en-US"/>
                    </w:rPr>
                  </w:rPrChange>
                </w:rPr>
                <w:t xml:space="preserve"> job status in the batch job table regardless of earlier outcomes.</w:t>
              </w:r>
            </w:ins>
            <w:commentRangeEnd w:id="3790"/>
            <w:r w:rsidR="00C155B6" w:rsidRPr="002074BA">
              <w:rPr>
                <w:rStyle w:val="CommentReference"/>
                <w:strike/>
                <w:rPrChange w:id="3811" w:author="MUBIYARTO WIBISONO" w:date="2025-11-10T13:47:00Z">
                  <w:rPr>
                    <w:rStyle w:val="CommentReference"/>
                  </w:rPr>
                </w:rPrChange>
              </w:rPr>
              <w:commentReference w:id="3790"/>
            </w:r>
            <w:r w:rsidR="009E1C19">
              <w:rPr>
                <w:rStyle w:val="CommentReference"/>
              </w:rPr>
              <w:commentReference w:id="3791"/>
            </w:r>
          </w:p>
        </w:tc>
      </w:tr>
      <w:commentRangeEnd w:id="3791"/>
      <w:tr w:rsidR="00B10052" w:rsidRPr="00B10052" w14:paraId="4FA5A0D3" w14:textId="77777777" w:rsidTr="00B10052">
        <w:tblPrEx>
          <w:tblW w:w="0" w:type="auto"/>
          <w:tblPrExChange w:id="3812" w:author="danupraset@gmail.com" w:date="2025-09-23T13:58:00Z">
            <w:tblPrEx>
              <w:tblW w:w="0" w:type="auto"/>
              <w:tblCellSpacing w:w="15" w:type="dxa"/>
              <w:tblCellMar>
                <w:top w:w="15" w:type="dxa"/>
                <w:left w:w="15" w:type="dxa"/>
                <w:bottom w:w="15" w:type="dxa"/>
                <w:right w:w="15" w:type="dxa"/>
              </w:tblCellMar>
            </w:tblPrEx>
          </w:tblPrExChange>
        </w:tblPrEx>
        <w:trPr>
          <w:ins w:id="3813" w:author="danupraset@gmail.com" w:date="2025-09-23T13:58:00Z"/>
          <w:trPrChange w:id="3814" w:author="danupraset@gmail.com" w:date="2025-09-23T13:58:00Z">
            <w:trPr>
              <w:tblCellSpacing w:w="15" w:type="dxa"/>
            </w:trPr>
          </w:trPrChange>
        </w:trPr>
        <w:tc>
          <w:tcPr>
            <w:tcW w:w="0" w:type="auto"/>
            <w:hideMark/>
            <w:tcPrChange w:id="3815" w:author="danupraset@gmail.com" w:date="2025-09-23T13:58:00Z">
              <w:tcPr>
                <w:tcW w:w="0" w:type="auto"/>
                <w:gridSpan w:val="2"/>
                <w:vAlign w:val="center"/>
                <w:hideMark/>
              </w:tcPr>
            </w:tcPrChange>
          </w:tcPr>
          <w:p w14:paraId="5592124D" w14:textId="77777777" w:rsidR="00B10052" w:rsidRPr="00B10052" w:rsidRDefault="00B10052" w:rsidP="00B10052">
            <w:pPr>
              <w:rPr>
                <w:ins w:id="3816" w:author="danupraset@gmail.com" w:date="2025-09-23T13:58:00Z"/>
                <w:rFonts w:ascii="Arial" w:hAnsi="Arial" w:cs="Arial"/>
                <w:szCs w:val="20"/>
                <w:lang w:val="en-US"/>
                <w:rPrChange w:id="3817" w:author="danupraset@gmail.com" w:date="2025-09-23T13:58:00Z">
                  <w:rPr>
                    <w:ins w:id="3818" w:author="danupraset@gmail.com" w:date="2025-09-23T13:58:00Z"/>
                    <w:lang w:val="en-US"/>
                  </w:rPr>
                </w:rPrChange>
              </w:rPr>
            </w:pPr>
            <w:ins w:id="3819" w:author="danupraset@gmail.com" w:date="2025-09-23T13:58:00Z">
              <w:r w:rsidRPr="00B10052">
                <w:rPr>
                  <w:rFonts w:ascii="Arial" w:hAnsi="Arial" w:cs="Arial"/>
                  <w:szCs w:val="20"/>
                  <w:lang w:val="en-US"/>
                  <w:rPrChange w:id="3820" w:author="danupraset@gmail.com" w:date="2025-09-23T13:58:00Z">
                    <w:rPr>
                      <w:lang w:val="en-US"/>
                    </w:rPr>
                  </w:rPrChange>
                </w:rPr>
                <w:t>Summary batch job report process</w:t>
              </w:r>
            </w:ins>
          </w:p>
        </w:tc>
        <w:tc>
          <w:tcPr>
            <w:tcW w:w="0" w:type="auto"/>
            <w:hideMark/>
            <w:tcPrChange w:id="3821" w:author="danupraset@gmail.com" w:date="2025-09-23T13:58:00Z">
              <w:tcPr>
                <w:tcW w:w="0" w:type="auto"/>
                <w:vAlign w:val="center"/>
                <w:hideMark/>
              </w:tcPr>
            </w:tcPrChange>
          </w:tcPr>
          <w:p w14:paraId="5FD4ECB0" w14:textId="77777777" w:rsidR="00B10052" w:rsidRPr="00B10052" w:rsidRDefault="00B10052" w:rsidP="00B10052">
            <w:pPr>
              <w:rPr>
                <w:ins w:id="3822" w:author="danupraset@gmail.com" w:date="2025-09-23T13:58:00Z"/>
                <w:rFonts w:ascii="Arial" w:hAnsi="Arial" w:cs="Arial"/>
                <w:szCs w:val="20"/>
                <w:lang w:val="en-US"/>
                <w:rPrChange w:id="3823" w:author="danupraset@gmail.com" w:date="2025-09-23T13:58:00Z">
                  <w:rPr>
                    <w:ins w:id="3824" w:author="danupraset@gmail.com" w:date="2025-09-23T13:58:00Z"/>
                    <w:lang w:val="en-US"/>
                  </w:rPr>
                </w:rPrChange>
              </w:rPr>
            </w:pPr>
            <w:ins w:id="3825" w:author="danupraset@gmail.com" w:date="2025-09-23T13:58:00Z">
              <w:r w:rsidRPr="00B10052">
                <w:rPr>
                  <w:rFonts w:ascii="Arial" w:hAnsi="Arial" w:cs="Arial"/>
                  <w:szCs w:val="20"/>
                  <w:lang w:val="en-US"/>
                  <w:rPrChange w:id="3826" w:author="danupraset@gmail.com" w:date="2025-09-23T13:58:00Z">
                    <w:rPr>
                      <w:lang w:val="en-US"/>
                    </w:rPr>
                  </w:rPrChange>
                </w:rPr>
                <w:t>Reporting</w:t>
              </w:r>
            </w:ins>
          </w:p>
        </w:tc>
        <w:tc>
          <w:tcPr>
            <w:tcW w:w="0" w:type="auto"/>
            <w:hideMark/>
            <w:tcPrChange w:id="3827" w:author="danupraset@gmail.com" w:date="2025-09-23T13:58:00Z">
              <w:tcPr>
                <w:tcW w:w="0" w:type="auto"/>
                <w:gridSpan w:val="3"/>
                <w:vAlign w:val="center"/>
                <w:hideMark/>
              </w:tcPr>
            </w:tcPrChange>
          </w:tcPr>
          <w:p w14:paraId="0688F82E" w14:textId="77777777" w:rsidR="00B10052" w:rsidRPr="00B10052" w:rsidRDefault="00B10052" w:rsidP="00B10052">
            <w:pPr>
              <w:rPr>
                <w:ins w:id="3828" w:author="danupraset@gmail.com" w:date="2025-09-23T13:58:00Z"/>
                <w:rFonts w:ascii="Arial" w:hAnsi="Arial" w:cs="Arial"/>
                <w:szCs w:val="20"/>
                <w:lang w:val="en-US"/>
                <w:rPrChange w:id="3829" w:author="danupraset@gmail.com" w:date="2025-09-23T13:58:00Z">
                  <w:rPr>
                    <w:ins w:id="3830" w:author="danupraset@gmail.com" w:date="2025-09-23T13:58:00Z"/>
                    <w:lang w:val="en-US"/>
                  </w:rPr>
                </w:rPrChange>
              </w:rPr>
            </w:pPr>
            <w:ins w:id="3831" w:author="danupraset@gmail.com" w:date="2025-09-23T13:58:00Z">
              <w:r w:rsidRPr="00B10052">
                <w:rPr>
                  <w:rFonts w:ascii="Arial" w:hAnsi="Arial" w:cs="Arial"/>
                  <w:szCs w:val="20"/>
                  <w:lang w:val="en-US"/>
                  <w:rPrChange w:id="3832" w:author="danupraset@gmail.com" w:date="2025-09-23T13:58:00Z">
                    <w:rPr>
                      <w:lang w:val="en-US"/>
                    </w:rPr>
                  </w:rPrChange>
                </w:rPr>
                <w:t>Generate a summary report of the batch job run (refer to OCMS 7 Technical Document).</w:t>
              </w:r>
            </w:ins>
          </w:p>
        </w:tc>
      </w:tr>
    </w:tbl>
    <w:p w14:paraId="51D6C636" w14:textId="48E16DBD" w:rsidR="00B10052" w:rsidDel="00F5463A" w:rsidRDefault="00B10052" w:rsidP="00B774E3">
      <w:pPr>
        <w:rPr>
          <w:ins w:id="3833" w:author="Ahmad Rafif" w:date="2025-08-24T15:34:00Z"/>
          <w:del w:id="3834" w:author="danupraset@gmail.com" w:date="2025-11-11T18:22:00Z"/>
        </w:rPr>
      </w:pPr>
      <w:bookmarkStart w:id="3835" w:name="_Toc213778187"/>
      <w:bookmarkEnd w:id="3835"/>
    </w:p>
    <w:tbl>
      <w:tblPr>
        <w:tblStyle w:val="TableGrid"/>
        <w:tblW w:w="0" w:type="auto"/>
        <w:tblLook w:val="04A0" w:firstRow="1" w:lastRow="0" w:firstColumn="1" w:lastColumn="0" w:noHBand="0" w:noVBand="1"/>
      </w:tblPr>
      <w:tblGrid>
        <w:gridCol w:w="1731"/>
        <w:gridCol w:w="1983"/>
        <w:gridCol w:w="5636"/>
      </w:tblGrid>
      <w:tr w:rsidR="00B774E3" w:rsidRPr="00A67D47" w:rsidDel="00B10052" w14:paraId="4C5D4E0D" w14:textId="0E651057" w:rsidTr="00067035">
        <w:trPr>
          <w:ins w:id="3836" w:author="Ahmad Rafif" w:date="2025-08-24T15:40:00Z"/>
          <w:del w:id="3837" w:author="danupraset@gmail.com" w:date="2025-09-23T13:59:00Z"/>
        </w:trPr>
        <w:tc>
          <w:tcPr>
            <w:tcW w:w="0" w:type="auto"/>
            <w:shd w:val="clear" w:color="auto" w:fill="F2F2F2" w:themeFill="background1" w:themeFillShade="F2"/>
            <w:hideMark/>
          </w:tcPr>
          <w:p w14:paraId="204D0403" w14:textId="3E03E2C1" w:rsidR="00B774E3" w:rsidRPr="00A67D47" w:rsidDel="00B10052" w:rsidRDefault="00B774E3" w:rsidP="00067035">
            <w:pPr>
              <w:rPr>
                <w:ins w:id="3838" w:author="Ahmad Rafif" w:date="2025-08-24T15:40:00Z"/>
                <w:del w:id="3839" w:author="danupraset@gmail.com" w:date="2025-09-23T13:59:00Z"/>
                <w:rFonts w:ascii="Arial" w:hAnsi="Arial" w:cs="Arial"/>
                <w:b/>
                <w:bCs/>
                <w:szCs w:val="20"/>
                <w:lang w:val="en-SG"/>
              </w:rPr>
            </w:pPr>
            <w:ins w:id="3840" w:author="Ahmad Rafif" w:date="2025-08-24T15:40:00Z">
              <w:del w:id="3841" w:author="danupraset@gmail.com" w:date="2025-09-23T13:59:00Z">
                <w:r w:rsidRPr="00A67D47" w:rsidDel="00B10052">
                  <w:rPr>
                    <w:rFonts w:ascii="Arial" w:hAnsi="Arial" w:cs="Arial"/>
                    <w:b/>
                    <w:bCs/>
                    <w:szCs w:val="20"/>
                    <w:lang w:val="en-SG"/>
                  </w:rPr>
                  <w:delText>Step</w:delText>
                </w:r>
                <w:bookmarkStart w:id="3842" w:name="_Toc213778188"/>
                <w:bookmarkEnd w:id="3842"/>
              </w:del>
            </w:ins>
          </w:p>
        </w:tc>
        <w:tc>
          <w:tcPr>
            <w:tcW w:w="0" w:type="auto"/>
            <w:shd w:val="clear" w:color="auto" w:fill="F2F2F2" w:themeFill="background1" w:themeFillShade="F2"/>
            <w:hideMark/>
          </w:tcPr>
          <w:p w14:paraId="459FBB3C" w14:textId="5ACCF670" w:rsidR="00B774E3" w:rsidRPr="00A67D47" w:rsidDel="00B10052" w:rsidRDefault="00B774E3" w:rsidP="00067035">
            <w:pPr>
              <w:rPr>
                <w:ins w:id="3843" w:author="Ahmad Rafif" w:date="2025-08-24T15:40:00Z"/>
                <w:del w:id="3844" w:author="danupraset@gmail.com" w:date="2025-09-23T13:59:00Z"/>
                <w:rFonts w:ascii="Arial" w:hAnsi="Arial" w:cs="Arial"/>
                <w:b/>
                <w:bCs/>
                <w:szCs w:val="20"/>
                <w:lang w:val="en-SG"/>
              </w:rPr>
            </w:pPr>
            <w:ins w:id="3845" w:author="Ahmad Rafif" w:date="2025-08-24T15:40:00Z">
              <w:del w:id="3846" w:author="danupraset@gmail.com" w:date="2025-09-23T13:59:00Z">
                <w:r w:rsidRPr="00A67D47" w:rsidDel="00B10052">
                  <w:rPr>
                    <w:rFonts w:ascii="Arial" w:hAnsi="Arial" w:cs="Arial"/>
                    <w:b/>
                    <w:bCs/>
                    <w:szCs w:val="20"/>
                    <w:lang w:val="en-SG"/>
                  </w:rPr>
                  <w:delText>Definition</w:delText>
                </w:r>
                <w:bookmarkStart w:id="3847" w:name="_Toc213778189"/>
                <w:bookmarkEnd w:id="3847"/>
              </w:del>
            </w:ins>
          </w:p>
        </w:tc>
        <w:tc>
          <w:tcPr>
            <w:tcW w:w="0" w:type="auto"/>
            <w:shd w:val="clear" w:color="auto" w:fill="F2F2F2" w:themeFill="background1" w:themeFillShade="F2"/>
            <w:hideMark/>
          </w:tcPr>
          <w:p w14:paraId="1BDEC5F7" w14:textId="052242B0" w:rsidR="00B774E3" w:rsidRPr="00A67D47" w:rsidDel="00B10052" w:rsidRDefault="00B774E3" w:rsidP="00067035">
            <w:pPr>
              <w:rPr>
                <w:ins w:id="3848" w:author="Ahmad Rafif" w:date="2025-08-24T15:40:00Z"/>
                <w:del w:id="3849" w:author="danupraset@gmail.com" w:date="2025-09-23T13:59:00Z"/>
                <w:rFonts w:ascii="Arial" w:hAnsi="Arial" w:cs="Arial"/>
                <w:b/>
                <w:bCs/>
                <w:szCs w:val="20"/>
                <w:lang w:val="en-SG"/>
              </w:rPr>
            </w:pPr>
            <w:ins w:id="3850" w:author="Ahmad Rafif" w:date="2025-08-24T15:40:00Z">
              <w:del w:id="3851" w:author="danupraset@gmail.com" w:date="2025-09-23T13:59:00Z">
                <w:r w:rsidRPr="00A67D47" w:rsidDel="00B10052">
                  <w:rPr>
                    <w:rFonts w:ascii="Arial" w:hAnsi="Arial" w:cs="Arial"/>
                    <w:b/>
                    <w:bCs/>
                    <w:szCs w:val="20"/>
                    <w:lang w:val="en-SG"/>
                  </w:rPr>
                  <w:delText>Brief Description</w:delText>
                </w:r>
                <w:bookmarkStart w:id="3852" w:name="_Toc213778190"/>
                <w:bookmarkEnd w:id="3852"/>
              </w:del>
            </w:ins>
          </w:p>
        </w:tc>
        <w:bookmarkStart w:id="3853" w:name="_Toc213778191"/>
        <w:bookmarkEnd w:id="3853"/>
      </w:tr>
      <w:tr w:rsidR="00B774E3" w:rsidRPr="00A67D47" w:rsidDel="00B10052" w14:paraId="1EAB33C0" w14:textId="55C1551A" w:rsidTr="00067035">
        <w:trPr>
          <w:ins w:id="3854" w:author="Ahmad Rafif" w:date="2025-08-24T15:40:00Z"/>
          <w:del w:id="3855" w:author="danupraset@gmail.com" w:date="2025-09-23T13:59:00Z"/>
        </w:trPr>
        <w:tc>
          <w:tcPr>
            <w:tcW w:w="0" w:type="auto"/>
            <w:hideMark/>
          </w:tcPr>
          <w:p w14:paraId="328820D7" w14:textId="1EE378D7" w:rsidR="00B774E3" w:rsidRPr="00A67D47" w:rsidDel="00B10052" w:rsidRDefault="00B774E3" w:rsidP="00067035">
            <w:pPr>
              <w:rPr>
                <w:ins w:id="3856" w:author="Ahmad Rafif" w:date="2025-08-24T15:40:00Z"/>
                <w:del w:id="3857" w:author="danupraset@gmail.com" w:date="2025-09-23T13:59:00Z"/>
                <w:rFonts w:ascii="Arial" w:hAnsi="Arial" w:cs="Arial"/>
                <w:szCs w:val="20"/>
                <w:lang w:val="en-SG"/>
              </w:rPr>
            </w:pPr>
            <w:ins w:id="3858" w:author="Ahmad Rafif" w:date="2025-08-24T15:40:00Z">
              <w:del w:id="3859" w:author="danupraset@gmail.com" w:date="2025-09-23T13:59:00Z">
                <w:r w:rsidRPr="00A67D47" w:rsidDel="00B10052">
                  <w:rPr>
                    <w:rFonts w:ascii="Arial" w:hAnsi="Arial" w:cs="Arial"/>
                    <w:szCs w:val="20"/>
                    <w:lang w:val="en-SG"/>
                  </w:rPr>
                  <w:delText>Cron Start</w:delText>
                </w:r>
                <w:bookmarkStart w:id="3860" w:name="_Toc213778192"/>
                <w:bookmarkEnd w:id="3860"/>
              </w:del>
            </w:ins>
          </w:p>
        </w:tc>
        <w:tc>
          <w:tcPr>
            <w:tcW w:w="0" w:type="auto"/>
            <w:hideMark/>
          </w:tcPr>
          <w:p w14:paraId="2B60A2F6" w14:textId="5DFAB7A0" w:rsidR="00B774E3" w:rsidRPr="00A67D47" w:rsidDel="00B10052" w:rsidRDefault="00B774E3" w:rsidP="00067035">
            <w:pPr>
              <w:rPr>
                <w:ins w:id="3861" w:author="Ahmad Rafif" w:date="2025-08-24T15:40:00Z"/>
                <w:del w:id="3862" w:author="danupraset@gmail.com" w:date="2025-09-23T13:59:00Z"/>
                <w:rFonts w:ascii="Arial" w:hAnsi="Arial" w:cs="Arial"/>
                <w:szCs w:val="20"/>
                <w:lang w:val="en-SG"/>
              </w:rPr>
            </w:pPr>
            <w:ins w:id="3863" w:author="Ahmad Rafif" w:date="2025-08-24T15:40:00Z">
              <w:del w:id="3864" w:author="danupraset@gmail.com" w:date="2025-09-23T13:59:00Z">
                <w:r w:rsidRPr="00A67D47" w:rsidDel="00B10052">
                  <w:rPr>
                    <w:rFonts w:ascii="Arial" w:hAnsi="Arial" w:cs="Arial"/>
                    <w:szCs w:val="20"/>
                    <w:lang w:val="en-SG"/>
                  </w:rPr>
                  <w:delText>Job initialization</w:delText>
                </w:r>
                <w:bookmarkStart w:id="3865" w:name="_Toc213778193"/>
                <w:bookmarkEnd w:id="3865"/>
              </w:del>
            </w:ins>
          </w:p>
        </w:tc>
        <w:tc>
          <w:tcPr>
            <w:tcW w:w="0" w:type="auto"/>
            <w:hideMark/>
          </w:tcPr>
          <w:p w14:paraId="35587C74" w14:textId="5ED2BD9F" w:rsidR="00B774E3" w:rsidRPr="00A67D47" w:rsidDel="00B10052" w:rsidRDefault="00B774E3" w:rsidP="00067035">
            <w:pPr>
              <w:rPr>
                <w:ins w:id="3866" w:author="Ahmad Rafif" w:date="2025-08-24T15:40:00Z"/>
                <w:del w:id="3867" w:author="danupraset@gmail.com" w:date="2025-09-23T13:59:00Z"/>
                <w:rFonts w:ascii="Arial" w:hAnsi="Arial" w:cs="Arial"/>
                <w:szCs w:val="20"/>
                <w:lang w:val="en-SG"/>
              </w:rPr>
            </w:pPr>
            <w:ins w:id="3868" w:author="Ahmad Rafif" w:date="2025-08-24T15:40:00Z">
              <w:del w:id="3869" w:author="danupraset@gmail.com" w:date="2025-09-23T13:59:00Z">
                <w:r w:rsidRPr="00A67D47" w:rsidDel="00B10052">
                  <w:rPr>
                    <w:rFonts w:ascii="Arial" w:hAnsi="Arial" w:cs="Arial"/>
                    <w:szCs w:val="20"/>
                    <w:lang w:val="en-SG"/>
                  </w:rPr>
                  <w:delText>Daily scheduled job begins reconciliation and sync process.</w:delText>
                </w:r>
                <w:bookmarkStart w:id="3870" w:name="_Toc213778194"/>
                <w:bookmarkEnd w:id="3870"/>
              </w:del>
            </w:ins>
          </w:p>
        </w:tc>
        <w:bookmarkStart w:id="3871" w:name="_Toc213778195"/>
        <w:bookmarkEnd w:id="3871"/>
      </w:tr>
      <w:tr w:rsidR="00B774E3" w:rsidRPr="00A67D47" w:rsidDel="00B10052" w14:paraId="1B5CE9FD" w14:textId="2CF002E5" w:rsidTr="00067035">
        <w:trPr>
          <w:ins w:id="3872" w:author="Ahmad Rafif" w:date="2025-08-24T15:40:00Z"/>
          <w:del w:id="3873" w:author="danupraset@gmail.com" w:date="2025-09-23T13:59:00Z"/>
        </w:trPr>
        <w:tc>
          <w:tcPr>
            <w:tcW w:w="0" w:type="auto"/>
            <w:hideMark/>
          </w:tcPr>
          <w:p w14:paraId="28ED1CC6" w14:textId="68F6F7F9" w:rsidR="00B774E3" w:rsidRPr="00A67D47" w:rsidDel="00B10052" w:rsidRDefault="00B774E3" w:rsidP="00067035">
            <w:pPr>
              <w:rPr>
                <w:ins w:id="3874" w:author="Ahmad Rafif" w:date="2025-08-24T15:40:00Z"/>
                <w:del w:id="3875" w:author="danupraset@gmail.com" w:date="2025-09-23T13:59:00Z"/>
                <w:rFonts w:ascii="Arial" w:hAnsi="Arial" w:cs="Arial"/>
                <w:szCs w:val="20"/>
                <w:lang w:val="en-SG"/>
              </w:rPr>
            </w:pPr>
            <w:ins w:id="3876" w:author="Ahmad Rafif" w:date="2025-08-24T15:40:00Z">
              <w:del w:id="3877" w:author="danupraset@gmail.com" w:date="2025-09-23T13:59:00Z">
                <w:r w:rsidRPr="00A67D47" w:rsidDel="00B10052">
                  <w:rPr>
                    <w:rFonts w:ascii="Arial" w:hAnsi="Arial" w:cs="Arial"/>
                    <w:szCs w:val="20"/>
                    <w:lang w:val="en-SG"/>
                  </w:rPr>
                  <w:delText>Get intranet VON data</w:delText>
                </w:r>
                <w:bookmarkStart w:id="3878" w:name="_Toc213778196"/>
                <w:bookmarkEnd w:id="3878"/>
              </w:del>
            </w:ins>
          </w:p>
        </w:tc>
        <w:tc>
          <w:tcPr>
            <w:tcW w:w="0" w:type="auto"/>
            <w:hideMark/>
          </w:tcPr>
          <w:p w14:paraId="2B75B178" w14:textId="78B604E9" w:rsidR="00B774E3" w:rsidRPr="00A67D47" w:rsidDel="00B10052" w:rsidRDefault="00B774E3" w:rsidP="00067035">
            <w:pPr>
              <w:rPr>
                <w:ins w:id="3879" w:author="Ahmad Rafif" w:date="2025-08-24T15:40:00Z"/>
                <w:del w:id="3880" w:author="danupraset@gmail.com" w:date="2025-09-23T13:59:00Z"/>
                <w:rFonts w:ascii="Arial" w:hAnsi="Arial" w:cs="Arial"/>
                <w:szCs w:val="20"/>
                <w:lang w:val="en-SG"/>
              </w:rPr>
            </w:pPr>
            <w:ins w:id="3881" w:author="Ahmad Rafif" w:date="2025-08-24T15:40:00Z">
              <w:del w:id="3882" w:author="danupraset@gmail.com" w:date="2025-09-23T13:59:00Z">
                <w:r w:rsidRPr="00A67D47" w:rsidDel="00B10052">
                  <w:rPr>
                    <w:rFonts w:ascii="Arial" w:hAnsi="Arial" w:cs="Arial"/>
                    <w:szCs w:val="20"/>
                    <w:lang w:val="en-SG"/>
                  </w:rPr>
                  <w:delText>Extract intranet notices</w:delText>
                </w:r>
                <w:bookmarkStart w:id="3883" w:name="_Toc213778197"/>
                <w:bookmarkEnd w:id="3883"/>
              </w:del>
            </w:ins>
          </w:p>
        </w:tc>
        <w:tc>
          <w:tcPr>
            <w:tcW w:w="0" w:type="auto"/>
            <w:hideMark/>
          </w:tcPr>
          <w:p w14:paraId="5D2624C1" w14:textId="3DC0EA79" w:rsidR="00B774E3" w:rsidRPr="00A67D47" w:rsidDel="00B10052" w:rsidRDefault="00B774E3" w:rsidP="00067035">
            <w:pPr>
              <w:rPr>
                <w:ins w:id="3884" w:author="Ahmad Rafif" w:date="2025-08-24T15:40:00Z"/>
                <w:del w:id="3885" w:author="danupraset@gmail.com" w:date="2025-09-23T13:59:00Z"/>
                <w:rFonts w:ascii="Arial" w:hAnsi="Arial" w:cs="Arial"/>
                <w:szCs w:val="20"/>
                <w:lang w:val="en-SG"/>
              </w:rPr>
            </w:pPr>
            <w:ins w:id="3886" w:author="Ahmad Rafif" w:date="2025-08-24T15:40:00Z">
              <w:del w:id="3887" w:author="danupraset@gmail.com" w:date="2025-09-23T13:59:00Z">
                <w:r w:rsidRPr="00A67D47" w:rsidDel="00B10052">
                  <w:rPr>
                    <w:rFonts w:ascii="Arial" w:hAnsi="Arial" w:cs="Arial"/>
                    <w:szCs w:val="20"/>
                    <w:lang w:val="en-SG"/>
                  </w:rPr>
                  <w:delText>Query intranet DB to fetch all notices updated on the previous day.</w:delText>
                </w:r>
                <w:bookmarkStart w:id="3888" w:name="_Toc213778198"/>
                <w:bookmarkEnd w:id="3888"/>
              </w:del>
            </w:ins>
          </w:p>
        </w:tc>
        <w:bookmarkStart w:id="3889" w:name="_Toc213778199"/>
        <w:bookmarkEnd w:id="3889"/>
      </w:tr>
      <w:tr w:rsidR="00B774E3" w:rsidRPr="00A67D47" w:rsidDel="00B10052" w14:paraId="75C77403" w14:textId="1B1BE1EA" w:rsidTr="00067035">
        <w:trPr>
          <w:ins w:id="3890" w:author="Ahmad Rafif" w:date="2025-08-24T15:40:00Z"/>
          <w:del w:id="3891" w:author="danupraset@gmail.com" w:date="2025-09-23T13:59:00Z"/>
        </w:trPr>
        <w:tc>
          <w:tcPr>
            <w:tcW w:w="0" w:type="auto"/>
            <w:hideMark/>
          </w:tcPr>
          <w:p w14:paraId="56895BA3" w14:textId="6E8A8E9C" w:rsidR="00B774E3" w:rsidRPr="00A67D47" w:rsidDel="00B10052" w:rsidRDefault="00B774E3" w:rsidP="00067035">
            <w:pPr>
              <w:rPr>
                <w:ins w:id="3892" w:author="Ahmad Rafif" w:date="2025-08-24T15:40:00Z"/>
                <w:del w:id="3893" w:author="danupraset@gmail.com" w:date="2025-09-23T13:59:00Z"/>
                <w:rFonts w:ascii="Arial" w:hAnsi="Arial" w:cs="Arial"/>
                <w:szCs w:val="20"/>
                <w:lang w:val="en-SG"/>
              </w:rPr>
            </w:pPr>
            <w:ins w:id="3894" w:author="Ahmad Rafif" w:date="2025-08-24T15:40:00Z">
              <w:del w:id="3895" w:author="danupraset@gmail.com" w:date="2025-09-23T13:59:00Z">
                <w:r w:rsidRPr="00A67D47" w:rsidDel="00B10052">
                  <w:rPr>
                    <w:rFonts w:ascii="Arial" w:hAnsi="Arial" w:cs="Arial"/>
                    <w:szCs w:val="20"/>
                    <w:lang w:val="en-SG"/>
                  </w:rPr>
                  <w:delText>Get internet VON data</w:delText>
                </w:r>
                <w:bookmarkStart w:id="3896" w:name="_Toc213778200"/>
                <w:bookmarkEnd w:id="3896"/>
              </w:del>
            </w:ins>
          </w:p>
        </w:tc>
        <w:tc>
          <w:tcPr>
            <w:tcW w:w="0" w:type="auto"/>
            <w:hideMark/>
          </w:tcPr>
          <w:p w14:paraId="6E8D560D" w14:textId="6198CB56" w:rsidR="00B774E3" w:rsidRPr="00A67D47" w:rsidDel="00B10052" w:rsidRDefault="00B774E3" w:rsidP="00067035">
            <w:pPr>
              <w:rPr>
                <w:ins w:id="3897" w:author="Ahmad Rafif" w:date="2025-08-24T15:40:00Z"/>
                <w:del w:id="3898" w:author="danupraset@gmail.com" w:date="2025-09-23T13:59:00Z"/>
                <w:rFonts w:ascii="Arial" w:hAnsi="Arial" w:cs="Arial"/>
                <w:szCs w:val="20"/>
                <w:lang w:val="en-SG"/>
              </w:rPr>
            </w:pPr>
            <w:ins w:id="3899" w:author="Ahmad Rafif" w:date="2025-08-24T15:40:00Z">
              <w:del w:id="3900" w:author="danupraset@gmail.com" w:date="2025-09-23T13:59:00Z">
                <w:r w:rsidRPr="00A67D47" w:rsidDel="00B10052">
                  <w:rPr>
                    <w:rFonts w:ascii="Arial" w:hAnsi="Arial" w:cs="Arial"/>
                    <w:szCs w:val="20"/>
                    <w:lang w:val="en-SG"/>
                  </w:rPr>
                  <w:delText>Extract internet notices</w:delText>
                </w:r>
                <w:bookmarkStart w:id="3901" w:name="_Toc213778201"/>
                <w:bookmarkEnd w:id="3901"/>
              </w:del>
            </w:ins>
          </w:p>
        </w:tc>
        <w:tc>
          <w:tcPr>
            <w:tcW w:w="0" w:type="auto"/>
            <w:hideMark/>
          </w:tcPr>
          <w:p w14:paraId="3F2B28C2" w14:textId="29F79BAC" w:rsidR="00B774E3" w:rsidRPr="00A67D47" w:rsidDel="00B10052" w:rsidRDefault="00B774E3" w:rsidP="00067035">
            <w:pPr>
              <w:rPr>
                <w:ins w:id="3902" w:author="Ahmad Rafif" w:date="2025-08-24T15:40:00Z"/>
                <w:del w:id="3903" w:author="danupraset@gmail.com" w:date="2025-09-23T13:59:00Z"/>
                <w:rFonts w:ascii="Arial" w:hAnsi="Arial" w:cs="Arial"/>
                <w:szCs w:val="20"/>
                <w:lang w:val="en-SG"/>
              </w:rPr>
            </w:pPr>
            <w:ins w:id="3904" w:author="Ahmad Rafif" w:date="2025-08-24T15:40:00Z">
              <w:del w:id="3905" w:author="danupraset@gmail.com" w:date="2025-09-23T13:59:00Z">
                <w:r w:rsidRPr="00A67D47" w:rsidDel="00B10052">
                  <w:rPr>
                    <w:rFonts w:ascii="Arial" w:hAnsi="Arial" w:cs="Arial"/>
                    <w:szCs w:val="20"/>
                    <w:lang w:val="en-SG"/>
                  </w:rPr>
                  <w:delText>Query internet DB to fetch all notices updated on the previous day.</w:delText>
                </w:r>
                <w:bookmarkStart w:id="3906" w:name="_Toc213778202"/>
                <w:bookmarkEnd w:id="3906"/>
              </w:del>
            </w:ins>
          </w:p>
        </w:tc>
        <w:bookmarkStart w:id="3907" w:name="_Toc213778203"/>
        <w:bookmarkEnd w:id="3907"/>
      </w:tr>
      <w:tr w:rsidR="00B774E3" w:rsidRPr="00A67D47" w:rsidDel="00B10052" w14:paraId="14A33201" w14:textId="2FFF5EFA" w:rsidTr="00067035">
        <w:trPr>
          <w:ins w:id="3908" w:author="Ahmad Rafif" w:date="2025-08-24T15:40:00Z"/>
          <w:del w:id="3909" w:author="danupraset@gmail.com" w:date="2025-09-23T13:59:00Z"/>
        </w:trPr>
        <w:tc>
          <w:tcPr>
            <w:tcW w:w="0" w:type="auto"/>
            <w:hideMark/>
          </w:tcPr>
          <w:p w14:paraId="7FBA999D" w14:textId="5124B19D" w:rsidR="00B774E3" w:rsidRPr="00A67D47" w:rsidDel="00B10052" w:rsidRDefault="00B774E3" w:rsidP="00067035">
            <w:pPr>
              <w:rPr>
                <w:ins w:id="3910" w:author="Ahmad Rafif" w:date="2025-08-24T15:40:00Z"/>
                <w:del w:id="3911" w:author="danupraset@gmail.com" w:date="2025-09-23T13:59:00Z"/>
                <w:rFonts w:ascii="Arial" w:hAnsi="Arial" w:cs="Arial"/>
                <w:szCs w:val="20"/>
                <w:lang w:val="en-SG"/>
              </w:rPr>
            </w:pPr>
            <w:ins w:id="3912" w:author="Ahmad Rafif" w:date="2025-08-24T15:40:00Z">
              <w:del w:id="3913" w:author="danupraset@gmail.com" w:date="2025-09-23T13:59:00Z">
                <w:r w:rsidRPr="00A67D47" w:rsidDel="00B10052">
                  <w:rPr>
                    <w:rFonts w:ascii="Arial" w:hAnsi="Arial" w:cs="Arial"/>
                    <w:szCs w:val="20"/>
                    <w:lang w:val="en-SG"/>
                  </w:rPr>
                  <w:delText>Compare notice_no list</w:delText>
                </w:r>
                <w:bookmarkStart w:id="3914" w:name="_Toc213778204"/>
                <w:bookmarkEnd w:id="3914"/>
              </w:del>
            </w:ins>
          </w:p>
        </w:tc>
        <w:tc>
          <w:tcPr>
            <w:tcW w:w="0" w:type="auto"/>
            <w:hideMark/>
          </w:tcPr>
          <w:p w14:paraId="34A4060F" w14:textId="38D67F69" w:rsidR="00B774E3" w:rsidRPr="00A67D47" w:rsidDel="00B10052" w:rsidRDefault="00B774E3" w:rsidP="00067035">
            <w:pPr>
              <w:rPr>
                <w:ins w:id="3915" w:author="Ahmad Rafif" w:date="2025-08-24T15:40:00Z"/>
                <w:del w:id="3916" w:author="danupraset@gmail.com" w:date="2025-09-23T13:59:00Z"/>
                <w:rFonts w:ascii="Arial" w:hAnsi="Arial" w:cs="Arial"/>
                <w:szCs w:val="20"/>
                <w:lang w:val="en-SG"/>
              </w:rPr>
            </w:pPr>
            <w:ins w:id="3917" w:author="Ahmad Rafif" w:date="2025-08-24T15:40:00Z">
              <w:del w:id="3918" w:author="danupraset@gmail.com" w:date="2025-09-23T13:59:00Z">
                <w:r w:rsidRPr="00A67D47" w:rsidDel="00B10052">
                  <w:rPr>
                    <w:rFonts w:ascii="Arial" w:hAnsi="Arial" w:cs="Arial"/>
                    <w:szCs w:val="20"/>
                    <w:lang w:val="en-SG"/>
                  </w:rPr>
                  <w:delText>Detect missing records</w:delText>
                </w:r>
                <w:bookmarkStart w:id="3919" w:name="_Toc213778205"/>
                <w:bookmarkEnd w:id="3919"/>
              </w:del>
            </w:ins>
          </w:p>
        </w:tc>
        <w:tc>
          <w:tcPr>
            <w:tcW w:w="0" w:type="auto"/>
            <w:hideMark/>
          </w:tcPr>
          <w:p w14:paraId="13894831" w14:textId="4470A1E3" w:rsidR="00B774E3" w:rsidRPr="00A67D47" w:rsidDel="00B10052" w:rsidRDefault="00B774E3" w:rsidP="00067035">
            <w:pPr>
              <w:rPr>
                <w:ins w:id="3920" w:author="Ahmad Rafif" w:date="2025-08-24T15:40:00Z"/>
                <w:del w:id="3921" w:author="danupraset@gmail.com" w:date="2025-09-23T13:59:00Z"/>
                <w:rFonts w:ascii="Arial" w:hAnsi="Arial" w:cs="Arial"/>
                <w:szCs w:val="20"/>
                <w:lang w:val="en-SG"/>
              </w:rPr>
            </w:pPr>
            <w:commentRangeStart w:id="3922"/>
            <w:commentRangeStart w:id="3923"/>
            <w:commentRangeStart w:id="3924"/>
            <w:ins w:id="3925" w:author="Ahmad Rafif" w:date="2025-08-24T15:40:00Z">
              <w:del w:id="3926" w:author="danupraset@gmail.com" w:date="2025-09-23T13:59:00Z">
                <w:r w:rsidRPr="00A67D47" w:rsidDel="00B10052">
                  <w:rPr>
                    <w:rFonts w:ascii="Arial" w:hAnsi="Arial" w:cs="Arial"/>
                    <w:szCs w:val="20"/>
                    <w:lang w:val="en-SG"/>
                  </w:rPr>
                  <w:delText>Compare intranet vs internet notice_no sets to detect missing records.</w:delText>
                </w:r>
              </w:del>
            </w:ins>
            <w:commentRangeEnd w:id="3922"/>
            <w:del w:id="3927" w:author="danupraset@gmail.com" w:date="2025-09-23T13:59:00Z">
              <w:r w:rsidR="00ED55CA" w:rsidDel="00B10052">
                <w:rPr>
                  <w:rStyle w:val="CommentReference"/>
                </w:rPr>
                <w:commentReference w:id="3922"/>
              </w:r>
              <w:commentRangeEnd w:id="3923"/>
              <w:r w:rsidR="00966EA4" w:rsidDel="00B10052">
                <w:rPr>
                  <w:rStyle w:val="CommentReference"/>
                </w:rPr>
                <w:commentReference w:id="3923"/>
              </w:r>
            </w:del>
            <w:bookmarkStart w:id="3928" w:name="_Toc213778206"/>
            <w:commentRangeEnd w:id="3924"/>
            <w:r w:rsidR="00174A88">
              <w:rPr>
                <w:rStyle w:val="CommentReference"/>
              </w:rPr>
              <w:commentReference w:id="3924"/>
            </w:r>
            <w:bookmarkEnd w:id="3928"/>
          </w:p>
        </w:tc>
        <w:bookmarkStart w:id="3929" w:name="_Toc213778207"/>
        <w:bookmarkEnd w:id="3929"/>
      </w:tr>
      <w:tr w:rsidR="00B774E3" w:rsidRPr="00A67D47" w:rsidDel="00B10052" w14:paraId="66E46F63" w14:textId="275184C7" w:rsidTr="00067035">
        <w:trPr>
          <w:ins w:id="3930" w:author="Ahmad Rafif" w:date="2025-08-24T15:40:00Z"/>
          <w:del w:id="3931" w:author="danupraset@gmail.com" w:date="2025-09-23T13:59:00Z"/>
        </w:trPr>
        <w:tc>
          <w:tcPr>
            <w:tcW w:w="0" w:type="auto"/>
            <w:hideMark/>
          </w:tcPr>
          <w:p w14:paraId="53C21EAA" w14:textId="4C6817C2" w:rsidR="00B774E3" w:rsidRPr="00A67D47" w:rsidDel="00B10052" w:rsidRDefault="00B774E3" w:rsidP="00067035">
            <w:pPr>
              <w:rPr>
                <w:ins w:id="3932" w:author="Ahmad Rafif" w:date="2025-08-24T15:40:00Z"/>
                <w:del w:id="3933" w:author="danupraset@gmail.com" w:date="2025-09-23T13:59:00Z"/>
                <w:rFonts w:ascii="Arial" w:hAnsi="Arial" w:cs="Arial"/>
                <w:szCs w:val="20"/>
                <w:lang w:val="en-SG"/>
              </w:rPr>
            </w:pPr>
            <w:ins w:id="3934" w:author="Ahmad Rafif" w:date="2025-08-24T15:40:00Z">
              <w:del w:id="3935" w:author="danupraset@gmail.com" w:date="2025-09-23T13:59:00Z">
                <w:r w:rsidRPr="00A67D47" w:rsidDel="00B10052">
                  <w:rPr>
                    <w:rFonts w:ascii="Arial" w:hAnsi="Arial" w:cs="Arial"/>
                    <w:szCs w:val="20"/>
                    <w:lang w:val="en-SG"/>
                  </w:rPr>
                  <w:delText>VON not in internet</w:delText>
                </w:r>
                <w:bookmarkStart w:id="3936" w:name="_Toc213778208"/>
                <w:bookmarkEnd w:id="3936"/>
              </w:del>
            </w:ins>
          </w:p>
        </w:tc>
        <w:tc>
          <w:tcPr>
            <w:tcW w:w="0" w:type="auto"/>
            <w:hideMark/>
          </w:tcPr>
          <w:p w14:paraId="591F327A" w14:textId="33193433" w:rsidR="00B774E3" w:rsidRPr="00A67D47" w:rsidDel="00B10052" w:rsidRDefault="00B774E3" w:rsidP="00067035">
            <w:pPr>
              <w:rPr>
                <w:ins w:id="3937" w:author="Ahmad Rafif" w:date="2025-08-24T15:40:00Z"/>
                <w:del w:id="3938" w:author="danupraset@gmail.com" w:date="2025-09-23T13:59:00Z"/>
                <w:rFonts w:ascii="Arial" w:hAnsi="Arial" w:cs="Arial"/>
                <w:szCs w:val="20"/>
                <w:lang w:val="en-SG"/>
              </w:rPr>
            </w:pPr>
            <w:ins w:id="3939" w:author="Ahmad Rafif" w:date="2025-08-24T15:40:00Z">
              <w:del w:id="3940" w:author="danupraset@gmail.com" w:date="2025-09-23T13:59:00Z">
                <w:r w:rsidRPr="00A67D47" w:rsidDel="00B10052">
                  <w:rPr>
                    <w:rFonts w:ascii="Arial" w:hAnsi="Arial" w:cs="Arial"/>
                    <w:szCs w:val="20"/>
                    <w:lang w:val="en-SG"/>
                  </w:rPr>
                  <w:delText>Push missing records</w:delText>
                </w:r>
                <w:bookmarkStart w:id="3941" w:name="_Toc213778209"/>
                <w:bookmarkEnd w:id="3941"/>
              </w:del>
            </w:ins>
          </w:p>
        </w:tc>
        <w:tc>
          <w:tcPr>
            <w:tcW w:w="0" w:type="auto"/>
            <w:hideMark/>
          </w:tcPr>
          <w:p w14:paraId="1CE0608B" w14:textId="0309BAD7" w:rsidR="00B774E3" w:rsidRPr="00A67D47" w:rsidDel="00B10052" w:rsidRDefault="00B774E3" w:rsidP="00067035">
            <w:pPr>
              <w:rPr>
                <w:ins w:id="3942" w:author="Ahmad Rafif" w:date="2025-08-24T15:40:00Z"/>
                <w:del w:id="3943" w:author="danupraset@gmail.com" w:date="2025-09-23T13:59:00Z"/>
                <w:rFonts w:ascii="Arial" w:hAnsi="Arial" w:cs="Arial"/>
                <w:szCs w:val="20"/>
                <w:lang w:val="en-SG"/>
              </w:rPr>
            </w:pPr>
            <w:ins w:id="3944" w:author="Ahmad Rafif" w:date="2025-08-24T15:40:00Z">
              <w:del w:id="3945" w:author="danupraset@gmail.com" w:date="2025-09-23T13:59:00Z">
                <w:r w:rsidRPr="00A67D47" w:rsidDel="00B10052">
                  <w:rPr>
                    <w:rFonts w:ascii="Arial" w:hAnsi="Arial" w:cs="Arial"/>
                    <w:szCs w:val="20"/>
                    <w:lang w:val="en-SG"/>
                  </w:rPr>
                  <w:delText>If a VON exists in intranet but not internet, push the missing record to internet.</w:delText>
                </w:r>
                <w:bookmarkStart w:id="3946" w:name="_Toc213778210"/>
                <w:bookmarkEnd w:id="3946"/>
              </w:del>
            </w:ins>
          </w:p>
        </w:tc>
        <w:bookmarkStart w:id="3947" w:name="_Toc213778211"/>
        <w:bookmarkEnd w:id="3947"/>
      </w:tr>
      <w:tr w:rsidR="00B774E3" w:rsidRPr="00A67D47" w:rsidDel="00B10052" w14:paraId="6A75A983" w14:textId="5CD602D2" w:rsidTr="00067035">
        <w:trPr>
          <w:ins w:id="3948" w:author="Ahmad Rafif" w:date="2025-08-24T15:40:00Z"/>
          <w:del w:id="3949" w:author="danupraset@gmail.com" w:date="2025-09-23T13:59:00Z"/>
        </w:trPr>
        <w:tc>
          <w:tcPr>
            <w:tcW w:w="0" w:type="auto"/>
            <w:hideMark/>
          </w:tcPr>
          <w:p w14:paraId="64922053" w14:textId="5419F45E" w:rsidR="00B774E3" w:rsidRPr="00A67D47" w:rsidDel="00B10052" w:rsidRDefault="00B774E3" w:rsidP="00067035">
            <w:pPr>
              <w:rPr>
                <w:ins w:id="3950" w:author="Ahmad Rafif" w:date="2025-08-24T15:40:00Z"/>
                <w:del w:id="3951" w:author="danupraset@gmail.com" w:date="2025-09-23T13:59:00Z"/>
                <w:rFonts w:ascii="Arial" w:hAnsi="Arial" w:cs="Arial"/>
                <w:szCs w:val="20"/>
                <w:lang w:val="en-SG"/>
              </w:rPr>
            </w:pPr>
            <w:ins w:id="3952" w:author="Ahmad Rafif" w:date="2025-08-24T15:40:00Z">
              <w:del w:id="3953" w:author="danupraset@gmail.com" w:date="2025-09-23T13:59:00Z">
                <w:r w:rsidRPr="00A67D47" w:rsidDel="00B10052">
                  <w:rPr>
                    <w:rFonts w:ascii="Arial" w:hAnsi="Arial" w:cs="Arial"/>
                    <w:szCs w:val="20"/>
                    <w:lang w:val="en-SG"/>
                  </w:rPr>
                  <w:delText>Error check (insert internet)</w:delText>
                </w:r>
                <w:bookmarkStart w:id="3954" w:name="_Toc213778212"/>
                <w:bookmarkEnd w:id="3954"/>
              </w:del>
            </w:ins>
          </w:p>
        </w:tc>
        <w:tc>
          <w:tcPr>
            <w:tcW w:w="0" w:type="auto"/>
            <w:hideMark/>
          </w:tcPr>
          <w:p w14:paraId="54EEF78D" w14:textId="33448833" w:rsidR="00B774E3" w:rsidRPr="00A67D47" w:rsidDel="00B10052" w:rsidRDefault="00B774E3" w:rsidP="00067035">
            <w:pPr>
              <w:rPr>
                <w:ins w:id="3955" w:author="Ahmad Rafif" w:date="2025-08-24T15:40:00Z"/>
                <w:del w:id="3956" w:author="danupraset@gmail.com" w:date="2025-09-23T13:59:00Z"/>
                <w:rFonts w:ascii="Arial" w:hAnsi="Arial" w:cs="Arial"/>
                <w:szCs w:val="20"/>
                <w:lang w:val="en-SG"/>
              </w:rPr>
            </w:pPr>
            <w:ins w:id="3957" w:author="Ahmad Rafif" w:date="2025-08-24T15:40:00Z">
              <w:del w:id="3958" w:author="danupraset@gmail.com" w:date="2025-09-23T13:59:00Z">
                <w:r w:rsidRPr="00A67D47" w:rsidDel="00B10052">
                  <w:rPr>
                    <w:rFonts w:ascii="Arial" w:hAnsi="Arial" w:cs="Arial"/>
                    <w:szCs w:val="20"/>
                    <w:lang w:val="en-SG"/>
                  </w:rPr>
                  <w:delText>Handle push errors</w:delText>
                </w:r>
                <w:bookmarkStart w:id="3959" w:name="_Toc213778213"/>
                <w:bookmarkEnd w:id="3959"/>
              </w:del>
            </w:ins>
          </w:p>
        </w:tc>
        <w:tc>
          <w:tcPr>
            <w:tcW w:w="0" w:type="auto"/>
            <w:hideMark/>
          </w:tcPr>
          <w:p w14:paraId="6E9BCF89" w14:textId="4DE4C7E9" w:rsidR="00B774E3" w:rsidRPr="00A67D47" w:rsidDel="00B10052" w:rsidRDefault="00B774E3" w:rsidP="00067035">
            <w:pPr>
              <w:rPr>
                <w:ins w:id="3960" w:author="Ahmad Rafif" w:date="2025-08-24T15:40:00Z"/>
                <w:del w:id="3961" w:author="danupraset@gmail.com" w:date="2025-09-23T13:59:00Z"/>
                <w:rFonts w:ascii="Arial" w:hAnsi="Arial" w:cs="Arial"/>
                <w:szCs w:val="20"/>
                <w:lang w:val="en-SG"/>
              </w:rPr>
            </w:pPr>
            <w:ins w:id="3962" w:author="Ahmad Rafif" w:date="2025-08-24T15:40:00Z">
              <w:del w:id="3963" w:author="danupraset@gmail.com" w:date="2025-09-23T13:59:00Z">
                <w:r w:rsidRPr="00A67D47" w:rsidDel="00B10052">
                  <w:rPr>
                    <w:rFonts w:ascii="Arial" w:hAnsi="Arial" w:cs="Arial"/>
                    <w:szCs w:val="20"/>
                    <w:lang w:val="en-SG"/>
                  </w:rPr>
                  <w:delText>If an error occurs while pushing, log notice_no with error message.</w:delText>
                </w:r>
                <w:bookmarkStart w:id="3964" w:name="_Toc213778214"/>
                <w:bookmarkEnd w:id="3964"/>
              </w:del>
            </w:ins>
          </w:p>
        </w:tc>
        <w:bookmarkStart w:id="3965" w:name="_Toc213778215"/>
        <w:bookmarkEnd w:id="3965"/>
      </w:tr>
      <w:tr w:rsidR="00B774E3" w:rsidRPr="00A67D47" w:rsidDel="00B10052" w14:paraId="1A80BE6A" w14:textId="1E33058E" w:rsidTr="00067035">
        <w:trPr>
          <w:ins w:id="3966" w:author="Ahmad Rafif" w:date="2025-08-24T15:40:00Z"/>
          <w:del w:id="3967" w:author="danupraset@gmail.com" w:date="2025-09-23T13:59:00Z"/>
        </w:trPr>
        <w:tc>
          <w:tcPr>
            <w:tcW w:w="0" w:type="auto"/>
            <w:hideMark/>
          </w:tcPr>
          <w:p w14:paraId="3EF4F269" w14:textId="705D59B5" w:rsidR="00B774E3" w:rsidRPr="00A67D47" w:rsidDel="00B10052" w:rsidRDefault="00B774E3" w:rsidP="00067035">
            <w:pPr>
              <w:rPr>
                <w:ins w:id="3968" w:author="Ahmad Rafif" w:date="2025-08-24T15:40:00Z"/>
                <w:del w:id="3969" w:author="danupraset@gmail.com" w:date="2025-09-23T13:59:00Z"/>
                <w:rFonts w:ascii="Arial" w:hAnsi="Arial" w:cs="Arial"/>
                <w:szCs w:val="20"/>
                <w:lang w:val="en-SG"/>
              </w:rPr>
            </w:pPr>
            <w:ins w:id="3970" w:author="Ahmad Rafif" w:date="2025-08-24T15:40:00Z">
              <w:del w:id="3971" w:author="danupraset@gmail.com" w:date="2025-09-23T13:59:00Z">
                <w:r w:rsidRPr="00A67D47" w:rsidDel="00B10052">
                  <w:rPr>
                    <w:rFonts w:ascii="Arial" w:hAnsi="Arial" w:cs="Arial"/>
                    <w:szCs w:val="20"/>
                    <w:lang w:val="en-SG"/>
                  </w:rPr>
                  <w:delText>Compare field values</w:delText>
                </w:r>
                <w:bookmarkStart w:id="3972" w:name="_Toc213778216"/>
                <w:bookmarkEnd w:id="3972"/>
              </w:del>
            </w:ins>
          </w:p>
        </w:tc>
        <w:tc>
          <w:tcPr>
            <w:tcW w:w="0" w:type="auto"/>
            <w:hideMark/>
          </w:tcPr>
          <w:p w14:paraId="56048E98" w14:textId="78A3A9A5" w:rsidR="00B774E3" w:rsidRPr="00A67D47" w:rsidDel="00B10052" w:rsidRDefault="00B774E3" w:rsidP="00067035">
            <w:pPr>
              <w:rPr>
                <w:ins w:id="3973" w:author="Ahmad Rafif" w:date="2025-08-24T15:40:00Z"/>
                <w:del w:id="3974" w:author="danupraset@gmail.com" w:date="2025-09-23T13:59:00Z"/>
                <w:rFonts w:ascii="Arial" w:hAnsi="Arial" w:cs="Arial"/>
                <w:szCs w:val="20"/>
                <w:lang w:val="en-SG"/>
              </w:rPr>
            </w:pPr>
            <w:ins w:id="3975" w:author="Ahmad Rafif" w:date="2025-08-24T15:40:00Z">
              <w:del w:id="3976" w:author="danupraset@gmail.com" w:date="2025-09-23T13:59:00Z">
                <w:r w:rsidRPr="00A67D47" w:rsidDel="00B10052">
                  <w:rPr>
                    <w:rFonts w:ascii="Arial" w:hAnsi="Arial" w:cs="Arial"/>
                    <w:szCs w:val="20"/>
                    <w:lang w:val="en-SG"/>
                  </w:rPr>
                  <w:delText>Check notice data consistency</w:delText>
                </w:r>
                <w:bookmarkStart w:id="3977" w:name="_Toc213778217"/>
                <w:bookmarkEnd w:id="3977"/>
              </w:del>
            </w:ins>
          </w:p>
        </w:tc>
        <w:tc>
          <w:tcPr>
            <w:tcW w:w="0" w:type="auto"/>
            <w:hideMark/>
          </w:tcPr>
          <w:p w14:paraId="07DF3F01" w14:textId="220E6B31" w:rsidR="00B774E3" w:rsidRPr="00A67D47" w:rsidDel="00B10052" w:rsidRDefault="00B774E3" w:rsidP="00067035">
            <w:pPr>
              <w:rPr>
                <w:ins w:id="3978" w:author="Ahmad Rafif" w:date="2025-08-24T15:40:00Z"/>
                <w:del w:id="3979" w:author="danupraset@gmail.com" w:date="2025-09-23T13:59:00Z"/>
                <w:rFonts w:ascii="Arial" w:hAnsi="Arial" w:cs="Arial"/>
                <w:szCs w:val="20"/>
                <w:lang w:val="en-SG"/>
              </w:rPr>
            </w:pPr>
            <w:ins w:id="3980" w:author="Ahmad Rafif" w:date="2025-08-24T15:40:00Z">
              <w:del w:id="3981" w:author="danupraset@gmail.com" w:date="2025-09-23T13:59:00Z">
                <w:r w:rsidRPr="00A67D47" w:rsidDel="00B10052">
                  <w:rPr>
                    <w:rFonts w:ascii="Arial" w:hAnsi="Arial" w:cs="Arial"/>
                    <w:szCs w:val="20"/>
                    <w:lang w:val="en-SG"/>
                  </w:rPr>
                  <w:delText xml:space="preserve">For matched notice_no, </w:delText>
                </w:r>
                <w:commentRangeStart w:id="3982"/>
                <w:commentRangeStart w:id="3983"/>
                <w:commentRangeStart w:id="3984"/>
                <w:commentRangeStart w:id="3985"/>
                <w:r w:rsidRPr="00A67D47" w:rsidDel="00B10052">
                  <w:rPr>
                    <w:rFonts w:ascii="Arial" w:hAnsi="Arial" w:cs="Arial"/>
                    <w:szCs w:val="20"/>
                    <w:lang w:val="en-SG"/>
                  </w:rPr>
                  <w:delText>compare defined fields (e.g., suspension_type, payment_status</w:delText>
                </w:r>
              </w:del>
            </w:ins>
            <w:commentRangeEnd w:id="3982"/>
            <w:del w:id="3986" w:author="danupraset@gmail.com" w:date="2025-09-23T13:59:00Z">
              <w:r w:rsidR="00ED55CA" w:rsidDel="00B10052">
                <w:rPr>
                  <w:rStyle w:val="CommentReference"/>
                </w:rPr>
                <w:commentReference w:id="3982"/>
              </w:r>
              <w:commentRangeEnd w:id="3983"/>
              <w:r w:rsidR="003E598A" w:rsidDel="00B10052">
                <w:rPr>
                  <w:rStyle w:val="CommentReference"/>
                </w:rPr>
                <w:commentReference w:id="3983"/>
              </w:r>
            </w:del>
            <w:bookmarkStart w:id="3987" w:name="_Toc213778218"/>
            <w:commentRangeEnd w:id="3984"/>
            <w:r w:rsidR="00400F4A">
              <w:rPr>
                <w:rStyle w:val="CommentReference"/>
              </w:rPr>
              <w:commentReference w:id="3984"/>
            </w:r>
            <w:bookmarkEnd w:id="3987"/>
            <w:commentRangeEnd w:id="3985"/>
            <w:r w:rsidR="00B4049C">
              <w:rPr>
                <w:rStyle w:val="CommentReference"/>
              </w:rPr>
              <w:commentReference w:id="3985"/>
            </w:r>
            <w:ins w:id="3988" w:author="Ahmad Rafif" w:date="2025-08-24T15:40:00Z">
              <w:del w:id="3989" w:author="danupraset@gmail.com" w:date="2025-09-23T13:59:00Z">
                <w:r w:rsidRPr="00A67D47" w:rsidDel="00B10052">
                  <w:rPr>
                    <w:rFonts w:ascii="Arial" w:hAnsi="Arial" w:cs="Arial"/>
                    <w:szCs w:val="20"/>
                    <w:lang w:val="en-SG"/>
                  </w:rPr>
                  <w:delText>).</w:delText>
                </w:r>
              </w:del>
            </w:ins>
          </w:p>
        </w:tc>
        <w:bookmarkStart w:id="3990" w:name="_Toc213778219"/>
        <w:bookmarkEnd w:id="3990"/>
      </w:tr>
      <w:tr w:rsidR="00B774E3" w:rsidRPr="00A67D47" w:rsidDel="00B10052" w14:paraId="48FAA5F9" w14:textId="47332E51" w:rsidTr="00067035">
        <w:trPr>
          <w:ins w:id="3991" w:author="Ahmad Rafif" w:date="2025-08-24T15:40:00Z"/>
          <w:del w:id="3992" w:author="danupraset@gmail.com" w:date="2025-09-23T13:59:00Z"/>
        </w:trPr>
        <w:tc>
          <w:tcPr>
            <w:tcW w:w="0" w:type="auto"/>
            <w:hideMark/>
          </w:tcPr>
          <w:p w14:paraId="5815B30F" w14:textId="1CDC79D3" w:rsidR="00B774E3" w:rsidRPr="00A67D47" w:rsidDel="00B10052" w:rsidRDefault="00B774E3" w:rsidP="00067035">
            <w:pPr>
              <w:rPr>
                <w:ins w:id="3993" w:author="Ahmad Rafif" w:date="2025-08-24T15:40:00Z"/>
                <w:del w:id="3994" w:author="danupraset@gmail.com" w:date="2025-09-23T13:59:00Z"/>
                <w:rFonts w:ascii="Arial" w:hAnsi="Arial" w:cs="Arial"/>
                <w:szCs w:val="20"/>
                <w:lang w:val="en-SG"/>
              </w:rPr>
            </w:pPr>
            <w:ins w:id="3995" w:author="Ahmad Rafif" w:date="2025-08-24T15:40:00Z">
              <w:del w:id="3996" w:author="danupraset@gmail.com" w:date="2025-09-23T13:59:00Z">
                <w:r w:rsidRPr="00A67D47" w:rsidDel="00B10052">
                  <w:rPr>
                    <w:rFonts w:ascii="Arial" w:hAnsi="Arial" w:cs="Arial"/>
                    <w:szCs w:val="20"/>
                    <w:lang w:val="en-SG"/>
                  </w:rPr>
                  <w:delText>All fields match?</w:delText>
                </w:r>
                <w:bookmarkStart w:id="3997" w:name="_Toc213778220"/>
                <w:bookmarkEnd w:id="3997"/>
              </w:del>
            </w:ins>
          </w:p>
        </w:tc>
        <w:tc>
          <w:tcPr>
            <w:tcW w:w="0" w:type="auto"/>
            <w:hideMark/>
          </w:tcPr>
          <w:p w14:paraId="53833C63" w14:textId="453A5DFA" w:rsidR="00B774E3" w:rsidRPr="00A67D47" w:rsidDel="00B10052" w:rsidRDefault="00B774E3" w:rsidP="00067035">
            <w:pPr>
              <w:rPr>
                <w:ins w:id="3998" w:author="Ahmad Rafif" w:date="2025-08-24T15:40:00Z"/>
                <w:del w:id="3999" w:author="danupraset@gmail.com" w:date="2025-09-23T13:59:00Z"/>
                <w:rFonts w:ascii="Arial" w:hAnsi="Arial" w:cs="Arial"/>
                <w:szCs w:val="20"/>
                <w:lang w:val="en-SG"/>
              </w:rPr>
            </w:pPr>
            <w:ins w:id="4000" w:author="Ahmad Rafif" w:date="2025-08-24T15:40:00Z">
              <w:del w:id="4001" w:author="danupraset@gmail.com" w:date="2025-09-23T13:59:00Z">
                <w:r w:rsidRPr="00A67D47" w:rsidDel="00B10052">
                  <w:rPr>
                    <w:rFonts w:ascii="Arial" w:hAnsi="Arial" w:cs="Arial"/>
                    <w:szCs w:val="20"/>
                    <w:lang w:val="en-SG"/>
                  </w:rPr>
                  <w:delText>Validate data</w:delText>
                </w:r>
                <w:bookmarkStart w:id="4002" w:name="_Toc213778221"/>
                <w:bookmarkEnd w:id="4002"/>
              </w:del>
            </w:ins>
          </w:p>
        </w:tc>
        <w:tc>
          <w:tcPr>
            <w:tcW w:w="0" w:type="auto"/>
            <w:hideMark/>
          </w:tcPr>
          <w:p w14:paraId="6CB0780E" w14:textId="4989D167" w:rsidR="00B774E3" w:rsidRPr="00A67D47" w:rsidDel="00B10052" w:rsidRDefault="00B774E3" w:rsidP="00067035">
            <w:pPr>
              <w:rPr>
                <w:ins w:id="4003" w:author="Ahmad Rafif" w:date="2025-08-24T15:40:00Z"/>
                <w:del w:id="4004" w:author="danupraset@gmail.com" w:date="2025-09-23T13:59:00Z"/>
                <w:rFonts w:ascii="Arial" w:hAnsi="Arial" w:cs="Arial"/>
                <w:szCs w:val="20"/>
                <w:lang w:val="en-SG"/>
              </w:rPr>
            </w:pPr>
            <w:ins w:id="4005" w:author="Ahmad Rafif" w:date="2025-08-24T15:40:00Z">
              <w:del w:id="4006" w:author="danupraset@gmail.com" w:date="2025-09-23T13:59:00Z">
                <w:r w:rsidRPr="00A67D47" w:rsidDel="00B10052">
                  <w:rPr>
                    <w:rFonts w:ascii="Arial" w:hAnsi="Arial" w:cs="Arial"/>
                    <w:szCs w:val="20"/>
                    <w:lang w:val="en-SG"/>
                  </w:rPr>
                  <w:delText>If fields match → log notice_no as synced. If not → continue to field mismatch checks.</w:delText>
                </w:r>
                <w:bookmarkStart w:id="4007" w:name="_Toc213778222"/>
                <w:bookmarkEnd w:id="4007"/>
              </w:del>
            </w:ins>
          </w:p>
        </w:tc>
        <w:bookmarkStart w:id="4008" w:name="_Toc213778223"/>
        <w:bookmarkEnd w:id="4008"/>
      </w:tr>
      <w:tr w:rsidR="00B774E3" w:rsidRPr="00A67D47" w:rsidDel="00B10052" w14:paraId="67B4C964" w14:textId="1D6464F9" w:rsidTr="00067035">
        <w:trPr>
          <w:ins w:id="4009" w:author="Ahmad Rafif" w:date="2025-08-24T15:40:00Z"/>
          <w:del w:id="4010" w:author="danupraset@gmail.com" w:date="2025-09-23T13:59:00Z"/>
        </w:trPr>
        <w:tc>
          <w:tcPr>
            <w:tcW w:w="0" w:type="auto"/>
            <w:hideMark/>
          </w:tcPr>
          <w:p w14:paraId="52BE2915" w14:textId="282F0849" w:rsidR="00B774E3" w:rsidRPr="00A67D47" w:rsidDel="00B10052" w:rsidRDefault="00B774E3" w:rsidP="00067035">
            <w:pPr>
              <w:rPr>
                <w:ins w:id="4011" w:author="Ahmad Rafif" w:date="2025-08-24T15:40:00Z"/>
                <w:del w:id="4012" w:author="danupraset@gmail.com" w:date="2025-09-23T13:59:00Z"/>
                <w:rFonts w:ascii="Arial" w:hAnsi="Arial" w:cs="Arial"/>
                <w:szCs w:val="20"/>
                <w:lang w:val="en-SG"/>
              </w:rPr>
            </w:pPr>
            <w:ins w:id="4013" w:author="Ahmad Rafif" w:date="2025-08-24T15:40:00Z">
              <w:del w:id="4014" w:author="danupraset@gmail.com" w:date="2025-09-23T13:59:00Z">
                <w:r w:rsidRPr="00A67D47" w:rsidDel="00B10052">
                  <w:rPr>
                    <w:rFonts w:ascii="Arial" w:hAnsi="Arial" w:cs="Arial"/>
                    <w:szCs w:val="20"/>
                    <w:lang w:val="en-SG"/>
                  </w:rPr>
                  <w:lastRenderedPageBreak/>
                  <w:delText>Suspension mismatch check</w:delText>
                </w:r>
                <w:bookmarkStart w:id="4015" w:name="_Toc213778224"/>
                <w:bookmarkEnd w:id="4015"/>
              </w:del>
            </w:ins>
          </w:p>
        </w:tc>
        <w:tc>
          <w:tcPr>
            <w:tcW w:w="0" w:type="auto"/>
            <w:hideMark/>
          </w:tcPr>
          <w:p w14:paraId="643AEC7C" w14:textId="369EFB78" w:rsidR="00B774E3" w:rsidRPr="00A67D47" w:rsidDel="00B10052" w:rsidRDefault="00B774E3" w:rsidP="00067035">
            <w:pPr>
              <w:rPr>
                <w:ins w:id="4016" w:author="Ahmad Rafif" w:date="2025-08-24T15:40:00Z"/>
                <w:del w:id="4017" w:author="danupraset@gmail.com" w:date="2025-09-23T13:59:00Z"/>
                <w:rFonts w:ascii="Arial" w:hAnsi="Arial" w:cs="Arial"/>
                <w:szCs w:val="20"/>
                <w:lang w:val="en-SG"/>
              </w:rPr>
            </w:pPr>
            <w:ins w:id="4018" w:author="Ahmad Rafif" w:date="2025-08-24T15:40:00Z">
              <w:del w:id="4019" w:author="danupraset@gmail.com" w:date="2025-09-23T13:59:00Z">
                <w:r w:rsidRPr="00A67D47" w:rsidDel="00B10052">
                  <w:rPr>
                    <w:rFonts w:ascii="Arial" w:hAnsi="Arial" w:cs="Arial"/>
                    <w:szCs w:val="20"/>
                    <w:lang w:val="en-SG"/>
                  </w:rPr>
                  <w:delText>Apply business rule</w:delText>
                </w:r>
                <w:bookmarkStart w:id="4020" w:name="_Toc213778225"/>
                <w:bookmarkEnd w:id="4020"/>
              </w:del>
            </w:ins>
          </w:p>
        </w:tc>
        <w:tc>
          <w:tcPr>
            <w:tcW w:w="0" w:type="auto"/>
            <w:hideMark/>
          </w:tcPr>
          <w:p w14:paraId="438F336E" w14:textId="0D9B6452" w:rsidR="00B774E3" w:rsidRPr="00A67D47" w:rsidDel="00B10052" w:rsidRDefault="00B774E3" w:rsidP="00067035">
            <w:pPr>
              <w:rPr>
                <w:ins w:id="4021" w:author="Ahmad Rafif" w:date="2025-08-24T15:40:00Z"/>
                <w:del w:id="4022" w:author="danupraset@gmail.com" w:date="2025-09-23T13:59:00Z"/>
                <w:rFonts w:ascii="Arial" w:hAnsi="Arial" w:cs="Arial"/>
                <w:szCs w:val="20"/>
                <w:lang w:val="en-SG"/>
              </w:rPr>
            </w:pPr>
            <w:ins w:id="4023" w:author="Ahmad Rafif" w:date="2025-08-24T15:40:00Z">
              <w:del w:id="4024" w:author="danupraset@gmail.com" w:date="2025-09-23T13:59:00Z">
                <w:r w:rsidRPr="00A67D47" w:rsidDel="00B10052">
                  <w:rPr>
                    <w:rFonts w:ascii="Arial" w:hAnsi="Arial" w:cs="Arial"/>
                    <w:szCs w:val="20"/>
                    <w:lang w:val="en-SG"/>
                  </w:rPr>
                  <w:delText>Special rule: check if suspension_type or reason_of_suspension mismatches.</w:delText>
                </w:r>
                <w:bookmarkStart w:id="4025" w:name="_Toc213778226"/>
                <w:bookmarkEnd w:id="4025"/>
              </w:del>
            </w:ins>
          </w:p>
        </w:tc>
        <w:bookmarkStart w:id="4026" w:name="_Toc213778227"/>
        <w:bookmarkEnd w:id="4026"/>
      </w:tr>
      <w:tr w:rsidR="00B774E3" w:rsidRPr="00A67D47" w:rsidDel="00B10052" w14:paraId="13392892" w14:textId="5B5C5AA1" w:rsidTr="00067035">
        <w:trPr>
          <w:ins w:id="4027" w:author="Ahmad Rafif" w:date="2025-08-24T15:40:00Z"/>
          <w:del w:id="4028" w:author="danupraset@gmail.com" w:date="2025-09-23T13:59:00Z"/>
        </w:trPr>
        <w:tc>
          <w:tcPr>
            <w:tcW w:w="0" w:type="auto"/>
            <w:hideMark/>
          </w:tcPr>
          <w:p w14:paraId="1D9EF7A4" w14:textId="39AA5882" w:rsidR="00B774E3" w:rsidRPr="00A67D47" w:rsidDel="00B10052" w:rsidRDefault="00B774E3" w:rsidP="00067035">
            <w:pPr>
              <w:rPr>
                <w:ins w:id="4029" w:author="Ahmad Rafif" w:date="2025-08-24T15:40:00Z"/>
                <w:del w:id="4030" w:author="danupraset@gmail.com" w:date="2025-09-23T13:59:00Z"/>
                <w:rFonts w:ascii="Arial" w:hAnsi="Arial" w:cs="Arial"/>
                <w:szCs w:val="20"/>
                <w:lang w:val="en-SG"/>
              </w:rPr>
            </w:pPr>
            <w:ins w:id="4031" w:author="Ahmad Rafif" w:date="2025-08-24T15:40:00Z">
              <w:del w:id="4032" w:author="danupraset@gmail.com" w:date="2025-09-23T13:59:00Z">
                <w:r w:rsidRPr="00A67D47" w:rsidDel="00B10052">
                  <w:rPr>
                    <w:rFonts w:ascii="Arial" w:hAnsi="Arial" w:cs="Arial"/>
                    <w:szCs w:val="20"/>
                    <w:lang w:val="en-SG"/>
                  </w:rPr>
                  <w:delText>Internet suspension = FP</w:delText>
                </w:r>
                <w:bookmarkStart w:id="4033" w:name="_Toc213778228"/>
                <w:bookmarkEnd w:id="4033"/>
              </w:del>
            </w:ins>
          </w:p>
        </w:tc>
        <w:tc>
          <w:tcPr>
            <w:tcW w:w="0" w:type="auto"/>
            <w:hideMark/>
          </w:tcPr>
          <w:p w14:paraId="768F2125" w14:textId="75AA4542" w:rsidR="00B774E3" w:rsidRPr="00A67D47" w:rsidDel="00B10052" w:rsidRDefault="00B774E3" w:rsidP="00067035">
            <w:pPr>
              <w:rPr>
                <w:ins w:id="4034" w:author="Ahmad Rafif" w:date="2025-08-24T15:40:00Z"/>
                <w:del w:id="4035" w:author="danupraset@gmail.com" w:date="2025-09-23T13:59:00Z"/>
                <w:rFonts w:ascii="Arial" w:hAnsi="Arial" w:cs="Arial"/>
                <w:szCs w:val="20"/>
                <w:lang w:val="en-SG"/>
              </w:rPr>
            </w:pPr>
            <w:ins w:id="4036" w:author="Ahmad Rafif" w:date="2025-08-24T15:40:00Z">
              <w:del w:id="4037" w:author="danupraset@gmail.com" w:date="2025-09-23T13:59:00Z">
                <w:r w:rsidRPr="00A67D47" w:rsidDel="00B10052">
                  <w:rPr>
                    <w:rFonts w:ascii="Arial" w:hAnsi="Arial" w:cs="Arial"/>
                    <w:szCs w:val="20"/>
                    <w:lang w:val="en-SG"/>
                  </w:rPr>
                  <w:delText>Handle FP case</w:delText>
                </w:r>
                <w:bookmarkStart w:id="4038" w:name="_Toc213778229"/>
                <w:bookmarkEnd w:id="4038"/>
              </w:del>
            </w:ins>
          </w:p>
        </w:tc>
        <w:tc>
          <w:tcPr>
            <w:tcW w:w="0" w:type="auto"/>
            <w:hideMark/>
          </w:tcPr>
          <w:p w14:paraId="6BF78F16" w14:textId="674BA095" w:rsidR="00B774E3" w:rsidRPr="00A67D47" w:rsidDel="00B10052" w:rsidRDefault="00B774E3" w:rsidP="00067035">
            <w:pPr>
              <w:rPr>
                <w:ins w:id="4039" w:author="Ahmad Rafif" w:date="2025-08-24T15:40:00Z"/>
                <w:del w:id="4040" w:author="danupraset@gmail.com" w:date="2025-09-23T13:59:00Z"/>
                <w:rFonts w:ascii="Arial" w:hAnsi="Arial" w:cs="Arial"/>
                <w:szCs w:val="20"/>
                <w:lang w:val="en-SG"/>
              </w:rPr>
            </w:pPr>
            <w:ins w:id="4041" w:author="Ahmad Rafif" w:date="2025-08-24T15:40:00Z">
              <w:del w:id="4042" w:author="danupraset@gmail.com" w:date="2025-09-23T13:59:00Z">
                <w:r w:rsidRPr="00A67D47" w:rsidDel="00B10052">
                  <w:rPr>
                    <w:rFonts w:ascii="Arial" w:hAnsi="Arial" w:cs="Arial"/>
                    <w:szCs w:val="20"/>
                    <w:lang w:val="en-SG"/>
                  </w:rPr>
                  <w:delText>If internet crs_reason_of_suspension = FP, fetch txn detail data for this notice from internet and sync into intranet.</w:delText>
                </w:r>
                <w:bookmarkStart w:id="4043" w:name="_Toc213778230"/>
                <w:bookmarkEnd w:id="4043"/>
              </w:del>
            </w:ins>
          </w:p>
        </w:tc>
        <w:bookmarkStart w:id="4044" w:name="_Toc213778231"/>
        <w:bookmarkEnd w:id="4044"/>
      </w:tr>
      <w:tr w:rsidR="00B774E3" w:rsidRPr="00A67D47" w:rsidDel="00B10052" w14:paraId="3B4C4349" w14:textId="190A2503" w:rsidTr="00067035">
        <w:trPr>
          <w:ins w:id="4045" w:author="Ahmad Rafif" w:date="2025-08-24T15:40:00Z"/>
          <w:del w:id="4046" w:author="danupraset@gmail.com" w:date="2025-09-23T13:59:00Z"/>
        </w:trPr>
        <w:tc>
          <w:tcPr>
            <w:tcW w:w="0" w:type="auto"/>
            <w:hideMark/>
          </w:tcPr>
          <w:p w14:paraId="12D619F8" w14:textId="0761C41E" w:rsidR="00B774E3" w:rsidRPr="00A67D47" w:rsidDel="00B10052" w:rsidRDefault="00B774E3" w:rsidP="00067035">
            <w:pPr>
              <w:rPr>
                <w:ins w:id="4047" w:author="Ahmad Rafif" w:date="2025-08-24T15:40:00Z"/>
                <w:del w:id="4048" w:author="danupraset@gmail.com" w:date="2025-09-23T13:59:00Z"/>
                <w:rFonts w:ascii="Arial" w:hAnsi="Arial" w:cs="Arial"/>
                <w:szCs w:val="20"/>
                <w:lang w:val="en-SG"/>
              </w:rPr>
            </w:pPr>
            <w:ins w:id="4049" w:author="Ahmad Rafif" w:date="2025-08-24T15:40:00Z">
              <w:del w:id="4050" w:author="danupraset@gmail.com" w:date="2025-09-23T13:59:00Z">
                <w:r w:rsidRPr="00A67D47" w:rsidDel="00B10052">
                  <w:rPr>
                    <w:rFonts w:ascii="Arial" w:hAnsi="Arial" w:cs="Arial"/>
                    <w:szCs w:val="20"/>
                    <w:lang w:val="en-SG"/>
                  </w:rPr>
                  <w:delText>Compare upd_date</w:delText>
                </w:r>
                <w:bookmarkStart w:id="4051" w:name="_Toc213778232"/>
                <w:bookmarkEnd w:id="4051"/>
              </w:del>
            </w:ins>
          </w:p>
        </w:tc>
        <w:tc>
          <w:tcPr>
            <w:tcW w:w="0" w:type="auto"/>
            <w:hideMark/>
          </w:tcPr>
          <w:p w14:paraId="3AAF0A06" w14:textId="353CF708" w:rsidR="00B774E3" w:rsidRPr="00A67D47" w:rsidDel="00B10052" w:rsidRDefault="00B774E3" w:rsidP="00067035">
            <w:pPr>
              <w:rPr>
                <w:ins w:id="4052" w:author="Ahmad Rafif" w:date="2025-08-24T15:40:00Z"/>
                <w:del w:id="4053" w:author="danupraset@gmail.com" w:date="2025-09-23T13:59:00Z"/>
                <w:rFonts w:ascii="Arial" w:hAnsi="Arial" w:cs="Arial"/>
                <w:szCs w:val="20"/>
                <w:lang w:val="en-SG"/>
              </w:rPr>
            </w:pPr>
            <w:ins w:id="4054" w:author="Ahmad Rafif" w:date="2025-08-24T15:40:00Z">
              <w:del w:id="4055" w:author="danupraset@gmail.com" w:date="2025-09-23T13:59:00Z">
                <w:r w:rsidRPr="00A67D47" w:rsidDel="00B10052">
                  <w:rPr>
                    <w:rFonts w:ascii="Arial" w:hAnsi="Arial" w:cs="Arial"/>
                    <w:szCs w:val="20"/>
                    <w:lang w:val="en-SG"/>
                  </w:rPr>
                  <w:delText>Conflict resolution</w:delText>
                </w:r>
                <w:bookmarkStart w:id="4056" w:name="_Toc213778233"/>
                <w:bookmarkEnd w:id="4056"/>
              </w:del>
            </w:ins>
          </w:p>
        </w:tc>
        <w:tc>
          <w:tcPr>
            <w:tcW w:w="0" w:type="auto"/>
            <w:hideMark/>
          </w:tcPr>
          <w:p w14:paraId="6820543B" w14:textId="18F20DDA" w:rsidR="00B774E3" w:rsidRPr="00A67D47" w:rsidDel="00B10052" w:rsidRDefault="00B774E3" w:rsidP="00067035">
            <w:pPr>
              <w:rPr>
                <w:ins w:id="4057" w:author="Ahmad Rafif" w:date="2025-08-24T15:40:00Z"/>
                <w:del w:id="4058" w:author="danupraset@gmail.com" w:date="2025-09-23T13:59:00Z"/>
                <w:rFonts w:ascii="Arial" w:hAnsi="Arial" w:cs="Arial"/>
                <w:szCs w:val="20"/>
                <w:lang w:val="en-SG"/>
              </w:rPr>
            </w:pPr>
            <w:ins w:id="4059" w:author="Ahmad Rafif" w:date="2025-08-24T15:40:00Z">
              <w:del w:id="4060" w:author="danupraset@gmail.com" w:date="2025-09-23T13:59:00Z">
                <w:r w:rsidRPr="00A67D47" w:rsidDel="00B10052">
                  <w:rPr>
                    <w:rFonts w:ascii="Arial" w:hAnsi="Arial" w:cs="Arial"/>
                    <w:szCs w:val="20"/>
                    <w:lang w:val="en-SG"/>
                  </w:rPr>
                  <w:delText>If fields mismatch but not FP case, compare upd_date between intranet and internet.</w:delText>
                </w:r>
                <w:bookmarkStart w:id="4061" w:name="_Toc213778234"/>
                <w:bookmarkEnd w:id="4061"/>
              </w:del>
            </w:ins>
          </w:p>
        </w:tc>
        <w:bookmarkStart w:id="4062" w:name="_Toc213778235"/>
        <w:bookmarkEnd w:id="4062"/>
      </w:tr>
      <w:tr w:rsidR="00B774E3" w:rsidRPr="00A67D47" w:rsidDel="00B10052" w14:paraId="663848D9" w14:textId="66523048" w:rsidTr="00067035">
        <w:trPr>
          <w:ins w:id="4063" w:author="Ahmad Rafif" w:date="2025-08-24T15:40:00Z"/>
          <w:del w:id="4064" w:author="danupraset@gmail.com" w:date="2025-09-23T13:59:00Z"/>
        </w:trPr>
        <w:tc>
          <w:tcPr>
            <w:tcW w:w="0" w:type="auto"/>
            <w:hideMark/>
          </w:tcPr>
          <w:p w14:paraId="77BE17EA" w14:textId="2484BF76" w:rsidR="00B774E3" w:rsidRPr="00A67D47" w:rsidDel="00B10052" w:rsidRDefault="00B774E3" w:rsidP="00067035">
            <w:pPr>
              <w:rPr>
                <w:ins w:id="4065" w:author="Ahmad Rafif" w:date="2025-08-24T15:40:00Z"/>
                <w:del w:id="4066" w:author="danupraset@gmail.com" w:date="2025-09-23T13:59:00Z"/>
                <w:rFonts w:ascii="Arial" w:hAnsi="Arial" w:cs="Arial"/>
                <w:szCs w:val="20"/>
                <w:lang w:val="en-SG"/>
              </w:rPr>
            </w:pPr>
            <w:ins w:id="4067" w:author="Ahmad Rafif" w:date="2025-08-24T15:40:00Z">
              <w:del w:id="4068" w:author="danupraset@gmail.com" w:date="2025-09-23T13:59:00Z">
                <w:r w:rsidRPr="00A67D47" w:rsidDel="00B10052">
                  <w:rPr>
                    <w:rFonts w:ascii="Arial" w:hAnsi="Arial" w:cs="Arial"/>
                    <w:szCs w:val="20"/>
                    <w:lang w:val="en-SG"/>
                  </w:rPr>
                  <w:delText>Push latest data</w:delText>
                </w:r>
                <w:bookmarkStart w:id="4069" w:name="_Toc213778236"/>
                <w:bookmarkEnd w:id="4069"/>
              </w:del>
            </w:ins>
          </w:p>
        </w:tc>
        <w:tc>
          <w:tcPr>
            <w:tcW w:w="0" w:type="auto"/>
            <w:hideMark/>
          </w:tcPr>
          <w:p w14:paraId="52A86863" w14:textId="286D95CD" w:rsidR="00B774E3" w:rsidRPr="00A67D47" w:rsidDel="00B10052" w:rsidRDefault="00B774E3" w:rsidP="00067035">
            <w:pPr>
              <w:rPr>
                <w:ins w:id="4070" w:author="Ahmad Rafif" w:date="2025-08-24T15:40:00Z"/>
                <w:del w:id="4071" w:author="danupraset@gmail.com" w:date="2025-09-23T13:59:00Z"/>
                <w:rFonts w:ascii="Arial" w:hAnsi="Arial" w:cs="Arial"/>
                <w:szCs w:val="20"/>
                <w:lang w:val="en-SG"/>
              </w:rPr>
            </w:pPr>
            <w:ins w:id="4072" w:author="Ahmad Rafif" w:date="2025-08-24T15:40:00Z">
              <w:del w:id="4073" w:author="danupraset@gmail.com" w:date="2025-09-23T13:59:00Z">
                <w:r w:rsidRPr="00A67D47" w:rsidDel="00B10052">
                  <w:rPr>
                    <w:rFonts w:ascii="Arial" w:hAnsi="Arial" w:cs="Arial"/>
                    <w:szCs w:val="20"/>
                    <w:lang w:val="en-SG"/>
                  </w:rPr>
                  <w:delText>Auto-sync data</w:delText>
                </w:r>
                <w:bookmarkStart w:id="4074" w:name="_Toc213778237"/>
                <w:bookmarkEnd w:id="4074"/>
              </w:del>
            </w:ins>
          </w:p>
        </w:tc>
        <w:tc>
          <w:tcPr>
            <w:tcW w:w="0" w:type="auto"/>
            <w:hideMark/>
          </w:tcPr>
          <w:p w14:paraId="21B98BE3" w14:textId="30C08F9C" w:rsidR="00B774E3" w:rsidRPr="00A67D47" w:rsidDel="00B10052" w:rsidRDefault="00B774E3" w:rsidP="00067035">
            <w:pPr>
              <w:rPr>
                <w:ins w:id="4075" w:author="Ahmad Rafif" w:date="2025-08-24T15:40:00Z"/>
                <w:del w:id="4076" w:author="danupraset@gmail.com" w:date="2025-09-23T13:59:00Z"/>
                <w:rFonts w:ascii="Arial" w:hAnsi="Arial" w:cs="Arial"/>
                <w:szCs w:val="20"/>
                <w:lang w:val="en-SG"/>
              </w:rPr>
            </w:pPr>
            <w:commentRangeStart w:id="4077"/>
            <w:commentRangeStart w:id="4078"/>
            <w:commentRangeStart w:id="4079"/>
            <w:commentRangeStart w:id="4080"/>
            <w:ins w:id="4081" w:author="Ahmad Rafif" w:date="2025-08-24T15:40:00Z">
              <w:del w:id="4082" w:author="danupraset@gmail.com" w:date="2025-09-23T13:59:00Z">
                <w:r w:rsidRPr="00A67D47" w:rsidDel="00B10052">
                  <w:rPr>
                    <w:rFonts w:ascii="Arial" w:hAnsi="Arial" w:cs="Arial"/>
                    <w:szCs w:val="20"/>
                    <w:lang w:val="en-SG"/>
                  </w:rPr>
                  <w:delText>Update the side with older data using values from the side with the latest upd_date.</w:delText>
                </w:r>
              </w:del>
            </w:ins>
            <w:commentRangeEnd w:id="4077"/>
            <w:del w:id="4083" w:author="danupraset@gmail.com" w:date="2025-09-23T13:59:00Z">
              <w:r w:rsidR="00D016B5" w:rsidDel="00B10052">
                <w:rPr>
                  <w:rStyle w:val="CommentReference"/>
                </w:rPr>
                <w:commentReference w:id="4077"/>
              </w:r>
              <w:commentRangeEnd w:id="4078"/>
              <w:r w:rsidR="003E598A" w:rsidDel="00B10052">
                <w:rPr>
                  <w:rStyle w:val="CommentReference"/>
                </w:rPr>
                <w:commentReference w:id="4078"/>
              </w:r>
            </w:del>
            <w:bookmarkStart w:id="4084" w:name="_Toc213778238"/>
            <w:commentRangeEnd w:id="4079"/>
            <w:r w:rsidR="00934602">
              <w:rPr>
                <w:rStyle w:val="CommentReference"/>
              </w:rPr>
              <w:commentReference w:id="4079"/>
            </w:r>
            <w:bookmarkEnd w:id="4084"/>
            <w:commentRangeEnd w:id="4080"/>
            <w:r w:rsidR="000C6E6A">
              <w:rPr>
                <w:rStyle w:val="CommentReference"/>
              </w:rPr>
              <w:commentReference w:id="4080"/>
            </w:r>
          </w:p>
        </w:tc>
        <w:bookmarkStart w:id="4085" w:name="_Toc213778239"/>
        <w:bookmarkEnd w:id="4085"/>
      </w:tr>
      <w:tr w:rsidR="00B774E3" w:rsidRPr="00A67D47" w:rsidDel="00B10052" w14:paraId="511D31A4" w14:textId="3DBF030C" w:rsidTr="00067035">
        <w:trPr>
          <w:ins w:id="4086" w:author="Ahmad Rafif" w:date="2025-08-24T15:40:00Z"/>
          <w:del w:id="4087" w:author="danupraset@gmail.com" w:date="2025-09-23T13:59:00Z"/>
        </w:trPr>
        <w:tc>
          <w:tcPr>
            <w:tcW w:w="0" w:type="auto"/>
            <w:hideMark/>
          </w:tcPr>
          <w:p w14:paraId="184F8E51" w14:textId="4BDE4DAF" w:rsidR="00B774E3" w:rsidRPr="00A67D47" w:rsidDel="00B10052" w:rsidRDefault="00B774E3" w:rsidP="00067035">
            <w:pPr>
              <w:rPr>
                <w:ins w:id="4088" w:author="Ahmad Rafif" w:date="2025-08-24T15:40:00Z"/>
                <w:del w:id="4089" w:author="danupraset@gmail.com" w:date="2025-09-23T13:59:00Z"/>
                <w:rFonts w:ascii="Arial" w:hAnsi="Arial" w:cs="Arial"/>
                <w:szCs w:val="20"/>
                <w:lang w:val="en-SG"/>
              </w:rPr>
            </w:pPr>
            <w:ins w:id="4090" w:author="Ahmad Rafif" w:date="2025-08-24T15:40:00Z">
              <w:del w:id="4091" w:author="danupraset@gmail.com" w:date="2025-09-23T13:59:00Z">
                <w:r w:rsidRPr="00A67D47" w:rsidDel="00B10052">
                  <w:rPr>
                    <w:rFonts w:ascii="Arial" w:hAnsi="Arial" w:cs="Arial"/>
                    <w:szCs w:val="20"/>
                    <w:lang w:val="en-SG"/>
                  </w:rPr>
                  <w:delText>Error check (update)</w:delText>
                </w:r>
                <w:bookmarkStart w:id="4092" w:name="_Toc213778240"/>
                <w:bookmarkEnd w:id="4092"/>
              </w:del>
            </w:ins>
          </w:p>
        </w:tc>
        <w:tc>
          <w:tcPr>
            <w:tcW w:w="0" w:type="auto"/>
            <w:hideMark/>
          </w:tcPr>
          <w:p w14:paraId="3F1378F7" w14:textId="68E00C0A" w:rsidR="00B774E3" w:rsidRPr="00A67D47" w:rsidDel="00B10052" w:rsidRDefault="00B774E3" w:rsidP="00067035">
            <w:pPr>
              <w:rPr>
                <w:ins w:id="4093" w:author="Ahmad Rafif" w:date="2025-08-24T15:40:00Z"/>
                <w:del w:id="4094" w:author="danupraset@gmail.com" w:date="2025-09-23T13:59:00Z"/>
                <w:rFonts w:ascii="Arial" w:hAnsi="Arial" w:cs="Arial"/>
                <w:szCs w:val="20"/>
                <w:lang w:val="en-SG"/>
              </w:rPr>
            </w:pPr>
            <w:ins w:id="4095" w:author="Ahmad Rafif" w:date="2025-08-24T15:40:00Z">
              <w:del w:id="4096" w:author="danupraset@gmail.com" w:date="2025-09-23T13:59:00Z">
                <w:r w:rsidRPr="00A67D47" w:rsidDel="00B10052">
                  <w:rPr>
                    <w:rFonts w:ascii="Arial" w:hAnsi="Arial" w:cs="Arial"/>
                    <w:szCs w:val="20"/>
                    <w:lang w:val="en-SG"/>
                  </w:rPr>
                  <w:delText>Handle update errors</w:delText>
                </w:r>
                <w:bookmarkStart w:id="4097" w:name="_Toc213778241"/>
                <w:bookmarkEnd w:id="4097"/>
              </w:del>
            </w:ins>
          </w:p>
        </w:tc>
        <w:tc>
          <w:tcPr>
            <w:tcW w:w="0" w:type="auto"/>
            <w:hideMark/>
          </w:tcPr>
          <w:p w14:paraId="691476C4" w14:textId="487B5029" w:rsidR="00B774E3" w:rsidRPr="00A67D47" w:rsidDel="00B10052" w:rsidRDefault="00B774E3" w:rsidP="00067035">
            <w:pPr>
              <w:rPr>
                <w:ins w:id="4098" w:author="Ahmad Rafif" w:date="2025-08-24T15:40:00Z"/>
                <w:del w:id="4099" w:author="danupraset@gmail.com" w:date="2025-09-23T13:59:00Z"/>
                <w:rFonts w:ascii="Arial" w:hAnsi="Arial" w:cs="Arial"/>
                <w:szCs w:val="20"/>
                <w:lang w:val="en-SG"/>
              </w:rPr>
            </w:pPr>
            <w:ins w:id="4100" w:author="Ahmad Rafif" w:date="2025-08-24T15:40:00Z">
              <w:del w:id="4101" w:author="danupraset@gmail.com" w:date="2025-09-23T13:59:00Z">
                <w:r w:rsidRPr="00A67D47" w:rsidDel="00B10052">
                  <w:rPr>
                    <w:rFonts w:ascii="Arial" w:hAnsi="Arial" w:cs="Arial"/>
                    <w:szCs w:val="20"/>
                    <w:lang w:val="en-SG"/>
                  </w:rPr>
                  <w:delText>If error occurs during update, log notice_no, field, and error message.</w:delText>
                </w:r>
                <w:bookmarkStart w:id="4102" w:name="_Toc213778242"/>
                <w:bookmarkEnd w:id="4102"/>
              </w:del>
            </w:ins>
          </w:p>
        </w:tc>
        <w:bookmarkStart w:id="4103" w:name="_Toc213778243"/>
        <w:bookmarkEnd w:id="4103"/>
      </w:tr>
      <w:tr w:rsidR="00B774E3" w:rsidRPr="00A67D47" w:rsidDel="00B10052" w14:paraId="2D4433AC" w14:textId="1C9B06E7" w:rsidTr="00067035">
        <w:trPr>
          <w:ins w:id="4104" w:author="Ahmad Rafif" w:date="2025-08-24T15:40:00Z"/>
          <w:del w:id="4105" w:author="danupraset@gmail.com" w:date="2025-09-23T13:59:00Z"/>
        </w:trPr>
        <w:tc>
          <w:tcPr>
            <w:tcW w:w="0" w:type="auto"/>
            <w:hideMark/>
          </w:tcPr>
          <w:p w14:paraId="680644C1" w14:textId="5613638A" w:rsidR="00B774E3" w:rsidRPr="00A67D47" w:rsidDel="00B10052" w:rsidRDefault="00B774E3" w:rsidP="00067035">
            <w:pPr>
              <w:rPr>
                <w:ins w:id="4106" w:author="Ahmad Rafif" w:date="2025-08-24T15:40:00Z"/>
                <w:del w:id="4107" w:author="danupraset@gmail.com" w:date="2025-09-23T13:59:00Z"/>
                <w:rFonts w:ascii="Arial" w:hAnsi="Arial" w:cs="Arial"/>
                <w:szCs w:val="20"/>
                <w:lang w:val="en-SG"/>
              </w:rPr>
            </w:pPr>
            <w:ins w:id="4108" w:author="Ahmad Rafif" w:date="2025-08-24T15:40:00Z">
              <w:del w:id="4109" w:author="danupraset@gmail.com" w:date="2025-09-23T13:59:00Z">
                <w:r w:rsidRPr="00A67D47" w:rsidDel="00B10052">
                  <w:rPr>
                    <w:rFonts w:ascii="Arial" w:hAnsi="Arial" w:cs="Arial"/>
                    <w:szCs w:val="20"/>
                    <w:lang w:val="en-SG"/>
                  </w:rPr>
                  <w:delText>Log mismatches</w:delText>
                </w:r>
                <w:bookmarkStart w:id="4110" w:name="_Toc213778244"/>
                <w:bookmarkEnd w:id="4110"/>
              </w:del>
            </w:ins>
          </w:p>
        </w:tc>
        <w:tc>
          <w:tcPr>
            <w:tcW w:w="0" w:type="auto"/>
            <w:hideMark/>
          </w:tcPr>
          <w:p w14:paraId="53889AB2" w14:textId="33B9BC9F" w:rsidR="00B774E3" w:rsidRPr="00A67D47" w:rsidDel="00B10052" w:rsidRDefault="00B774E3" w:rsidP="00067035">
            <w:pPr>
              <w:rPr>
                <w:ins w:id="4111" w:author="Ahmad Rafif" w:date="2025-08-24T15:40:00Z"/>
                <w:del w:id="4112" w:author="danupraset@gmail.com" w:date="2025-09-23T13:59:00Z"/>
                <w:rFonts w:ascii="Arial" w:hAnsi="Arial" w:cs="Arial"/>
                <w:szCs w:val="20"/>
                <w:lang w:val="en-SG"/>
              </w:rPr>
            </w:pPr>
            <w:ins w:id="4113" w:author="Ahmad Rafif" w:date="2025-08-24T15:40:00Z">
              <w:del w:id="4114" w:author="danupraset@gmail.com" w:date="2025-09-23T13:59:00Z">
                <w:r w:rsidRPr="00A67D47" w:rsidDel="00B10052">
                  <w:rPr>
                    <w:rFonts w:ascii="Arial" w:hAnsi="Arial" w:cs="Arial"/>
                    <w:szCs w:val="20"/>
                    <w:lang w:val="en-SG"/>
                  </w:rPr>
                  <w:delText>Record resolution</w:delText>
                </w:r>
                <w:bookmarkStart w:id="4115" w:name="_Toc213778245"/>
                <w:bookmarkEnd w:id="4115"/>
              </w:del>
            </w:ins>
          </w:p>
        </w:tc>
        <w:tc>
          <w:tcPr>
            <w:tcW w:w="0" w:type="auto"/>
            <w:hideMark/>
          </w:tcPr>
          <w:p w14:paraId="3AA37ECC" w14:textId="667B2082" w:rsidR="00B774E3" w:rsidRPr="00A67D47" w:rsidDel="00B10052" w:rsidRDefault="00B774E3" w:rsidP="00067035">
            <w:pPr>
              <w:rPr>
                <w:ins w:id="4116" w:author="Ahmad Rafif" w:date="2025-08-24T15:40:00Z"/>
                <w:del w:id="4117" w:author="danupraset@gmail.com" w:date="2025-09-23T13:59:00Z"/>
                <w:rFonts w:ascii="Arial" w:hAnsi="Arial" w:cs="Arial"/>
                <w:szCs w:val="20"/>
                <w:lang w:val="en-SG"/>
              </w:rPr>
            </w:pPr>
            <w:ins w:id="4118" w:author="Ahmad Rafif" w:date="2025-08-24T15:40:00Z">
              <w:del w:id="4119" w:author="danupraset@gmail.com" w:date="2025-09-23T13:59:00Z">
                <w:r w:rsidRPr="00A67D47" w:rsidDel="00B10052">
                  <w:rPr>
                    <w:rFonts w:ascii="Arial" w:hAnsi="Arial" w:cs="Arial"/>
                    <w:szCs w:val="20"/>
                    <w:lang w:val="en-SG"/>
                  </w:rPr>
                  <w:delText>If update is successful, log notice_no and mismatched fields as fixed.</w:delText>
                </w:r>
                <w:bookmarkStart w:id="4120" w:name="_Toc213778246"/>
                <w:bookmarkEnd w:id="4120"/>
              </w:del>
            </w:ins>
          </w:p>
        </w:tc>
        <w:bookmarkStart w:id="4121" w:name="_Toc213778247"/>
        <w:bookmarkEnd w:id="4121"/>
      </w:tr>
      <w:tr w:rsidR="00B774E3" w:rsidRPr="00A67D47" w:rsidDel="00B10052" w14:paraId="1D6D3493" w14:textId="02DD78C1" w:rsidTr="00067035">
        <w:trPr>
          <w:ins w:id="4122" w:author="Ahmad Rafif" w:date="2025-08-24T15:40:00Z"/>
          <w:del w:id="4123" w:author="danupraset@gmail.com" w:date="2025-09-23T13:59:00Z"/>
        </w:trPr>
        <w:tc>
          <w:tcPr>
            <w:tcW w:w="0" w:type="auto"/>
            <w:hideMark/>
          </w:tcPr>
          <w:p w14:paraId="2C7F25FA" w14:textId="6491F633" w:rsidR="00B774E3" w:rsidRPr="00A67D47" w:rsidDel="00B10052" w:rsidRDefault="00B774E3" w:rsidP="00067035">
            <w:pPr>
              <w:rPr>
                <w:ins w:id="4124" w:author="Ahmad Rafif" w:date="2025-08-24T15:40:00Z"/>
                <w:del w:id="4125" w:author="danupraset@gmail.com" w:date="2025-09-23T13:59:00Z"/>
                <w:rFonts w:ascii="Arial" w:hAnsi="Arial" w:cs="Arial"/>
                <w:szCs w:val="20"/>
                <w:lang w:val="en-SG"/>
              </w:rPr>
            </w:pPr>
            <w:ins w:id="4126" w:author="Ahmad Rafif" w:date="2025-08-24T15:40:00Z">
              <w:del w:id="4127" w:author="danupraset@gmail.com" w:date="2025-09-23T13:59:00Z">
                <w:r w:rsidRPr="00A67D47" w:rsidDel="00B10052">
                  <w:rPr>
                    <w:rFonts w:ascii="Arial" w:hAnsi="Arial" w:cs="Arial"/>
                    <w:szCs w:val="20"/>
                    <w:lang w:val="en-SG"/>
                  </w:rPr>
                  <w:delText>List unsynced notice_no</w:delText>
                </w:r>
                <w:bookmarkStart w:id="4128" w:name="_Toc213778248"/>
                <w:bookmarkEnd w:id="4128"/>
              </w:del>
            </w:ins>
          </w:p>
        </w:tc>
        <w:tc>
          <w:tcPr>
            <w:tcW w:w="0" w:type="auto"/>
            <w:hideMark/>
          </w:tcPr>
          <w:p w14:paraId="24E0AF27" w14:textId="3F988967" w:rsidR="00B774E3" w:rsidRPr="00A67D47" w:rsidDel="00B10052" w:rsidRDefault="00B774E3" w:rsidP="00067035">
            <w:pPr>
              <w:rPr>
                <w:ins w:id="4129" w:author="Ahmad Rafif" w:date="2025-08-24T15:40:00Z"/>
                <w:del w:id="4130" w:author="danupraset@gmail.com" w:date="2025-09-23T13:59:00Z"/>
                <w:rFonts w:ascii="Arial" w:hAnsi="Arial" w:cs="Arial"/>
                <w:szCs w:val="20"/>
                <w:lang w:val="en-SG"/>
              </w:rPr>
            </w:pPr>
            <w:ins w:id="4131" w:author="Ahmad Rafif" w:date="2025-08-24T15:40:00Z">
              <w:del w:id="4132" w:author="danupraset@gmail.com" w:date="2025-09-23T13:59:00Z">
                <w:r w:rsidRPr="00A67D47" w:rsidDel="00B10052">
                  <w:rPr>
                    <w:rFonts w:ascii="Arial" w:hAnsi="Arial" w:cs="Arial"/>
                    <w:szCs w:val="20"/>
                    <w:lang w:val="en-SG"/>
                  </w:rPr>
                  <w:delText>Identify discrepancies</w:delText>
                </w:r>
                <w:bookmarkStart w:id="4133" w:name="_Toc213778249"/>
                <w:bookmarkEnd w:id="4133"/>
              </w:del>
            </w:ins>
          </w:p>
        </w:tc>
        <w:tc>
          <w:tcPr>
            <w:tcW w:w="0" w:type="auto"/>
            <w:hideMark/>
          </w:tcPr>
          <w:p w14:paraId="5AAC4202" w14:textId="67A36819" w:rsidR="00B774E3" w:rsidRPr="00A67D47" w:rsidDel="00B10052" w:rsidRDefault="00B774E3" w:rsidP="00067035">
            <w:pPr>
              <w:rPr>
                <w:ins w:id="4134" w:author="Ahmad Rafif" w:date="2025-08-24T15:40:00Z"/>
                <w:del w:id="4135" w:author="danupraset@gmail.com" w:date="2025-09-23T13:59:00Z"/>
                <w:rFonts w:ascii="Arial" w:hAnsi="Arial" w:cs="Arial"/>
                <w:szCs w:val="20"/>
                <w:lang w:val="en-SG"/>
              </w:rPr>
            </w:pPr>
            <w:ins w:id="4136" w:author="Ahmad Rafif" w:date="2025-08-24T15:40:00Z">
              <w:del w:id="4137" w:author="danupraset@gmail.com" w:date="2025-09-23T13:59:00Z">
                <w:r w:rsidRPr="00A67D47" w:rsidDel="00B10052">
                  <w:rPr>
                    <w:rFonts w:ascii="Arial" w:hAnsi="Arial" w:cs="Arial"/>
                    <w:szCs w:val="20"/>
                    <w:lang w:val="en-SG"/>
                  </w:rPr>
                  <w:delText>After processing all records, collect any notices that remain not synced.</w:delText>
                </w:r>
                <w:bookmarkStart w:id="4138" w:name="_Toc213778250"/>
                <w:bookmarkEnd w:id="4138"/>
              </w:del>
            </w:ins>
          </w:p>
        </w:tc>
        <w:bookmarkStart w:id="4139" w:name="_Toc213778251"/>
        <w:bookmarkEnd w:id="4139"/>
      </w:tr>
      <w:tr w:rsidR="00B774E3" w:rsidRPr="00A67D47" w:rsidDel="00B10052" w14:paraId="6AE6E719" w14:textId="0A989FCE" w:rsidTr="00067035">
        <w:trPr>
          <w:ins w:id="4140" w:author="Ahmad Rafif" w:date="2025-08-24T15:40:00Z"/>
          <w:del w:id="4141" w:author="danupraset@gmail.com" w:date="2025-09-23T13:59:00Z"/>
        </w:trPr>
        <w:tc>
          <w:tcPr>
            <w:tcW w:w="0" w:type="auto"/>
            <w:hideMark/>
          </w:tcPr>
          <w:p w14:paraId="0186A9D2" w14:textId="6DBF6B67" w:rsidR="00B774E3" w:rsidRPr="00A67D47" w:rsidDel="00B10052" w:rsidRDefault="00B774E3" w:rsidP="00067035">
            <w:pPr>
              <w:rPr>
                <w:ins w:id="4142" w:author="Ahmad Rafif" w:date="2025-08-24T15:40:00Z"/>
                <w:del w:id="4143" w:author="danupraset@gmail.com" w:date="2025-09-23T13:59:00Z"/>
                <w:rFonts w:ascii="Arial" w:hAnsi="Arial" w:cs="Arial"/>
                <w:szCs w:val="20"/>
                <w:lang w:val="en-SG"/>
              </w:rPr>
            </w:pPr>
            <w:ins w:id="4144" w:author="Ahmad Rafif" w:date="2025-08-24T15:40:00Z">
              <w:del w:id="4145" w:author="danupraset@gmail.com" w:date="2025-09-23T13:59:00Z">
                <w:r w:rsidRPr="00A67D47" w:rsidDel="00B10052">
                  <w:rPr>
                    <w:rFonts w:ascii="Arial" w:hAnsi="Arial" w:cs="Arial"/>
                    <w:szCs w:val="20"/>
                    <w:lang w:val="en-SG"/>
                  </w:rPr>
                  <w:delText>Any unsynced records?</w:delText>
                </w:r>
                <w:bookmarkStart w:id="4146" w:name="_Toc213778252"/>
                <w:bookmarkEnd w:id="4146"/>
              </w:del>
            </w:ins>
          </w:p>
        </w:tc>
        <w:tc>
          <w:tcPr>
            <w:tcW w:w="0" w:type="auto"/>
            <w:hideMark/>
          </w:tcPr>
          <w:p w14:paraId="262D9C88" w14:textId="7BCD0711" w:rsidR="00B774E3" w:rsidRPr="00A67D47" w:rsidDel="00B10052" w:rsidRDefault="00B774E3" w:rsidP="00067035">
            <w:pPr>
              <w:rPr>
                <w:ins w:id="4147" w:author="Ahmad Rafif" w:date="2025-08-24T15:40:00Z"/>
                <w:del w:id="4148" w:author="danupraset@gmail.com" w:date="2025-09-23T13:59:00Z"/>
                <w:rFonts w:ascii="Arial" w:hAnsi="Arial" w:cs="Arial"/>
                <w:szCs w:val="20"/>
                <w:lang w:val="en-SG"/>
              </w:rPr>
            </w:pPr>
            <w:ins w:id="4149" w:author="Ahmad Rafif" w:date="2025-08-24T15:40:00Z">
              <w:del w:id="4150" w:author="danupraset@gmail.com" w:date="2025-09-23T13:59:00Z">
                <w:r w:rsidRPr="00A67D47" w:rsidDel="00B10052">
                  <w:rPr>
                    <w:rFonts w:ascii="Arial" w:hAnsi="Arial" w:cs="Arial"/>
                    <w:szCs w:val="20"/>
                    <w:lang w:val="en-SG"/>
                  </w:rPr>
                  <w:delText>Check inconsistencies</w:delText>
                </w:r>
                <w:bookmarkStart w:id="4151" w:name="_Toc213778253"/>
                <w:bookmarkEnd w:id="4151"/>
              </w:del>
            </w:ins>
          </w:p>
        </w:tc>
        <w:tc>
          <w:tcPr>
            <w:tcW w:w="0" w:type="auto"/>
            <w:hideMark/>
          </w:tcPr>
          <w:p w14:paraId="3EDACC93" w14:textId="099A96D2" w:rsidR="00B774E3" w:rsidRPr="00A67D47" w:rsidDel="00B10052" w:rsidRDefault="00B774E3" w:rsidP="00067035">
            <w:pPr>
              <w:rPr>
                <w:ins w:id="4152" w:author="Ahmad Rafif" w:date="2025-08-24T15:40:00Z"/>
                <w:del w:id="4153" w:author="danupraset@gmail.com" w:date="2025-09-23T13:59:00Z"/>
                <w:rFonts w:ascii="Arial" w:hAnsi="Arial" w:cs="Arial"/>
                <w:szCs w:val="20"/>
                <w:lang w:val="en-SG"/>
              </w:rPr>
            </w:pPr>
            <w:ins w:id="4154" w:author="Ahmad Rafif" w:date="2025-08-24T15:40:00Z">
              <w:del w:id="4155" w:author="danupraset@gmail.com" w:date="2025-09-23T13:59:00Z">
                <w:r w:rsidRPr="00A67D47" w:rsidDel="00B10052">
                  <w:rPr>
                    <w:rFonts w:ascii="Arial" w:hAnsi="Arial" w:cs="Arial"/>
                    <w:szCs w:val="20"/>
                    <w:lang w:val="en-SG"/>
                  </w:rPr>
                  <w:delText>If unsynced records exist, prepare discrepancy report; otherwise, end process.</w:delText>
                </w:r>
                <w:bookmarkStart w:id="4156" w:name="_Toc213778254"/>
                <w:bookmarkEnd w:id="4156"/>
              </w:del>
            </w:ins>
          </w:p>
        </w:tc>
        <w:bookmarkStart w:id="4157" w:name="_Toc213778255"/>
        <w:bookmarkEnd w:id="4157"/>
      </w:tr>
      <w:tr w:rsidR="00B774E3" w:rsidRPr="00A67D47" w:rsidDel="00B10052" w14:paraId="053E3EAE" w14:textId="1BB4BFB7" w:rsidTr="00067035">
        <w:trPr>
          <w:ins w:id="4158" w:author="Ahmad Rafif" w:date="2025-08-24T15:40:00Z"/>
          <w:del w:id="4159" w:author="danupraset@gmail.com" w:date="2025-09-23T13:59:00Z"/>
        </w:trPr>
        <w:tc>
          <w:tcPr>
            <w:tcW w:w="0" w:type="auto"/>
            <w:hideMark/>
          </w:tcPr>
          <w:p w14:paraId="373C9B60" w14:textId="0FAE884F" w:rsidR="00B774E3" w:rsidRPr="00A67D47" w:rsidDel="00B10052" w:rsidRDefault="00B774E3" w:rsidP="00067035">
            <w:pPr>
              <w:rPr>
                <w:ins w:id="4160" w:author="Ahmad Rafif" w:date="2025-08-24T15:40:00Z"/>
                <w:del w:id="4161" w:author="danupraset@gmail.com" w:date="2025-09-23T13:59:00Z"/>
                <w:rFonts w:ascii="Arial" w:hAnsi="Arial" w:cs="Arial"/>
                <w:szCs w:val="20"/>
                <w:lang w:val="en-SG"/>
              </w:rPr>
            </w:pPr>
            <w:ins w:id="4162" w:author="Ahmad Rafif" w:date="2025-08-24T15:40:00Z">
              <w:del w:id="4163" w:author="danupraset@gmail.com" w:date="2025-09-23T13:59:00Z">
                <w:r w:rsidRPr="00A67D47" w:rsidDel="00B10052">
                  <w:rPr>
                    <w:rFonts w:ascii="Arial" w:hAnsi="Arial" w:cs="Arial"/>
                    <w:szCs w:val="20"/>
                    <w:lang w:val="en-SG"/>
                  </w:rPr>
                  <w:delText>Generate email</w:delText>
                </w:r>
                <w:bookmarkStart w:id="4164" w:name="_Toc213778256"/>
                <w:bookmarkEnd w:id="4164"/>
              </w:del>
            </w:ins>
          </w:p>
        </w:tc>
        <w:tc>
          <w:tcPr>
            <w:tcW w:w="0" w:type="auto"/>
            <w:hideMark/>
          </w:tcPr>
          <w:p w14:paraId="2B217DEE" w14:textId="3C34DFA3" w:rsidR="00B774E3" w:rsidRPr="00A67D47" w:rsidDel="00B10052" w:rsidRDefault="00B774E3" w:rsidP="00067035">
            <w:pPr>
              <w:rPr>
                <w:ins w:id="4165" w:author="Ahmad Rafif" w:date="2025-08-24T15:40:00Z"/>
                <w:del w:id="4166" w:author="danupraset@gmail.com" w:date="2025-09-23T13:59:00Z"/>
                <w:rFonts w:ascii="Arial" w:hAnsi="Arial" w:cs="Arial"/>
                <w:szCs w:val="20"/>
                <w:lang w:val="en-SG"/>
              </w:rPr>
            </w:pPr>
            <w:ins w:id="4167" w:author="Ahmad Rafif" w:date="2025-08-24T15:40:00Z">
              <w:del w:id="4168" w:author="danupraset@gmail.com" w:date="2025-09-23T13:59:00Z">
                <w:r w:rsidRPr="00A67D47" w:rsidDel="00B10052">
                  <w:rPr>
                    <w:rFonts w:ascii="Arial" w:hAnsi="Arial" w:cs="Arial"/>
                    <w:szCs w:val="20"/>
                    <w:lang w:val="en-SG"/>
                  </w:rPr>
                  <w:delText>Build discrepancy report</w:delText>
                </w:r>
                <w:bookmarkStart w:id="4169" w:name="_Toc213778257"/>
                <w:bookmarkEnd w:id="4169"/>
              </w:del>
            </w:ins>
          </w:p>
        </w:tc>
        <w:tc>
          <w:tcPr>
            <w:tcW w:w="0" w:type="auto"/>
            <w:hideMark/>
          </w:tcPr>
          <w:p w14:paraId="3EE8D4F3" w14:textId="2FB707D8" w:rsidR="00B774E3" w:rsidRPr="00A67D47" w:rsidDel="00B10052" w:rsidRDefault="00B774E3" w:rsidP="00067035">
            <w:pPr>
              <w:rPr>
                <w:ins w:id="4170" w:author="Ahmad Rafif" w:date="2025-08-24T15:40:00Z"/>
                <w:del w:id="4171" w:author="danupraset@gmail.com" w:date="2025-09-23T13:59:00Z"/>
                <w:rFonts w:ascii="Arial" w:hAnsi="Arial" w:cs="Arial"/>
                <w:szCs w:val="20"/>
                <w:lang w:val="en-SG"/>
              </w:rPr>
            </w:pPr>
            <w:ins w:id="4172" w:author="Ahmad Rafif" w:date="2025-08-24T15:40:00Z">
              <w:del w:id="4173" w:author="danupraset@gmail.com" w:date="2025-09-23T13:59:00Z">
                <w:r w:rsidRPr="00A67D47" w:rsidDel="00B10052">
                  <w:rPr>
                    <w:rFonts w:ascii="Arial" w:hAnsi="Arial" w:cs="Arial"/>
                    <w:szCs w:val="20"/>
                    <w:lang w:val="en-SG"/>
                  </w:rPr>
                  <w:delText>Report includes: notice_no not existing in internet, mismatched fields, or errors.</w:delText>
                </w:r>
                <w:bookmarkStart w:id="4174" w:name="_Toc213778258"/>
                <w:bookmarkEnd w:id="4174"/>
              </w:del>
            </w:ins>
          </w:p>
        </w:tc>
        <w:bookmarkStart w:id="4175" w:name="_Toc213778259"/>
        <w:bookmarkEnd w:id="4175"/>
      </w:tr>
      <w:tr w:rsidR="00B774E3" w:rsidRPr="00A67D47" w:rsidDel="00B10052" w14:paraId="16C740B3" w14:textId="1CD54E83" w:rsidTr="00067035">
        <w:trPr>
          <w:ins w:id="4176" w:author="Ahmad Rafif" w:date="2025-08-24T15:40:00Z"/>
          <w:del w:id="4177" w:author="danupraset@gmail.com" w:date="2025-09-23T13:59:00Z"/>
        </w:trPr>
        <w:tc>
          <w:tcPr>
            <w:tcW w:w="0" w:type="auto"/>
            <w:hideMark/>
          </w:tcPr>
          <w:p w14:paraId="3FF748DE" w14:textId="20B05E27" w:rsidR="00B774E3" w:rsidRPr="00A67D47" w:rsidDel="00B10052" w:rsidRDefault="00B774E3" w:rsidP="00067035">
            <w:pPr>
              <w:rPr>
                <w:ins w:id="4178" w:author="Ahmad Rafif" w:date="2025-08-24T15:40:00Z"/>
                <w:del w:id="4179" w:author="danupraset@gmail.com" w:date="2025-09-23T13:59:00Z"/>
                <w:rFonts w:ascii="Arial" w:hAnsi="Arial" w:cs="Arial"/>
                <w:szCs w:val="20"/>
                <w:lang w:val="en-SG"/>
              </w:rPr>
            </w:pPr>
            <w:ins w:id="4180" w:author="Ahmad Rafif" w:date="2025-08-24T15:40:00Z">
              <w:del w:id="4181" w:author="danupraset@gmail.com" w:date="2025-09-23T13:59:00Z">
                <w:r w:rsidRPr="00A67D47" w:rsidDel="00B10052">
                  <w:rPr>
                    <w:rFonts w:ascii="Arial" w:hAnsi="Arial" w:cs="Arial"/>
                    <w:szCs w:val="20"/>
                    <w:lang w:val="en-SG"/>
                  </w:rPr>
                  <w:delText>Send email</w:delText>
                </w:r>
                <w:bookmarkStart w:id="4182" w:name="_Toc213778260"/>
                <w:bookmarkEnd w:id="4182"/>
              </w:del>
            </w:ins>
          </w:p>
        </w:tc>
        <w:tc>
          <w:tcPr>
            <w:tcW w:w="0" w:type="auto"/>
            <w:hideMark/>
          </w:tcPr>
          <w:p w14:paraId="0CB33435" w14:textId="34B437DF" w:rsidR="00B774E3" w:rsidRPr="00A67D47" w:rsidDel="00B10052" w:rsidRDefault="00B774E3" w:rsidP="00067035">
            <w:pPr>
              <w:rPr>
                <w:ins w:id="4183" w:author="Ahmad Rafif" w:date="2025-08-24T15:40:00Z"/>
                <w:del w:id="4184" w:author="danupraset@gmail.com" w:date="2025-09-23T13:59:00Z"/>
                <w:rFonts w:ascii="Arial" w:hAnsi="Arial" w:cs="Arial"/>
                <w:szCs w:val="20"/>
                <w:lang w:val="en-SG"/>
              </w:rPr>
            </w:pPr>
            <w:ins w:id="4185" w:author="Ahmad Rafif" w:date="2025-08-24T15:40:00Z">
              <w:del w:id="4186" w:author="danupraset@gmail.com" w:date="2025-09-23T13:59:00Z">
                <w:r w:rsidRPr="00A67D47" w:rsidDel="00B10052">
                  <w:rPr>
                    <w:rFonts w:ascii="Arial" w:hAnsi="Arial" w:cs="Arial"/>
                    <w:szCs w:val="20"/>
                    <w:lang w:val="en-SG"/>
                  </w:rPr>
                  <w:delText>Notify stakeholders</w:delText>
                </w:r>
                <w:bookmarkStart w:id="4187" w:name="_Toc213778261"/>
                <w:bookmarkEnd w:id="4187"/>
              </w:del>
            </w:ins>
          </w:p>
        </w:tc>
        <w:tc>
          <w:tcPr>
            <w:tcW w:w="0" w:type="auto"/>
            <w:hideMark/>
          </w:tcPr>
          <w:p w14:paraId="51E69AA3" w14:textId="4C20AE8E" w:rsidR="00B774E3" w:rsidRPr="00A67D47" w:rsidDel="00B10052" w:rsidRDefault="00B774E3" w:rsidP="00067035">
            <w:pPr>
              <w:rPr>
                <w:ins w:id="4188" w:author="Ahmad Rafif" w:date="2025-08-24T15:40:00Z"/>
                <w:del w:id="4189" w:author="danupraset@gmail.com" w:date="2025-09-23T13:59:00Z"/>
                <w:rFonts w:ascii="Arial" w:hAnsi="Arial" w:cs="Arial"/>
                <w:szCs w:val="20"/>
                <w:lang w:val="en-SG"/>
              </w:rPr>
            </w:pPr>
            <w:ins w:id="4190" w:author="Ahmad Rafif" w:date="2025-08-24T15:40:00Z">
              <w:del w:id="4191" w:author="danupraset@gmail.com" w:date="2025-09-23T13:59:00Z">
                <w:r w:rsidRPr="00A67D47" w:rsidDel="00B10052">
                  <w:rPr>
                    <w:rFonts w:ascii="Arial" w:hAnsi="Arial" w:cs="Arial"/>
                    <w:szCs w:val="20"/>
                    <w:lang w:val="en-SG"/>
                  </w:rPr>
                  <w:delText>Send discrepancy report to OIC, MGG, ISG.</w:delText>
                </w:r>
                <w:bookmarkStart w:id="4192" w:name="_Toc213778262"/>
                <w:bookmarkEnd w:id="4192"/>
              </w:del>
            </w:ins>
          </w:p>
        </w:tc>
        <w:bookmarkStart w:id="4193" w:name="_Toc213778263"/>
        <w:bookmarkEnd w:id="4193"/>
      </w:tr>
      <w:tr w:rsidR="00B774E3" w:rsidRPr="00A67D47" w:rsidDel="00B10052" w14:paraId="7DC734A2" w14:textId="64087221" w:rsidTr="00067035">
        <w:trPr>
          <w:ins w:id="4194" w:author="Ahmad Rafif" w:date="2025-08-24T15:40:00Z"/>
          <w:del w:id="4195" w:author="danupraset@gmail.com" w:date="2025-09-23T13:59:00Z"/>
        </w:trPr>
        <w:tc>
          <w:tcPr>
            <w:tcW w:w="0" w:type="auto"/>
            <w:hideMark/>
          </w:tcPr>
          <w:p w14:paraId="7509D290" w14:textId="15313DAF" w:rsidR="00B774E3" w:rsidRPr="00A67D47" w:rsidDel="00B10052" w:rsidRDefault="00B774E3" w:rsidP="00067035">
            <w:pPr>
              <w:rPr>
                <w:ins w:id="4196" w:author="Ahmad Rafif" w:date="2025-08-24T15:40:00Z"/>
                <w:del w:id="4197" w:author="danupraset@gmail.com" w:date="2025-09-23T13:59:00Z"/>
                <w:rFonts w:ascii="Arial" w:hAnsi="Arial" w:cs="Arial"/>
                <w:szCs w:val="20"/>
                <w:lang w:val="en-SG"/>
              </w:rPr>
            </w:pPr>
            <w:ins w:id="4198" w:author="Ahmad Rafif" w:date="2025-08-24T15:40:00Z">
              <w:del w:id="4199" w:author="danupraset@gmail.com" w:date="2025-09-23T13:59:00Z">
                <w:r w:rsidRPr="00A67D47" w:rsidDel="00B10052">
                  <w:rPr>
                    <w:rFonts w:ascii="Arial" w:hAnsi="Arial" w:cs="Arial"/>
                    <w:szCs w:val="20"/>
                    <w:lang w:val="en-SG"/>
                  </w:rPr>
                  <w:delText>End</w:delText>
                </w:r>
                <w:bookmarkStart w:id="4200" w:name="_Toc213778264"/>
                <w:bookmarkEnd w:id="4200"/>
              </w:del>
            </w:ins>
          </w:p>
        </w:tc>
        <w:tc>
          <w:tcPr>
            <w:tcW w:w="0" w:type="auto"/>
            <w:hideMark/>
          </w:tcPr>
          <w:p w14:paraId="14DFDFB7" w14:textId="40A55BCD" w:rsidR="00B774E3" w:rsidRPr="00A67D47" w:rsidDel="00B10052" w:rsidRDefault="00B774E3" w:rsidP="00067035">
            <w:pPr>
              <w:rPr>
                <w:ins w:id="4201" w:author="Ahmad Rafif" w:date="2025-08-24T15:40:00Z"/>
                <w:del w:id="4202" w:author="danupraset@gmail.com" w:date="2025-09-23T13:59:00Z"/>
                <w:rFonts w:ascii="Arial" w:hAnsi="Arial" w:cs="Arial"/>
                <w:szCs w:val="20"/>
                <w:lang w:val="en-SG"/>
              </w:rPr>
            </w:pPr>
            <w:ins w:id="4203" w:author="Ahmad Rafif" w:date="2025-08-24T15:40:00Z">
              <w:del w:id="4204" w:author="danupraset@gmail.com" w:date="2025-09-23T13:59:00Z">
                <w:r w:rsidRPr="00A67D47" w:rsidDel="00B10052">
                  <w:rPr>
                    <w:rFonts w:ascii="Arial" w:hAnsi="Arial" w:cs="Arial"/>
                    <w:szCs w:val="20"/>
                    <w:lang w:val="en-SG"/>
                  </w:rPr>
                  <w:delText>Job completion</w:delText>
                </w:r>
                <w:bookmarkStart w:id="4205" w:name="_Toc213778265"/>
                <w:bookmarkEnd w:id="4205"/>
              </w:del>
            </w:ins>
          </w:p>
        </w:tc>
        <w:tc>
          <w:tcPr>
            <w:tcW w:w="0" w:type="auto"/>
            <w:hideMark/>
          </w:tcPr>
          <w:p w14:paraId="6B963DA1" w14:textId="29CACC32" w:rsidR="00B774E3" w:rsidRPr="00A67D47" w:rsidDel="00B10052" w:rsidRDefault="00B774E3" w:rsidP="00067035">
            <w:pPr>
              <w:rPr>
                <w:ins w:id="4206" w:author="Ahmad Rafif" w:date="2025-08-24T15:40:00Z"/>
                <w:del w:id="4207" w:author="danupraset@gmail.com" w:date="2025-09-23T13:59:00Z"/>
                <w:rFonts w:ascii="Arial" w:hAnsi="Arial" w:cs="Arial"/>
                <w:szCs w:val="20"/>
                <w:lang w:val="en-SG"/>
              </w:rPr>
            </w:pPr>
            <w:ins w:id="4208" w:author="Ahmad Rafif" w:date="2025-08-24T15:40:00Z">
              <w:del w:id="4209" w:author="danupraset@gmail.com" w:date="2025-09-23T13:59:00Z">
                <w:r w:rsidRPr="00A67D47" w:rsidDel="00B10052">
                  <w:rPr>
                    <w:rFonts w:ascii="Arial" w:hAnsi="Arial" w:cs="Arial"/>
                    <w:szCs w:val="20"/>
                    <w:lang w:val="en-SG"/>
                  </w:rPr>
                  <w:delText>Flow finishes.</w:delText>
                </w:r>
                <w:bookmarkStart w:id="4210" w:name="_Toc213778266"/>
                <w:bookmarkEnd w:id="4210"/>
              </w:del>
            </w:ins>
          </w:p>
        </w:tc>
        <w:bookmarkStart w:id="4211" w:name="_Toc213778267"/>
        <w:bookmarkEnd w:id="4211"/>
      </w:tr>
    </w:tbl>
    <w:p w14:paraId="5E3B2176" w14:textId="4234DA01" w:rsidR="00B774E3" w:rsidDel="00F5463A" w:rsidRDefault="00B774E3" w:rsidP="00B774E3">
      <w:pPr>
        <w:rPr>
          <w:ins w:id="4212" w:author="Ahmad Rafif" w:date="2025-08-24T15:40:00Z"/>
          <w:del w:id="4213" w:author="danupraset@gmail.com" w:date="2025-11-11T18:22:00Z"/>
        </w:rPr>
      </w:pPr>
      <w:bookmarkStart w:id="4214" w:name="_Toc213778268"/>
      <w:bookmarkEnd w:id="4214"/>
    </w:p>
    <w:p w14:paraId="2CABCC3F" w14:textId="07E51D50" w:rsidR="00B774E3" w:rsidRDefault="00B774E3">
      <w:pPr>
        <w:pStyle w:val="Heading3"/>
        <w:ind w:left="851" w:hanging="851"/>
        <w:rPr>
          <w:ins w:id="4215" w:author="Ahmad Rafif" w:date="2025-08-24T15:40:00Z"/>
        </w:rPr>
        <w:pPrChange w:id="4216" w:author="MUBIYARTO WIBISONO" w:date="2025-11-11T16:08:00Z">
          <w:pPr>
            <w:pStyle w:val="Heading3"/>
          </w:pPr>
        </w:pPrChange>
      </w:pPr>
      <w:bookmarkStart w:id="4217" w:name="_Toc209553430"/>
      <w:bookmarkStart w:id="4218" w:name="_Toc209556476"/>
      <w:bookmarkStart w:id="4219" w:name="_Toc212740071"/>
      <w:bookmarkStart w:id="4220" w:name="_Toc213778269"/>
      <w:ins w:id="4221" w:author="Ahmad Rafif" w:date="2025-08-24T15:40:00Z">
        <w:r>
          <w:t>Data Mapping</w:t>
        </w:r>
        <w:bookmarkEnd w:id="4217"/>
        <w:bookmarkEnd w:id="4218"/>
        <w:bookmarkEnd w:id="4219"/>
        <w:bookmarkEnd w:id="4220"/>
      </w:ins>
    </w:p>
    <w:p w14:paraId="21FD4747" w14:textId="77777777" w:rsidR="003A043F" w:rsidRDefault="003A043F" w:rsidP="003A043F">
      <w:pPr>
        <w:pStyle w:val="Heading4"/>
        <w:rPr>
          <w:ins w:id="4222" w:author="Ahmad Rafif" w:date="2025-08-24T15:41:00Z"/>
        </w:rPr>
      </w:pPr>
      <w:bookmarkStart w:id="4223" w:name="_Toc213778270"/>
      <w:ins w:id="4224" w:author="Ahmad Rafif" w:date="2025-08-24T15:41:00Z">
        <w:r>
          <w:t>Intranet Push to Internet</w:t>
        </w:r>
        <w:bookmarkEnd w:id="4223"/>
      </w:ins>
    </w:p>
    <w:p w14:paraId="4280D4AD" w14:textId="31D4578B" w:rsidR="003A043F" w:rsidRPr="003A043F" w:rsidRDefault="003A043F">
      <w:pPr>
        <w:rPr>
          <w:ins w:id="4225" w:author="Ahmad Rafif" w:date="2025-08-24T15:41:00Z"/>
          <w:sz w:val="20"/>
          <w:szCs w:val="20"/>
          <w:rPrChange w:id="4226" w:author="Ahmad Rafif" w:date="2025-08-24T15:42:00Z">
            <w:rPr>
              <w:ins w:id="4227" w:author="Ahmad Rafif" w:date="2025-08-24T15:41:00Z"/>
            </w:rPr>
          </w:rPrChange>
        </w:rPr>
        <w:pPrChange w:id="4228" w:author="Ahmad Rafif" w:date="2025-08-24T15:41:00Z">
          <w:pPr>
            <w:pStyle w:val="Heading4"/>
          </w:pPr>
        </w:pPrChange>
      </w:pPr>
      <w:ins w:id="4229" w:author="Ahmad Rafif" w:date="2025-08-24T15:41:00Z">
        <w:r w:rsidRPr="003A043F">
          <w:rPr>
            <w:rFonts w:ascii="Arial" w:hAnsi="Arial" w:cs="Arial"/>
            <w:sz w:val="20"/>
            <w:szCs w:val="20"/>
            <w:rPrChange w:id="4230" w:author="Ahmad Rafif" w:date="2025-08-24T15:42:00Z">
              <w:rPr/>
            </w:rPrChange>
          </w:rPr>
          <w:t>Refer to Section 1.3.1</w:t>
        </w:r>
      </w:ins>
    </w:p>
    <w:p w14:paraId="4CC41BEB" w14:textId="480057DD" w:rsidR="00B774E3" w:rsidRDefault="003A043F" w:rsidP="003A043F">
      <w:pPr>
        <w:pStyle w:val="Heading4"/>
        <w:rPr>
          <w:ins w:id="4231" w:author="Ahmad Rafif" w:date="2025-08-24T15:42:00Z"/>
        </w:rPr>
      </w:pPr>
      <w:bookmarkStart w:id="4232" w:name="_Toc213778271"/>
      <w:ins w:id="4233" w:author="Ahmad Rafif" w:date="2025-08-24T15:41:00Z">
        <w:r>
          <w:t>Intranet Pull update from Internet</w:t>
        </w:r>
        <w:bookmarkEnd w:id="4232"/>
        <w:r w:rsidR="00B774E3">
          <w:t xml:space="preserve"> </w:t>
        </w:r>
      </w:ins>
    </w:p>
    <w:p w14:paraId="22F2C497" w14:textId="74D91278" w:rsidR="003A043F" w:rsidRPr="003A043F" w:rsidRDefault="003A043F" w:rsidP="003A043F">
      <w:pPr>
        <w:rPr>
          <w:rFonts w:ascii="Arial" w:hAnsi="Arial" w:cs="Arial"/>
          <w:sz w:val="20"/>
          <w:szCs w:val="20"/>
          <w:rPrChange w:id="4234" w:author="Ahmad Rafif" w:date="2025-08-24T15:42:00Z">
            <w:rPr/>
          </w:rPrChange>
        </w:rPr>
      </w:pPr>
      <w:ins w:id="4235" w:author="Ahmad Rafif" w:date="2025-08-24T15:42:00Z">
        <w:r w:rsidRPr="00A67D47">
          <w:rPr>
            <w:rFonts w:ascii="Arial" w:hAnsi="Arial" w:cs="Arial"/>
            <w:sz w:val="20"/>
            <w:szCs w:val="20"/>
          </w:rPr>
          <w:t xml:space="preserve">Refer to Section </w:t>
        </w:r>
        <w:r>
          <w:rPr>
            <w:rFonts w:ascii="Arial" w:hAnsi="Arial" w:cs="Arial"/>
            <w:sz w:val="20"/>
            <w:szCs w:val="20"/>
          </w:rPr>
          <w:t>4</w:t>
        </w:r>
        <w:r w:rsidRPr="00A67D47">
          <w:rPr>
            <w:rFonts w:ascii="Arial" w:hAnsi="Arial" w:cs="Arial"/>
            <w:sz w:val="20"/>
            <w:szCs w:val="20"/>
          </w:rPr>
          <w:t>.</w:t>
        </w:r>
        <w:r>
          <w:rPr>
            <w:rFonts w:ascii="Arial" w:hAnsi="Arial" w:cs="Arial"/>
            <w:sz w:val="20"/>
            <w:szCs w:val="20"/>
          </w:rPr>
          <w:t>3</w:t>
        </w:r>
        <w:r w:rsidRPr="00A67D47">
          <w:rPr>
            <w:rFonts w:ascii="Arial" w:hAnsi="Arial" w:cs="Arial"/>
            <w:sz w:val="20"/>
            <w:szCs w:val="20"/>
          </w:rPr>
          <w:t>.</w:t>
        </w:r>
        <w:r>
          <w:rPr>
            <w:rFonts w:ascii="Arial" w:hAnsi="Arial" w:cs="Arial"/>
            <w:sz w:val="20"/>
            <w:szCs w:val="20"/>
          </w:rPr>
          <w:t>2</w:t>
        </w:r>
      </w:ins>
    </w:p>
    <w:p w14:paraId="7ABEC35A" w14:textId="68DA3DAE" w:rsidR="003A043F" w:rsidRDefault="003A043F">
      <w:pPr>
        <w:pStyle w:val="Heading3"/>
        <w:ind w:left="851" w:hanging="851"/>
        <w:rPr>
          <w:ins w:id="4236" w:author="Ahmad Rafif" w:date="2025-08-24T15:43:00Z"/>
        </w:rPr>
        <w:pPrChange w:id="4237" w:author="MUBIYARTO WIBISONO" w:date="2025-11-11T16:08:00Z">
          <w:pPr>
            <w:pStyle w:val="Heading3"/>
          </w:pPr>
        </w:pPrChange>
      </w:pPr>
      <w:bookmarkStart w:id="4238" w:name="_Toc209553431"/>
      <w:bookmarkStart w:id="4239" w:name="_Toc209556477"/>
      <w:bookmarkStart w:id="4240" w:name="_Toc212740072"/>
      <w:bookmarkStart w:id="4241" w:name="_Toc213778272"/>
      <w:ins w:id="4242" w:author="Ahmad Rafif" w:date="2025-08-24T15:43:00Z">
        <w:r>
          <w:t>Success Outcome</w:t>
        </w:r>
        <w:bookmarkEnd w:id="4238"/>
        <w:bookmarkEnd w:id="4239"/>
        <w:bookmarkEnd w:id="4240"/>
        <w:bookmarkEnd w:id="4241"/>
      </w:ins>
    </w:p>
    <w:p w14:paraId="2F4F92DD" w14:textId="77777777" w:rsidR="003A043F" w:rsidRPr="00A359FF" w:rsidDel="00B10052" w:rsidRDefault="003A043F">
      <w:pPr>
        <w:pStyle w:val="ListParagraph"/>
        <w:numPr>
          <w:ilvl w:val="0"/>
          <w:numId w:val="66"/>
        </w:numPr>
        <w:spacing w:line="360" w:lineRule="auto"/>
        <w:ind w:left="426"/>
        <w:rPr>
          <w:ins w:id="4243" w:author="Ahmad Rafif" w:date="2025-08-24T15:46:00Z"/>
          <w:del w:id="4244" w:author="danupraset@gmail.com" w:date="2025-09-23T14:00:00Z"/>
          <w:rFonts w:ascii="Arial" w:hAnsi="Arial" w:cs="Arial"/>
          <w:sz w:val="20"/>
          <w:szCs w:val="20"/>
          <w:lang w:val="en-SG"/>
        </w:rPr>
        <w:pPrChange w:id="4245" w:author="danupraset@gmail.com" w:date="2025-09-23T14:00:00Z">
          <w:pPr>
            <w:pStyle w:val="ListParagraph"/>
            <w:numPr>
              <w:numId w:val="66"/>
            </w:numPr>
            <w:ind w:hanging="360"/>
          </w:pPr>
        </w:pPrChange>
      </w:pPr>
      <w:ins w:id="4246" w:author="Ahmad Rafif" w:date="2025-08-24T15:46:00Z">
        <w:del w:id="4247" w:author="danupraset@gmail.com" w:date="2025-09-23T14:00:00Z">
          <w:r w:rsidRPr="00A359FF" w:rsidDel="00B10052">
            <w:rPr>
              <w:rFonts w:ascii="Arial" w:hAnsi="Arial" w:cs="Arial"/>
              <w:sz w:val="20"/>
              <w:szCs w:val="20"/>
              <w:lang w:val="en-SG"/>
            </w:rPr>
            <w:delText>Daily scheduled job is triggered without failure.</w:delText>
          </w:r>
        </w:del>
      </w:ins>
    </w:p>
    <w:p w14:paraId="789B0B74" w14:textId="77777777" w:rsidR="00B10052" w:rsidRPr="00B10052" w:rsidRDefault="00B10052" w:rsidP="00B10052">
      <w:pPr>
        <w:pStyle w:val="ListParagraph"/>
        <w:numPr>
          <w:ilvl w:val="0"/>
          <w:numId w:val="66"/>
        </w:numPr>
        <w:spacing w:line="360" w:lineRule="auto"/>
        <w:ind w:left="426"/>
        <w:rPr>
          <w:ins w:id="4248" w:author="danupraset@gmail.com" w:date="2025-09-23T14:00:00Z"/>
          <w:rFonts w:ascii="Arial" w:hAnsi="Arial" w:cs="Arial"/>
          <w:sz w:val="20"/>
          <w:szCs w:val="20"/>
          <w:lang w:val="en-US" w:eastAsia="en-US"/>
          <w:rPrChange w:id="4249" w:author="danupraset@gmail.com" w:date="2025-09-23T14:00:00Z">
            <w:rPr>
              <w:ins w:id="4250" w:author="danupraset@gmail.com" w:date="2025-09-23T14:00:00Z"/>
              <w:rFonts w:ascii="Arial" w:hAnsi="Arial" w:cs="Arial"/>
              <w:sz w:val="20"/>
              <w:szCs w:val="20"/>
            </w:rPr>
          </w:rPrChange>
        </w:rPr>
      </w:pPr>
      <w:ins w:id="4251" w:author="danupraset@gmail.com" w:date="2025-09-23T13:59:00Z">
        <w:r w:rsidRPr="00B10052">
          <w:rPr>
            <w:rFonts w:ascii="Arial" w:hAnsi="Arial" w:cs="Arial"/>
            <w:sz w:val="20"/>
            <w:szCs w:val="20"/>
            <w:rPrChange w:id="4252" w:author="danupraset@gmail.com" w:date="2025-09-23T14:00:00Z">
              <w:rPr/>
            </w:rPrChange>
          </w:rPr>
          <w:t>Records retrieved – Eligible transactions (</w:t>
        </w:r>
        <w:proofErr w:type="spellStart"/>
        <w:r w:rsidRPr="00B10052">
          <w:rPr>
            <w:rStyle w:val="HTMLCode"/>
            <w:rFonts w:ascii="Arial" w:eastAsiaTheme="majorEastAsia" w:hAnsi="Arial" w:cs="Arial"/>
            <w:rPrChange w:id="4253" w:author="danupraset@gmail.com" w:date="2025-09-23T14:00:00Z">
              <w:rPr>
                <w:rStyle w:val="HTMLCode"/>
                <w:rFonts w:eastAsiaTheme="majorEastAsia"/>
              </w:rPr>
            </w:rPrChange>
          </w:rPr>
          <w:t>is_sync</w:t>
        </w:r>
        <w:proofErr w:type="spellEnd"/>
        <w:r w:rsidRPr="00B10052">
          <w:rPr>
            <w:rStyle w:val="HTMLCode"/>
            <w:rFonts w:ascii="Arial" w:eastAsiaTheme="majorEastAsia" w:hAnsi="Arial" w:cs="Arial"/>
            <w:rPrChange w:id="4254" w:author="danupraset@gmail.com" w:date="2025-09-23T14:00:00Z">
              <w:rPr>
                <w:rStyle w:val="HTMLCode"/>
                <w:rFonts w:eastAsiaTheme="majorEastAsia"/>
              </w:rPr>
            </w:rPrChange>
          </w:rPr>
          <w:t xml:space="preserve"> = false</w:t>
        </w:r>
        <w:r w:rsidRPr="00B10052">
          <w:rPr>
            <w:rFonts w:ascii="Arial" w:hAnsi="Arial" w:cs="Arial"/>
            <w:sz w:val="20"/>
            <w:szCs w:val="20"/>
            <w:rPrChange w:id="4255" w:author="danupraset@gmail.com" w:date="2025-09-23T14:00:00Z">
              <w:rPr/>
            </w:rPrChange>
          </w:rPr>
          <w:t xml:space="preserve"> and </w:t>
        </w:r>
        <w:r w:rsidRPr="00B10052">
          <w:rPr>
            <w:rStyle w:val="HTMLCode"/>
            <w:rFonts w:ascii="Arial" w:eastAsiaTheme="majorEastAsia" w:hAnsi="Arial" w:cs="Arial"/>
            <w:rPrChange w:id="4256" w:author="danupraset@gmail.com" w:date="2025-09-23T14:00:00Z">
              <w:rPr>
                <w:rStyle w:val="HTMLCode"/>
                <w:rFonts w:eastAsiaTheme="majorEastAsia"/>
              </w:rPr>
            </w:rPrChange>
          </w:rPr>
          <w:t>status = S</w:t>
        </w:r>
        <w:r w:rsidRPr="00B10052">
          <w:rPr>
            <w:rFonts w:ascii="Arial" w:hAnsi="Arial" w:cs="Arial"/>
            <w:sz w:val="20"/>
            <w:szCs w:val="20"/>
            <w:rPrChange w:id="4257" w:author="danupraset@gmail.com" w:date="2025-09-23T14:00:00Z">
              <w:rPr/>
            </w:rPrChange>
          </w:rPr>
          <w:t>) are successfully fetched from the internet transaction table.</w:t>
        </w:r>
      </w:ins>
    </w:p>
    <w:p w14:paraId="00FFEA7D" w14:textId="77777777" w:rsidR="00B10052" w:rsidRPr="00B10052" w:rsidRDefault="00B10052" w:rsidP="00B10052">
      <w:pPr>
        <w:pStyle w:val="ListParagraph"/>
        <w:numPr>
          <w:ilvl w:val="0"/>
          <w:numId w:val="66"/>
        </w:numPr>
        <w:spacing w:line="360" w:lineRule="auto"/>
        <w:ind w:left="426"/>
        <w:rPr>
          <w:ins w:id="4258" w:author="danupraset@gmail.com" w:date="2025-09-23T14:00:00Z"/>
          <w:rFonts w:ascii="Arial" w:hAnsi="Arial" w:cs="Arial"/>
          <w:sz w:val="20"/>
          <w:szCs w:val="20"/>
          <w:lang w:val="en-US" w:eastAsia="en-US"/>
          <w:rPrChange w:id="4259" w:author="danupraset@gmail.com" w:date="2025-09-23T14:00:00Z">
            <w:rPr>
              <w:ins w:id="4260" w:author="danupraset@gmail.com" w:date="2025-09-23T14:00:00Z"/>
              <w:rFonts w:ascii="Arial" w:hAnsi="Arial" w:cs="Arial"/>
              <w:sz w:val="20"/>
              <w:szCs w:val="20"/>
            </w:rPr>
          </w:rPrChange>
        </w:rPr>
      </w:pPr>
      <w:ins w:id="4261" w:author="danupraset@gmail.com" w:date="2025-09-23T13:59:00Z">
        <w:r w:rsidRPr="00B10052">
          <w:rPr>
            <w:rFonts w:ascii="Arial" w:hAnsi="Arial" w:cs="Arial"/>
            <w:sz w:val="20"/>
            <w:szCs w:val="20"/>
            <w:rPrChange w:id="4262" w:author="danupraset@gmail.com" w:date="2025-09-23T14:00:00Z">
              <w:rPr/>
            </w:rPrChange>
          </w:rPr>
          <w:t xml:space="preserve">Records synced to intranet – The system successfully inserts or updates the retrieved transactions into the intranet table </w:t>
        </w:r>
        <w:proofErr w:type="spellStart"/>
        <w:r w:rsidRPr="00B10052">
          <w:rPr>
            <w:rStyle w:val="HTMLCode"/>
            <w:rFonts w:ascii="Arial" w:eastAsiaTheme="majorEastAsia" w:hAnsi="Arial" w:cs="Arial"/>
            <w:rPrChange w:id="4263" w:author="danupraset@gmail.com" w:date="2025-09-23T14:00:00Z">
              <w:rPr>
                <w:rStyle w:val="HTMLCode"/>
                <w:rFonts w:eastAsiaTheme="majorEastAsia"/>
              </w:rPr>
            </w:rPrChange>
          </w:rPr>
          <w:t>ocms_web_txn_detail</w:t>
        </w:r>
        <w:proofErr w:type="spellEnd"/>
        <w:r w:rsidRPr="00B10052">
          <w:rPr>
            <w:rFonts w:ascii="Arial" w:hAnsi="Arial" w:cs="Arial"/>
            <w:sz w:val="20"/>
            <w:szCs w:val="20"/>
            <w:rPrChange w:id="4264" w:author="danupraset@gmail.com" w:date="2025-09-23T14:00:00Z">
              <w:rPr/>
            </w:rPrChange>
          </w:rPr>
          <w:t>.</w:t>
        </w:r>
      </w:ins>
    </w:p>
    <w:p w14:paraId="6CAC2B85" w14:textId="77777777" w:rsidR="00B10052" w:rsidRPr="00B10052" w:rsidRDefault="00B10052" w:rsidP="00B10052">
      <w:pPr>
        <w:pStyle w:val="ListParagraph"/>
        <w:numPr>
          <w:ilvl w:val="0"/>
          <w:numId w:val="66"/>
        </w:numPr>
        <w:spacing w:line="360" w:lineRule="auto"/>
        <w:ind w:left="426"/>
        <w:rPr>
          <w:ins w:id="4265" w:author="danupraset@gmail.com" w:date="2025-09-23T14:00:00Z"/>
          <w:rFonts w:ascii="Arial" w:hAnsi="Arial" w:cs="Arial"/>
          <w:sz w:val="20"/>
          <w:szCs w:val="20"/>
          <w:lang w:val="en-US" w:eastAsia="en-US"/>
          <w:rPrChange w:id="4266" w:author="danupraset@gmail.com" w:date="2025-09-23T14:00:00Z">
            <w:rPr>
              <w:ins w:id="4267" w:author="danupraset@gmail.com" w:date="2025-09-23T14:00:00Z"/>
              <w:rFonts w:ascii="Arial" w:hAnsi="Arial" w:cs="Arial"/>
              <w:sz w:val="20"/>
              <w:szCs w:val="20"/>
            </w:rPr>
          </w:rPrChange>
        </w:rPr>
      </w:pPr>
      <w:ins w:id="4268" w:author="danupraset@gmail.com" w:date="2025-09-23T13:59:00Z">
        <w:r w:rsidRPr="00B10052">
          <w:rPr>
            <w:rFonts w:ascii="Arial" w:hAnsi="Arial" w:cs="Arial"/>
            <w:sz w:val="20"/>
            <w:szCs w:val="20"/>
            <w:rPrChange w:id="4269" w:author="danupraset@gmail.com" w:date="2025-09-23T14:00:00Z">
              <w:rPr/>
            </w:rPrChange>
          </w:rPr>
          <w:t xml:space="preserve">Internet table updated – The internet transaction table </w:t>
        </w:r>
        <w:proofErr w:type="spellStart"/>
        <w:r w:rsidRPr="00B10052">
          <w:rPr>
            <w:rStyle w:val="HTMLCode"/>
            <w:rFonts w:ascii="Arial" w:eastAsiaTheme="majorEastAsia" w:hAnsi="Arial" w:cs="Arial"/>
            <w:rPrChange w:id="4270" w:author="danupraset@gmail.com" w:date="2025-09-23T14:00:00Z">
              <w:rPr>
                <w:rStyle w:val="HTMLCode"/>
                <w:rFonts w:eastAsiaTheme="majorEastAsia"/>
              </w:rPr>
            </w:rPrChange>
          </w:rPr>
          <w:t>eocms_web_txn_detail</w:t>
        </w:r>
        <w:proofErr w:type="spellEnd"/>
        <w:r w:rsidRPr="00B10052">
          <w:rPr>
            <w:rFonts w:ascii="Arial" w:hAnsi="Arial" w:cs="Arial"/>
            <w:sz w:val="20"/>
            <w:szCs w:val="20"/>
            <w:rPrChange w:id="4271" w:author="danupraset@gmail.com" w:date="2025-09-23T14:00:00Z">
              <w:rPr/>
            </w:rPrChange>
          </w:rPr>
          <w:t xml:space="preserve"> is updated with </w:t>
        </w:r>
        <w:proofErr w:type="spellStart"/>
        <w:r w:rsidRPr="00B10052">
          <w:rPr>
            <w:rStyle w:val="HTMLCode"/>
            <w:rFonts w:ascii="Arial" w:eastAsiaTheme="majorEastAsia" w:hAnsi="Arial" w:cs="Arial"/>
            <w:rPrChange w:id="4272" w:author="danupraset@gmail.com" w:date="2025-09-23T14:00:00Z">
              <w:rPr>
                <w:rStyle w:val="HTMLCode"/>
                <w:rFonts w:eastAsiaTheme="majorEastAsia"/>
              </w:rPr>
            </w:rPrChange>
          </w:rPr>
          <w:t>is_sync</w:t>
        </w:r>
        <w:proofErr w:type="spellEnd"/>
        <w:r w:rsidRPr="00B10052">
          <w:rPr>
            <w:rStyle w:val="HTMLCode"/>
            <w:rFonts w:ascii="Arial" w:eastAsiaTheme="majorEastAsia" w:hAnsi="Arial" w:cs="Arial"/>
            <w:rPrChange w:id="4273" w:author="danupraset@gmail.com" w:date="2025-09-23T14:00:00Z">
              <w:rPr>
                <w:rStyle w:val="HTMLCode"/>
                <w:rFonts w:eastAsiaTheme="majorEastAsia"/>
              </w:rPr>
            </w:rPrChange>
          </w:rPr>
          <w:t xml:space="preserve"> = true</w:t>
        </w:r>
        <w:r w:rsidRPr="00B10052">
          <w:rPr>
            <w:rFonts w:ascii="Arial" w:hAnsi="Arial" w:cs="Arial"/>
            <w:sz w:val="20"/>
            <w:szCs w:val="20"/>
            <w:rPrChange w:id="4274" w:author="danupraset@gmail.com" w:date="2025-09-23T14:00:00Z">
              <w:rPr/>
            </w:rPrChange>
          </w:rPr>
          <w:t xml:space="preserve"> and </w:t>
        </w:r>
        <w:proofErr w:type="spellStart"/>
        <w:r w:rsidRPr="00B10052">
          <w:rPr>
            <w:rStyle w:val="HTMLCode"/>
            <w:rFonts w:ascii="Arial" w:eastAsiaTheme="majorEastAsia" w:hAnsi="Arial" w:cs="Arial"/>
            <w:rPrChange w:id="4275" w:author="danupraset@gmail.com" w:date="2025-09-23T14:00:00Z">
              <w:rPr>
                <w:rStyle w:val="HTMLCode"/>
                <w:rFonts w:eastAsiaTheme="majorEastAsia"/>
              </w:rPr>
            </w:rPrChange>
          </w:rPr>
          <w:t>upd_date</w:t>
        </w:r>
        <w:proofErr w:type="spellEnd"/>
        <w:r w:rsidRPr="00B10052">
          <w:rPr>
            <w:rStyle w:val="HTMLCode"/>
            <w:rFonts w:ascii="Arial" w:eastAsiaTheme="majorEastAsia" w:hAnsi="Arial" w:cs="Arial"/>
            <w:rPrChange w:id="4276" w:author="danupraset@gmail.com" w:date="2025-09-23T14:00:00Z">
              <w:rPr>
                <w:rStyle w:val="HTMLCode"/>
                <w:rFonts w:eastAsiaTheme="majorEastAsia"/>
              </w:rPr>
            </w:rPrChange>
          </w:rPr>
          <w:t xml:space="preserve"> = today</w:t>
        </w:r>
        <w:r w:rsidRPr="00B10052">
          <w:rPr>
            <w:rFonts w:ascii="Arial" w:hAnsi="Arial" w:cs="Arial"/>
            <w:sz w:val="20"/>
            <w:szCs w:val="20"/>
            <w:rPrChange w:id="4277" w:author="danupraset@gmail.com" w:date="2025-09-23T14:00:00Z">
              <w:rPr/>
            </w:rPrChange>
          </w:rPr>
          <w:t xml:space="preserve"> for all processed records.</w:t>
        </w:r>
      </w:ins>
    </w:p>
    <w:p w14:paraId="377BCCBE" w14:textId="77777777" w:rsidR="00B10052" w:rsidRPr="00B10052" w:rsidRDefault="00B10052" w:rsidP="00B10052">
      <w:pPr>
        <w:pStyle w:val="ListParagraph"/>
        <w:numPr>
          <w:ilvl w:val="0"/>
          <w:numId w:val="66"/>
        </w:numPr>
        <w:spacing w:line="360" w:lineRule="auto"/>
        <w:ind w:left="426"/>
        <w:rPr>
          <w:ins w:id="4278" w:author="danupraset@gmail.com" w:date="2025-09-23T14:00:00Z"/>
          <w:rFonts w:ascii="Arial" w:hAnsi="Arial" w:cs="Arial"/>
          <w:sz w:val="20"/>
          <w:szCs w:val="20"/>
          <w:lang w:val="en-US" w:eastAsia="en-US"/>
          <w:rPrChange w:id="4279" w:author="danupraset@gmail.com" w:date="2025-09-23T14:00:00Z">
            <w:rPr>
              <w:ins w:id="4280" w:author="danupraset@gmail.com" w:date="2025-09-23T14:00:00Z"/>
              <w:rFonts w:ascii="Arial" w:hAnsi="Arial" w:cs="Arial"/>
              <w:sz w:val="20"/>
              <w:szCs w:val="20"/>
            </w:rPr>
          </w:rPrChange>
        </w:rPr>
      </w:pPr>
      <w:ins w:id="4281" w:author="danupraset@gmail.com" w:date="2025-09-23T13:59:00Z">
        <w:r w:rsidRPr="00B10052">
          <w:rPr>
            <w:rFonts w:ascii="Arial" w:hAnsi="Arial" w:cs="Arial"/>
            <w:sz w:val="20"/>
            <w:szCs w:val="20"/>
            <w:rPrChange w:id="4282" w:author="danupraset@gmail.com" w:date="2025-09-23T14:00:00Z">
              <w:rPr/>
            </w:rPrChange>
          </w:rPr>
          <w:lastRenderedPageBreak/>
          <w:t>No sync errors detected – The process confirms that both intranet and internet updates complete without failures.</w:t>
        </w:r>
      </w:ins>
    </w:p>
    <w:p w14:paraId="71AB2E4E" w14:textId="77777777" w:rsidR="00B10052" w:rsidRPr="002074BA" w:rsidRDefault="00B10052" w:rsidP="00F5463A">
      <w:pPr>
        <w:pStyle w:val="ListParagraph"/>
        <w:numPr>
          <w:ilvl w:val="0"/>
          <w:numId w:val="66"/>
        </w:numPr>
        <w:spacing w:line="360" w:lineRule="auto"/>
        <w:ind w:left="426"/>
        <w:rPr>
          <w:ins w:id="4283" w:author="danupraset@gmail.com" w:date="2025-09-23T14:00:00Z"/>
          <w:rFonts w:ascii="Arial" w:hAnsi="Arial" w:cs="Arial"/>
          <w:strike/>
          <w:sz w:val="20"/>
          <w:szCs w:val="20"/>
          <w:lang w:val="en-US" w:eastAsia="en-US"/>
          <w:rPrChange w:id="4284" w:author="MUBIYARTO WIBISONO" w:date="2025-11-10T13:48:00Z">
            <w:rPr>
              <w:ins w:id="4285" w:author="danupraset@gmail.com" w:date="2025-09-23T14:00:00Z"/>
              <w:rFonts w:ascii="Arial" w:hAnsi="Arial" w:cs="Arial"/>
              <w:sz w:val="20"/>
              <w:szCs w:val="20"/>
            </w:rPr>
          </w:rPrChange>
        </w:rPr>
      </w:pPr>
      <w:commentRangeStart w:id="4286"/>
      <w:commentRangeStart w:id="4287"/>
      <w:ins w:id="4288" w:author="danupraset@gmail.com" w:date="2025-09-23T13:59:00Z">
        <w:r w:rsidRPr="002074BA">
          <w:rPr>
            <w:rFonts w:ascii="Arial" w:hAnsi="Arial" w:cs="Arial"/>
            <w:strike/>
            <w:sz w:val="20"/>
            <w:szCs w:val="20"/>
            <w:rPrChange w:id="4289" w:author="MUBIYARTO WIBISONO" w:date="2025-11-10T13:48:00Z">
              <w:rPr/>
            </w:rPrChange>
          </w:rPr>
          <w:t xml:space="preserve">Status updated – The </w:t>
        </w:r>
        <w:proofErr w:type="spellStart"/>
        <w:r w:rsidRPr="002074BA">
          <w:rPr>
            <w:rFonts w:ascii="Arial" w:hAnsi="Arial" w:cs="Arial"/>
            <w:strike/>
            <w:sz w:val="20"/>
            <w:szCs w:val="20"/>
            <w:rPrChange w:id="4290" w:author="MUBIYARTO WIBISONO" w:date="2025-11-10T13:48:00Z">
              <w:rPr/>
            </w:rPrChange>
          </w:rPr>
          <w:t>cron</w:t>
        </w:r>
        <w:proofErr w:type="spellEnd"/>
        <w:r w:rsidRPr="002074BA">
          <w:rPr>
            <w:rFonts w:ascii="Arial" w:hAnsi="Arial" w:cs="Arial"/>
            <w:strike/>
            <w:sz w:val="20"/>
            <w:szCs w:val="20"/>
            <w:rPrChange w:id="4291" w:author="MUBIYARTO WIBISONO" w:date="2025-11-10T13:48:00Z">
              <w:rPr/>
            </w:rPrChange>
          </w:rPr>
          <w:t xml:space="preserve"> job status in </w:t>
        </w:r>
        <w:proofErr w:type="spellStart"/>
        <w:r w:rsidRPr="002074BA">
          <w:rPr>
            <w:rStyle w:val="HTMLCode"/>
            <w:rFonts w:ascii="Arial" w:eastAsiaTheme="majorEastAsia" w:hAnsi="Arial" w:cs="Arial"/>
            <w:strike/>
            <w:rPrChange w:id="4292" w:author="MUBIYARTO WIBISONO" w:date="2025-11-10T13:48:00Z">
              <w:rPr>
                <w:rStyle w:val="HTMLCode"/>
                <w:rFonts w:eastAsiaTheme="majorEastAsia"/>
              </w:rPr>
            </w:rPrChange>
          </w:rPr>
          <w:t>ocms_batch_job</w:t>
        </w:r>
        <w:proofErr w:type="spellEnd"/>
        <w:r w:rsidRPr="002074BA">
          <w:rPr>
            <w:rFonts w:ascii="Arial" w:hAnsi="Arial" w:cs="Arial"/>
            <w:strike/>
            <w:sz w:val="20"/>
            <w:szCs w:val="20"/>
            <w:rPrChange w:id="4293" w:author="MUBIYARTO WIBISONO" w:date="2025-11-10T13:48:00Z">
              <w:rPr/>
            </w:rPrChange>
          </w:rPr>
          <w:t xml:space="preserve"> is successfully updated to reflect the sync completion</w:t>
        </w:r>
      </w:ins>
      <w:commentRangeEnd w:id="4286"/>
      <w:r w:rsidR="00C155B6" w:rsidRPr="002074BA">
        <w:rPr>
          <w:rStyle w:val="CommentReference"/>
          <w:strike/>
          <w:rPrChange w:id="4294" w:author="MUBIYARTO WIBISONO" w:date="2025-11-10T13:48:00Z">
            <w:rPr>
              <w:rStyle w:val="CommentReference"/>
            </w:rPr>
          </w:rPrChange>
        </w:rPr>
        <w:commentReference w:id="4286"/>
      </w:r>
      <w:commentRangeEnd w:id="4287"/>
      <w:r w:rsidR="000C6E6A">
        <w:rPr>
          <w:rStyle w:val="CommentReference"/>
        </w:rPr>
        <w:commentReference w:id="4287"/>
      </w:r>
      <w:ins w:id="4295" w:author="danupraset@gmail.com" w:date="2025-09-23T13:59:00Z">
        <w:r w:rsidRPr="002074BA">
          <w:rPr>
            <w:rFonts w:ascii="Arial" w:hAnsi="Arial" w:cs="Arial"/>
            <w:strike/>
            <w:sz w:val="20"/>
            <w:szCs w:val="20"/>
            <w:rPrChange w:id="4296" w:author="MUBIYARTO WIBISONO" w:date="2025-11-10T13:48:00Z">
              <w:rPr/>
            </w:rPrChange>
          </w:rPr>
          <w:t>.</w:t>
        </w:r>
      </w:ins>
    </w:p>
    <w:p w14:paraId="4AA52DD9" w14:textId="77777777" w:rsidR="00B10052" w:rsidRPr="00B10052" w:rsidRDefault="00B10052" w:rsidP="00B10052">
      <w:pPr>
        <w:pStyle w:val="ListParagraph"/>
        <w:numPr>
          <w:ilvl w:val="0"/>
          <w:numId w:val="66"/>
        </w:numPr>
        <w:spacing w:line="360" w:lineRule="auto"/>
        <w:ind w:left="426"/>
        <w:rPr>
          <w:ins w:id="4297" w:author="danupraset@gmail.com" w:date="2025-09-23T14:00:00Z"/>
          <w:rFonts w:ascii="Arial" w:hAnsi="Arial" w:cs="Arial"/>
          <w:sz w:val="20"/>
          <w:szCs w:val="20"/>
          <w:lang w:val="en-US" w:eastAsia="en-US"/>
          <w:rPrChange w:id="4298" w:author="danupraset@gmail.com" w:date="2025-09-23T14:00:00Z">
            <w:rPr>
              <w:ins w:id="4299" w:author="danupraset@gmail.com" w:date="2025-09-23T14:00:00Z"/>
              <w:rFonts w:ascii="Arial" w:hAnsi="Arial" w:cs="Arial"/>
              <w:sz w:val="20"/>
              <w:szCs w:val="20"/>
            </w:rPr>
          </w:rPrChange>
        </w:rPr>
      </w:pPr>
      <w:ins w:id="4300" w:author="danupraset@gmail.com" w:date="2025-09-23T13:59:00Z">
        <w:r w:rsidRPr="00B10052">
          <w:rPr>
            <w:rFonts w:ascii="Arial" w:hAnsi="Arial" w:cs="Arial"/>
            <w:sz w:val="20"/>
            <w:szCs w:val="20"/>
            <w:rPrChange w:id="4301" w:author="danupraset@gmail.com" w:date="2025-09-23T14:00:00Z">
              <w:rPr/>
            </w:rPrChange>
          </w:rPr>
          <w:t>Summary report generated – A summary batch job report is created, in line with the OCMS 7 Technical Document.</w:t>
        </w:r>
      </w:ins>
    </w:p>
    <w:p w14:paraId="28C26D3B" w14:textId="2AB05B24" w:rsidR="00B10052" w:rsidRPr="00B10052" w:rsidRDefault="00B10052">
      <w:pPr>
        <w:pStyle w:val="ListParagraph"/>
        <w:numPr>
          <w:ilvl w:val="0"/>
          <w:numId w:val="66"/>
        </w:numPr>
        <w:spacing w:line="360" w:lineRule="auto"/>
        <w:ind w:left="426"/>
        <w:rPr>
          <w:ins w:id="4302" w:author="danupraset@gmail.com" w:date="2025-09-23T13:59:00Z"/>
          <w:rFonts w:ascii="Arial" w:hAnsi="Arial" w:cs="Arial"/>
          <w:sz w:val="20"/>
          <w:szCs w:val="20"/>
          <w:lang w:val="en-US" w:eastAsia="en-US"/>
          <w:rPrChange w:id="4303" w:author="danupraset@gmail.com" w:date="2025-09-23T14:00:00Z">
            <w:rPr>
              <w:ins w:id="4304" w:author="danupraset@gmail.com" w:date="2025-09-23T13:59:00Z"/>
            </w:rPr>
          </w:rPrChange>
        </w:rPr>
        <w:pPrChange w:id="4305" w:author="danupraset@gmail.com" w:date="2025-09-23T14:00:00Z">
          <w:pPr>
            <w:pStyle w:val="NormalWeb"/>
            <w:numPr>
              <w:numId w:val="66"/>
            </w:numPr>
            <w:ind w:left="720" w:hanging="360"/>
          </w:pPr>
        </w:pPrChange>
      </w:pPr>
      <w:ins w:id="4306" w:author="danupraset@gmail.com" w:date="2025-09-23T13:59:00Z">
        <w:r w:rsidRPr="00B10052">
          <w:rPr>
            <w:rFonts w:ascii="Arial" w:hAnsi="Arial" w:cs="Arial"/>
            <w:sz w:val="20"/>
            <w:szCs w:val="20"/>
            <w:rPrChange w:id="4307" w:author="danupraset@gmail.com" w:date="2025-09-23T14:00:00Z">
              <w:rPr/>
            </w:rPrChange>
          </w:rPr>
          <w:t>Process completed – The end-day sync finishes successfully, with all eligible records synchronized and logged appropriately.</w:t>
        </w:r>
      </w:ins>
    </w:p>
    <w:p w14:paraId="1AC1E222" w14:textId="67F24C6F" w:rsidR="003A043F" w:rsidRPr="00A359FF" w:rsidDel="00B10052" w:rsidRDefault="003A043F">
      <w:pPr>
        <w:pStyle w:val="ListParagraph"/>
        <w:numPr>
          <w:ilvl w:val="0"/>
          <w:numId w:val="66"/>
        </w:numPr>
        <w:spacing w:line="360" w:lineRule="auto"/>
        <w:ind w:left="426"/>
        <w:rPr>
          <w:ins w:id="4308" w:author="Ahmad Rafif" w:date="2025-08-24T15:46:00Z"/>
          <w:del w:id="4309" w:author="danupraset@gmail.com" w:date="2025-09-23T13:59:00Z"/>
          <w:rFonts w:ascii="Arial" w:hAnsi="Arial" w:cs="Arial"/>
          <w:sz w:val="20"/>
          <w:szCs w:val="20"/>
          <w:lang w:val="en-SG"/>
        </w:rPr>
        <w:pPrChange w:id="4310" w:author="Ahmad Rafif" w:date="2025-08-24T15:47:00Z">
          <w:pPr>
            <w:pStyle w:val="ListParagraph"/>
            <w:numPr>
              <w:numId w:val="66"/>
            </w:numPr>
            <w:ind w:hanging="360"/>
          </w:pPr>
        </w:pPrChange>
      </w:pPr>
      <w:ins w:id="4311" w:author="Ahmad Rafif" w:date="2025-08-24T15:46:00Z">
        <w:del w:id="4312" w:author="danupraset@gmail.com" w:date="2025-09-23T13:59:00Z">
          <w:r w:rsidRPr="00A359FF" w:rsidDel="00B10052">
            <w:rPr>
              <w:rFonts w:ascii="Arial" w:hAnsi="Arial" w:cs="Arial"/>
              <w:sz w:val="20"/>
              <w:szCs w:val="20"/>
              <w:lang w:val="en-SG"/>
            </w:rPr>
            <w:delText>Notices updated in the previous day are successfully queried from intranet DB.</w:delText>
          </w:r>
        </w:del>
      </w:ins>
    </w:p>
    <w:p w14:paraId="1B0CEE86" w14:textId="0C8A26E5" w:rsidR="003A043F" w:rsidRPr="00A359FF" w:rsidDel="00B10052" w:rsidRDefault="003A043F">
      <w:pPr>
        <w:pStyle w:val="ListParagraph"/>
        <w:numPr>
          <w:ilvl w:val="0"/>
          <w:numId w:val="66"/>
        </w:numPr>
        <w:spacing w:line="360" w:lineRule="auto"/>
        <w:ind w:left="426"/>
        <w:rPr>
          <w:ins w:id="4313" w:author="Ahmad Rafif" w:date="2025-08-24T15:46:00Z"/>
          <w:del w:id="4314" w:author="danupraset@gmail.com" w:date="2025-09-23T13:59:00Z"/>
          <w:rFonts w:ascii="Arial" w:hAnsi="Arial" w:cs="Arial"/>
          <w:sz w:val="20"/>
          <w:szCs w:val="20"/>
          <w:lang w:val="en-SG"/>
        </w:rPr>
        <w:pPrChange w:id="4315" w:author="Ahmad Rafif" w:date="2025-08-24T15:47:00Z">
          <w:pPr>
            <w:pStyle w:val="ListParagraph"/>
            <w:numPr>
              <w:numId w:val="66"/>
            </w:numPr>
            <w:ind w:hanging="360"/>
          </w:pPr>
        </w:pPrChange>
      </w:pPr>
      <w:ins w:id="4316" w:author="Ahmad Rafif" w:date="2025-08-24T15:46:00Z">
        <w:del w:id="4317" w:author="danupraset@gmail.com" w:date="2025-09-23T13:59:00Z">
          <w:r w:rsidRPr="00A359FF" w:rsidDel="00B10052">
            <w:rPr>
              <w:rFonts w:ascii="Arial" w:hAnsi="Arial" w:cs="Arial"/>
              <w:sz w:val="20"/>
              <w:szCs w:val="20"/>
              <w:lang w:val="en-SG"/>
            </w:rPr>
            <w:delText>Notices updated in the previous day are successfully queried from internet DB.</w:delText>
          </w:r>
        </w:del>
      </w:ins>
    </w:p>
    <w:p w14:paraId="5A2738AF" w14:textId="24E30C9B" w:rsidR="003A043F" w:rsidRPr="00A359FF" w:rsidDel="00B10052" w:rsidRDefault="003A043F">
      <w:pPr>
        <w:pStyle w:val="ListParagraph"/>
        <w:numPr>
          <w:ilvl w:val="0"/>
          <w:numId w:val="66"/>
        </w:numPr>
        <w:spacing w:line="360" w:lineRule="auto"/>
        <w:ind w:left="426"/>
        <w:rPr>
          <w:ins w:id="4318" w:author="Ahmad Rafif" w:date="2025-08-24T15:46:00Z"/>
          <w:del w:id="4319" w:author="danupraset@gmail.com" w:date="2025-09-23T13:59:00Z"/>
          <w:rFonts w:ascii="Arial" w:hAnsi="Arial" w:cs="Arial"/>
          <w:sz w:val="20"/>
          <w:szCs w:val="20"/>
          <w:lang w:val="en-SG"/>
        </w:rPr>
        <w:pPrChange w:id="4320" w:author="Ahmad Rafif" w:date="2025-08-24T15:47:00Z">
          <w:pPr>
            <w:pStyle w:val="ListParagraph"/>
            <w:numPr>
              <w:numId w:val="66"/>
            </w:numPr>
            <w:ind w:hanging="360"/>
          </w:pPr>
        </w:pPrChange>
      </w:pPr>
      <w:ins w:id="4321" w:author="Ahmad Rafif" w:date="2025-08-24T15:46:00Z">
        <w:del w:id="4322" w:author="danupraset@gmail.com" w:date="2025-09-23T13:59:00Z">
          <w:r w:rsidRPr="00A359FF" w:rsidDel="00B10052">
            <w:rPr>
              <w:rFonts w:ascii="Arial" w:hAnsi="Arial" w:cs="Arial"/>
              <w:sz w:val="20"/>
              <w:szCs w:val="20"/>
              <w:lang w:val="en-SG"/>
            </w:rPr>
            <w:delText>All notice_no values in intranet also exist in internet, no missing records detected.</w:delText>
          </w:r>
        </w:del>
      </w:ins>
    </w:p>
    <w:p w14:paraId="2DB67FA5" w14:textId="5C013694" w:rsidR="003A043F" w:rsidRPr="00A359FF" w:rsidDel="00B10052" w:rsidRDefault="003A043F">
      <w:pPr>
        <w:pStyle w:val="ListParagraph"/>
        <w:numPr>
          <w:ilvl w:val="0"/>
          <w:numId w:val="66"/>
        </w:numPr>
        <w:spacing w:line="360" w:lineRule="auto"/>
        <w:ind w:left="426"/>
        <w:rPr>
          <w:ins w:id="4323" w:author="Ahmad Rafif" w:date="2025-08-24T15:46:00Z"/>
          <w:del w:id="4324" w:author="danupraset@gmail.com" w:date="2025-09-23T13:59:00Z"/>
          <w:rFonts w:ascii="Arial" w:hAnsi="Arial" w:cs="Arial"/>
          <w:sz w:val="20"/>
          <w:szCs w:val="20"/>
          <w:lang w:val="en-SG"/>
        </w:rPr>
        <w:pPrChange w:id="4325" w:author="Ahmad Rafif" w:date="2025-08-24T15:47:00Z">
          <w:pPr>
            <w:pStyle w:val="ListParagraph"/>
            <w:numPr>
              <w:numId w:val="66"/>
            </w:numPr>
            <w:ind w:hanging="360"/>
          </w:pPr>
        </w:pPrChange>
      </w:pPr>
      <w:ins w:id="4326" w:author="Ahmad Rafif" w:date="2025-08-24T15:46:00Z">
        <w:del w:id="4327" w:author="danupraset@gmail.com" w:date="2025-09-23T13:59:00Z">
          <w:r w:rsidRPr="00A359FF" w:rsidDel="00B10052">
            <w:rPr>
              <w:rFonts w:ascii="Arial" w:hAnsi="Arial" w:cs="Arial"/>
              <w:sz w:val="20"/>
              <w:szCs w:val="20"/>
              <w:lang w:val="en-SG"/>
            </w:rPr>
            <w:delText>If a notice exists in intranet but not in internet, system pushes record successfully and logs it as synced.</w:delText>
          </w:r>
        </w:del>
      </w:ins>
    </w:p>
    <w:p w14:paraId="4D4BB043" w14:textId="18FA977B" w:rsidR="003A043F" w:rsidRPr="00A359FF" w:rsidDel="00B10052" w:rsidRDefault="003A043F">
      <w:pPr>
        <w:pStyle w:val="ListParagraph"/>
        <w:numPr>
          <w:ilvl w:val="0"/>
          <w:numId w:val="66"/>
        </w:numPr>
        <w:spacing w:line="360" w:lineRule="auto"/>
        <w:ind w:left="426"/>
        <w:rPr>
          <w:ins w:id="4328" w:author="Ahmad Rafif" w:date="2025-08-24T15:46:00Z"/>
          <w:del w:id="4329" w:author="danupraset@gmail.com" w:date="2025-09-23T13:59:00Z"/>
          <w:rFonts w:ascii="Arial" w:hAnsi="Arial" w:cs="Arial"/>
          <w:sz w:val="20"/>
          <w:szCs w:val="20"/>
          <w:lang w:val="en-SG"/>
        </w:rPr>
        <w:pPrChange w:id="4330" w:author="Ahmad Rafif" w:date="2025-08-24T15:47:00Z">
          <w:pPr>
            <w:pStyle w:val="ListParagraph"/>
            <w:numPr>
              <w:numId w:val="66"/>
            </w:numPr>
            <w:ind w:hanging="360"/>
          </w:pPr>
        </w:pPrChange>
      </w:pPr>
      <w:ins w:id="4331" w:author="Ahmad Rafif" w:date="2025-08-24T15:46:00Z">
        <w:del w:id="4332" w:author="danupraset@gmail.com" w:date="2025-09-23T13:59:00Z">
          <w:r w:rsidRPr="00A359FF" w:rsidDel="00B10052">
            <w:rPr>
              <w:rFonts w:ascii="Arial" w:hAnsi="Arial" w:cs="Arial"/>
              <w:sz w:val="20"/>
              <w:szCs w:val="20"/>
              <w:lang w:val="en-SG"/>
            </w:rPr>
            <w:delText>For notices existing in both DBs, all compared fields match, requiring no further action.</w:delText>
          </w:r>
        </w:del>
      </w:ins>
    </w:p>
    <w:p w14:paraId="3982BB6B" w14:textId="5AB86A6E" w:rsidR="003A043F" w:rsidDel="00B10052" w:rsidRDefault="003A043F" w:rsidP="003A043F">
      <w:pPr>
        <w:pStyle w:val="ListParagraph"/>
        <w:numPr>
          <w:ilvl w:val="0"/>
          <w:numId w:val="66"/>
        </w:numPr>
        <w:spacing w:line="360" w:lineRule="auto"/>
        <w:ind w:left="426"/>
        <w:rPr>
          <w:ins w:id="4333" w:author="Ahmad Rafif" w:date="2025-08-24T15:48:00Z"/>
          <w:del w:id="4334" w:author="danupraset@gmail.com" w:date="2025-09-23T13:59:00Z"/>
          <w:rFonts w:ascii="Arial" w:hAnsi="Arial" w:cs="Arial"/>
          <w:sz w:val="20"/>
          <w:szCs w:val="20"/>
          <w:lang w:val="en-SG"/>
        </w:rPr>
      </w:pPr>
      <w:ins w:id="4335" w:author="Ahmad Rafif" w:date="2025-08-24T15:46:00Z">
        <w:del w:id="4336" w:author="danupraset@gmail.com" w:date="2025-09-23T13:59:00Z">
          <w:r w:rsidRPr="00A359FF" w:rsidDel="00B10052">
            <w:rPr>
              <w:rFonts w:ascii="Arial" w:hAnsi="Arial" w:cs="Arial"/>
              <w:sz w:val="20"/>
              <w:szCs w:val="20"/>
              <w:lang w:val="en-SG"/>
            </w:rPr>
            <w:delText>When mismatched fields are found, system compares upd_date, pushes the latest version to the older DB, and logs update as resolved.</w:delText>
          </w:r>
        </w:del>
      </w:ins>
    </w:p>
    <w:p w14:paraId="08E76A44" w14:textId="468FE45E" w:rsidR="00AE7CE6" w:rsidRPr="00AE7CE6" w:rsidDel="00B10052" w:rsidRDefault="00AE7CE6">
      <w:pPr>
        <w:pStyle w:val="ListParagraph"/>
        <w:numPr>
          <w:ilvl w:val="0"/>
          <w:numId w:val="66"/>
        </w:numPr>
        <w:spacing w:line="360" w:lineRule="auto"/>
        <w:ind w:left="426"/>
        <w:rPr>
          <w:ins w:id="4337" w:author="Ahmad Rafif" w:date="2025-08-24T15:46:00Z"/>
          <w:del w:id="4338" w:author="danupraset@gmail.com" w:date="2025-09-23T13:59:00Z"/>
          <w:rFonts w:ascii="Arial" w:hAnsi="Arial" w:cs="Arial"/>
          <w:sz w:val="20"/>
          <w:szCs w:val="20"/>
          <w:lang w:val="en-SG"/>
          <w:rPrChange w:id="4339" w:author="Ahmad Rafif" w:date="2025-08-24T15:48:00Z">
            <w:rPr>
              <w:ins w:id="4340" w:author="Ahmad Rafif" w:date="2025-08-24T15:46:00Z"/>
              <w:del w:id="4341" w:author="danupraset@gmail.com" w:date="2025-09-23T13:59:00Z"/>
              <w:lang w:val="en-SG"/>
            </w:rPr>
          </w:rPrChange>
        </w:rPr>
        <w:pPrChange w:id="4342" w:author="Ahmad Rafif" w:date="2025-08-24T15:48:00Z">
          <w:pPr>
            <w:pStyle w:val="ListParagraph"/>
            <w:numPr>
              <w:numId w:val="66"/>
            </w:numPr>
            <w:ind w:hanging="360"/>
          </w:pPr>
        </w:pPrChange>
      </w:pPr>
      <w:ins w:id="4343" w:author="Ahmad Rafif" w:date="2025-08-24T15:48:00Z">
        <w:del w:id="4344" w:author="danupraset@gmail.com" w:date="2025-09-23T13:59:00Z">
          <w:r w:rsidRPr="00A359FF" w:rsidDel="00B10052">
            <w:rPr>
              <w:rFonts w:ascii="Arial" w:hAnsi="Arial" w:cs="Arial"/>
              <w:sz w:val="20"/>
              <w:szCs w:val="20"/>
              <w:lang w:val="en-SG"/>
            </w:rPr>
            <w:delText>If internet crs_reason_of_suspension = FP, system successfully retrieves txn detail data and updates intranet DB accordingly.</w:delText>
          </w:r>
        </w:del>
      </w:ins>
    </w:p>
    <w:p w14:paraId="675CCC03" w14:textId="33BD7BD2" w:rsidR="003A043F" w:rsidRPr="00A359FF" w:rsidDel="00B10052" w:rsidRDefault="003A043F">
      <w:pPr>
        <w:pStyle w:val="ListParagraph"/>
        <w:numPr>
          <w:ilvl w:val="0"/>
          <w:numId w:val="66"/>
        </w:numPr>
        <w:spacing w:line="360" w:lineRule="auto"/>
        <w:ind w:left="426"/>
        <w:rPr>
          <w:ins w:id="4345" w:author="Ahmad Rafif" w:date="2025-08-24T15:46:00Z"/>
          <w:del w:id="4346" w:author="danupraset@gmail.com" w:date="2025-09-23T13:59:00Z"/>
          <w:rFonts w:ascii="Arial" w:hAnsi="Arial" w:cs="Arial"/>
          <w:sz w:val="20"/>
          <w:szCs w:val="20"/>
          <w:lang w:val="en-SG"/>
        </w:rPr>
        <w:pPrChange w:id="4347" w:author="Ahmad Rafif" w:date="2025-08-24T15:47:00Z">
          <w:pPr>
            <w:pStyle w:val="ListParagraph"/>
            <w:numPr>
              <w:numId w:val="66"/>
            </w:numPr>
            <w:ind w:hanging="360"/>
          </w:pPr>
        </w:pPrChange>
      </w:pPr>
      <w:ins w:id="4348" w:author="Ahmad Rafif" w:date="2025-08-24T15:46:00Z">
        <w:del w:id="4349" w:author="danupraset@gmail.com" w:date="2025-09-23T13:59:00Z">
          <w:r w:rsidRPr="00A359FF" w:rsidDel="00B10052">
            <w:rPr>
              <w:rFonts w:ascii="Arial" w:hAnsi="Arial" w:cs="Arial"/>
              <w:sz w:val="20"/>
              <w:szCs w:val="20"/>
              <w:lang w:val="en-SG"/>
            </w:rPr>
            <w:delText>Target DB accepts updates/inserts without error, and both intranet and internet reflect consistent values.</w:delText>
          </w:r>
        </w:del>
      </w:ins>
    </w:p>
    <w:p w14:paraId="6E0B8E9E" w14:textId="201B31C3" w:rsidR="003A043F" w:rsidRPr="00A359FF" w:rsidDel="00B10052" w:rsidRDefault="003A043F">
      <w:pPr>
        <w:pStyle w:val="ListParagraph"/>
        <w:numPr>
          <w:ilvl w:val="0"/>
          <w:numId w:val="66"/>
        </w:numPr>
        <w:spacing w:line="360" w:lineRule="auto"/>
        <w:ind w:left="426"/>
        <w:rPr>
          <w:ins w:id="4350" w:author="Ahmad Rafif" w:date="2025-08-24T15:46:00Z"/>
          <w:del w:id="4351" w:author="danupraset@gmail.com" w:date="2025-09-23T13:59:00Z"/>
          <w:rFonts w:ascii="Arial" w:hAnsi="Arial" w:cs="Arial"/>
          <w:sz w:val="20"/>
          <w:szCs w:val="20"/>
          <w:lang w:val="en-SG"/>
        </w:rPr>
        <w:pPrChange w:id="4352" w:author="Ahmad Rafif" w:date="2025-08-24T15:47:00Z">
          <w:pPr>
            <w:pStyle w:val="ListParagraph"/>
            <w:numPr>
              <w:numId w:val="66"/>
            </w:numPr>
            <w:ind w:hanging="360"/>
          </w:pPr>
        </w:pPrChange>
      </w:pPr>
      <w:ins w:id="4353" w:author="Ahmad Rafif" w:date="2025-08-24T15:46:00Z">
        <w:del w:id="4354" w:author="danupraset@gmail.com" w:date="2025-09-23T13:59:00Z">
          <w:r w:rsidRPr="00A359FF" w:rsidDel="00B10052">
            <w:rPr>
              <w:rFonts w:ascii="Arial" w:hAnsi="Arial" w:cs="Arial"/>
              <w:sz w:val="20"/>
              <w:szCs w:val="20"/>
              <w:lang w:val="en-SG"/>
            </w:rPr>
            <w:delText xml:space="preserve">System auto-syncs mismatched fields (based on upd_date) and logs notice_no + corrected fields into </w:delText>
          </w:r>
        </w:del>
      </w:ins>
      <w:ins w:id="4355" w:author="Ahmad Rafif" w:date="2025-08-24T15:48:00Z">
        <w:del w:id="4356" w:author="danupraset@gmail.com" w:date="2025-09-23T13:59:00Z">
          <w:r w:rsidR="0029535D" w:rsidDel="00B10052">
            <w:rPr>
              <w:rFonts w:ascii="Arial" w:hAnsi="Arial" w:cs="Arial"/>
              <w:sz w:val="20"/>
              <w:szCs w:val="20"/>
              <w:lang w:val="en-SG"/>
            </w:rPr>
            <w:delText xml:space="preserve">application </w:delText>
          </w:r>
        </w:del>
      </w:ins>
      <w:ins w:id="4357" w:author="Ahmad Rafif" w:date="2025-08-24T15:46:00Z">
        <w:del w:id="4358" w:author="danupraset@gmail.com" w:date="2025-09-23T13:59:00Z">
          <w:r w:rsidRPr="00A359FF" w:rsidDel="00B10052">
            <w:rPr>
              <w:rFonts w:ascii="Arial" w:hAnsi="Arial" w:cs="Arial"/>
              <w:sz w:val="20"/>
              <w:szCs w:val="20"/>
              <w:lang w:val="en-SG"/>
            </w:rPr>
            <w:delText>logs.</w:delText>
          </w:r>
        </w:del>
      </w:ins>
    </w:p>
    <w:p w14:paraId="4C6B2315" w14:textId="0E5A36A1" w:rsidR="003A043F" w:rsidRPr="00A359FF" w:rsidDel="00B10052" w:rsidRDefault="003A043F">
      <w:pPr>
        <w:pStyle w:val="ListParagraph"/>
        <w:numPr>
          <w:ilvl w:val="0"/>
          <w:numId w:val="66"/>
        </w:numPr>
        <w:spacing w:line="360" w:lineRule="auto"/>
        <w:ind w:left="426"/>
        <w:rPr>
          <w:ins w:id="4359" w:author="Ahmad Rafif" w:date="2025-08-24T15:46:00Z"/>
          <w:del w:id="4360" w:author="danupraset@gmail.com" w:date="2025-09-23T13:59:00Z"/>
          <w:rFonts w:ascii="Arial" w:hAnsi="Arial" w:cs="Arial"/>
          <w:sz w:val="20"/>
          <w:szCs w:val="20"/>
          <w:lang w:val="en-SG"/>
        </w:rPr>
        <w:pPrChange w:id="4361" w:author="Ahmad Rafif" w:date="2025-08-24T15:47:00Z">
          <w:pPr>
            <w:pStyle w:val="ListParagraph"/>
            <w:numPr>
              <w:numId w:val="66"/>
            </w:numPr>
            <w:ind w:hanging="360"/>
          </w:pPr>
        </w:pPrChange>
      </w:pPr>
      <w:ins w:id="4362" w:author="Ahmad Rafif" w:date="2025-08-24T15:46:00Z">
        <w:del w:id="4363" w:author="danupraset@gmail.com" w:date="2025-09-23T13:59:00Z">
          <w:r w:rsidRPr="00A359FF" w:rsidDel="00B10052">
            <w:rPr>
              <w:rFonts w:ascii="Arial" w:hAnsi="Arial" w:cs="Arial"/>
              <w:sz w:val="20"/>
              <w:szCs w:val="20"/>
              <w:lang w:val="en-SG"/>
            </w:rPr>
            <w:delText>After reconciliation, both intranet and internet DBs contain the same notice records with consistent field values (ignoring intranet-only fields).</w:delText>
          </w:r>
        </w:del>
      </w:ins>
    </w:p>
    <w:p w14:paraId="452DB4D2" w14:textId="3B3905C2" w:rsidR="003A043F" w:rsidRPr="00A359FF" w:rsidDel="00B10052" w:rsidRDefault="003A043F">
      <w:pPr>
        <w:pStyle w:val="ListParagraph"/>
        <w:numPr>
          <w:ilvl w:val="0"/>
          <w:numId w:val="66"/>
        </w:numPr>
        <w:spacing w:line="360" w:lineRule="auto"/>
        <w:ind w:left="426"/>
        <w:rPr>
          <w:ins w:id="4364" w:author="Ahmad Rafif" w:date="2025-08-24T15:46:00Z"/>
          <w:del w:id="4365" w:author="danupraset@gmail.com" w:date="2025-09-23T13:59:00Z"/>
          <w:rFonts w:ascii="Arial" w:hAnsi="Arial" w:cs="Arial"/>
          <w:sz w:val="20"/>
          <w:szCs w:val="20"/>
          <w:lang w:val="en-SG"/>
        </w:rPr>
        <w:pPrChange w:id="4366" w:author="Ahmad Rafif" w:date="2025-08-24T15:47:00Z">
          <w:pPr>
            <w:pStyle w:val="ListParagraph"/>
            <w:numPr>
              <w:numId w:val="66"/>
            </w:numPr>
            <w:ind w:hanging="360"/>
          </w:pPr>
        </w:pPrChange>
      </w:pPr>
      <w:ins w:id="4367" w:author="Ahmad Rafif" w:date="2025-08-24T15:46:00Z">
        <w:del w:id="4368" w:author="danupraset@gmail.com" w:date="2025-09-23T13:59:00Z">
          <w:r w:rsidRPr="00A359FF" w:rsidDel="00B10052">
            <w:rPr>
              <w:rFonts w:ascii="Arial" w:hAnsi="Arial" w:cs="Arial"/>
              <w:sz w:val="20"/>
              <w:szCs w:val="20"/>
              <w:lang w:val="en-SG"/>
            </w:rPr>
            <w:delText xml:space="preserve">All successful operations, corrections, and sync actions are logged correctly into the </w:delText>
          </w:r>
        </w:del>
      </w:ins>
      <w:ins w:id="4369" w:author="Ahmad Rafif" w:date="2025-08-24T15:49:00Z">
        <w:del w:id="4370" w:author="danupraset@gmail.com" w:date="2025-09-23T13:59:00Z">
          <w:r w:rsidR="002B4326" w:rsidDel="00B10052">
            <w:rPr>
              <w:rFonts w:ascii="Arial" w:hAnsi="Arial" w:cs="Arial"/>
              <w:sz w:val="20"/>
              <w:szCs w:val="20"/>
              <w:lang w:val="en-SG"/>
            </w:rPr>
            <w:delText>application log</w:delText>
          </w:r>
        </w:del>
      </w:ins>
      <w:ins w:id="4371" w:author="Ahmad Rafif" w:date="2025-08-24T15:46:00Z">
        <w:del w:id="4372" w:author="danupraset@gmail.com" w:date="2025-09-23T13:59:00Z">
          <w:r w:rsidRPr="00A359FF" w:rsidDel="00B10052">
            <w:rPr>
              <w:rFonts w:ascii="Arial" w:hAnsi="Arial" w:cs="Arial"/>
              <w:sz w:val="20"/>
              <w:szCs w:val="20"/>
              <w:lang w:val="en-SG"/>
            </w:rPr>
            <w:delText>.</w:delText>
          </w:r>
        </w:del>
      </w:ins>
    </w:p>
    <w:p w14:paraId="057EAE1D" w14:textId="039E3773" w:rsidR="003A043F" w:rsidRPr="00A359FF" w:rsidDel="00B10052" w:rsidRDefault="003A043F">
      <w:pPr>
        <w:pStyle w:val="ListParagraph"/>
        <w:numPr>
          <w:ilvl w:val="0"/>
          <w:numId w:val="66"/>
        </w:numPr>
        <w:spacing w:line="360" w:lineRule="auto"/>
        <w:ind w:left="426"/>
        <w:rPr>
          <w:ins w:id="4373" w:author="Ahmad Rafif" w:date="2025-08-24T15:46:00Z"/>
          <w:del w:id="4374" w:author="danupraset@gmail.com" w:date="2025-09-23T13:59:00Z"/>
          <w:rFonts w:ascii="Arial" w:hAnsi="Arial" w:cs="Arial"/>
          <w:sz w:val="20"/>
          <w:szCs w:val="20"/>
          <w:lang w:val="en-SG"/>
        </w:rPr>
        <w:pPrChange w:id="4375" w:author="Ahmad Rafif" w:date="2025-08-24T15:47:00Z">
          <w:pPr>
            <w:pStyle w:val="ListParagraph"/>
            <w:numPr>
              <w:numId w:val="66"/>
            </w:numPr>
            <w:ind w:hanging="360"/>
          </w:pPr>
        </w:pPrChange>
      </w:pPr>
      <w:ins w:id="4376" w:author="Ahmad Rafif" w:date="2025-08-24T15:46:00Z">
        <w:del w:id="4377" w:author="danupraset@gmail.com" w:date="2025-09-23T13:59:00Z">
          <w:r w:rsidRPr="00A359FF" w:rsidDel="00B10052">
            <w:rPr>
              <w:rFonts w:ascii="Arial" w:hAnsi="Arial" w:cs="Arial"/>
              <w:sz w:val="20"/>
              <w:szCs w:val="20"/>
              <w:lang w:val="en-SG"/>
            </w:rPr>
            <w:delText>Daily discrepancy report is built and sent successfully to OIC, MGG, ISG.</w:delText>
          </w:r>
        </w:del>
      </w:ins>
    </w:p>
    <w:p w14:paraId="67EA4F7F" w14:textId="441B7B55" w:rsidR="003A043F" w:rsidRPr="00A359FF" w:rsidDel="00B10052" w:rsidRDefault="003A043F">
      <w:pPr>
        <w:pStyle w:val="ListParagraph"/>
        <w:numPr>
          <w:ilvl w:val="0"/>
          <w:numId w:val="66"/>
        </w:numPr>
        <w:spacing w:line="360" w:lineRule="auto"/>
        <w:ind w:left="426"/>
        <w:rPr>
          <w:ins w:id="4378" w:author="Ahmad Rafif" w:date="2025-08-24T15:46:00Z"/>
          <w:del w:id="4379" w:author="danupraset@gmail.com" w:date="2025-09-23T13:59:00Z"/>
          <w:rFonts w:ascii="Arial" w:hAnsi="Arial" w:cs="Arial"/>
          <w:sz w:val="20"/>
          <w:szCs w:val="20"/>
          <w:lang w:val="en-SG"/>
        </w:rPr>
        <w:pPrChange w:id="4380" w:author="Ahmad Rafif" w:date="2025-08-24T15:47:00Z">
          <w:pPr>
            <w:pStyle w:val="ListParagraph"/>
            <w:numPr>
              <w:numId w:val="66"/>
            </w:numPr>
            <w:ind w:hanging="360"/>
          </w:pPr>
        </w:pPrChange>
      </w:pPr>
      <w:ins w:id="4381" w:author="Ahmad Rafif" w:date="2025-08-24T15:46:00Z">
        <w:del w:id="4382" w:author="danupraset@gmail.com" w:date="2025-09-23T13:59:00Z">
          <w:r w:rsidRPr="00A359FF" w:rsidDel="00B10052">
            <w:rPr>
              <w:rFonts w:ascii="Arial" w:hAnsi="Arial" w:cs="Arial"/>
              <w:sz w:val="20"/>
              <w:szCs w:val="20"/>
              <w:lang w:val="en-SG"/>
            </w:rPr>
            <w:delText xml:space="preserve">If no discrepancies remain, </w:delText>
          </w:r>
        </w:del>
      </w:ins>
      <w:ins w:id="4383" w:author="Ahmad Rafif" w:date="2025-08-24T15:49:00Z">
        <w:del w:id="4384" w:author="danupraset@gmail.com" w:date="2025-09-23T13:59:00Z">
          <w:r w:rsidR="002B4326" w:rsidDel="00B10052">
            <w:rPr>
              <w:rFonts w:ascii="Arial" w:hAnsi="Arial" w:cs="Arial"/>
              <w:sz w:val="20"/>
              <w:szCs w:val="20"/>
              <w:lang w:val="en-SG"/>
            </w:rPr>
            <w:delText xml:space="preserve">no need to create </w:delText>
          </w:r>
        </w:del>
      </w:ins>
      <w:ins w:id="4385" w:author="Ahmad Rafif" w:date="2025-08-24T15:46:00Z">
        <w:del w:id="4386" w:author="danupraset@gmail.com" w:date="2025-09-23T13:59:00Z">
          <w:r w:rsidRPr="00A359FF" w:rsidDel="00B10052">
            <w:rPr>
              <w:rFonts w:ascii="Arial" w:hAnsi="Arial" w:cs="Arial"/>
              <w:sz w:val="20"/>
              <w:szCs w:val="20"/>
              <w:lang w:val="en-SG"/>
            </w:rPr>
            <w:delText>report.</w:delText>
          </w:r>
        </w:del>
      </w:ins>
    </w:p>
    <w:p w14:paraId="22F8A77C" w14:textId="45E70EDD" w:rsidR="003A043F" w:rsidRPr="00A359FF" w:rsidDel="00B10052" w:rsidRDefault="003A043F">
      <w:pPr>
        <w:pStyle w:val="ListParagraph"/>
        <w:numPr>
          <w:ilvl w:val="0"/>
          <w:numId w:val="66"/>
        </w:numPr>
        <w:spacing w:line="360" w:lineRule="auto"/>
        <w:ind w:left="426"/>
        <w:rPr>
          <w:ins w:id="4387" w:author="Ahmad Rafif" w:date="2025-08-24T15:46:00Z"/>
          <w:del w:id="4388" w:author="danupraset@gmail.com" w:date="2025-09-23T13:59:00Z"/>
          <w:rFonts w:ascii="Arial" w:hAnsi="Arial" w:cs="Arial"/>
          <w:sz w:val="20"/>
          <w:szCs w:val="20"/>
          <w:lang w:val="en-SG"/>
        </w:rPr>
        <w:pPrChange w:id="4389" w:author="Ahmad Rafif" w:date="2025-08-24T15:47:00Z">
          <w:pPr>
            <w:pStyle w:val="ListParagraph"/>
            <w:numPr>
              <w:numId w:val="66"/>
            </w:numPr>
            <w:ind w:hanging="360"/>
          </w:pPr>
        </w:pPrChange>
      </w:pPr>
      <w:ins w:id="4390" w:author="Ahmad Rafif" w:date="2025-08-24T15:46:00Z">
        <w:del w:id="4391" w:author="danupraset@gmail.com" w:date="2025-09-23T13:59:00Z">
          <w:r w:rsidRPr="00A359FF" w:rsidDel="00B10052">
            <w:rPr>
              <w:rFonts w:ascii="Arial" w:hAnsi="Arial" w:cs="Arial"/>
              <w:sz w:val="20"/>
              <w:szCs w:val="20"/>
              <w:lang w:val="en-SG"/>
            </w:rPr>
            <w:delText>Cron process finishes without unhandled errors, leaving system in a synchronized state.</w:delText>
          </w:r>
        </w:del>
      </w:ins>
    </w:p>
    <w:p w14:paraId="5DA3E719" w14:textId="77777777" w:rsidR="003A043F" w:rsidRPr="003A043F" w:rsidRDefault="003A043F">
      <w:pPr>
        <w:rPr>
          <w:ins w:id="4392" w:author="Ahmad Rafif" w:date="2025-08-24T15:43:00Z"/>
        </w:rPr>
        <w:pPrChange w:id="4393" w:author="Ahmad Rafif" w:date="2025-08-24T15:43:00Z">
          <w:pPr>
            <w:pStyle w:val="Heading3"/>
          </w:pPr>
        </w:pPrChange>
      </w:pPr>
    </w:p>
    <w:p w14:paraId="467AB93D" w14:textId="1F2F8CB0" w:rsidR="003A043F" w:rsidRDefault="003A043F">
      <w:pPr>
        <w:pStyle w:val="Heading3"/>
        <w:ind w:left="851" w:hanging="851"/>
        <w:rPr>
          <w:ins w:id="4394" w:author="danupraset@gmail.com" w:date="2025-09-23T14:00:00Z"/>
        </w:rPr>
        <w:pPrChange w:id="4395" w:author="MUBIYARTO WIBISONO" w:date="2025-11-11T16:08:00Z">
          <w:pPr>
            <w:pStyle w:val="Heading3"/>
          </w:pPr>
        </w:pPrChange>
      </w:pPr>
      <w:bookmarkStart w:id="4396" w:name="_Toc209553432"/>
      <w:bookmarkStart w:id="4397" w:name="_Toc209556478"/>
      <w:bookmarkStart w:id="4398" w:name="_Toc212740073"/>
      <w:bookmarkStart w:id="4399" w:name="_Toc213778273"/>
      <w:ins w:id="4400" w:author="Ahmad Rafif" w:date="2025-08-24T15:43:00Z">
        <w:r>
          <w:t>Error Handling</w:t>
        </w:r>
      </w:ins>
      <w:bookmarkEnd w:id="4396"/>
      <w:bookmarkEnd w:id="4397"/>
      <w:bookmarkEnd w:id="4398"/>
      <w:bookmarkEnd w:id="4399"/>
    </w:p>
    <w:tbl>
      <w:tblPr>
        <w:tblStyle w:val="TableGrid"/>
        <w:tblW w:w="0" w:type="auto"/>
        <w:tblLook w:val="04A0" w:firstRow="1" w:lastRow="0" w:firstColumn="1" w:lastColumn="0" w:noHBand="0" w:noVBand="1"/>
      </w:tblPr>
      <w:tblGrid>
        <w:gridCol w:w="1739"/>
        <w:gridCol w:w="3188"/>
        <w:gridCol w:w="4423"/>
        <w:tblGridChange w:id="4401">
          <w:tblGrid>
            <w:gridCol w:w="1635"/>
            <w:gridCol w:w="104"/>
            <w:gridCol w:w="3023"/>
            <w:gridCol w:w="165"/>
            <w:gridCol w:w="4423"/>
            <w:gridCol w:w="10"/>
          </w:tblGrid>
        </w:tblGridChange>
      </w:tblGrid>
      <w:tr w:rsidR="00B40FBC" w:rsidRPr="00B40FBC" w14:paraId="35FB5A85" w14:textId="77777777" w:rsidTr="00B40FBC">
        <w:trPr>
          <w:ins w:id="4402" w:author="danupraset@gmail.com" w:date="2025-09-23T14:01:00Z"/>
        </w:trPr>
        <w:tc>
          <w:tcPr>
            <w:tcW w:w="0" w:type="auto"/>
            <w:shd w:val="clear" w:color="auto" w:fill="F2F2F2" w:themeFill="background1" w:themeFillShade="F2"/>
            <w:hideMark/>
          </w:tcPr>
          <w:p w14:paraId="1E2B3867" w14:textId="77777777" w:rsidR="00B40FBC" w:rsidRPr="00B40FBC" w:rsidRDefault="00B40FBC" w:rsidP="00B40FBC">
            <w:pPr>
              <w:rPr>
                <w:ins w:id="4403" w:author="danupraset@gmail.com" w:date="2025-09-23T14:01:00Z"/>
                <w:rFonts w:ascii="Arial" w:hAnsi="Arial" w:cs="Arial"/>
                <w:b/>
                <w:bCs/>
                <w:szCs w:val="20"/>
                <w:lang w:val="en-US"/>
                <w:rPrChange w:id="4404" w:author="danupraset@gmail.com" w:date="2025-09-23T14:01:00Z">
                  <w:rPr>
                    <w:ins w:id="4405" w:author="danupraset@gmail.com" w:date="2025-09-23T14:01:00Z"/>
                    <w:b/>
                    <w:bCs/>
                    <w:lang w:val="en-US"/>
                  </w:rPr>
                </w:rPrChange>
              </w:rPr>
            </w:pPr>
            <w:ins w:id="4406" w:author="danupraset@gmail.com" w:date="2025-09-23T14:01:00Z">
              <w:r w:rsidRPr="00B40FBC">
                <w:rPr>
                  <w:rFonts w:ascii="Arial" w:hAnsi="Arial" w:cs="Arial"/>
                  <w:b/>
                  <w:bCs/>
                  <w:szCs w:val="20"/>
                  <w:lang w:val="en-US"/>
                  <w:rPrChange w:id="4407" w:author="danupraset@gmail.com" w:date="2025-09-23T14:01:00Z">
                    <w:rPr>
                      <w:b/>
                      <w:bCs/>
                      <w:lang w:val="en-US"/>
                    </w:rPr>
                  </w:rPrChange>
                </w:rPr>
                <w:t>Error Scenario</w:t>
              </w:r>
            </w:ins>
          </w:p>
        </w:tc>
        <w:tc>
          <w:tcPr>
            <w:tcW w:w="0" w:type="auto"/>
            <w:shd w:val="clear" w:color="auto" w:fill="F2F2F2" w:themeFill="background1" w:themeFillShade="F2"/>
            <w:hideMark/>
          </w:tcPr>
          <w:p w14:paraId="7B1F78F1" w14:textId="77777777" w:rsidR="00B40FBC" w:rsidRPr="00B40FBC" w:rsidRDefault="00B40FBC" w:rsidP="00B40FBC">
            <w:pPr>
              <w:rPr>
                <w:ins w:id="4408" w:author="danupraset@gmail.com" w:date="2025-09-23T14:01:00Z"/>
                <w:rFonts w:ascii="Arial" w:hAnsi="Arial" w:cs="Arial"/>
                <w:b/>
                <w:bCs/>
                <w:szCs w:val="20"/>
                <w:lang w:val="en-US"/>
                <w:rPrChange w:id="4409" w:author="danupraset@gmail.com" w:date="2025-09-23T14:01:00Z">
                  <w:rPr>
                    <w:ins w:id="4410" w:author="danupraset@gmail.com" w:date="2025-09-23T14:01:00Z"/>
                    <w:b/>
                    <w:bCs/>
                    <w:lang w:val="en-US"/>
                  </w:rPr>
                </w:rPrChange>
              </w:rPr>
            </w:pPr>
            <w:ins w:id="4411" w:author="danupraset@gmail.com" w:date="2025-09-23T14:01:00Z">
              <w:r w:rsidRPr="00B40FBC">
                <w:rPr>
                  <w:rFonts w:ascii="Arial" w:hAnsi="Arial" w:cs="Arial"/>
                  <w:b/>
                  <w:bCs/>
                  <w:szCs w:val="20"/>
                  <w:lang w:val="en-US"/>
                  <w:rPrChange w:id="4412" w:author="danupraset@gmail.com" w:date="2025-09-23T14:01:00Z">
                    <w:rPr>
                      <w:b/>
                      <w:bCs/>
                      <w:lang w:val="en-US"/>
                    </w:rPr>
                  </w:rPrChange>
                </w:rPr>
                <w:t>Definition</w:t>
              </w:r>
            </w:ins>
          </w:p>
        </w:tc>
        <w:tc>
          <w:tcPr>
            <w:tcW w:w="0" w:type="auto"/>
            <w:shd w:val="clear" w:color="auto" w:fill="F2F2F2" w:themeFill="background1" w:themeFillShade="F2"/>
            <w:hideMark/>
          </w:tcPr>
          <w:p w14:paraId="016FB83B" w14:textId="77777777" w:rsidR="00B40FBC" w:rsidRPr="00B40FBC" w:rsidRDefault="00B40FBC" w:rsidP="00B40FBC">
            <w:pPr>
              <w:rPr>
                <w:ins w:id="4413" w:author="danupraset@gmail.com" w:date="2025-09-23T14:01:00Z"/>
                <w:rFonts w:ascii="Arial" w:hAnsi="Arial" w:cs="Arial"/>
                <w:b/>
                <w:bCs/>
                <w:szCs w:val="20"/>
                <w:lang w:val="en-US"/>
                <w:rPrChange w:id="4414" w:author="danupraset@gmail.com" w:date="2025-09-23T14:01:00Z">
                  <w:rPr>
                    <w:ins w:id="4415" w:author="danupraset@gmail.com" w:date="2025-09-23T14:01:00Z"/>
                    <w:b/>
                    <w:bCs/>
                    <w:lang w:val="en-US"/>
                  </w:rPr>
                </w:rPrChange>
              </w:rPr>
            </w:pPr>
            <w:ins w:id="4416" w:author="danupraset@gmail.com" w:date="2025-09-23T14:01:00Z">
              <w:r w:rsidRPr="00B40FBC">
                <w:rPr>
                  <w:rFonts w:ascii="Arial" w:hAnsi="Arial" w:cs="Arial"/>
                  <w:b/>
                  <w:bCs/>
                  <w:szCs w:val="20"/>
                  <w:lang w:val="en-US"/>
                  <w:rPrChange w:id="4417" w:author="danupraset@gmail.com" w:date="2025-09-23T14:01:00Z">
                    <w:rPr>
                      <w:b/>
                      <w:bCs/>
                      <w:lang w:val="en-US"/>
                    </w:rPr>
                  </w:rPrChange>
                </w:rPr>
                <w:t>Brief Description</w:t>
              </w:r>
            </w:ins>
          </w:p>
        </w:tc>
      </w:tr>
      <w:tr w:rsidR="00B40FBC" w:rsidRPr="00B40FBC" w14:paraId="02B2DDDE" w14:textId="77777777" w:rsidTr="00B40FBC">
        <w:tblPrEx>
          <w:tblW w:w="0" w:type="auto"/>
          <w:tblPrExChange w:id="4418" w:author="danupraset@gmail.com" w:date="2025-09-23T14:01:00Z">
            <w:tblPrEx>
              <w:tblW w:w="0" w:type="auto"/>
              <w:tblCellSpacing w:w="15" w:type="dxa"/>
              <w:tblCellMar>
                <w:top w:w="15" w:type="dxa"/>
                <w:left w:w="15" w:type="dxa"/>
                <w:bottom w:w="15" w:type="dxa"/>
                <w:right w:w="15" w:type="dxa"/>
              </w:tblCellMar>
            </w:tblPrEx>
          </w:tblPrExChange>
        </w:tblPrEx>
        <w:trPr>
          <w:ins w:id="4419" w:author="danupraset@gmail.com" w:date="2025-09-23T14:01:00Z"/>
          <w:trPrChange w:id="4420" w:author="danupraset@gmail.com" w:date="2025-09-23T14:01:00Z">
            <w:trPr>
              <w:tblCellSpacing w:w="15" w:type="dxa"/>
            </w:trPr>
          </w:trPrChange>
        </w:trPr>
        <w:tc>
          <w:tcPr>
            <w:tcW w:w="0" w:type="auto"/>
            <w:hideMark/>
            <w:tcPrChange w:id="4421" w:author="danupraset@gmail.com" w:date="2025-09-23T14:01:00Z">
              <w:tcPr>
                <w:tcW w:w="0" w:type="auto"/>
                <w:vAlign w:val="center"/>
                <w:hideMark/>
              </w:tcPr>
            </w:tcPrChange>
          </w:tcPr>
          <w:p w14:paraId="06CC64CE" w14:textId="77777777" w:rsidR="00B40FBC" w:rsidRPr="00B40FBC" w:rsidRDefault="00B40FBC" w:rsidP="00B40FBC">
            <w:pPr>
              <w:rPr>
                <w:ins w:id="4422" w:author="danupraset@gmail.com" w:date="2025-09-23T14:01:00Z"/>
                <w:rFonts w:ascii="Arial" w:hAnsi="Arial" w:cs="Arial"/>
                <w:szCs w:val="20"/>
                <w:lang w:val="en-US"/>
                <w:rPrChange w:id="4423" w:author="danupraset@gmail.com" w:date="2025-09-23T14:01:00Z">
                  <w:rPr>
                    <w:ins w:id="4424" w:author="danupraset@gmail.com" w:date="2025-09-23T14:01:00Z"/>
                    <w:lang w:val="en-US"/>
                  </w:rPr>
                </w:rPrChange>
              </w:rPr>
            </w:pPr>
            <w:ins w:id="4425" w:author="danupraset@gmail.com" w:date="2025-09-23T14:01:00Z">
              <w:r w:rsidRPr="00B40FBC">
                <w:rPr>
                  <w:rFonts w:ascii="Arial" w:hAnsi="Arial" w:cs="Arial"/>
                  <w:szCs w:val="20"/>
                  <w:lang w:val="en-US"/>
                  <w:rPrChange w:id="4426" w:author="danupraset@gmail.com" w:date="2025-09-23T14:01:00Z">
                    <w:rPr>
                      <w:lang w:val="en-US"/>
                    </w:rPr>
                  </w:rPrChange>
                </w:rPr>
                <w:t>No record found</w:t>
              </w:r>
            </w:ins>
          </w:p>
        </w:tc>
        <w:tc>
          <w:tcPr>
            <w:tcW w:w="0" w:type="auto"/>
            <w:hideMark/>
            <w:tcPrChange w:id="4427" w:author="danupraset@gmail.com" w:date="2025-09-23T14:01:00Z">
              <w:tcPr>
                <w:tcW w:w="0" w:type="auto"/>
                <w:gridSpan w:val="2"/>
                <w:vAlign w:val="center"/>
                <w:hideMark/>
              </w:tcPr>
            </w:tcPrChange>
          </w:tcPr>
          <w:p w14:paraId="6A43F286" w14:textId="77777777" w:rsidR="00B40FBC" w:rsidRPr="00B40FBC" w:rsidRDefault="00B40FBC" w:rsidP="00B40FBC">
            <w:pPr>
              <w:rPr>
                <w:ins w:id="4428" w:author="danupraset@gmail.com" w:date="2025-09-23T14:01:00Z"/>
                <w:rFonts w:ascii="Arial" w:hAnsi="Arial" w:cs="Arial"/>
                <w:szCs w:val="20"/>
                <w:lang w:val="en-US"/>
                <w:rPrChange w:id="4429" w:author="danupraset@gmail.com" w:date="2025-09-23T14:01:00Z">
                  <w:rPr>
                    <w:ins w:id="4430" w:author="danupraset@gmail.com" w:date="2025-09-23T14:01:00Z"/>
                    <w:lang w:val="en-US"/>
                  </w:rPr>
                </w:rPrChange>
              </w:rPr>
            </w:pPr>
            <w:ins w:id="4431" w:author="danupraset@gmail.com" w:date="2025-09-23T14:01:00Z">
              <w:r w:rsidRPr="00B40FBC">
                <w:rPr>
                  <w:rFonts w:ascii="Arial" w:hAnsi="Arial" w:cs="Arial"/>
                  <w:szCs w:val="20"/>
                  <w:lang w:val="en-US"/>
                  <w:rPrChange w:id="4432" w:author="danupraset@gmail.com" w:date="2025-09-23T14:01:00Z">
                    <w:rPr>
                      <w:lang w:val="en-US"/>
                    </w:rPr>
                  </w:rPrChange>
                </w:rPr>
                <w:t xml:space="preserve">No eligible transactions retrieved from </w:t>
              </w:r>
              <w:proofErr w:type="spellStart"/>
              <w:r w:rsidRPr="00B40FBC">
                <w:rPr>
                  <w:rFonts w:ascii="Arial" w:hAnsi="Arial" w:cs="Arial"/>
                  <w:szCs w:val="20"/>
                  <w:lang w:val="en-US"/>
                  <w:rPrChange w:id="4433" w:author="danupraset@gmail.com" w:date="2025-09-23T14:01:00Z">
                    <w:rPr>
                      <w:lang w:val="en-US"/>
                    </w:rPr>
                  </w:rPrChange>
                </w:rPr>
                <w:t>eocms_web_txn_detail</w:t>
              </w:r>
              <w:proofErr w:type="spellEnd"/>
            </w:ins>
          </w:p>
        </w:tc>
        <w:tc>
          <w:tcPr>
            <w:tcW w:w="0" w:type="auto"/>
            <w:hideMark/>
            <w:tcPrChange w:id="4434" w:author="danupraset@gmail.com" w:date="2025-09-23T14:01:00Z">
              <w:tcPr>
                <w:tcW w:w="0" w:type="auto"/>
                <w:gridSpan w:val="3"/>
                <w:vAlign w:val="center"/>
                <w:hideMark/>
              </w:tcPr>
            </w:tcPrChange>
          </w:tcPr>
          <w:p w14:paraId="4BBBE7A7" w14:textId="77777777" w:rsidR="00B40FBC" w:rsidRPr="00B40FBC" w:rsidRDefault="00B40FBC" w:rsidP="00B40FBC">
            <w:pPr>
              <w:rPr>
                <w:ins w:id="4435" w:author="danupraset@gmail.com" w:date="2025-09-23T14:01:00Z"/>
                <w:rFonts w:ascii="Arial" w:hAnsi="Arial" w:cs="Arial"/>
                <w:szCs w:val="20"/>
                <w:lang w:val="en-US"/>
                <w:rPrChange w:id="4436" w:author="danupraset@gmail.com" w:date="2025-09-23T14:01:00Z">
                  <w:rPr>
                    <w:ins w:id="4437" w:author="danupraset@gmail.com" w:date="2025-09-23T14:01:00Z"/>
                    <w:lang w:val="en-US"/>
                  </w:rPr>
                </w:rPrChange>
              </w:rPr>
            </w:pPr>
            <w:ins w:id="4438" w:author="danupraset@gmail.com" w:date="2025-09-23T14:01:00Z">
              <w:r w:rsidRPr="00B40FBC">
                <w:rPr>
                  <w:rFonts w:ascii="Arial" w:hAnsi="Arial" w:cs="Arial"/>
                  <w:szCs w:val="20"/>
                  <w:lang w:val="en-US"/>
                  <w:rPrChange w:id="4439" w:author="danupraset@gmail.com" w:date="2025-09-23T14:01:00Z">
                    <w:rPr>
                      <w:lang w:val="en-US"/>
                    </w:rPr>
                  </w:rPrChange>
                </w:rPr>
                <w:t>When the query returns no rows (</w:t>
              </w:r>
              <w:proofErr w:type="spellStart"/>
              <w:r w:rsidRPr="00B40FBC">
                <w:rPr>
                  <w:rFonts w:ascii="Arial" w:hAnsi="Arial" w:cs="Arial"/>
                  <w:szCs w:val="20"/>
                  <w:lang w:val="en-US"/>
                  <w:rPrChange w:id="4440" w:author="danupraset@gmail.com" w:date="2025-09-23T14:01:00Z">
                    <w:rPr>
                      <w:lang w:val="en-US"/>
                    </w:rPr>
                  </w:rPrChange>
                </w:rPr>
                <w:t>is_sync</w:t>
              </w:r>
              <w:proofErr w:type="spellEnd"/>
              <w:r w:rsidRPr="00B40FBC">
                <w:rPr>
                  <w:rFonts w:ascii="Arial" w:hAnsi="Arial" w:cs="Arial"/>
                  <w:szCs w:val="20"/>
                  <w:lang w:val="en-US"/>
                  <w:rPrChange w:id="4441" w:author="danupraset@gmail.com" w:date="2025-09-23T14:01:00Z">
                    <w:rPr>
                      <w:lang w:val="en-US"/>
                    </w:rPr>
                  </w:rPrChange>
                </w:rPr>
                <w:t xml:space="preserve"> = false and status = S), the process logs “no record” before moving to status update.</w:t>
              </w:r>
            </w:ins>
          </w:p>
        </w:tc>
      </w:tr>
      <w:tr w:rsidR="00B40FBC" w:rsidRPr="00B40FBC" w14:paraId="00CE5789" w14:textId="77777777" w:rsidTr="00B40FBC">
        <w:tblPrEx>
          <w:tblW w:w="0" w:type="auto"/>
          <w:tblPrExChange w:id="4442" w:author="danupraset@gmail.com" w:date="2025-09-23T14:01:00Z">
            <w:tblPrEx>
              <w:tblW w:w="0" w:type="auto"/>
              <w:tblCellSpacing w:w="15" w:type="dxa"/>
              <w:tblCellMar>
                <w:top w:w="15" w:type="dxa"/>
                <w:left w:w="15" w:type="dxa"/>
                <w:bottom w:w="15" w:type="dxa"/>
                <w:right w:w="15" w:type="dxa"/>
              </w:tblCellMar>
            </w:tblPrEx>
          </w:tblPrExChange>
        </w:tblPrEx>
        <w:trPr>
          <w:ins w:id="4443" w:author="danupraset@gmail.com" w:date="2025-09-23T14:01:00Z"/>
          <w:trPrChange w:id="4444" w:author="danupraset@gmail.com" w:date="2025-09-23T14:01:00Z">
            <w:trPr>
              <w:tblCellSpacing w:w="15" w:type="dxa"/>
            </w:trPr>
          </w:trPrChange>
        </w:trPr>
        <w:tc>
          <w:tcPr>
            <w:tcW w:w="0" w:type="auto"/>
            <w:hideMark/>
            <w:tcPrChange w:id="4445" w:author="danupraset@gmail.com" w:date="2025-09-23T14:01:00Z">
              <w:tcPr>
                <w:tcW w:w="0" w:type="auto"/>
                <w:vAlign w:val="center"/>
                <w:hideMark/>
              </w:tcPr>
            </w:tcPrChange>
          </w:tcPr>
          <w:p w14:paraId="22F64C37" w14:textId="77777777" w:rsidR="00B40FBC" w:rsidRPr="00B40FBC" w:rsidRDefault="00B40FBC" w:rsidP="00B40FBC">
            <w:pPr>
              <w:rPr>
                <w:ins w:id="4446" w:author="danupraset@gmail.com" w:date="2025-09-23T14:01:00Z"/>
                <w:rFonts w:ascii="Arial" w:hAnsi="Arial" w:cs="Arial"/>
                <w:szCs w:val="20"/>
                <w:lang w:val="en-US"/>
                <w:rPrChange w:id="4447" w:author="danupraset@gmail.com" w:date="2025-09-23T14:01:00Z">
                  <w:rPr>
                    <w:ins w:id="4448" w:author="danupraset@gmail.com" w:date="2025-09-23T14:01:00Z"/>
                    <w:lang w:val="en-US"/>
                  </w:rPr>
                </w:rPrChange>
              </w:rPr>
            </w:pPr>
            <w:ins w:id="4449" w:author="danupraset@gmail.com" w:date="2025-09-23T14:01:00Z">
              <w:r w:rsidRPr="00B40FBC">
                <w:rPr>
                  <w:rFonts w:ascii="Arial" w:hAnsi="Arial" w:cs="Arial"/>
                  <w:szCs w:val="20"/>
                  <w:lang w:val="en-US"/>
                  <w:rPrChange w:id="4450" w:author="danupraset@gmail.com" w:date="2025-09-23T14:01:00Z">
                    <w:rPr>
                      <w:lang w:val="en-US"/>
                    </w:rPr>
                  </w:rPrChange>
                </w:rPr>
                <w:t>Intranet update/insert failure</w:t>
              </w:r>
            </w:ins>
          </w:p>
        </w:tc>
        <w:tc>
          <w:tcPr>
            <w:tcW w:w="0" w:type="auto"/>
            <w:hideMark/>
            <w:tcPrChange w:id="4451" w:author="danupraset@gmail.com" w:date="2025-09-23T14:01:00Z">
              <w:tcPr>
                <w:tcW w:w="0" w:type="auto"/>
                <w:gridSpan w:val="2"/>
                <w:vAlign w:val="center"/>
                <w:hideMark/>
              </w:tcPr>
            </w:tcPrChange>
          </w:tcPr>
          <w:p w14:paraId="5DD6A728" w14:textId="77777777" w:rsidR="00B40FBC" w:rsidRPr="00B40FBC" w:rsidRDefault="00B40FBC" w:rsidP="00B40FBC">
            <w:pPr>
              <w:rPr>
                <w:ins w:id="4452" w:author="danupraset@gmail.com" w:date="2025-09-23T14:01:00Z"/>
                <w:rFonts w:ascii="Arial" w:hAnsi="Arial" w:cs="Arial"/>
                <w:szCs w:val="20"/>
                <w:lang w:val="en-US"/>
                <w:rPrChange w:id="4453" w:author="danupraset@gmail.com" w:date="2025-09-23T14:01:00Z">
                  <w:rPr>
                    <w:ins w:id="4454" w:author="danupraset@gmail.com" w:date="2025-09-23T14:01:00Z"/>
                    <w:lang w:val="en-US"/>
                  </w:rPr>
                </w:rPrChange>
              </w:rPr>
            </w:pPr>
            <w:ins w:id="4455" w:author="danupraset@gmail.com" w:date="2025-09-23T14:01:00Z">
              <w:r w:rsidRPr="00B40FBC">
                <w:rPr>
                  <w:rFonts w:ascii="Arial" w:hAnsi="Arial" w:cs="Arial"/>
                  <w:szCs w:val="20"/>
                  <w:lang w:val="en-US"/>
                  <w:rPrChange w:id="4456" w:author="danupraset@gmail.com" w:date="2025-09-23T14:01:00Z">
                    <w:rPr>
                      <w:lang w:val="en-US"/>
                    </w:rPr>
                  </w:rPrChange>
                </w:rPr>
                <w:t xml:space="preserve">Failure while updating/inserting into </w:t>
              </w:r>
              <w:proofErr w:type="spellStart"/>
              <w:r w:rsidRPr="00B40FBC">
                <w:rPr>
                  <w:rFonts w:ascii="Arial" w:hAnsi="Arial" w:cs="Arial"/>
                  <w:szCs w:val="20"/>
                  <w:lang w:val="en-US"/>
                  <w:rPrChange w:id="4457" w:author="danupraset@gmail.com" w:date="2025-09-23T14:01:00Z">
                    <w:rPr>
                      <w:lang w:val="en-US"/>
                    </w:rPr>
                  </w:rPrChange>
                </w:rPr>
                <w:t>ocms_web_txn_detail</w:t>
              </w:r>
              <w:proofErr w:type="spellEnd"/>
            </w:ins>
          </w:p>
        </w:tc>
        <w:tc>
          <w:tcPr>
            <w:tcW w:w="0" w:type="auto"/>
            <w:hideMark/>
            <w:tcPrChange w:id="4458" w:author="danupraset@gmail.com" w:date="2025-09-23T14:01:00Z">
              <w:tcPr>
                <w:tcW w:w="0" w:type="auto"/>
                <w:gridSpan w:val="3"/>
                <w:vAlign w:val="center"/>
                <w:hideMark/>
              </w:tcPr>
            </w:tcPrChange>
          </w:tcPr>
          <w:p w14:paraId="0ED79DD3" w14:textId="77777777" w:rsidR="00B40FBC" w:rsidRPr="00B40FBC" w:rsidRDefault="00B40FBC" w:rsidP="00B40FBC">
            <w:pPr>
              <w:rPr>
                <w:ins w:id="4459" w:author="danupraset@gmail.com" w:date="2025-09-23T14:01:00Z"/>
                <w:rFonts w:ascii="Arial" w:hAnsi="Arial" w:cs="Arial"/>
                <w:szCs w:val="20"/>
                <w:lang w:val="en-US"/>
                <w:rPrChange w:id="4460" w:author="danupraset@gmail.com" w:date="2025-09-23T14:01:00Z">
                  <w:rPr>
                    <w:ins w:id="4461" w:author="danupraset@gmail.com" w:date="2025-09-23T14:01:00Z"/>
                    <w:lang w:val="en-US"/>
                  </w:rPr>
                </w:rPrChange>
              </w:rPr>
            </w:pPr>
            <w:ins w:id="4462" w:author="danupraset@gmail.com" w:date="2025-09-23T14:01:00Z">
              <w:r w:rsidRPr="00B40FBC">
                <w:rPr>
                  <w:rFonts w:ascii="Arial" w:hAnsi="Arial" w:cs="Arial"/>
                  <w:szCs w:val="20"/>
                  <w:lang w:val="en-US"/>
                  <w:rPrChange w:id="4463" w:author="danupraset@gmail.com" w:date="2025-09-23T14:01:00Z">
                    <w:rPr>
                      <w:lang w:val="en-US"/>
                    </w:rPr>
                  </w:rPrChange>
                </w:rPr>
                <w:t>If errors occur during the intranet table sync, the process logs the error, then proceeds to the status update step.</w:t>
              </w:r>
            </w:ins>
          </w:p>
        </w:tc>
      </w:tr>
      <w:tr w:rsidR="00B40FBC" w:rsidRPr="00B40FBC" w14:paraId="1FA7D60A" w14:textId="77777777" w:rsidTr="00B40FBC">
        <w:tblPrEx>
          <w:tblW w:w="0" w:type="auto"/>
          <w:tblPrExChange w:id="4464" w:author="danupraset@gmail.com" w:date="2025-09-23T14:01:00Z">
            <w:tblPrEx>
              <w:tblW w:w="0" w:type="auto"/>
              <w:tblCellSpacing w:w="15" w:type="dxa"/>
              <w:tblCellMar>
                <w:top w:w="15" w:type="dxa"/>
                <w:left w:w="15" w:type="dxa"/>
                <w:bottom w:w="15" w:type="dxa"/>
                <w:right w:w="15" w:type="dxa"/>
              </w:tblCellMar>
            </w:tblPrEx>
          </w:tblPrExChange>
        </w:tblPrEx>
        <w:trPr>
          <w:ins w:id="4465" w:author="danupraset@gmail.com" w:date="2025-09-23T14:01:00Z"/>
          <w:trPrChange w:id="4466" w:author="danupraset@gmail.com" w:date="2025-09-23T14:01:00Z">
            <w:trPr>
              <w:tblCellSpacing w:w="15" w:type="dxa"/>
            </w:trPr>
          </w:trPrChange>
        </w:trPr>
        <w:tc>
          <w:tcPr>
            <w:tcW w:w="0" w:type="auto"/>
            <w:hideMark/>
            <w:tcPrChange w:id="4467" w:author="danupraset@gmail.com" w:date="2025-09-23T14:01:00Z">
              <w:tcPr>
                <w:tcW w:w="0" w:type="auto"/>
                <w:vAlign w:val="center"/>
                <w:hideMark/>
              </w:tcPr>
            </w:tcPrChange>
          </w:tcPr>
          <w:p w14:paraId="0700D8DF" w14:textId="77777777" w:rsidR="00B40FBC" w:rsidRPr="00B40FBC" w:rsidRDefault="00B40FBC" w:rsidP="00B40FBC">
            <w:pPr>
              <w:rPr>
                <w:ins w:id="4468" w:author="danupraset@gmail.com" w:date="2025-09-23T14:01:00Z"/>
                <w:rFonts w:ascii="Arial" w:hAnsi="Arial" w:cs="Arial"/>
                <w:szCs w:val="20"/>
                <w:lang w:val="en-US"/>
                <w:rPrChange w:id="4469" w:author="danupraset@gmail.com" w:date="2025-09-23T14:01:00Z">
                  <w:rPr>
                    <w:ins w:id="4470" w:author="danupraset@gmail.com" w:date="2025-09-23T14:01:00Z"/>
                    <w:lang w:val="en-US"/>
                  </w:rPr>
                </w:rPrChange>
              </w:rPr>
            </w:pPr>
            <w:ins w:id="4471" w:author="danupraset@gmail.com" w:date="2025-09-23T14:01:00Z">
              <w:r w:rsidRPr="00B40FBC">
                <w:rPr>
                  <w:rFonts w:ascii="Arial" w:hAnsi="Arial" w:cs="Arial"/>
                  <w:szCs w:val="20"/>
                  <w:lang w:val="en-US"/>
                  <w:rPrChange w:id="4472" w:author="danupraset@gmail.com" w:date="2025-09-23T14:01:00Z">
                    <w:rPr>
                      <w:lang w:val="en-US"/>
                    </w:rPr>
                  </w:rPrChange>
                </w:rPr>
                <w:lastRenderedPageBreak/>
                <w:t>Internet update failure</w:t>
              </w:r>
            </w:ins>
          </w:p>
        </w:tc>
        <w:tc>
          <w:tcPr>
            <w:tcW w:w="0" w:type="auto"/>
            <w:hideMark/>
            <w:tcPrChange w:id="4473" w:author="danupraset@gmail.com" w:date="2025-09-23T14:01:00Z">
              <w:tcPr>
                <w:tcW w:w="0" w:type="auto"/>
                <w:gridSpan w:val="2"/>
                <w:vAlign w:val="center"/>
                <w:hideMark/>
              </w:tcPr>
            </w:tcPrChange>
          </w:tcPr>
          <w:p w14:paraId="468C9C09" w14:textId="77777777" w:rsidR="00B40FBC" w:rsidRPr="00B40FBC" w:rsidRDefault="00B40FBC" w:rsidP="00B40FBC">
            <w:pPr>
              <w:rPr>
                <w:ins w:id="4474" w:author="danupraset@gmail.com" w:date="2025-09-23T14:01:00Z"/>
                <w:rFonts w:ascii="Arial" w:hAnsi="Arial" w:cs="Arial"/>
                <w:szCs w:val="20"/>
                <w:lang w:val="en-US"/>
                <w:rPrChange w:id="4475" w:author="danupraset@gmail.com" w:date="2025-09-23T14:01:00Z">
                  <w:rPr>
                    <w:ins w:id="4476" w:author="danupraset@gmail.com" w:date="2025-09-23T14:01:00Z"/>
                    <w:lang w:val="en-US"/>
                  </w:rPr>
                </w:rPrChange>
              </w:rPr>
            </w:pPr>
            <w:ins w:id="4477" w:author="danupraset@gmail.com" w:date="2025-09-23T14:01:00Z">
              <w:r w:rsidRPr="00B40FBC">
                <w:rPr>
                  <w:rFonts w:ascii="Arial" w:hAnsi="Arial" w:cs="Arial"/>
                  <w:szCs w:val="20"/>
                  <w:lang w:val="en-US"/>
                  <w:rPrChange w:id="4478" w:author="danupraset@gmail.com" w:date="2025-09-23T14:01:00Z">
                    <w:rPr>
                      <w:lang w:val="en-US"/>
                    </w:rPr>
                  </w:rPrChange>
                </w:rPr>
                <w:t xml:space="preserve">Failure while updating </w:t>
              </w:r>
              <w:proofErr w:type="spellStart"/>
              <w:r w:rsidRPr="00B40FBC">
                <w:rPr>
                  <w:rFonts w:ascii="Arial" w:hAnsi="Arial" w:cs="Arial"/>
                  <w:szCs w:val="20"/>
                  <w:lang w:val="en-US"/>
                  <w:rPrChange w:id="4479" w:author="danupraset@gmail.com" w:date="2025-09-23T14:01:00Z">
                    <w:rPr>
                      <w:lang w:val="en-US"/>
                    </w:rPr>
                  </w:rPrChange>
                </w:rPr>
                <w:t>eocms_web_txn_detail</w:t>
              </w:r>
              <w:proofErr w:type="spellEnd"/>
            </w:ins>
          </w:p>
        </w:tc>
        <w:tc>
          <w:tcPr>
            <w:tcW w:w="0" w:type="auto"/>
            <w:hideMark/>
            <w:tcPrChange w:id="4480" w:author="danupraset@gmail.com" w:date="2025-09-23T14:01:00Z">
              <w:tcPr>
                <w:tcW w:w="0" w:type="auto"/>
                <w:gridSpan w:val="3"/>
                <w:vAlign w:val="center"/>
                <w:hideMark/>
              </w:tcPr>
            </w:tcPrChange>
          </w:tcPr>
          <w:p w14:paraId="1B4ACD04" w14:textId="77777777" w:rsidR="00B40FBC" w:rsidRPr="00B40FBC" w:rsidRDefault="00B40FBC" w:rsidP="00B40FBC">
            <w:pPr>
              <w:rPr>
                <w:ins w:id="4481" w:author="danupraset@gmail.com" w:date="2025-09-23T14:01:00Z"/>
                <w:rFonts w:ascii="Arial" w:hAnsi="Arial" w:cs="Arial"/>
                <w:szCs w:val="20"/>
                <w:lang w:val="en-US"/>
                <w:rPrChange w:id="4482" w:author="danupraset@gmail.com" w:date="2025-09-23T14:01:00Z">
                  <w:rPr>
                    <w:ins w:id="4483" w:author="danupraset@gmail.com" w:date="2025-09-23T14:01:00Z"/>
                    <w:lang w:val="en-US"/>
                  </w:rPr>
                </w:rPrChange>
              </w:rPr>
            </w:pPr>
            <w:ins w:id="4484" w:author="danupraset@gmail.com" w:date="2025-09-23T14:01:00Z">
              <w:r w:rsidRPr="00B40FBC">
                <w:rPr>
                  <w:rFonts w:ascii="Arial" w:hAnsi="Arial" w:cs="Arial"/>
                  <w:szCs w:val="20"/>
                  <w:lang w:val="en-US"/>
                  <w:rPrChange w:id="4485" w:author="danupraset@gmail.com" w:date="2025-09-23T14:01:00Z">
                    <w:rPr>
                      <w:lang w:val="en-US"/>
                    </w:rPr>
                  </w:rPrChange>
                </w:rPr>
                <w:t xml:space="preserve">If the internet table update (setting </w:t>
              </w:r>
              <w:proofErr w:type="spellStart"/>
              <w:r w:rsidRPr="00B40FBC">
                <w:rPr>
                  <w:rFonts w:ascii="Arial" w:hAnsi="Arial" w:cs="Arial"/>
                  <w:szCs w:val="20"/>
                  <w:lang w:val="en-US"/>
                  <w:rPrChange w:id="4486" w:author="danupraset@gmail.com" w:date="2025-09-23T14:01:00Z">
                    <w:rPr>
                      <w:lang w:val="en-US"/>
                    </w:rPr>
                  </w:rPrChange>
                </w:rPr>
                <w:t>is_sync</w:t>
              </w:r>
              <w:proofErr w:type="spellEnd"/>
              <w:r w:rsidRPr="00B40FBC">
                <w:rPr>
                  <w:rFonts w:ascii="Arial" w:hAnsi="Arial" w:cs="Arial"/>
                  <w:szCs w:val="20"/>
                  <w:lang w:val="en-US"/>
                  <w:rPrChange w:id="4487" w:author="danupraset@gmail.com" w:date="2025-09-23T14:01:00Z">
                    <w:rPr>
                      <w:lang w:val="en-US"/>
                    </w:rPr>
                  </w:rPrChange>
                </w:rPr>
                <w:t xml:space="preserve"> = true and </w:t>
              </w:r>
              <w:proofErr w:type="spellStart"/>
              <w:r w:rsidRPr="00B40FBC">
                <w:rPr>
                  <w:rFonts w:ascii="Arial" w:hAnsi="Arial" w:cs="Arial"/>
                  <w:szCs w:val="20"/>
                  <w:lang w:val="en-US"/>
                  <w:rPrChange w:id="4488" w:author="danupraset@gmail.com" w:date="2025-09-23T14:01:00Z">
                    <w:rPr>
                      <w:lang w:val="en-US"/>
                    </w:rPr>
                  </w:rPrChange>
                </w:rPr>
                <w:t>upd_date</w:t>
              </w:r>
              <w:proofErr w:type="spellEnd"/>
              <w:r w:rsidRPr="00B40FBC">
                <w:rPr>
                  <w:rFonts w:ascii="Arial" w:hAnsi="Arial" w:cs="Arial"/>
                  <w:szCs w:val="20"/>
                  <w:lang w:val="en-US"/>
                  <w:rPrChange w:id="4489" w:author="danupraset@gmail.com" w:date="2025-09-23T14:01:00Z">
                    <w:rPr>
                      <w:lang w:val="en-US"/>
                    </w:rPr>
                  </w:rPrChange>
                </w:rPr>
                <w:t xml:space="preserve"> = today) fails, the error is logged before continuing to the status update step.</w:t>
              </w:r>
            </w:ins>
          </w:p>
        </w:tc>
      </w:tr>
    </w:tbl>
    <w:p w14:paraId="02FC2B55" w14:textId="77777777" w:rsidR="00B40FBC" w:rsidRPr="00B40FBC" w:rsidRDefault="00B40FBC">
      <w:pPr>
        <w:rPr>
          <w:ins w:id="4490" w:author="Ahmad Rafif" w:date="2025-08-24T15:43:00Z"/>
        </w:rPr>
        <w:pPrChange w:id="4491" w:author="danupraset@gmail.com" w:date="2025-09-23T14:00:00Z">
          <w:pPr>
            <w:pStyle w:val="Heading3"/>
          </w:pPr>
        </w:pPrChange>
      </w:pPr>
    </w:p>
    <w:tbl>
      <w:tblPr>
        <w:tblStyle w:val="TableGrid"/>
        <w:tblW w:w="0" w:type="auto"/>
        <w:tblLook w:val="04A0" w:firstRow="1" w:lastRow="0" w:firstColumn="1" w:lastColumn="0" w:noHBand="0" w:noVBand="1"/>
      </w:tblPr>
      <w:tblGrid>
        <w:gridCol w:w="1888"/>
        <w:gridCol w:w="1667"/>
        <w:gridCol w:w="5795"/>
      </w:tblGrid>
      <w:tr w:rsidR="003A043F" w:rsidRPr="00A359FF" w:rsidDel="00B40FBC" w14:paraId="2469047A" w14:textId="677267C0" w:rsidTr="00067035">
        <w:trPr>
          <w:ins w:id="4492" w:author="Ahmad Rafif" w:date="2025-08-24T15:44:00Z"/>
          <w:del w:id="4493" w:author="danupraset@gmail.com" w:date="2025-09-23T14:01:00Z"/>
        </w:trPr>
        <w:tc>
          <w:tcPr>
            <w:tcW w:w="0" w:type="auto"/>
            <w:shd w:val="clear" w:color="auto" w:fill="F2F2F2" w:themeFill="background1" w:themeFillShade="F2"/>
            <w:hideMark/>
          </w:tcPr>
          <w:p w14:paraId="0BB64CDE" w14:textId="0E654ADC" w:rsidR="003A043F" w:rsidRPr="00A359FF" w:rsidDel="00B40FBC" w:rsidRDefault="003A043F" w:rsidP="00067035">
            <w:pPr>
              <w:rPr>
                <w:ins w:id="4494" w:author="Ahmad Rafif" w:date="2025-08-24T15:44:00Z"/>
                <w:del w:id="4495" w:author="danupraset@gmail.com" w:date="2025-09-23T14:01:00Z"/>
                <w:rFonts w:ascii="Arial" w:hAnsi="Arial" w:cs="Arial"/>
                <w:b/>
                <w:bCs/>
                <w:szCs w:val="20"/>
                <w:lang w:val="en-SG"/>
              </w:rPr>
            </w:pPr>
            <w:ins w:id="4496" w:author="Ahmad Rafif" w:date="2025-08-24T15:44:00Z">
              <w:del w:id="4497" w:author="danupraset@gmail.com" w:date="2025-09-23T14:01:00Z">
                <w:r w:rsidRPr="00A359FF" w:rsidDel="00B40FBC">
                  <w:rPr>
                    <w:rFonts w:ascii="Arial" w:hAnsi="Arial" w:cs="Arial"/>
                    <w:b/>
                    <w:bCs/>
                    <w:szCs w:val="20"/>
                    <w:lang w:val="en-SG"/>
                  </w:rPr>
                  <w:delText>Error Scenario</w:delText>
                </w:r>
              </w:del>
            </w:ins>
          </w:p>
        </w:tc>
        <w:tc>
          <w:tcPr>
            <w:tcW w:w="0" w:type="auto"/>
            <w:shd w:val="clear" w:color="auto" w:fill="F2F2F2" w:themeFill="background1" w:themeFillShade="F2"/>
            <w:hideMark/>
          </w:tcPr>
          <w:p w14:paraId="6BAFA9C7" w14:textId="0E1E89A4" w:rsidR="003A043F" w:rsidRPr="00A359FF" w:rsidDel="00B40FBC" w:rsidRDefault="003A043F" w:rsidP="00067035">
            <w:pPr>
              <w:rPr>
                <w:ins w:id="4498" w:author="Ahmad Rafif" w:date="2025-08-24T15:44:00Z"/>
                <w:del w:id="4499" w:author="danupraset@gmail.com" w:date="2025-09-23T14:01:00Z"/>
                <w:rFonts w:ascii="Arial" w:hAnsi="Arial" w:cs="Arial"/>
                <w:b/>
                <w:bCs/>
                <w:szCs w:val="20"/>
                <w:lang w:val="en-SG"/>
              </w:rPr>
            </w:pPr>
            <w:ins w:id="4500" w:author="Ahmad Rafif" w:date="2025-08-24T15:44:00Z">
              <w:del w:id="4501" w:author="danupraset@gmail.com" w:date="2025-09-23T14:01:00Z">
                <w:r w:rsidRPr="00A359FF" w:rsidDel="00B40FBC">
                  <w:rPr>
                    <w:rFonts w:ascii="Arial" w:hAnsi="Arial" w:cs="Arial"/>
                    <w:b/>
                    <w:bCs/>
                    <w:szCs w:val="20"/>
                    <w:lang w:val="en-SG"/>
                  </w:rPr>
                  <w:delText>Definition</w:delText>
                </w:r>
              </w:del>
            </w:ins>
          </w:p>
        </w:tc>
        <w:tc>
          <w:tcPr>
            <w:tcW w:w="0" w:type="auto"/>
            <w:shd w:val="clear" w:color="auto" w:fill="F2F2F2" w:themeFill="background1" w:themeFillShade="F2"/>
            <w:hideMark/>
          </w:tcPr>
          <w:p w14:paraId="4D111BEC" w14:textId="5BC31E68" w:rsidR="003A043F" w:rsidRPr="00A359FF" w:rsidDel="00B40FBC" w:rsidRDefault="003A043F" w:rsidP="00067035">
            <w:pPr>
              <w:rPr>
                <w:ins w:id="4502" w:author="Ahmad Rafif" w:date="2025-08-24T15:44:00Z"/>
                <w:del w:id="4503" w:author="danupraset@gmail.com" w:date="2025-09-23T14:01:00Z"/>
                <w:rFonts w:ascii="Arial" w:hAnsi="Arial" w:cs="Arial"/>
                <w:b/>
                <w:bCs/>
                <w:szCs w:val="20"/>
                <w:lang w:val="en-SG"/>
              </w:rPr>
            </w:pPr>
            <w:ins w:id="4504" w:author="Ahmad Rafif" w:date="2025-08-24T15:44:00Z">
              <w:del w:id="4505" w:author="danupraset@gmail.com" w:date="2025-09-23T14:01:00Z">
                <w:r w:rsidRPr="00A359FF" w:rsidDel="00B40FBC">
                  <w:rPr>
                    <w:rFonts w:ascii="Arial" w:hAnsi="Arial" w:cs="Arial"/>
                    <w:b/>
                    <w:bCs/>
                    <w:szCs w:val="20"/>
                    <w:lang w:val="en-SG"/>
                  </w:rPr>
                  <w:delText>Brief Description</w:delText>
                </w:r>
              </w:del>
            </w:ins>
          </w:p>
        </w:tc>
      </w:tr>
      <w:tr w:rsidR="003A043F" w:rsidRPr="00A359FF" w:rsidDel="00B40FBC" w14:paraId="46032340" w14:textId="45A4D65D" w:rsidTr="00067035">
        <w:trPr>
          <w:ins w:id="4506" w:author="Ahmad Rafif" w:date="2025-08-24T15:44:00Z"/>
          <w:del w:id="4507" w:author="danupraset@gmail.com" w:date="2025-09-23T14:01:00Z"/>
        </w:trPr>
        <w:tc>
          <w:tcPr>
            <w:tcW w:w="0" w:type="auto"/>
            <w:hideMark/>
          </w:tcPr>
          <w:p w14:paraId="6BDD8AB1" w14:textId="33014341" w:rsidR="003A043F" w:rsidRPr="00A359FF" w:rsidDel="00B40FBC" w:rsidRDefault="003A043F" w:rsidP="00067035">
            <w:pPr>
              <w:rPr>
                <w:ins w:id="4508" w:author="Ahmad Rafif" w:date="2025-08-24T15:44:00Z"/>
                <w:del w:id="4509" w:author="danupraset@gmail.com" w:date="2025-09-23T14:01:00Z"/>
                <w:rFonts w:ascii="Arial" w:hAnsi="Arial" w:cs="Arial"/>
                <w:szCs w:val="20"/>
                <w:lang w:val="en-SG"/>
              </w:rPr>
            </w:pPr>
            <w:ins w:id="4510" w:author="Ahmad Rafif" w:date="2025-08-24T15:44:00Z">
              <w:del w:id="4511" w:author="danupraset@gmail.com" w:date="2025-09-23T14:01:00Z">
                <w:r w:rsidRPr="00A359FF" w:rsidDel="00B40FBC">
                  <w:rPr>
                    <w:rFonts w:ascii="Arial" w:hAnsi="Arial" w:cs="Arial"/>
                    <w:szCs w:val="20"/>
                    <w:lang w:val="en-SG"/>
                  </w:rPr>
                  <w:delText>Push intranet record to internet fails</w:delText>
                </w:r>
              </w:del>
            </w:ins>
          </w:p>
        </w:tc>
        <w:tc>
          <w:tcPr>
            <w:tcW w:w="0" w:type="auto"/>
            <w:hideMark/>
          </w:tcPr>
          <w:p w14:paraId="2D1EA85B" w14:textId="448AC5CE" w:rsidR="003A043F" w:rsidRPr="00A359FF" w:rsidDel="00B40FBC" w:rsidRDefault="003A043F" w:rsidP="00067035">
            <w:pPr>
              <w:rPr>
                <w:ins w:id="4512" w:author="Ahmad Rafif" w:date="2025-08-24T15:44:00Z"/>
                <w:del w:id="4513" w:author="danupraset@gmail.com" w:date="2025-09-23T14:01:00Z"/>
                <w:rFonts w:ascii="Arial" w:hAnsi="Arial" w:cs="Arial"/>
                <w:szCs w:val="20"/>
                <w:lang w:val="en-SG"/>
              </w:rPr>
            </w:pPr>
            <w:ins w:id="4514" w:author="Ahmad Rafif" w:date="2025-08-24T15:44:00Z">
              <w:del w:id="4515" w:author="danupraset@gmail.com" w:date="2025-09-23T14:01:00Z">
                <w:r w:rsidRPr="00A359FF" w:rsidDel="00B40FBC">
                  <w:rPr>
                    <w:rFonts w:ascii="Arial" w:hAnsi="Arial" w:cs="Arial"/>
                    <w:szCs w:val="20"/>
                    <w:lang w:val="en-SG"/>
                  </w:rPr>
                  <w:delText>Insert error during sync</w:delText>
                </w:r>
              </w:del>
            </w:ins>
          </w:p>
        </w:tc>
        <w:tc>
          <w:tcPr>
            <w:tcW w:w="0" w:type="auto"/>
            <w:hideMark/>
          </w:tcPr>
          <w:p w14:paraId="0C2D6EDF" w14:textId="02490080" w:rsidR="003A043F" w:rsidRPr="00A359FF" w:rsidDel="00B40FBC" w:rsidRDefault="003A043F" w:rsidP="00067035">
            <w:pPr>
              <w:rPr>
                <w:ins w:id="4516" w:author="Ahmad Rafif" w:date="2025-08-24T15:44:00Z"/>
                <w:del w:id="4517" w:author="danupraset@gmail.com" w:date="2025-09-23T14:01:00Z"/>
                <w:rFonts w:ascii="Arial" w:hAnsi="Arial" w:cs="Arial"/>
                <w:szCs w:val="20"/>
                <w:lang w:val="en-SG"/>
              </w:rPr>
            </w:pPr>
            <w:ins w:id="4518" w:author="Ahmad Rafif" w:date="2025-08-24T15:44:00Z">
              <w:del w:id="4519" w:author="danupraset@gmail.com" w:date="2025-09-23T14:01:00Z">
                <w:r w:rsidRPr="00A359FF" w:rsidDel="00B40FBC">
                  <w:rPr>
                    <w:rFonts w:ascii="Arial" w:hAnsi="Arial" w:cs="Arial"/>
                    <w:szCs w:val="20"/>
                    <w:lang w:val="en-SG"/>
                  </w:rPr>
                  <w:delText>When a notice exists in intranet but not in internet, push attempt to internet fails</w:delText>
                </w:r>
                <w:r w:rsidDel="00B40FBC">
                  <w:rPr>
                    <w:rFonts w:ascii="Arial" w:hAnsi="Arial" w:cs="Arial"/>
                    <w:szCs w:val="20"/>
                    <w:lang w:val="en-SG"/>
                  </w:rPr>
                  <w:delText xml:space="preserve">. </w:delText>
                </w:r>
                <w:r w:rsidRPr="00A359FF" w:rsidDel="00B40FBC">
                  <w:rPr>
                    <w:rFonts w:ascii="Arial" w:hAnsi="Arial" w:cs="Arial"/>
                    <w:szCs w:val="20"/>
                    <w:lang w:val="en-SG"/>
                  </w:rPr>
                  <w:delText>System logs notice_no with error message.</w:delText>
                </w:r>
              </w:del>
            </w:ins>
          </w:p>
        </w:tc>
      </w:tr>
      <w:tr w:rsidR="003A043F" w:rsidRPr="00A359FF" w:rsidDel="00B40FBC" w14:paraId="25FC1AF2" w14:textId="5B7F4D47" w:rsidTr="00067035">
        <w:trPr>
          <w:ins w:id="4520" w:author="Ahmad Rafif" w:date="2025-08-24T15:44:00Z"/>
          <w:del w:id="4521" w:author="danupraset@gmail.com" w:date="2025-09-23T14:01:00Z"/>
        </w:trPr>
        <w:tc>
          <w:tcPr>
            <w:tcW w:w="0" w:type="auto"/>
            <w:hideMark/>
          </w:tcPr>
          <w:p w14:paraId="016C179C" w14:textId="7603861C" w:rsidR="003A043F" w:rsidRPr="00A359FF" w:rsidDel="00B40FBC" w:rsidRDefault="003A043F" w:rsidP="00067035">
            <w:pPr>
              <w:rPr>
                <w:ins w:id="4522" w:author="Ahmad Rafif" w:date="2025-08-24T15:44:00Z"/>
                <w:del w:id="4523" w:author="danupraset@gmail.com" w:date="2025-09-23T14:01:00Z"/>
                <w:rFonts w:ascii="Arial" w:hAnsi="Arial" w:cs="Arial"/>
                <w:szCs w:val="20"/>
                <w:lang w:val="en-SG"/>
              </w:rPr>
            </w:pPr>
            <w:ins w:id="4524" w:author="Ahmad Rafif" w:date="2025-08-24T15:44:00Z">
              <w:del w:id="4525" w:author="danupraset@gmail.com" w:date="2025-09-23T14:01:00Z">
                <w:r w:rsidRPr="00A359FF" w:rsidDel="00B40FBC">
                  <w:rPr>
                    <w:rFonts w:ascii="Arial" w:hAnsi="Arial" w:cs="Arial"/>
                    <w:szCs w:val="20"/>
                    <w:lang w:val="en-SG"/>
                  </w:rPr>
                  <w:delText>Field comparison mismatch unresolved</w:delText>
                </w:r>
              </w:del>
            </w:ins>
          </w:p>
        </w:tc>
        <w:tc>
          <w:tcPr>
            <w:tcW w:w="0" w:type="auto"/>
            <w:hideMark/>
          </w:tcPr>
          <w:p w14:paraId="2AD2687B" w14:textId="3A2AF80A" w:rsidR="003A043F" w:rsidRPr="00A359FF" w:rsidDel="00B40FBC" w:rsidRDefault="003A043F" w:rsidP="00067035">
            <w:pPr>
              <w:rPr>
                <w:ins w:id="4526" w:author="Ahmad Rafif" w:date="2025-08-24T15:44:00Z"/>
                <w:del w:id="4527" w:author="danupraset@gmail.com" w:date="2025-09-23T14:01:00Z"/>
                <w:rFonts w:ascii="Arial" w:hAnsi="Arial" w:cs="Arial"/>
                <w:szCs w:val="20"/>
                <w:lang w:val="en-SG"/>
              </w:rPr>
            </w:pPr>
            <w:ins w:id="4528" w:author="Ahmad Rafif" w:date="2025-08-24T15:44:00Z">
              <w:del w:id="4529" w:author="danupraset@gmail.com" w:date="2025-09-23T14:01:00Z">
                <w:r w:rsidRPr="00A359FF" w:rsidDel="00B40FBC">
                  <w:rPr>
                    <w:rFonts w:ascii="Arial" w:hAnsi="Arial" w:cs="Arial"/>
                    <w:szCs w:val="20"/>
                    <w:lang w:val="en-SG"/>
                  </w:rPr>
                  <w:delText>Data mismatch not fixable</w:delText>
                </w:r>
              </w:del>
            </w:ins>
          </w:p>
        </w:tc>
        <w:tc>
          <w:tcPr>
            <w:tcW w:w="0" w:type="auto"/>
            <w:hideMark/>
          </w:tcPr>
          <w:p w14:paraId="64FF01FC" w14:textId="7CBC3662" w:rsidR="003A043F" w:rsidRPr="00A359FF" w:rsidDel="00B40FBC" w:rsidRDefault="003A043F" w:rsidP="00067035">
            <w:pPr>
              <w:rPr>
                <w:ins w:id="4530" w:author="Ahmad Rafif" w:date="2025-08-24T15:44:00Z"/>
                <w:del w:id="4531" w:author="danupraset@gmail.com" w:date="2025-09-23T14:01:00Z"/>
                <w:rFonts w:ascii="Arial" w:hAnsi="Arial" w:cs="Arial"/>
                <w:szCs w:val="20"/>
                <w:lang w:val="en-SG"/>
              </w:rPr>
            </w:pPr>
            <w:ins w:id="4532" w:author="Ahmad Rafif" w:date="2025-08-24T15:44:00Z">
              <w:del w:id="4533" w:author="danupraset@gmail.com" w:date="2025-09-23T14:01:00Z">
                <w:r w:rsidRPr="00A359FF" w:rsidDel="00B40FBC">
                  <w:rPr>
                    <w:rFonts w:ascii="Arial" w:hAnsi="Arial" w:cs="Arial"/>
                    <w:szCs w:val="20"/>
                    <w:lang w:val="en-SG"/>
                  </w:rPr>
                  <w:delText>After comparing field values between intranet and internet, fields remain inconsistent and no resolution rule applies. System logs notice_no and mismatched fields.</w:delText>
                </w:r>
              </w:del>
            </w:ins>
          </w:p>
        </w:tc>
      </w:tr>
      <w:tr w:rsidR="003A043F" w:rsidRPr="00A359FF" w:rsidDel="00B40FBC" w14:paraId="4900F040" w14:textId="7BF666D7" w:rsidTr="00067035">
        <w:trPr>
          <w:ins w:id="4534" w:author="Ahmad Rafif" w:date="2025-08-24T15:44:00Z"/>
          <w:del w:id="4535" w:author="danupraset@gmail.com" w:date="2025-09-23T14:01:00Z"/>
        </w:trPr>
        <w:tc>
          <w:tcPr>
            <w:tcW w:w="0" w:type="auto"/>
            <w:hideMark/>
          </w:tcPr>
          <w:p w14:paraId="53A27168" w14:textId="37FED462" w:rsidR="003A043F" w:rsidRPr="00A359FF" w:rsidDel="00B40FBC" w:rsidRDefault="003A043F" w:rsidP="00067035">
            <w:pPr>
              <w:rPr>
                <w:ins w:id="4536" w:author="Ahmad Rafif" w:date="2025-08-24T15:44:00Z"/>
                <w:del w:id="4537" w:author="danupraset@gmail.com" w:date="2025-09-23T14:01:00Z"/>
                <w:rFonts w:ascii="Arial" w:hAnsi="Arial" w:cs="Arial"/>
                <w:szCs w:val="20"/>
                <w:lang w:val="en-SG"/>
              </w:rPr>
            </w:pPr>
            <w:ins w:id="4538" w:author="Ahmad Rafif" w:date="2025-08-24T15:44:00Z">
              <w:del w:id="4539" w:author="danupraset@gmail.com" w:date="2025-09-23T14:01:00Z">
                <w:r w:rsidRPr="00A359FF" w:rsidDel="00B40FBC">
                  <w:rPr>
                    <w:rFonts w:ascii="Arial" w:hAnsi="Arial" w:cs="Arial"/>
                    <w:szCs w:val="20"/>
                    <w:lang w:val="en-SG"/>
                  </w:rPr>
                  <w:delText>FP suspension case data retrieval fails</w:delText>
                </w:r>
              </w:del>
            </w:ins>
          </w:p>
        </w:tc>
        <w:tc>
          <w:tcPr>
            <w:tcW w:w="0" w:type="auto"/>
            <w:hideMark/>
          </w:tcPr>
          <w:p w14:paraId="19E5852A" w14:textId="4DEAD24B" w:rsidR="003A043F" w:rsidRPr="00A359FF" w:rsidDel="00B40FBC" w:rsidRDefault="003A043F" w:rsidP="00067035">
            <w:pPr>
              <w:rPr>
                <w:ins w:id="4540" w:author="Ahmad Rafif" w:date="2025-08-24T15:44:00Z"/>
                <w:del w:id="4541" w:author="danupraset@gmail.com" w:date="2025-09-23T14:01:00Z"/>
                <w:rFonts w:ascii="Arial" w:hAnsi="Arial" w:cs="Arial"/>
                <w:szCs w:val="20"/>
                <w:lang w:val="en-SG"/>
              </w:rPr>
            </w:pPr>
            <w:ins w:id="4542" w:author="Ahmad Rafif" w:date="2025-08-24T15:44:00Z">
              <w:del w:id="4543" w:author="danupraset@gmail.com" w:date="2025-09-23T14:01:00Z">
                <w:r w:rsidRPr="00A359FF" w:rsidDel="00B40FBC">
                  <w:rPr>
                    <w:rFonts w:ascii="Arial" w:hAnsi="Arial" w:cs="Arial"/>
                    <w:szCs w:val="20"/>
                    <w:lang w:val="en-SG"/>
                  </w:rPr>
                  <w:delText>Fetch error from internet</w:delText>
                </w:r>
              </w:del>
            </w:ins>
          </w:p>
        </w:tc>
        <w:tc>
          <w:tcPr>
            <w:tcW w:w="0" w:type="auto"/>
            <w:hideMark/>
          </w:tcPr>
          <w:p w14:paraId="153262B1" w14:textId="40EDC048" w:rsidR="003A043F" w:rsidRPr="00A359FF" w:rsidDel="00B40FBC" w:rsidRDefault="003A043F" w:rsidP="00067035">
            <w:pPr>
              <w:rPr>
                <w:ins w:id="4544" w:author="Ahmad Rafif" w:date="2025-08-24T15:44:00Z"/>
                <w:del w:id="4545" w:author="danupraset@gmail.com" w:date="2025-09-23T14:01:00Z"/>
                <w:rFonts w:ascii="Arial" w:hAnsi="Arial" w:cs="Arial"/>
                <w:szCs w:val="20"/>
                <w:lang w:val="en-SG"/>
              </w:rPr>
            </w:pPr>
            <w:ins w:id="4546" w:author="Ahmad Rafif" w:date="2025-08-24T15:44:00Z">
              <w:del w:id="4547" w:author="danupraset@gmail.com" w:date="2025-09-23T14:01:00Z">
                <w:r w:rsidRPr="00A359FF" w:rsidDel="00B40FBC">
                  <w:rPr>
                    <w:rFonts w:ascii="Arial" w:hAnsi="Arial" w:cs="Arial"/>
                    <w:szCs w:val="20"/>
                    <w:lang w:val="en-SG"/>
                  </w:rPr>
                  <w:delText>During special case handling (crs_reason_of_suspension = FP), fetch of txn details from internet fails. System logs notice_no with fetch error message.</w:delText>
                </w:r>
              </w:del>
            </w:ins>
          </w:p>
        </w:tc>
      </w:tr>
      <w:tr w:rsidR="003A043F" w:rsidRPr="00A359FF" w:rsidDel="00B40FBC" w14:paraId="6A55F561" w14:textId="08D5BD68" w:rsidTr="00067035">
        <w:trPr>
          <w:ins w:id="4548" w:author="Ahmad Rafif" w:date="2025-08-24T15:44:00Z"/>
          <w:del w:id="4549" w:author="danupraset@gmail.com" w:date="2025-09-23T14:01:00Z"/>
        </w:trPr>
        <w:tc>
          <w:tcPr>
            <w:tcW w:w="0" w:type="auto"/>
            <w:hideMark/>
          </w:tcPr>
          <w:p w14:paraId="440D99D2" w14:textId="06D10AF0" w:rsidR="003A043F" w:rsidRPr="00A359FF" w:rsidDel="00B40FBC" w:rsidRDefault="003A043F" w:rsidP="00067035">
            <w:pPr>
              <w:rPr>
                <w:ins w:id="4550" w:author="Ahmad Rafif" w:date="2025-08-24T15:44:00Z"/>
                <w:del w:id="4551" w:author="danupraset@gmail.com" w:date="2025-09-23T14:01:00Z"/>
                <w:rFonts w:ascii="Arial" w:hAnsi="Arial" w:cs="Arial"/>
                <w:szCs w:val="20"/>
                <w:lang w:val="en-SG"/>
              </w:rPr>
            </w:pPr>
            <w:ins w:id="4552" w:author="Ahmad Rafif" w:date="2025-08-24T15:44:00Z">
              <w:del w:id="4553" w:author="danupraset@gmail.com" w:date="2025-09-23T14:01:00Z">
                <w:r w:rsidRPr="00A359FF" w:rsidDel="00B40FBC">
                  <w:rPr>
                    <w:rFonts w:ascii="Arial" w:hAnsi="Arial" w:cs="Arial"/>
                    <w:szCs w:val="20"/>
                    <w:lang w:val="en-SG"/>
                  </w:rPr>
                  <w:delText>Update target DB fails</w:delText>
                </w:r>
              </w:del>
            </w:ins>
          </w:p>
        </w:tc>
        <w:tc>
          <w:tcPr>
            <w:tcW w:w="0" w:type="auto"/>
            <w:hideMark/>
          </w:tcPr>
          <w:p w14:paraId="58D2ED92" w14:textId="59F782E7" w:rsidR="003A043F" w:rsidRPr="00A359FF" w:rsidDel="00B40FBC" w:rsidRDefault="003A043F" w:rsidP="00067035">
            <w:pPr>
              <w:rPr>
                <w:ins w:id="4554" w:author="Ahmad Rafif" w:date="2025-08-24T15:44:00Z"/>
                <w:del w:id="4555" w:author="danupraset@gmail.com" w:date="2025-09-23T14:01:00Z"/>
                <w:rFonts w:ascii="Arial" w:hAnsi="Arial" w:cs="Arial"/>
                <w:szCs w:val="20"/>
                <w:lang w:val="en-SG"/>
              </w:rPr>
            </w:pPr>
            <w:ins w:id="4556" w:author="Ahmad Rafif" w:date="2025-08-24T15:44:00Z">
              <w:del w:id="4557" w:author="danupraset@gmail.com" w:date="2025-09-23T14:01:00Z">
                <w:r w:rsidRPr="00A359FF" w:rsidDel="00B40FBC">
                  <w:rPr>
                    <w:rFonts w:ascii="Arial" w:hAnsi="Arial" w:cs="Arial"/>
                    <w:szCs w:val="20"/>
                    <w:lang w:val="en-SG"/>
                  </w:rPr>
                  <w:delText>Update error during auto-sync</w:delText>
                </w:r>
              </w:del>
            </w:ins>
          </w:p>
        </w:tc>
        <w:tc>
          <w:tcPr>
            <w:tcW w:w="0" w:type="auto"/>
            <w:hideMark/>
          </w:tcPr>
          <w:p w14:paraId="2EF0E38A" w14:textId="64B18204" w:rsidR="003A043F" w:rsidRPr="00A359FF" w:rsidDel="00B40FBC" w:rsidRDefault="003A043F" w:rsidP="00067035">
            <w:pPr>
              <w:rPr>
                <w:ins w:id="4558" w:author="Ahmad Rafif" w:date="2025-08-24T15:44:00Z"/>
                <w:del w:id="4559" w:author="danupraset@gmail.com" w:date="2025-09-23T14:01:00Z"/>
                <w:rFonts w:ascii="Arial" w:hAnsi="Arial" w:cs="Arial"/>
                <w:szCs w:val="20"/>
                <w:lang w:val="en-SG"/>
              </w:rPr>
            </w:pPr>
            <w:ins w:id="4560" w:author="Ahmad Rafif" w:date="2025-08-24T15:44:00Z">
              <w:del w:id="4561" w:author="danupraset@gmail.com" w:date="2025-09-23T14:01:00Z">
                <w:r w:rsidRPr="00A359FF" w:rsidDel="00B40FBC">
                  <w:rPr>
                    <w:rFonts w:ascii="Arial" w:hAnsi="Arial" w:cs="Arial"/>
                    <w:szCs w:val="20"/>
                    <w:lang w:val="en-SG"/>
                  </w:rPr>
                  <w:delText>When system decides to update the “older” side (based on upd_date), update fails. System logs notice_no, field name, and error message.</w:delText>
                </w:r>
              </w:del>
            </w:ins>
          </w:p>
        </w:tc>
      </w:tr>
      <w:tr w:rsidR="003A043F" w:rsidRPr="00A359FF" w:rsidDel="00B40FBC" w14:paraId="6D56D79F" w14:textId="369BC407" w:rsidTr="00067035">
        <w:trPr>
          <w:ins w:id="4562" w:author="Ahmad Rafif" w:date="2025-08-24T15:44:00Z"/>
          <w:del w:id="4563" w:author="danupraset@gmail.com" w:date="2025-09-23T14:01:00Z"/>
        </w:trPr>
        <w:tc>
          <w:tcPr>
            <w:tcW w:w="0" w:type="auto"/>
            <w:hideMark/>
          </w:tcPr>
          <w:p w14:paraId="7EB378AE" w14:textId="65A1EA40" w:rsidR="003A043F" w:rsidRPr="00A359FF" w:rsidDel="00B40FBC" w:rsidRDefault="003A043F" w:rsidP="00067035">
            <w:pPr>
              <w:rPr>
                <w:ins w:id="4564" w:author="Ahmad Rafif" w:date="2025-08-24T15:44:00Z"/>
                <w:del w:id="4565" w:author="danupraset@gmail.com" w:date="2025-09-23T14:01:00Z"/>
                <w:rFonts w:ascii="Arial" w:hAnsi="Arial" w:cs="Arial"/>
                <w:szCs w:val="20"/>
                <w:lang w:val="en-SG"/>
              </w:rPr>
            </w:pPr>
            <w:ins w:id="4566" w:author="Ahmad Rafif" w:date="2025-08-24T15:44:00Z">
              <w:del w:id="4567" w:author="danupraset@gmail.com" w:date="2025-09-23T14:01:00Z">
                <w:r w:rsidRPr="00A359FF" w:rsidDel="00B40FBC">
                  <w:rPr>
                    <w:rFonts w:ascii="Arial" w:hAnsi="Arial" w:cs="Arial"/>
                    <w:szCs w:val="20"/>
                    <w:lang w:val="en-SG"/>
                  </w:rPr>
                  <w:delText>Logging operation fails</w:delText>
                </w:r>
              </w:del>
            </w:ins>
          </w:p>
        </w:tc>
        <w:tc>
          <w:tcPr>
            <w:tcW w:w="0" w:type="auto"/>
            <w:hideMark/>
          </w:tcPr>
          <w:p w14:paraId="4629A15F" w14:textId="3774D643" w:rsidR="003A043F" w:rsidRPr="00A359FF" w:rsidDel="00B40FBC" w:rsidRDefault="003A043F" w:rsidP="00067035">
            <w:pPr>
              <w:rPr>
                <w:ins w:id="4568" w:author="Ahmad Rafif" w:date="2025-08-24T15:44:00Z"/>
                <w:del w:id="4569" w:author="danupraset@gmail.com" w:date="2025-09-23T14:01:00Z"/>
                <w:rFonts w:ascii="Arial" w:hAnsi="Arial" w:cs="Arial"/>
                <w:szCs w:val="20"/>
                <w:lang w:val="en-SG"/>
              </w:rPr>
            </w:pPr>
            <w:ins w:id="4570" w:author="Ahmad Rafif" w:date="2025-08-24T15:44:00Z">
              <w:del w:id="4571" w:author="danupraset@gmail.com" w:date="2025-09-23T14:01:00Z">
                <w:r w:rsidRPr="00A359FF" w:rsidDel="00B40FBC">
                  <w:rPr>
                    <w:rFonts w:ascii="Arial" w:hAnsi="Arial" w:cs="Arial"/>
                    <w:szCs w:val="20"/>
                    <w:lang w:val="en-SG"/>
                  </w:rPr>
                  <w:delText>Log persistence error</w:delText>
                </w:r>
              </w:del>
            </w:ins>
          </w:p>
        </w:tc>
        <w:tc>
          <w:tcPr>
            <w:tcW w:w="0" w:type="auto"/>
            <w:hideMark/>
          </w:tcPr>
          <w:p w14:paraId="4620A496" w14:textId="4FE245C7" w:rsidR="003A043F" w:rsidRPr="00A359FF" w:rsidDel="00B40FBC" w:rsidRDefault="003A043F" w:rsidP="00067035">
            <w:pPr>
              <w:rPr>
                <w:ins w:id="4572" w:author="Ahmad Rafif" w:date="2025-08-24T15:44:00Z"/>
                <w:del w:id="4573" w:author="danupraset@gmail.com" w:date="2025-09-23T14:01:00Z"/>
                <w:rFonts w:ascii="Arial" w:hAnsi="Arial" w:cs="Arial"/>
                <w:szCs w:val="20"/>
                <w:lang w:val="en-SG"/>
              </w:rPr>
            </w:pPr>
            <w:ins w:id="4574" w:author="Ahmad Rafif" w:date="2025-08-24T15:44:00Z">
              <w:del w:id="4575" w:author="danupraset@gmail.com" w:date="2025-09-23T14:01:00Z">
                <w:r w:rsidRPr="00A359FF" w:rsidDel="00B40FBC">
                  <w:rPr>
                    <w:rFonts w:ascii="Arial" w:hAnsi="Arial" w:cs="Arial"/>
                    <w:szCs w:val="20"/>
                    <w:lang w:val="en-SG"/>
                  </w:rPr>
                  <w:delText>If logging service/database is unavailable, error handling itself fails. Risk of losing error trace. Should trigger secondary fallback logging.</w:delText>
                </w:r>
              </w:del>
            </w:ins>
          </w:p>
        </w:tc>
      </w:tr>
      <w:tr w:rsidR="003A043F" w:rsidRPr="00A359FF" w:rsidDel="00B40FBC" w14:paraId="310CFDB3" w14:textId="2DAFC3E8" w:rsidTr="00067035">
        <w:trPr>
          <w:ins w:id="4576" w:author="Ahmad Rafif" w:date="2025-08-24T15:44:00Z"/>
          <w:del w:id="4577" w:author="danupraset@gmail.com" w:date="2025-09-23T14:01:00Z"/>
        </w:trPr>
        <w:tc>
          <w:tcPr>
            <w:tcW w:w="0" w:type="auto"/>
            <w:hideMark/>
          </w:tcPr>
          <w:p w14:paraId="379AD364" w14:textId="186A3483" w:rsidR="003A043F" w:rsidRPr="00A359FF" w:rsidDel="00B40FBC" w:rsidRDefault="003A043F" w:rsidP="00067035">
            <w:pPr>
              <w:rPr>
                <w:ins w:id="4578" w:author="Ahmad Rafif" w:date="2025-08-24T15:44:00Z"/>
                <w:del w:id="4579" w:author="danupraset@gmail.com" w:date="2025-09-23T14:01:00Z"/>
                <w:rFonts w:ascii="Arial" w:hAnsi="Arial" w:cs="Arial"/>
                <w:szCs w:val="20"/>
                <w:lang w:val="en-SG"/>
              </w:rPr>
            </w:pPr>
            <w:ins w:id="4580" w:author="Ahmad Rafif" w:date="2025-08-24T15:44:00Z">
              <w:del w:id="4581" w:author="danupraset@gmail.com" w:date="2025-09-23T14:01:00Z">
                <w:r w:rsidRPr="00A359FF" w:rsidDel="00B40FBC">
                  <w:rPr>
                    <w:rFonts w:ascii="Arial" w:hAnsi="Arial" w:cs="Arial"/>
                    <w:szCs w:val="20"/>
                    <w:lang w:val="en-SG"/>
                  </w:rPr>
                  <w:delText>Email notification fails</w:delText>
                </w:r>
              </w:del>
            </w:ins>
          </w:p>
        </w:tc>
        <w:tc>
          <w:tcPr>
            <w:tcW w:w="0" w:type="auto"/>
            <w:hideMark/>
          </w:tcPr>
          <w:p w14:paraId="49AC7B12" w14:textId="259FCB68" w:rsidR="003A043F" w:rsidRPr="00A359FF" w:rsidDel="00B40FBC" w:rsidRDefault="003A043F" w:rsidP="00067035">
            <w:pPr>
              <w:rPr>
                <w:ins w:id="4582" w:author="Ahmad Rafif" w:date="2025-08-24T15:44:00Z"/>
                <w:del w:id="4583" w:author="danupraset@gmail.com" w:date="2025-09-23T14:01:00Z"/>
                <w:rFonts w:ascii="Arial" w:hAnsi="Arial" w:cs="Arial"/>
                <w:szCs w:val="20"/>
                <w:lang w:val="en-SG"/>
              </w:rPr>
            </w:pPr>
            <w:ins w:id="4584" w:author="Ahmad Rafif" w:date="2025-08-24T15:44:00Z">
              <w:del w:id="4585" w:author="danupraset@gmail.com" w:date="2025-09-23T14:01:00Z">
                <w:r w:rsidRPr="00A359FF" w:rsidDel="00B40FBC">
                  <w:rPr>
                    <w:rFonts w:ascii="Arial" w:hAnsi="Arial" w:cs="Arial"/>
                    <w:szCs w:val="20"/>
                    <w:lang w:val="en-SG"/>
                  </w:rPr>
                  <w:delText>Notification error</w:delText>
                </w:r>
              </w:del>
            </w:ins>
          </w:p>
        </w:tc>
        <w:tc>
          <w:tcPr>
            <w:tcW w:w="0" w:type="auto"/>
            <w:hideMark/>
          </w:tcPr>
          <w:p w14:paraId="78FA2FE9" w14:textId="4DC8DC14" w:rsidR="003A043F" w:rsidRPr="00A359FF" w:rsidDel="00B40FBC" w:rsidRDefault="003A043F" w:rsidP="00067035">
            <w:pPr>
              <w:rPr>
                <w:ins w:id="4586" w:author="Ahmad Rafif" w:date="2025-08-24T15:44:00Z"/>
                <w:del w:id="4587" w:author="danupraset@gmail.com" w:date="2025-09-23T14:01:00Z"/>
                <w:rFonts w:ascii="Arial" w:hAnsi="Arial" w:cs="Arial"/>
                <w:szCs w:val="20"/>
                <w:lang w:val="en-SG"/>
              </w:rPr>
            </w:pPr>
            <w:ins w:id="4588" w:author="Ahmad Rafif" w:date="2025-08-24T15:44:00Z">
              <w:del w:id="4589" w:author="danupraset@gmail.com" w:date="2025-09-23T14:01:00Z">
                <w:r w:rsidRPr="00A359FF" w:rsidDel="00B40FBC">
                  <w:rPr>
                    <w:rFonts w:ascii="Arial" w:hAnsi="Arial" w:cs="Arial"/>
                    <w:szCs w:val="20"/>
                    <w:lang w:val="en-SG"/>
                  </w:rPr>
                  <w:delText xml:space="preserve">If system cannot send discrepancy email to OIC, MGG, ISG (SMTP issue, server unreachable), system retries </w:delText>
                </w:r>
              </w:del>
            </w:ins>
            <w:ins w:id="4590" w:author="Ahmad Rafif" w:date="2025-08-24T15:45:00Z">
              <w:del w:id="4591" w:author="danupraset@gmail.com" w:date="2025-09-23T14:01:00Z">
                <w:r w:rsidDel="00B40FBC">
                  <w:rPr>
                    <w:rFonts w:ascii="Arial" w:hAnsi="Arial" w:cs="Arial"/>
                    <w:szCs w:val="20"/>
                    <w:lang w:val="en-SG"/>
                  </w:rPr>
                  <w:delText>and log</w:delText>
                </w:r>
              </w:del>
            </w:ins>
            <w:ins w:id="4592" w:author="Ahmad Rafif" w:date="2025-08-24T15:44:00Z">
              <w:del w:id="4593" w:author="danupraset@gmail.com" w:date="2025-09-23T14:01:00Z">
                <w:r w:rsidRPr="00A359FF" w:rsidDel="00B40FBC">
                  <w:rPr>
                    <w:rFonts w:ascii="Arial" w:hAnsi="Arial" w:cs="Arial"/>
                    <w:szCs w:val="20"/>
                    <w:lang w:val="en-SG"/>
                  </w:rPr>
                  <w:delText>.</w:delText>
                </w:r>
              </w:del>
            </w:ins>
          </w:p>
        </w:tc>
      </w:tr>
    </w:tbl>
    <w:p w14:paraId="375BAA98" w14:textId="77777777" w:rsidR="003A043F" w:rsidRPr="003A043F" w:rsidRDefault="003A043F" w:rsidP="003A043F"/>
    <w:p w14:paraId="5B5045C3" w14:textId="3F0AB40E" w:rsidR="004D1EB4" w:rsidRDefault="002B70A4" w:rsidP="004A0EC3">
      <w:commentRangeStart w:id="4594"/>
      <w:commentRangeStart w:id="4595"/>
      <w:commentRangeStart w:id="4596"/>
      <w:commentRangeStart w:id="4597"/>
      <w:commentRangeStart w:id="4598"/>
      <w:ins w:id="4599" w:author="Yi Jie NEO (URA)" w:date="2025-08-18T11:17:00Z">
        <w:r>
          <w:t xml:space="preserve">How to </w:t>
        </w:r>
      </w:ins>
      <w:ins w:id="4600" w:author="Yi Jie NEO (URA)" w:date="2025-08-18T11:18:00Z">
        <w:r>
          <w:t xml:space="preserve">monitor and ensure internet and intranet are sync-ed at the end of the day? And be notified if </w:t>
        </w:r>
      </w:ins>
      <w:ins w:id="4601" w:author="Yi Jie NEO (URA)" w:date="2025-08-18T11:19:00Z">
        <w:r>
          <w:t>there’s prolong sync failure?</w:t>
        </w:r>
        <w:commentRangeEnd w:id="4594"/>
        <w:r w:rsidR="00D03B5D">
          <w:rPr>
            <w:rStyle w:val="CommentReference"/>
          </w:rPr>
          <w:commentReference w:id="4594"/>
        </w:r>
      </w:ins>
      <w:commentRangeEnd w:id="4595"/>
      <w:r w:rsidR="00930C58">
        <w:rPr>
          <w:rStyle w:val="CommentReference"/>
        </w:rPr>
        <w:commentReference w:id="4595"/>
      </w:r>
      <w:commentRangeEnd w:id="4596"/>
      <w:r w:rsidR="0022297C">
        <w:rPr>
          <w:rStyle w:val="CommentReference"/>
        </w:rPr>
        <w:commentReference w:id="4596"/>
      </w:r>
      <w:commentRangeEnd w:id="4597"/>
      <w:r w:rsidR="003E598A">
        <w:rPr>
          <w:rStyle w:val="CommentReference"/>
        </w:rPr>
        <w:commentReference w:id="4597"/>
      </w:r>
      <w:commentRangeEnd w:id="4598"/>
      <w:r w:rsidR="00EF19D4">
        <w:rPr>
          <w:rStyle w:val="CommentReference"/>
        </w:rPr>
        <w:commentReference w:id="4598"/>
      </w:r>
    </w:p>
    <w:p w14:paraId="273265F9" w14:textId="5F38B7BE" w:rsidR="004D1EB4" w:rsidDel="00F5463A" w:rsidRDefault="004D1EB4" w:rsidP="004A0EC3">
      <w:pPr>
        <w:rPr>
          <w:del w:id="4602" w:author="danupraset@gmail.com" w:date="2025-11-11T18:23:00Z"/>
        </w:rPr>
      </w:pPr>
      <w:bookmarkStart w:id="4603" w:name="_Toc213778274"/>
      <w:bookmarkEnd w:id="4603"/>
    </w:p>
    <w:p w14:paraId="410C6E2F" w14:textId="3D11D8DB" w:rsidR="004D1EB4" w:rsidRDefault="007E141C" w:rsidP="007E141C">
      <w:pPr>
        <w:pStyle w:val="Heading2"/>
        <w:rPr>
          <w:ins w:id="4604" w:author="Rafif" w:date="2025-10-30T16:19:00Z"/>
        </w:rPr>
      </w:pPr>
      <w:bookmarkStart w:id="4605" w:name="_Toc212740074"/>
      <w:bookmarkStart w:id="4606" w:name="_Toc213778275"/>
      <w:ins w:id="4607" w:author="Rafif" w:date="2025-10-30T16:15:00Z">
        <w:r>
          <w:lastRenderedPageBreak/>
          <w:t>Scenario Intranet Push to Internet</w:t>
        </w:r>
      </w:ins>
      <w:bookmarkEnd w:id="4605"/>
      <w:bookmarkEnd w:id="4606"/>
    </w:p>
    <w:p w14:paraId="3231F1BD" w14:textId="63652818" w:rsidR="007E141C" w:rsidRDefault="002040D1">
      <w:pPr>
        <w:pStyle w:val="Heading3"/>
        <w:ind w:left="851" w:hanging="851"/>
        <w:rPr>
          <w:ins w:id="4608" w:author="Rafif" w:date="2025-10-30T16:46:00Z"/>
          <w:lang w:val="en-US"/>
        </w:rPr>
        <w:pPrChange w:id="4609" w:author="MUBIYARTO WIBISONO" w:date="2025-11-11T16:06:00Z">
          <w:pPr>
            <w:pStyle w:val="Heading3"/>
          </w:pPr>
        </w:pPrChange>
      </w:pPr>
      <w:bookmarkStart w:id="4610" w:name="_Toc212740075"/>
      <w:bookmarkStart w:id="4611" w:name="_Toc213778276"/>
      <w:ins w:id="4612" w:author="Rafif" w:date="2025-10-30T16:43:00Z">
        <w:r>
          <w:rPr>
            <w:lang w:val="en-US"/>
          </w:rPr>
          <w:t>Create Notice</w:t>
        </w:r>
      </w:ins>
      <w:bookmarkEnd w:id="4610"/>
      <w:bookmarkEnd w:id="4611"/>
    </w:p>
    <w:p w14:paraId="24B0A022" w14:textId="290BC172" w:rsidR="002040D1" w:rsidRPr="002040D1" w:rsidRDefault="002040D1">
      <w:pPr>
        <w:rPr>
          <w:ins w:id="4613" w:author="Rafif" w:date="2025-10-30T16:43:00Z"/>
          <w:lang w:val="en-US"/>
        </w:rPr>
        <w:pPrChange w:id="4614" w:author="Rafif" w:date="2025-10-30T16:46:00Z">
          <w:pPr>
            <w:pStyle w:val="Heading3"/>
          </w:pPr>
        </w:pPrChange>
      </w:pPr>
      <w:ins w:id="4615" w:author="Rafif" w:date="2025-10-30T16:46:00Z">
        <w:r w:rsidRPr="00C745E0">
          <w:rPr>
            <w:noProof/>
            <w:lang w:val="en-SG" w:eastAsia="en-SG"/>
          </w:rPr>
          <w:drawing>
            <wp:inline distT="0" distB="0" distL="0" distR="0" wp14:anchorId="1083CBA2" wp14:editId="7140CB51">
              <wp:extent cx="5943600" cy="2528570"/>
              <wp:effectExtent l="0" t="0" r="0" b="5080"/>
              <wp:docPr id="14720168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528570"/>
                      </a:xfrm>
                      <a:prstGeom prst="rect">
                        <a:avLst/>
                      </a:prstGeom>
                      <a:noFill/>
                      <a:ln>
                        <a:noFill/>
                      </a:ln>
                    </pic:spPr>
                  </pic:pic>
                </a:graphicData>
              </a:graphic>
            </wp:inline>
          </w:drawing>
        </w:r>
      </w:ins>
    </w:p>
    <w:p w14:paraId="49080B2A" w14:textId="77777777" w:rsidR="002040D1" w:rsidRDefault="002040D1" w:rsidP="002040D1">
      <w:pPr>
        <w:rPr>
          <w:ins w:id="4616" w:author="Rafif" w:date="2025-10-30T17:00:00Z"/>
          <w:rFonts w:ascii="Arial" w:hAnsi="Arial" w:cs="Arial"/>
          <w:sz w:val="20"/>
          <w:szCs w:val="20"/>
        </w:rPr>
      </w:pPr>
      <w:ins w:id="4617" w:author="Rafif" w:date="2025-10-30T16:43:00Z">
        <w:r w:rsidRPr="00B32071">
          <w:rPr>
            <w:rFonts w:ascii="Arial" w:hAnsi="Arial" w:cs="Arial"/>
            <w:sz w:val="20"/>
            <w:szCs w:val="20"/>
          </w:rPr>
          <w:t>NOTE: Due to page size limit, the full-sized image is appended.</w:t>
        </w:r>
      </w:ins>
    </w:p>
    <w:p w14:paraId="782E0242" w14:textId="2E22ACFD" w:rsidR="007B2306" w:rsidRDefault="001064F4" w:rsidP="002040D1">
      <w:pPr>
        <w:rPr>
          <w:rFonts w:ascii="Arial" w:hAnsi="Arial" w:cs="Arial"/>
          <w:sz w:val="20"/>
          <w:szCs w:val="20"/>
        </w:rPr>
      </w:pPr>
      <w:ins w:id="4618" w:author="Rafif" w:date="2025-10-30T17:01:00Z">
        <w:r>
          <w:rPr>
            <w:rFonts w:ascii="Arial" w:hAnsi="Arial" w:cs="Arial"/>
            <w:sz w:val="20"/>
            <w:szCs w:val="20"/>
          </w:rPr>
          <w:object w:dxaOrig="1287" w:dyaOrig="837" w14:anchorId="0A115F6A">
            <v:shape id="_x0000_i1028" type="#_x0000_t75" style="width:64.5pt;height:42.75pt" o:ole="">
              <v:imagedata r:id="rId29" o:title=""/>
            </v:shape>
            <o:OLEObject Type="Embed" ProgID="Package" ShapeID="_x0000_i1028" DrawAspect="Icon" ObjectID="_1827413431" r:id="rId30"/>
          </w:object>
        </w:r>
      </w:ins>
    </w:p>
    <w:tbl>
      <w:tblPr>
        <w:tblStyle w:val="TableGrid"/>
        <w:tblW w:w="0" w:type="auto"/>
        <w:tblLook w:val="04A0" w:firstRow="1" w:lastRow="0" w:firstColumn="1" w:lastColumn="0" w:noHBand="0" w:noVBand="1"/>
      </w:tblPr>
      <w:tblGrid>
        <w:gridCol w:w="884"/>
        <w:gridCol w:w="2740"/>
        <w:gridCol w:w="2907"/>
      </w:tblGrid>
      <w:tr w:rsidR="008201C9" w:rsidRPr="008201C9" w14:paraId="057C7605" w14:textId="77777777" w:rsidTr="008201C9">
        <w:tc>
          <w:tcPr>
            <w:tcW w:w="0" w:type="auto"/>
            <w:shd w:val="clear" w:color="auto" w:fill="F2F2F2" w:themeFill="background1" w:themeFillShade="F2"/>
            <w:hideMark/>
          </w:tcPr>
          <w:p w14:paraId="1E185968" w14:textId="77777777" w:rsidR="008201C9" w:rsidRPr="008201C9" w:rsidRDefault="008201C9" w:rsidP="008201C9">
            <w:pPr>
              <w:rPr>
                <w:rFonts w:ascii="Arial" w:hAnsi="Arial" w:cs="Arial"/>
                <w:b/>
                <w:bCs/>
                <w:szCs w:val="20"/>
                <w:lang w:val="en-SG"/>
              </w:rPr>
            </w:pPr>
            <w:r w:rsidRPr="008201C9">
              <w:rPr>
                <w:rFonts w:ascii="Arial" w:hAnsi="Arial" w:cs="Arial"/>
                <w:b/>
                <w:bCs/>
                <w:szCs w:val="20"/>
                <w:lang w:val="en-SG"/>
              </w:rPr>
              <w:t>Zone</w:t>
            </w:r>
          </w:p>
        </w:tc>
        <w:tc>
          <w:tcPr>
            <w:tcW w:w="0" w:type="auto"/>
            <w:shd w:val="clear" w:color="auto" w:fill="F2F2F2" w:themeFill="background1" w:themeFillShade="F2"/>
            <w:hideMark/>
          </w:tcPr>
          <w:p w14:paraId="272AB08B" w14:textId="77777777" w:rsidR="008201C9" w:rsidRPr="008201C9" w:rsidRDefault="008201C9" w:rsidP="008201C9">
            <w:pPr>
              <w:rPr>
                <w:rFonts w:ascii="Arial" w:hAnsi="Arial" w:cs="Arial"/>
                <w:b/>
                <w:bCs/>
                <w:szCs w:val="20"/>
                <w:lang w:val="en-SG"/>
              </w:rPr>
            </w:pPr>
            <w:r w:rsidRPr="008201C9">
              <w:rPr>
                <w:rFonts w:ascii="Arial" w:hAnsi="Arial" w:cs="Arial"/>
                <w:b/>
                <w:bCs/>
                <w:szCs w:val="20"/>
                <w:lang w:val="en-SG"/>
              </w:rPr>
              <w:t>Database Table</w:t>
            </w:r>
          </w:p>
        </w:tc>
        <w:tc>
          <w:tcPr>
            <w:tcW w:w="0" w:type="auto"/>
            <w:shd w:val="clear" w:color="auto" w:fill="F2F2F2" w:themeFill="background1" w:themeFillShade="F2"/>
            <w:hideMark/>
          </w:tcPr>
          <w:p w14:paraId="2BC37C18" w14:textId="77777777" w:rsidR="008201C9" w:rsidRPr="008201C9" w:rsidRDefault="008201C9" w:rsidP="008201C9">
            <w:pPr>
              <w:rPr>
                <w:rFonts w:ascii="Arial" w:hAnsi="Arial" w:cs="Arial"/>
                <w:b/>
                <w:bCs/>
                <w:szCs w:val="20"/>
                <w:lang w:val="en-SG"/>
              </w:rPr>
            </w:pPr>
            <w:r w:rsidRPr="008201C9">
              <w:rPr>
                <w:rFonts w:ascii="Arial" w:hAnsi="Arial" w:cs="Arial"/>
                <w:b/>
                <w:bCs/>
                <w:szCs w:val="20"/>
                <w:lang w:val="en-SG"/>
              </w:rPr>
              <w:t>Field Name</w:t>
            </w:r>
          </w:p>
        </w:tc>
      </w:tr>
      <w:tr w:rsidR="008201C9" w:rsidRPr="008201C9" w14:paraId="3FA34261" w14:textId="77777777" w:rsidTr="008201C9">
        <w:tc>
          <w:tcPr>
            <w:tcW w:w="0" w:type="auto"/>
            <w:hideMark/>
          </w:tcPr>
          <w:p w14:paraId="12C8545E"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2A59569E"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405CB547"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notice_no</w:t>
            </w:r>
            <w:proofErr w:type="spellEnd"/>
          </w:p>
        </w:tc>
      </w:tr>
      <w:tr w:rsidR="008201C9" w:rsidRPr="008201C9" w14:paraId="637A8F46" w14:textId="77777777" w:rsidTr="008201C9">
        <w:tc>
          <w:tcPr>
            <w:tcW w:w="0" w:type="auto"/>
            <w:hideMark/>
          </w:tcPr>
          <w:p w14:paraId="7536580E"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40DD029A"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79B9AEF9"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vehicle_no</w:t>
            </w:r>
            <w:proofErr w:type="spellEnd"/>
          </w:p>
        </w:tc>
      </w:tr>
      <w:tr w:rsidR="008201C9" w:rsidRPr="008201C9" w14:paraId="26095D41" w14:textId="77777777" w:rsidTr="008201C9">
        <w:tc>
          <w:tcPr>
            <w:tcW w:w="0" w:type="auto"/>
            <w:hideMark/>
          </w:tcPr>
          <w:p w14:paraId="6FD76457"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35315DBC"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41E5C027"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an_flag</w:t>
            </w:r>
            <w:proofErr w:type="spellEnd"/>
          </w:p>
        </w:tc>
      </w:tr>
      <w:tr w:rsidR="008201C9" w:rsidRPr="008201C9" w14:paraId="40202732" w14:textId="77777777" w:rsidTr="008201C9">
        <w:tc>
          <w:tcPr>
            <w:tcW w:w="0" w:type="auto"/>
            <w:hideMark/>
          </w:tcPr>
          <w:p w14:paraId="504B4C39"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73B7F6BA"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73813D78"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notice_date_and_time</w:t>
            </w:r>
            <w:proofErr w:type="spellEnd"/>
          </w:p>
        </w:tc>
      </w:tr>
      <w:tr w:rsidR="008201C9" w:rsidRPr="008201C9" w14:paraId="6047A941" w14:textId="77777777" w:rsidTr="008201C9">
        <w:tc>
          <w:tcPr>
            <w:tcW w:w="0" w:type="auto"/>
            <w:hideMark/>
          </w:tcPr>
          <w:p w14:paraId="2C8C73B8"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2340296B"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6F81C3F6"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amount_payable</w:t>
            </w:r>
            <w:proofErr w:type="spellEnd"/>
          </w:p>
        </w:tc>
      </w:tr>
      <w:tr w:rsidR="008201C9" w:rsidRPr="008201C9" w14:paraId="36E66F2D" w14:textId="77777777" w:rsidTr="008201C9">
        <w:tc>
          <w:tcPr>
            <w:tcW w:w="0" w:type="auto"/>
            <w:hideMark/>
          </w:tcPr>
          <w:p w14:paraId="38350A3D"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65D6A804"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76F883D5"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composition_amount</w:t>
            </w:r>
            <w:proofErr w:type="spellEnd"/>
          </w:p>
        </w:tc>
      </w:tr>
      <w:tr w:rsidR="008201C9" w:rsidRPr="008201C9" w14:paraId="1174F8C7" w14:textId="77777777" w:rsidTr="008201C9">
        <w:tc>
          <w:tcPr>
            <w:tcW w:w="0" w:type="auto"/>
            <w:hideMark/>
          </w:tcPr>
          <w:p w14:paraId="4143E14C"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6426F32E"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454C0BFE"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computer_rule_code</w:t>
            </w:r>
            <w:proofErr w:type="spellEnd"/>
          </w:p>
        </w:tc>
      </w:tr>
      <w:tr w:rsidR="008201C9" w:rsidRPr="008201C9" w14:paraId="3E011E7E" w14:textId="77777777" w:rsidTr="008201C9">
        <w:tc>
          <w:tcPr>
            <w:tcW w:w="0" w:type="auto"/>
            <w:hideMark/>
          </w:tcPr>
          <w:p w14:paraId="4F78942D"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5FD970CA"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33C8EB8C"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pp_code</w:t>
            </w:r>
            <w:proofErr w:type="spellEnd"/>
          </w:p>
        </w:tc>
      </w:tr>
      <w:tr w:rsidR="008201C9" w:rsidRPr="008201C9" w14:paraId="7F2E7368" w14:textId="77777777" w:rsidTr="008201C9">
        <w:tc>
          <w:tcPr>
            <w:tcW w:w="0" w:type="auto"/>
            <w:hideMark/>
          </w:tcPr>
          <w:p w14:paraId="4BFBB04C"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11A73C5D"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57C36CB6"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pp_name</w:t>
            </w:r>
            <w:proofErr w:type="spellEnd"/>
          </w:p>
        </w:tc>
      </w:tr>
      <w:tr w:rsidR="008201C9" w:rsidRPr="008201C9" w14:paraId="163AB11B" w14:textId="77777777" w:rsidTr="008201C9">
        <w:tc>
          <w:tcPr>
            <w:tcW w:w="0" w:type="auto"/>
            <w:hideMark/>
          </w:tcPr>
          <w:p w14:paraId="340E4F33"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24011917"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592C5EB8"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payment_acceptance_allowed</w:t>
            </w:r>
            <w:proofErr w:type="spellEnd"/>
          </w:p>
        </w:tc>
      </w:tr>
      <w:tr w:rsidR="008201C9" w:rsidRPr="008201C9" w14:paraId="6FA00861" w14:textId="77777777" w:rsidTr="008201C9">
        <w:tc>
          <w:tcPr>
            <w:tcW w:w="0" w:type="auto"/>
            <w:hideMark/>
          </w:tcPr>
          <w:p w14:paraId="64A920BD"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4759DAE3"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5D2F0357"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payment_status</w:t>
            </w:r>
            <w:proofErr w:type="spellEnd"/>
          </w:p>
        </w:tc>
      </w:tr>
      <w:tr w:rsidR="008201C9" w:rsidRPr="008201C9" w14:paraId="27D01E67" w14:textId="77777777" w:rsidTr="008201C9">
        <w:tc>
          <w:tcPr>
            <w:tcW w:w="0" w:type="auto"/>
            <w:hideMark/>
          </w:tcPr>
          <w:p w14:paraId="696E6107"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4A8D4A0B"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295E758B"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last_processing_stage</w:t>
            </w:r>
            <w:proofErr w:type="spellEnd"/>
          </w:p>
        </w:tc>
      </w:tr>
      <w:tr w:rsidR="008201C9" w:rsidRPr="008201C9" w14:paraId="301B4C76" w14:textId="77777777" w:rsidTr="008201C9">
        <w:tc>
          <w:tcPr>
            <w:tcW w:w="0" w:type="auto"/>
            <w:hideMark/>
          </w:tcPr>
          <w:p w14:paraId="762B2524"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703CBA1B"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64BC8A87"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last_processing_date</w:t>
            </w:r>
            <w:proofErr w:type="spellEnd"/>
          </w:p>
        </w:tc>
      </w:tr>
      <w:tr w:rsidR="008201C9" w:rsidRPr="008201C9" w14:paraId="4BD3557A" w14:textId="77777777" w:rsidTr="008201C9">
        <w:tc>
          <w:tcPr>
            <w:tcW w:w="0" w:type="auto"/>
            <w:hideMark/>
          </w:tcPr>
          <w:p w14:paraId="22512888" w14:textId="77777777" w:rsidR="008201C9" w:rsidRPr="008201C9" w:rsidRDefault="008201C9" w:rsidP="008201C9">
            <w:pPr>
              <w:rPr>
                <w:rFonts w:ascii="Arial" w:hAnsi="Arial" w:cs="Arial"/>
                <w:szCs w:val="20"/>
                <w:lang w:val="en-SG"/>
              </w:rPr>
            </w:pPr>
            <w:r w:rsidRPr="008201C9">
              <w:rPr>
                <w:rFonts w:ascii="Arial" w:hAnsi="Arial" w:cs="Arial"/>
                <w:szCs w:val="20"/>
                <w:lang w:val="en-SG"/>
              </w:rPr>
              <w:lastRenderedPageBreak/>
              <w:t>intranet</w:t>
            </w:r>
          </w:p>
        </w:tc>
        <w:tc>
          <w:tcPr>
            <w:tcW w:w="0" w:type="auto"/>
            <w:hideMark/>
          </w:tcPr>
          <w:p w14:paraId="1E8C9ED5"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13B6186A"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next_processing_stage</w:t>
            </w:r>
            <w:proofErr w:type="spellEnd"/>
          </w:p>
        </w:tc>
      </w:tr>
      <w:tr w:rsidR="008201C9" w:rsidRPr="008201C9" w14:paraId="008B7E56" w14:textId="77777777" w:rsidTr="008201C9">
        <w:tc>
          <w:tcPr>
            <w:tcW w:w="0" w:type="auto"/>
            <w:hideMark/>
          </w:tcPr>
          <w:p w14:paraId="0583014A"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0DD530CE"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46BDF5CC"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next_processing_date</w:t>
            </w:r>
            <w:proofErr w:type="spellEnd"/>
          </w:p>
        </w:tc>
      </w:tr>
      <w:tr w:rsidR="008201C9" w:rsidRPr="008201C9" w14:paraId="0E5A58D7" w14:textId="77777777" w:rsidTr="008201C9">
        <w:tc>
          <w:tcPr>
            <w:tcW w:w="0" w:type="auto"/>
            <w:hideMark/>
          </w:tcPr>
          <w:p w14:paraId="027A59F3"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2AD9754E"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7375EEE2"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vehicle_registration_type</w:t>
            </w:r>
            <w:proofErr w:type="spellEnd"/>
          </w:p>
        </w:tc>
      </w:tr>
      <w:tr w:rsidR="008201C9" w:rsidRPr="008201C9" w14:paraId="0367924F" w14:textId="77777777" w:rsidTr="008201C9">
        <w:tc>
          <w:tcPr>
            <w:tcW w:w="0" w:type="auto"/>
            <w:hideMark/>
          </w:tcPr>
          <w:p w14:paraId="3B0EEE39"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46D5CA70"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12C3FA57"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vehicle_category</w:t>
            </w:r>
            <w:proofErr w:type="spellEnd"/>
          </w:p>
        </w:tc>
      </w:tr>
      <w:tr w:rsidR="008201C9" w:rsidRPr="008201C9" w14:paraId="1495BEB6" w14:textId="77777777" w:rsidTr="008201C9">
        <w:tc>
          <w:tcPr>
            <w:tcW w:w="0" w:type="auto"/>
            <w:hideMark/>
          </w:tcPr>
          <w:p w14:paraId="376484BE"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26452EAA"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471BE7BB"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suspension_type</w:t>
            </w:r>
            <w:proofErr w:type="spellEnd"/>
          </w:p>
        </w:tc>
      </w:tr>
      <w:tr w:rsidR="008201C9" w:rsidRPr="008201C9" w14:paraId="53CD11F0" w14:textId="77777777" w:rsidTr="008201C9">
        <w:tc>
          <w:tcPr>
            <w:tcW w:w="0" w:type="auto"/>
            <w:hideMark/>
          </w:tcPr>
          <w:p w14:paraId="4FC2146C"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639657F0"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19B870D3"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parking_lot_no</w:t>
            </w:r>
            <w:proofErr w:type="spellEnd"/>
          </w:p>
        </w:tc>
      </w:tr>
      <w:tr w:rsidR="008201C9" w:rsidRPr="008201C9" w14:paraId="69BFD57F" w14:textId="77777777" w:rsidTr="008201C9">
        <w:tc>
          <w:tcPr>
            <w:tcW w:w="0" w:type="auto"/>
            <w:hideMark/>
          </w:tcPr>
          <w:p w14:paraId="7D36025E"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1C05DCB7"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27F12908"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subsystem_label</w:t>
            </w:r>
            <w:proofErr w:type="spellEnd"/>
          </w:p>
        </w:tc>
      </w:tr>
      <w:tr w:rsidR="008201C9" w:rsidRPr="008201C9" w14:paraId="6CCF5A85" w14:textId="77777777" w:rsidTr="008201C9">
        <w:tc>
          <w:tcPr>
            <w:tcW w:w="0" w:type="auto"/>
            <w:hideMark/>
          </w:tcPr>
          <w:p w14:paraId="7F6E4ED0"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45D26E0F"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34D50FE4"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crs_reason_of_suspension</w:t>
            </w:r>
            <w:proofErr w:type="spellEnd"/>
          </w:p>
        </w:tc>
      </w:tr>
      <w:tr w:rsidR="008201C9" w:rsidRPr="008201C9" w14:paraId="1D99F5A8" w14:textId="77777777" w:rsidTr="008201C9">
        <w:tc>
          <w:tcPr>
            <w:tcW w:w="0" w:type="auto"/>
            <w:hideMark/>
          </w:tcPr>
          <w:p w14:paraId="69D07F19"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7EA8D9BD"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2EB62AF0"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crs_date_of_suspension</w:t>
            </w:r>
            <w:proofErr w:type="spellEnd"/>
          </w:p>
        </w:tc>
      </w:tr>
      <w:tr w:rsidR="008201C9" w:rsidRPr="008201C9" w14:paraId="2EDBDFC5" w14:textId="77777777" w:rsidTr="008201C9">
        <w:tc>
          <w:tcPr>
            <w:tcW w:w="0" w:type="auto"/>
            <w:hideMark/>
          </w:tcPr>
          <w:p w14:paraId="3671F7E9"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4D40833B"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3EF74341"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epr_reason_of_suspension</w:t>
            </w:r>
            <w:proofErr w:type="spellEnd"/>
          </w:p>
        </w:tc>
      </w:tr>
      <w:tr w:rsidR="008201C9" w:rsidRPr="008201C9" w14:paraId="342DC314" w14:textId="77777777" w:rsidTr="008201C9">
        <w:tc>
          <w:tcPr>
            <w:tcW w:w="0" w:type="auto"/>
            <w:hideMark/>
          </w:tcPr>
          <w:p w14:paraId="44244329"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3E315762"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05F21C21"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epr_date_of_suspension</w:t>
            </w:r>
            <w:proofErr w:type="spellEnd"/>
          </w:p>
        </w:tc>
      </w:tr>
      <w:tr w:rsidR="008201C9" w:rsidRPr="008201C9" w14:paraId="42C1AB01" w14:textId="77777777" w:rsidTr="008201C9">
        <w:tc>
          <w:tcPr>
            <w:tcW w:w="0" w:type="auto"/>
            <w:hideMark/>
          </w:tcPr>
          <w:p w14:paraId="5AA1ACBB"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076C734E"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669023FE"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offence_notice_type</w:t>
            </w:r>
            <w:proofErr w:type="spellEnd"/>
          </w:p>
        </w:tc>
      </w:tr>
      <w:tr w:rsidR="008201C9" w:rsidRPr="008201C9" w14:paraId="5D4A8F14" w14:textId="77777777" w:rsidTr="008201C9">
        <w:tc>
          <w:tcPr>
            <w:tcW w:w="0" w:type="auto"/>
            <w:hideMark/>
          </w:tcPr>
          <w:p w14:paraId="1ACA1623"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55C00F36"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441463EF"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eservice_message_code</w:t>
            </w:r>
            <w:proofErr w:type="spellEnd"/>
          </w:p>
        </w:tc>
      </w:tr>
      <w:tr w:rsidR="008201C9" w:rsidRPr="008201C9" w14:paraId="5FBD0CF9" w14:textId="77777777" w:rsidTr="008201C9">
        <w:tc>
          <w:tcPr>
            <w:tcW w:w="0" w:type="auto"/>
            <w:hideMark/>
          </w:tcPr>
          <w:p w14:paraId="105FE881"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4A676877"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7C1F81A2"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cre_date</w:t>
            </w:r>
            <w:proofErr w:type="spellEnd"/>
          </w:p>
        </w:tc>
      </w:tr>
      <w:tr w:rsidR="008201C9" w:rsidRPr="008201C9" w14:paraId="45CF526C" w14:textId="77777777" w:rsidTr="008201C9">
        <w:tc>
          <w:tcPr>
            <w:tcW w:w="0" w:type="auto"/>
            <w:hideMark/>
          </w:tcPr>
          <w:p w14:paraId="72A7A6AA"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24B1AB6A"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4F09CB76"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cre_user_id</w:t>
            </w:r>
            <w:proofErr w:type="spellEnd"/>
          </w:p>
        </w:tc>
      </w:tr>
      <w:tr w:rsidR="008201C9" w:rsidRPr="008201C9" w14:paraId="015FFA3D" w14:textId="77777777" w:rsidTr="008201C9">
        <w:tc>
          <w:tcPr>
            <w:tcW w:w="0" w:type="auto"/>
            <w:hideMark/>
          </w:tcPr>
          <w:p w14:paraId="3D99C9EF"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4FE4A15A"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110ED722"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warden_no</w:t>
            </w:r>
            <w:proofErr w:type="spellEnd"/>
          </w:p>
        </w:tc>
      </w:tr>
      <w:tr w:rsidR="008201C9" w:rsidRPr="008201C9" w14:paraId="3070BE8F" w14:textId="77777777" w:rsidTr="008201C9">
        <w:tc>
          <w:tcPr>
            <w:tcW w:w="0" w:type="auto"/>
            <w:hideMark/>
          </w:tcPr>
          <w:p w14:paraId="5A0FA331"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24F46F03"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50538DB8"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is_sync</w:t>
            </w:r>
            <w:proofErr w:type="spellEnd"/>
          </w:p>
        </w:tc>
      </w:tr>
      <w:tr w:rsidR="008201C9" w:rsidRPr="008201C9" w14:paraId="0CEF29F3" w14:textId="77777777" w:rsidTr="008201C9">
        <w:tc>
          <w:tcPr>
            <w:tcW w:w="0" w:type="auto"/>
            <w:hideMark/>
          </w:tcPr>
          <w:p w14:paraId="704B514F" w14:textId="77777777" w:rsidR="008201C9" w:rsidRPr="008201C9" w:rsidRDefault="008201C9" w:rsidP="008201C9">
            <w:pPr>
              <w:rPr>
                <w:rFonts w:ascii="Arial" w:hAnsi="Arial" w:cs="Arial"/>
                <w:szCs w:val="20"/>
                <w:lang w:val="en-SG"/>
              </w:rPr>
            </w:pPr>
            <w:r w:rsidRPr="008201C9">
              <w:rPr>
                <w:rFonts w:ascii="Arial" w:hAnsi="Arial" w:cs="Arial"/>
                <w:szCs w:val="20"/>
                <w:lang w:val="en-SG"/>
              </w:rPr>
              <w:t>intranet</w:t>
            </w:r>
          </w:p>
        </w:tc>
        <w:tc>
          <w:tcPr>
            <w:tcW w:w="0" w:type="auto"/>
            <w:hideMark/>
          </w:tcPr>
          <w:p w14:paraId="147B29FB"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ocms_valid_offence_notice</w:t>
            </w:r>
            <w:proofErr w:type="spellEnd"/>
          </w:p>
        </w:tc>
        <w:tc>
          <w:tcPr>
            <w:tcW w:w="0" w:type="auto"/>
            <w:hideMark/>
          </w:tcPr>
          <w:p w14:paraId="54063369" w14:textId="77777777" w:rsidR="008201C9" w:rsidRPr="008201C9" w:rsidRDefault="008201C9" w:rsidP="008201C9">
            <w:pPr>
              <w:rPr>
                <w:rFonts w:ascii="Arial" w:hAnsi="Arial" w:cs="Arial"/>
                <w:szCs w:val="20"/>
                <w:lang w:val="en-SG"/>
              </w:rPr>
            </w:pPr>
            <w:proofErr w:type="spellStart"/>
            <w:r w:rsidRPr="008201C9">
              <w:rPr>
                <w:rFonts w:ascii="Arial" w:hAnsi="Arial" w:cs="Arial"/>
                <w:szCs w:val="20"/>
                <w:lang w:val="en-SG"/>
              </w:rPr>
              <w:t>upd_date</w:t>
            </w:r>
            <w:proofErr w:type="spellEnd"/>
          </w:p>
        </w:tc>
      </w:tr>
      <w:tr w:rsidR="008201C9" w14:paraId="40E14580" w14:textId="77777777" w:rsidTr="008201C9">
        <w:tc>
          <w:tcPr>
            <w:tcW w:w="0" w:type="auto"/>
            <w:hideMark/>
          </w:tcPr>
          <w:p w14:paraId="3F015301" w14:textId="77777777" w:rsidR="008201C9" w:rsidRPr="008201C9" w:rsidRDefault="008201C9">
            <w:pPr>
              <w:rPr>
                <w:rFonts w:ascii="Arial" w:hAnsi="Arial" w:cs="Arial"/>
                <w:szCs w:val="20"/>
              </w:rPr>
            </w:pPr>
            <w:r w:rsidRPr="008201C9">
              <w:rPr>
                <w:rFonts w:ascii="Arial" w:hAnsi="Arial" w:cs="Arial"/>
                <w:szCs w:val="20"/>
              </w:rPr>
              <w:t>internet</w:t>
            </w:r>
          </w:p>
        </w:tc>
        <w:tc>
          <w:tcPr>
            <w:tcW w:w="0" w:type="auto"/>
            <w:hideMark/>
          </w:tcPr>
          <w:p w14:paraId="30DA2807" w14:textId="77777777" w:rsidR="008201C9" w:rsidRPr="008201C9" w:rsidRDefault="008201C9">
            <w:pPr>
              <w:rPr>
                <w:rFonts w:ascii="Arial" w:hAnsi="Arial" w:cs="Arial"/>
                <w:szCs w:val="20"/>
              </w:rPr>
            </w:pPr>
            <w:proofErr w:type="spellStart"/>
            <w:r w:rsidRPr="008201C9">
              <w:rPr>
                <w:rFonts w:ascii="Arial" w:hAnsi="Arial" w:cs="Arial"/>
                <w:szCs w:val="20"/>
              </w:rPr>
              <w:t>eocms_valid_offence_notice</w:t>
            </w:r>
            <w:proofErr w:type="spellEnd"/>
          </w:p>
        </w:tc>
        <w:tc>
          <w:tcPr>
            <w:tcW w:w="0" w:type="auto"/>
            <w:hideMark/>
          </w:tcPr>
          <w:p w14:paraId="3C3E6624" w14:textId="77777777" w:rsidR="008201C9" w:rsidRPr="008201C9" w:rsidRDefault="008201C9">
            <w:pPr>
              <w:rPr>
                <w:rFonts w:ascii="Arial" w:hAnsi="Arial" w:cs="Arial"/>
                <w:szCs w:val="20"/>
              </w:rPr>
            </w:pPr>
            <w:proofErr w:type="spellStart"/>
            <w:r w:rsidRPr="008201C9">
              <w:rPr>
                <w:rFonts w:ascii="Arial" w:hAnsi="Arial" w:cs="Arial"/>
                <w:szCs w:val="20"/>
              </w:rPr>
              <w:t>notice_no</w:t>
            </w:r>
            <w:proofErr w:type="spellEnd"/>
          </w:p>
        </w:tc>
      </w:tr>
      <w:tr w:rsidR="008201C9" w14:paraId="48E35E19" w14:textId="77777777" w:rsidTr="008201C9">
        <w:tc>
          <w:tcPr>
            <w:tcW w:w="0" w:type="auto"/>
            <w:hideMark/>
          </w:tcPr>
          <w:p w14:paraId="1D3411D9" w14:textId="77777777" w:rsidR="008201C9" w:rsidRPr="008201C9" w:rsidRDefault="008201C9">
            <w:pPr>
              <w:rPr>
                <w:rFonts w:ascii="Arial" w:hAnsi="Arial" w:cs="Arial"/>
                <w:szCs w:val="20"/>
              </w:rPr>
            </w:pPr>
            <w:r w:rsidRPr="008201C9">
              <w:rPr>
                <w:rFonts w:ascii="Arial" w:hAnsi="Arial" w:cs="Arial"/>
                <w:szCs w:val="20"/>
              </w:rPr>
              <w:t>internet</w:t>
            </w:r>
          </w:p>
        </w:tc>
        <w:tc>
          <w:tcPr>
            <w:tcW w:w="0" w:type="auto"/>
            <w:hideMark/>
          </w:tcPr>
          <w:p w14:paraId="719D7D35" w14:textId="77777777" w:rsidR="008201C9" w:rsidRPr="008201C9" w:rsidRDefault="008201C9">
            <w:pPr>
              <w:rPr>
                <w:rFonts w:ascii="Arial" w:hAnsi="Arial" w:cs="Arial"/>
                <w:szCs w:val="20"/>
              </w:rPr>
            </w:pPr>
            <w:proofErr w:type="spellStart"/>
            <w:r w:rsidRPr="008201C9">
              <w:rPr>
                <w:rFonts w:ascii="Arial" w:hAnsi="Arial" w:cs="Arial"/>
                <w:szCs w:val="20"/>
              </w:rPr>
              <w:t>eocms_valid_offence_notice</w:t>
            </w:r>
            <w:proofErr w:type="spellEnd"/>
          </w:p>
        </w:tc>
        <w:tc>
          <w:tcPr>
            <w:tcW w:w="0" w:type="auto"/>
            <w:hideMark/>
          </w:tcPr>
          <w:p w14:paraId="41D9501E" w14:textId="77777777" w:rsidR="008201C9" w:rsidRPr="008201C9" w:rsidRDefault="008201C9">
            <w:pPr>
              <w:rPr>
                <w:rFonts w:ascii="Arial" w:hAnsi="Arial" w:cs="Arial"/>
                <w:szCs w:val="20"/>
              </w:rPr>
            </w:pPr>
            <w:proofErr w:type="spellStart"/>
            <w:r w:rsidRPr="008201C9">
              <w:rPr>
                <w:rFonts w:ascii="Arial" w:hAnsi="Arial" w:cs="Arial"/>
                <w:szCs w:val="20"/>
              </w:rPr>
              <w:t>vehicle_no</w:t>
            </w:r>
            <w:proofErr w:type="spellEnd"/>
          </w:p>
        </w:tc>
      </w:tr>
      <w:tr w:rsidR="008201C9" w14:paraId="2209659A" w14:textId="77777777" w:rsidTr="008201C9">
        <w:tc>
          <w:tcPr>
            <w:tcW w:w="0" w:type="auto"/>
            <w:hideMark/>
          </w:tcPr>
          <w:p w14:paraId="559DBEB2" w14:textId="77777777" w:rsidR="008201C9" w:rsidRPr="008201C9" w:rsidRDefault="008201C9">
            <w:pPr>
              <w:rPr>
                <w:rFonts w:ascii="Arial" w:hAnsi="Arial" w:cs="Arial"/>
                <w:szCs w:val="20"/>
              </w:rPr>
            </w:pPr>
            <w:r w:rsidRPr="008201C9">
              <w:rPr>
                <w:rFonts w:ascii="Arial" w:hAnsi="Arial" w:cs="Arial"/>
                <w:szCs w:val="20"/>
              </w:rPr>
              <w:t>internet</w:t>
            </w:r>
          </w:p>
        </w:tc>
        <w:tc>
          <w:tcPr>
            <w:tcW w:w="0" w:type="auto"/>
            <w:hideMark/>
          </w:tcPr>
          <w:p w14:paraId="1FA995CC" w14:textId="77777777" w:rsidR="008201C9" w:rsidRPr="008201C9" w:rsidRDefault="008201C9">
            <w:pPr>
              <w:rPr>
                <w:rFonts w:ascii="Arial" w:hAnsi="Arial" w:cs="Arial"/>
                <w:szCs w:val="20"/>
              </w:rPr>
            </w:pPr>
            <w:proofErr w:type="spellStart"/>
            <w:r w:rsidRPr="008201C9">
              <w:rPr>
                <w:rFonts w:ascii="Arial" w:hAnsi="Arial" w:cs="Arial"/>
                <w:szCs w:val="20"/>
              </w:rPr>
              <w:t>eocms_valid_offence_notice</w:t>
            </w:r>
            <w:proofErr w:type="spellEnd"/>
          </w:p>
        </w:tc>
        <w:tc>
          <w:tcPr>
            <w:tcW w:w="0" w:type="auto"/>
            <w:hideMark/>
          </w:tcPr>
          <w:p w14:paraId="47E47280" w14:textId="77777777" w:rsidR="008201C9" w:rsidRPr="008201C9" w:rsidRDefault="008201C9">
            <w:pPr>
              <w:rPr>
                <w:rFonts w:ascii="Arial" w:hAnsi="Arial" w:cs="Arial"/>
                <w:szCs w:val="20"/>
              </w:rPr>
            </w:pPr>
            <w:proofErr w:type="spellStart"/>
            <w:r w:rsidRPr="008201C9">
              <w:rPr>
                <w:rFonts w:ascii="Arial" w:hAnsi="Arial" w:cs="Arial"/>
                <w:szCs w:val="20"/>
              </w:rPr>
              <w:t>an_flag</w:t>
            </w:r>
            <w:proofErr w:type="spellEnd"/>
          </w:p>
        </w:tc>
      </w:tr>
      <w:tr w:rsidR="008201C9" w14:paraId="6E9CA3FE" w14:textId="77777777" w:rsidTr="008201C9">
        <w:tc>
          <w:tcPr>
            <w:tcW w:w="0" w:type="auto"/>
            <w:hideMark/>
          </w:tcPr>
          <w:p w14:paraId="5D8B9B43" w14:textId="77777777" w:rsidR="008201C9" w:rsidRPr="008201C9" w:rsidRDefault="008201C9">
            <w:pPr>
              <w:rPr>
                <w:rFonts w:ascii="Arial" w:hAnsi="Arial" w:cs="Arial"/>
                <w:szCs w:val="20"/>
              </w:rPr>
            </w:pPr>
            <w:r w:rsidRPr="008201C9">
              <w:rPr>
                <w:rFonts w:ascii="Arial" w:hAnsi="Arial" w:cs="Arial"/>
                <w:szCs w:val="20"/>
              </w:rPr>
              <w:t>internet</w:t>
            </w:r>
          </w:p>
        </w:tc>
        <w:tc>
          <w:tcPr>
            <w:tcW w:w="0" w:type="auto"/>
            <w:hideMark/>
          </w:tcPr>
          <w:p w14:paraId="4FD03CC5" w14:textId="77777777" w:rsidR="008201C9" w:rsidRPr="008201C9" w:rsidRDefault="008201C9">
            <w:pPr>
              <w:rPr>
                <w:rFonts w:ascii="Arial" w:hAnsi="Arial" w:cs="Arial"/>
                <w:szCs w:val="20"/>
              </w:rPr>
            </w:pPr>
            <w:proofErr w:type="spellStart"/>
            <w:r w:rsidRPr="008201C9">
              <w:rPr>
                <w:rFonts w:ascii="Arial" w:hAnsi="Arial" w:cs="Arial"/>
                <w:szCs w:val="20"/>
              </w:rPr>
              <w:t>eocms_valid_offence_notice</w:t>
            </w:r>
            <w:proofErr w:type="spellEnd"/>
          </w:p>
        </w:tc>
        <w:tc>
          <w:tcPr>
            <w:tcW w:w="0" w:type="auto"/>
            <w:hideMark/>
          </w:tcPr>
          <w:p w14:paraId="02B82CD5" w14:textId="77777777" w:rsidR="008201C9" w:rsidRPr="008201C9" w:rsidRDefault="008201C9">
            <w:pPr>
              <w:rPr>
                <w:rFonts w:ascii="Arial" w:hAnsi="Arial" w:cs="Arial"/>
                <w:szCs w:val="20"/>
              </w:rPr>
            </w:pPr>
            <w:proofErr w:type="spellStart"/>
            <w:r w:rsidRPr="008201C9">
              <w:rPr>
                <w:rFonts w:ascii="Arial" w:hAnsi="Arial" w:cs="Arial"/>
                <w:szCs w:val="20"/>
              </w:rPr>
              <w:t>notice_date_and_time</w:t>
            </w:r>
            <w:proofErr w:type="spellEnd"/>
          </w:p>
        </w:tc>
      </w:tr>
      <w:tr w:rsidR="008201C9" w14:paraId="16BAE1D6" w14:textId="77777777" w:rsidTr="008201C9">
        <w:tc>
          <w:tcPr>
            <w:tcW w:w="0" w:type="auto"/>
            <w:hideMark/>
          </w:tcPr>
          <w:p w14:paraId="0A4C4575" w14:textId="77777777" w:rsidR="008201C9" w:rsidRPr="008201C9" w:rsidRDefault="008201C9">
            <w:pPr>
              <w:rPr>
                <w:rFonts w:ascii="Arial" w:hAnsi="Arial" w:cs="Arial"/>
                <w:szCs w:val="20"/>
              </w:rPr>
            </w:pPr>
            <w:r w:rsidRPr="008201C9">
              <w:rPr>
                <w:rFonts w:ascii="Arial" w:hAnsi="Arial" w:cs="Arial"/>
                <w:szCs w:val="20"/>
              </w:rPr>
              <w:t>internet</w:t>
            </w:r>
          </w:p>
        </w:tc>
        <w:tc>
          <w:tcPr>
            <w:tcW w:w="0" w:type="auto"/>
            <w:hideMark/>
          </w:tcPr>
          <w:p w14:paraId="2B115F90" w14:textId="77777777" w:rsidR="008201C9" w:rsidRPr="008201C9" w:rsidRDefault="008201C9">
            <w:pPr>
              <w:rPr>
                <w:rFonts w:ascii="Arial" w:hAnsi="Arial" w:cs="Arial"/>
                <w:szCs w:val="20"/>
              </w:rPr>
            </w:pPr>
            <w:proofErr w:type="spellStart"/>
            <w:r w:rsidRPr="008201C9">
              <w:rPr>
                <w:rFonts w:ascii="Arial" w:hAnsi="Arial" w:cs="Arial"/>
                <w:szCs w:val="20"/>
              </w:rPr>
              <w:t>eocms_valid_offence_notice</w:t>
            </w:r>
            <w:proofErr w:type="spellEnd"/>
          </w:p>
        </w:tc>
        <w:tc>
          <w:tcPr>
            <w:tcW w:w="0" w:type="auto"/>
            <w:hideMark/>
          </w:tcPr>
          <w:p w14:paraId="548BEAC8" w14:textId="77777777" w:rsidR="008201C9" w:rsidRPr="008201C9" w:rsidRDefault="008201C9">
            <w:pPr>
              <w:rPr>
                <w:rFonts w:ascii="Arial" w:hAnsi="Arial" w:cs="Arial"/>
                <w:szCs w:val="20"/>
              </w:rPr>
            </w:pPr>
            <w:proofErr w:type="spellStart"/>
            <w:r w:rsidRPr="008201C9">
              <w:rPr>
                <w:rFonts w:ascii="Arial" w:hAnsi="Arial" w:cs="Arial"/>
                <w:szCs w:val="20"/>
              </w:rPr>
              <w:t>amount_payable</w:t>
            </w:r>
            <w:proofErr w:type="spellEnd"/>
          </w:p>
        </w:tc>
      </w:tr>
      <w:tr w:rsidR="008201C9" w14:paraId="2D90A310" w14:textId="77777777" w:rsidTr="008201C9">
        <w:tc>
          <w:tcPr>
            <w:tcW w:w="0" w:type="auto"/>
            <w:hideMark/>
          </w:tcPr>
          <w:p w14:paraId="1A7686CB" w14:textId="77777777" w:rsidR="008201C9" w:rsidRPr="008201C9" w:rsidRDefault="008201C9">
            <w:pPr>
              <w:rPr>
                <w:rFonts w:ascii="Arial" w:hAnsi="Arial" w:cs="Arial"/>
                <w:szCs w:val="20"/>
              </w:rPr>
            </w:pPr>
            <w:r w:rsidRPr="008201C9">
              <w:rPr>
                <w:rFonts w:ascii="Arial" w:hAnsi="Arial" w:cs="Arial"/>
                <w:szCs w:val="20"/>
              </w:rPr>
              <w:t>internet</w:t>
            </w:r>
          </w:p>
        </w:tc>
        <w:tc>
          <w:tcPr>
            <w:tcW w:w="0" w:type="auto"/>
            <w:hideMark/>
          </w:tcPr>
          <w:p w14:paraId="501DC820" w14:textId="77777777" w:rsidR="008201C9" w:rsidRPr="008201C9" w:rsidRDefault="008201C9">
            <w:pPr>
              <w:rPr>
                <w:rFonts w:ascii="Arial" w:hAnsi="Arial" w:cs="Arial"/>
                <w:szCs w:val="20"/>
              </w:rPr>
            </w:pPr>
            <w:proofErr w:type="spellStart"/>
            <w:r w:rsidRPr="008201C9">
              <w:rPr>
                <w:rFonts w:ascii="Arial" w:hAnsi="Arial" w:cs="Arial"/>
                <w:szCs w:val="20"/>
              </w:rPr>
              <w:t>eocms_valid_offence_notice</w:t>
            </w:r>
            <w:proofErr w:type="spellEnd"/>
          </w:p>
        </w:tc>
        <w:tc>
          <w:tcPr>
            <w:tcW w:w="0" w:type="auto"/>
            <w:hideMark/>
          </w:tcPr>
          <w:p w14:paraId="21935E2D" w14:textId="77777777" w:rsidR="008201C9" w:rsidRPr="008201C9" w:rsidRDefault="008201C9">
            <w:pPr>
              <w:rPr>
                <w:rFonts w:ascii="Arial" w:hAnsi="Arial" w:cs="Arial"/>
                <w:szCs w:val="20"/>
              </w:rPr>
            </w:pPr>
            <w:proofErr w:type="spellStart"/>
            <w:r w:rsidRPr="008201C9">
              <w:rPr>
                <w:rFonts w:ascii="Arial" w:hAnsi="Arial" w:cs="Arial"/>
                <w:szCs w:val="20"/>
              </w:rPr>
              <w:t>pp_code</w:t>
            </w:r>
            <w:proofErr w:type="spellEnd"/>
          </w:p>
        </w:tc>
      </w:tr>
      <w:tr w:rsidR="008201C9" w14:paraId="0E945850" w14:textId="77777777" w:rsidTr="008201C9">
        <w:tc>
          <w:tcPr>
            <w:tcW w:w="0" w:type="auto"/>
            <w:hideMark/>
          </w:tcPr>
          <w:p w14:paraId="20CC77ED" w14:textId="77777777" w:rsidR="008201C9" w:rsidRPr="008201C9" w:rsidRDefault="008201C9">
            <w:pPr>
              <w:rPr>
                <w:rFonts w:ascii="Arial" w:hAnsi="Arial" w:cs="Arial"/>
                <w:szCs w:val="20"/>
              </w:rPr>
            </w:pPr>
            <w:r w:rsidRPr="008201C9">
              <w:rPr>
                <w:rFonts w:ascii="Arial" w:hAnsi="Arial" w:cs="Arial"/>
                <w:szCs w:val="20"/>
              </w:rPr>
              <w:t>internet</w:t>
            </w:r>
          </w:p>
        </w:tc>
        <w:tc>
          <w:tcPr>
            <w:tcW w:w="0" w:type="auto"/>
            <w:hideMark/>
          </w:tcPr>
          <w:p w14:paraId="5F219424" w14:textId="77777777" w:rsidR="008201C9" w:rsidRPr="008201C9" w:rsidRDefault="008201C9">
            <w:pPr>
              <w:rPr>
                <w:rFonts w:ascii="Arial" w:hAnsi="Arial" w:cs="Arial"/>
                <w:szCs w:val="20"/>
              </w:rPr>
            </w:pPr>
            <w:proofErr w:type="spellStart"/>
            <w:r w:rsidRPr="008201C9">
              <w:rPr>
                <w:rFonts w:ascii="Arial" w:hAnsi="Arial" w:cs="Arial"/>
                <w:szCs w:val="20"/>
              </w:rPr>
              <w:t>eocms_valid_offence_notice</w:t>
            </w:r>
            <w:proofErr w:type="spellEnd"/>
          </w:p>
        </w:tc>
        <w:tc>
          <w:tcPr>
            <w:tcW w:w="0" w:type="auto"/>
            <w:hideMark/>
          </w:tcPr>
          <w:p w14:paraId="263D0923" w14:textId="77777777" w:rsidR="008201C9" w:rsidRPr="008201C9" w:rsidRDefault="008201C9">
            <w:pPr>
              <w:rPr>
                <w:rFonts w:ascii="Arial" w:hAnsi="Arial" w:cs="Arial"/>
                <w:szCs w:val="20"/>
              </w:rPr>
            </w:pPr>
            <w:proofErr w:type="spellStart"/>
            <w:r w:rsidRPr="008201C9">
              <w:rPr>
                <w:rFonts w:ascii="Arial" w:hAnsi="Arial" w:cs="Arial"/>
                <w:szCs w:val="20"/>
              </w:rPr>
              <w:t>pp_name</w:t>
            </w:r>
            <w:proofErr w:type="spellEnd"/>
          </w:p>
        </w:tc>
      </w:tr>
      <w:tr w:rsidR="008201C9" w14:paraId="31E0CDAB" w14:textId="77777777" w:rsidTr="008201C9">
        <w:tc>
          <w:tcPr>
            <w:tcW w:w="0" w:type="auto"/>
            <w:hideMark/>
          </w:tcPr>
          <w:p w14:paraId="6C0CAB4F" w14:textId="77777777" w:rsidR="008201C9" w:rsidRPr="008201C9" w:rsidRDefault="008201C9">
            <w:pPr>
              <w:rPr>
                <w:rFonts w:ascii="Arial" w:hAnsi="Arial" w:cs="Arial"/>
                <w:szCs w:val="20"/>
              </w:rPr>
            </w:pPr>
            <w:r w:rsidRPr="008201C9">
              <w:rPr>
                <w:rFonts w:ascii="Arial" w:hAnsi="Arial" w:cs="Arial"/>
                <w:szCs w:val="20"/>
              </w:rPr>
              <w:t>internet</w:t>
            </w:r>
          </w:p>
        </w:tc>
        <w:tc>
          <w:tcPr>
            <w:tcW w:w="0" w:type="auto"/>
            <w:hideMark/>
          </w:tcPr>
          <w:p w14:paraId="3D14E305" w14:textId="77777777" w:rsidR="008201C9" w:rsidRPr="008201C9" w:rsidRDefault="008201C9">
            <w:pPr>
              <w:rPr>
                <w:rFonts w:ascii="Arial" w:hAnsi="Arial" w:cs="Arial"/>
                <w:szCs w:val="20"/>
              </w:rPr>
            </w:pPr>
            <w:proofErr w:type="spellStart"/>
            <w:r w:rsidRPr="008201C9">
              <w:rPr>
                <w:rFonts w:ascii="Arial" w:hAnsi="Arial" w:cs="Arial"/>
                <w:szCs w:val="20"/>
              </w:rPr>
              <w:t>eocms_valid_offence_notice</w:t>
            </w:r>
            <w:proofErr w:type="spellEnd"/>
          </w:p>
        </w:tc>
        <w:tc>
          <w:tcPr>
            <w:tcW w:w="0" w:type="auto"/>
            <w:hideMark/>
          </w:tcPr>
          <w:p w14:paraId="65561141" w14:textId="77777777" w:rsidR="008201C9" w:rsidRPr="008201C9" w:rsidRDefault="008201C9">
            <w:pPr>
              <w:rPr>
                <w:rFonts w:ascii="Arial" w:hAnsi="Arial" w:cs="Arial"/>
                <w:szCs w:val="20"/>
              </w:rPr>
            </w:pPr>
            <w:proofErr w:type="spellStart"/>
            <w:r w:rsidRPr="008201C9">
              <w:rPr>
                <w:rFonts w:ascii="Arial" w:hAnsi="Arial" w:cs="Arial"/>
                <w:szCs w:val="20"/>
              </w:rPr>
              <w:t>payment_acceptance_allowed</w:t>
            </w:r>
            <w:proofErr w:type="spellEnd"/>
          </w:p>
        </w:tc>
      </w:tr>
      <w:tr w:rsidR="008201C9" w14:paraId="1FA6D7CA" w14:textId="77777777" w:rsidTr="008201C9">
        <w:tc>
          <w:tcPr>
            <w:tcW w:w="0" w:type="auto"/>
            <w:hideMark/>
          </w:tcPr>
          <w:p w14:paraId="183EF7E8" w14:textId="77777777" w:rsidR="008201C9" w:rsidRPr="008201C9" w:rsidRDefault="008201C9">
            <w:pPr>
              <w:rPr>
                <w:rFonts w:ascii="Arial" w:hAnsi="Arial" w:cs="Arial"/>
                <w:szCs w:val="20"/>
              </w:rPr>
            </w:pPr>
            <w:r w:rsidRPr="008201C9">
              <w:rPr>
                <w:rFonts w:ascii="Arial" w:hAnsi="Arial" w:cs="Arial"/>
                <w:szCs w:val="20"/>
              </w:rPr>
              <w:t>internet</w:t>
            </w:r>
          </w:p>
        </w:tc>
        <w:tc>
          <w:tcPr>
            <w:tcW w:w="0" w:type="auto"/>
            <w:hideMark/>
          </w:tcPr>
          <w:p w14:paraId="42B95081" w14:textId="77777777" w:rsidR="008201C9" w:rsidRPr="008201C9" w:rsidRDefault="008201C9">
            <w:pPr>
              <w:rPr>
                <w:rFonts w:ascii="Arial" w:hAnsi="Arial" w:cs="Arial"/>
                <w:szCs w:val="20"/>
              </w:rPr>
            </w:pPr>
            <w:proofErr w:type="spellStart"/>
            <w:r w:rsidRPr="008201C9">
              <w:rPr>
                <w:rFonts w:ascii="Arial" w:hAnsi="Arial" w:cs="Arial"/>
                <w:szCs w:val="20"/>
              </w:rPr>
              <w:t>eocms_valid_offence_notice</w:t>
            </w:r>
            <w:proofErr w:type="spellEnd"/>
          </w:p>
        </w:tc>
        <w:tc>
          <w:tcPr>
            <w:tcW w:w="0" w:type="auto"/>
            <w:hideMark/>
          </w:tcPr>
          <w:p w14:paraId="5A523ACE" w14:textId="77777777" w:rsidR="008201C9" w:rsidRPr="008201C9" w:rsidRDefault="008201C9">
            <w:pPr>
              <w:rPr>
                <w:rFonts w:ascii="Arial" w:hAnsi="Arial" w:cs="Arial"/>
                <w:szCs w:val="20"/>
              </w:rPr>
            </w:pPr>
            <w:proofErr w:type="spellStart"/>
            <w:r w:rsidRPr="008201C9">
              <w:rPr>
                <w:rFonts w:ascii="Arial" w:hAnsi="Arial" w:cs="Arial"/>
                <w:szCs w:val="20"/>
              </w:rPr>
              <w:t>payment_status</w:t>
            </w:r>
            <w:proofErr w:type="spellEnd"/>
          </w:p>
        </w:tc>
      </w:tr>
      <w:tr w:rsidR="008201C9" w14:paraId="7F1E9A82" w14:textId="77777777" w:rsidTr="008201C9">
        <w:tc>
          <w:tcPr>
            <w:tcW w:w="0" w:type="auto"/>
            <w:hideMark/>
          </w:tcPr>
          <w:p w14:paraId="5EB129E3" w14:textId="77777777" w:rsidR="008201C9" w:rsidRPr="008201C9" w:rsidRDefault="008201C9">
            <w:pPr>
              <w:rPr>
                <w:rFonts w:ascii="Arial" w:hAnsi="Arial" w:cs="Arial"/>
                <w:szCs w:val="20"/>
              </w:rPr>
            </w:pPr>
            <w:r w:rsidRPr="008201C9">
              <w:rPr>
                <w:rFonts w:ascii="Arial" w:hAnsi="Arial" w:cs="Arial"/>
                <w:szCs w:val="20"/>
              </w:rPr>
              <w:lastRenderedPageBreak/>
              <w:t>internet</w:t>
            </w:r>
          </w:p>
        </w:tc>
        <w:tc>
          <w:tcPr>
            <w:tcW w:w="0" w:type="auto"/>
            <w:hideMark/>
          </w:tcPr>
          <w:p w14:paraId="4DA0CA92" w14:textId="77777777" w:rsidR="008201C9" w:rsidRPr="008201C9" w:rsidRDefault="008201C9">
            <w:pPr>
              <w:rPr>
                <w:rFonts w:ascii="Arial" w:hAnsi="Arial" w:cs="Arial"/>
                <w:szCs w:val="20"/>
              </w:rPr>
            </w:pPr>
            <w:proofErr w:type="spellStart"/>
            <w:r w:rsidRPr="008201C9">
              <w:rPr>
                <w:rFonts w:ascii="Arial" w:hAnsi="Arial" w:cs="Arial"/>
                <w:szCs w:val="20"/>
              </w:rPr>
              <w:t>eocms_valid_offence_notice</w:t>
            </w:r>
            <w:proofErr w:type="spellEnd"/>
          </w:p>
        </w:tc>
        <w:tc>
          <w:tcPr>
            <w:tcW w:w="0" w:type="auto"/>
            <w:hideMark/>
          </w:tcPr>
          <w:p w14:paraId="2C882C77" w14:textId="77777777" w:rsidR="008201C9" w:rsidRPr="008201C9" w:rsidRDefault="008201C9">
            <w:pPr>
              <w:rPr>
                <w:rFonts w:ascii="Arial" w:hAnsi="Arial" w:cs="Arial"/>
                <w:szCs w:val="20"/>
              </w:rPr>
            </w:pPr>
            <w:proofErr w:type="spellStart"/>
            <w:r w:rsidRPr="008201C9">
              <w:rPr>
                <w:rFonts w:ascii="Arial" w:hAnsi="Arial" w:cs="Arial"/>
                <w:szCs w:val="20"/>
              </w:rPr>
              <w:t>last_processing_stage</w:t>
            </w:r>
            <w:proofErr w:type="spellEnd"/>
          </w:p>
        </w:tc>
      </w:tr>
      <w:tr w:rsidR="008201C9" w14:paraId="0FDEB3BD" w14:textId="77777777" w:rsidTr="008201C9">
        <w:tc>
          <w:tcPr>
            <w:tcW w:w="0" w:type="auto"/>
            <w:hideMark/>
          </w:tcPr>
          <w:p w14:paraId="541A5FCB" w14:textId="77777777" w:rsidR="008201C9" w:rsidRPr="008201C9" w:rsidRDefault="008201C9">
            <w:pPr>
              <w:rPr>
                <w:rFonts w:ascii="Arial" w:hAnsi="Arial" w:cs="Arial"/>
                <w:szCs w:val="20"/>
              </w:rPr>
            </w:pPr>
            <w:r w:rsidRPr="008201C9">
              <w:rPr>
                <w:rFonts w:ascii="Arial" w:hAnsi="Arial" w:cs="Arial"/>
                <w:szCs w:val="20"/>
              </w:rPr>
              <w:t>internet</w:t>
            </w:r>
          </w:p>
        </w:tc>
        <w:tc>
          <w:tcPr>
            <w:tcW w:w="0" w:type="auto"/>
            <w:hideMark/>
          </w:tcPr>
          <w:p w14:paraId="12D9BE40" w14:textId="77777777" w:rsidR="008201C9" w:rsidRPr="008201C9" w:rsidRDefault="008201C9">
            <w:pPr>
              <w:rPr>
                <w:rFonts w:ascii="Arial" w:hAnsi="Arial" w:cs="Arial"/>
                <w:szCs w:val="20"/>
              </w:rPr>
            </w:pPr>
            <w:proofErr w:type="spellStart"/>
            <w:r w:rsidRPr="008201C9">
              <w:rPr>
                <w:rFonts w:ascii="Arial" w:hAnsi="Arial" w:cs="Arial"/>
                <w:szCs w:val="20"/>
              </w:rPr>
              <w:t>eocms_valid_offence_notice</w:t>
            </w:r>
            <w:proofErr w:type="spellEnd"/>
          </w:p>
        </w:tc>
        <w:tc>
          <w:tcPr>
            <w:tcW w:w="0" w:type="auto"/>
            <w:hideMark/>
          </w:tcPr>
          <w:p w14:paraId="46644603" w14:textId="77777777" w:rsidR="008201C9" w:rsidRPr="008201C9" w:rsidRDefault="008201C9">
            <w:pPr>
              <w:rPr>
                <w:rFonts w:ascii="Arial" w:hAnsi="Arial" w:cs="Arial"/>
                <w:szCs w:val="20"/>
              </w:rPr>
            </w:pPr>
            <w:proofErr w:type="spellStart"/>
            <w:r w:rsidRPr="008201C9">
              <w:rPr>
                <w:rFonts w:ascii="Arial" w:hAnsi="Arial" w:cs="Arial"/>
                <w:szCs w:val="20"/>
              </w:rPr>
              <w:t>next_processing_stage</w:t>
            </w:r>
            <w:proofErr w:type="spellEnd"/>
          </w:p>
        </w:tc>
      </w:tr>
      <w:tr w:rsidR="008201C9" w14:paraId="5AD2C986" w14:textId="77777777" w:rsidTr="008201C9">
        <w:tc>
          <w:tcPr>
            <w:tcW w:w="0" w:type="auto"/>
            <w:hideMark/>
          </w:tcPr>
          <w:p w14:paraId="6DA21A8C" w14:textId="77777777" w:rsidR="008201C9" w:rsidRPr="008201C9" w:rsidRDefault="008201C9">
            <w:pPr>
              <w:rPr>
                <w:rFonts w:ascii="Arial" w:hAnsi="Arial" w:cs="Arial"/>
                <w:szCs w:val="20"/>
              </w:rPr>
            </w:pPr>
            <w:r w:rsidRPr="008201C9">
              <w:rPr>
                <w:rFonts w:ascii="Arial" w:hAnsi="Arial" w:cs="Arial"/>
                <w:szCs w:val="20"/>
              </w:rPr>
              <w:t>internet</w:t>
            </w:r>
          </w:p>
        </w:tc>
        <w:tc>
          <w:tcPr>
            <w:tcW w:w="0" w:type="auto"/>
            <w:hideMark/>
          </w:tcPr>
          <w:p w14:paraId="7EE1523C" w14:textId="77777777" w:rsidR="008201C9" w:rsidRPr="008201C9" w:rsidRDefault="008201C9">
            <w:pPr>
              <w:rPr>
                <w:rFonts w:ascii="Arial" w:hAnsi="Arial" w:cs="Arial"/>
                <w:szCs w:val="20"/>
              </w:rPr>
            </w:pPr>
            <w:proofErr w:type="spellStart"/>
            <w:r w:rsidRPr="008201C9">
              <w:rPr>
                <w:rFonts w:ascii="Arial" w:hAnsi="Arial" w:cs="Arial"/>
                <w:szCs w:val="20"/>
              </w:rPr>
              <w:t>eocms_valid_offence_notice</w:t>
            </w:r>
            <w:proofErr w:type="spellEnd"/>
          </w:p>
        </w:tc>
        <w:tc>
          <w:tcPr>
            <w:tcW w:w="0" w:type="auto"/>
            <w:hideMark/>
          </w:tcPr>
          <w:p w14:paraId="251CBEDC" w14:textId="77777777" w:rsidR="008201C9" w:rsidRPr="008201C9" w:rsidRDefault="008201C9">
            <w:pPr>
              <w:rPr>
                <w:rFonts w:ascii="Arial" w:hAnsi="Arial" w:cs="Arial"/>
                <w:szCs w:val="20"/>
              </w:rPr>
            </w:pPr>
            <w:proofErr w:type="spellStart"/>
            <w:r w:rsidRPr="008201C9">
              <w:rPr>
                <w:rFonts w:ascii="Arial" w:hAnsi="Arial" w:cs="Arial"/>
                <w:szCs w:val="20"/>
              </w:rPr>
              <w:t>vehicle_registration_type</w:t>
            </w:r>
            <w:proofErr w:type="spellEnd"/>
          </w:p>
        </w:tc>
      </w:tr>
      <w:tr w:rsidR="008201C9" w14:paraId="51C611C9" w14:textId="77777777" w:rsidTr="008201C9">
        <w:tc>
          <w:tcPr>
            <w:tcW w:w="0" w:type="auto"/>
            <w:hideMark/>
          </w:tcPr>
          <w:p w14:paraId="6389FE15" w14:textId="77777777" w:rsidR="008201C9" w:rsidRPr="008201C9" w:rsidRDefault="008201C9">
            <w:pPr>
              <w:rPr>
                <w:rFonts w:ascii="Arial" w:hAnsi="Arial" w:cs="Arial"/>
                <w:szCs w:val="20"/>
              </w:rPr>
            </w:pPr>
            <w:r w:rsidRPr="008201C9">
              <w:rPr>
                <w:rFonts w:ascii="Arial" w:hAnsi="Arial" w:cs="Arial"/>
                <w:szCs w:val="20"/>
              </w:rPr>
              <w:t>internet</w:t>
            </w:r>
          </w:p>
        </w:tc>
        <w:tc>
          <w:tcPr>
            <w:tcW w:w="0" w:type="auto"/>
            <w:hideMark/>
          </w:tcPr>
          <w:p w14:paraId="3FE554C1" w14:textId="77777777" w:rsidR="008201C9" w:rsidRPr="008201C9" w:rsidRDefault="008201C9">
            <w:pPr>
              <w:rPr>
                <w:rFonts w:ascii="Arial" w:hAnsi="Arial" w:cs="Arial"/>
                <w:szCs w:val="20"/>
              </w:rPr>
            </w:pPr>
            <w:proofErr w:type="spellStart"/>
            <w:r w:rsidRPr="008201C9">
              <w:rPr>
                <w:rFonts w:ascii="Arial" w:hAnsi="Arial" w:cs="Arial"/>
                <w:szCs w:val="20"/>
              </w:rPr>
              <w:t>eocms_valid_offence_notice</w:t>
            </w:r>
            <w:proofErr w:type="spellEnd"/>
          </w:p>
        </w:tc>
        <w:tc>
          <w:tcPr>
            <w:tcW w:w="0" w:type="auto"/>
            <w:hideMark/>
          </w:tcPr>
          <w:p w14:paraId="5BF143E2" w14:textId="77777777" w:rsidR="008201C9" w:rsidRPr="008201C9" w:rsidRDefault="008201C9">
            <w:pPr>
              <w:rPr>
                <w:rFonts w:ascii="Arial" w:hAnsi="Arial" w:cs="Arial"/>
                <w:szCs w:val="20"/>
              </w:rPr>
            </w:pPr>
            <w:proofErr w:type="spellStart"/>
            <w:r w:rsidRPr="008201C9">
              <w:rPr>
                <w:rFonts w:ascii="Arial" w:hAnsi="Arial" w:cs="Arial"/>
                <w:szCs w:val="20"/>
              </w:rPr>
              <w:t>suspension_type</w:t>
            </w:r>
            <w:proofErr w:type="spellEnd"/>
          </w:p>
        </w:tc>
      </w:tr>
      <w:tr w:rsidR="008201C9" w14:paraId="7D89709F" w14:textId="77777777" w:rsidTr="008201C9">
        <w:tc>
          <w:tcPr>
            <w:tcW w:w="0" w:type="auto"/>
            <w:hideMark/>
          </w:tcPr>
          <w:p w14:paraId="36A5404F" w14:textId="77777777" w:rsidR="008201C9" w:rsidRPr="008201C9" w:rsidRDefault="008201C9">
            <w:pPr>
              <w:rPr>
                <w:rFonts w:ascii="Arial" w:hAnsi="Arial" w:cs="Arial"/>
                <w:szCs w:val="20"/>
              </w:rPr>
            </w:pPr>
            <w:r w:rsidRPr="008201C9">
              <w:rPr>
                <w:rFonts w:ascii="Arial" w:hAnsi="Arial" w:cs="Arial"/>
                <w:szCs w:val="20"/>
              </w:rPr>
              <w:t>internet</w:t>
            </w:r>
          </w:p>
        </w:tc>
        <w:tc>
          <w:tcPr>
            <w:tcW w:w="0" w:type="auto"/>
            <w:hideMark/>
          </w:tcPr>
          <w:p w14:paraId="7CA0ECF0" w14:textId="77777777" w:rsidR="008201C9" w:rsidRPr="008201C9" w:rsidRDefault="008201C9">
            <w:pPr>
              <w:rPr>
                <w:rFonts w:ascii="Arial" w:hAnsi="Arial" w:cs="Arial"/>
                <w:szCs w:val="20"/>
              </w:rPr>
            </w:pPr>
            <w:proofErr w:type="spellStart"/>
            <w:r w:rsidRPr="008201C9">
              <w:rPr>
                <w:rFonts w:ascii="Arial" w:hAnsi="Arial" w:cs="Arial"/>
                <w:szCs w:val="20"/>
              </w:rPr>
              <w:t>eocms_valid_offence_notice</w:t>
            </w:r>
            <w:proofErr w:type="spellEnd"/>
          </w:p>
        </w:tc>
        <w:tc>
          <w:tcPr>
            <w:tcW w:w="0" w:type="auto"/>
            <w:hideMark/>
          </w:tcPr>
          <w:p w14:paraId="44AEB603" w14:textId="77777777" w:rsidR="008201C9" w:rsidRPr="008201C9" w:rsidRDefault="008201C9">
            <w:pPr>
              <w:rPr>
                <w:rFonts w:ascii="Arial" w:hAnsi="Arial" w:cs="Arial"/>
                <w:szCs w:val="20"/>
              </w:rPr>
            </w:pPr>
            <w:proofErr w:type="spellStart"/>
            <w:r w:rsidRPr="008201C9">
              <w:rPr>
                <w:rFonts w:ascii="Arial" w:hAnsi="Arial" w:cs="Arial"/>
                <w:szCs w:val="20"/>
              </w:rPr>
              <w:t>crs_reason_of_suspension</w:t>
            </w:r>
            <w:proofErr w:type="spellEnd"/>
          </w:p>
        </w:tc>
      </w:tr>
      <w:tr w:rsidR="008201C9" w14:paraId="609720D3" w14:textId="77777777" w:rsidTr="008201C9">
        <w:tc>
          <w:tcPr>
            <w:tcW w:w="0" w:type="auto"/>
            <w:hideMark/>
          </w:tcPr>
          <w:p w14:paraId="1CB2744E" w14:textId="77777777" w:rsidR="008201C9" w:rsidRPr="008201C9" w:rsidRDefault="008201C9">
            <w:pPr>
              <w:rPr>
                <w:rFonts w:ascii="Arial" w:hAnsi="Arial" w:cs="Arial"/>
                <w:szCs w:val="20"/>
              </w:rPr>
            </w:pPr>
            <w:r w:rsidRPr="008201C9">
              <w:rPr>
                <w:rFonts w:ascii="Arial" w:hAnsi="Arial" w:cs="Arial"/>
                <w:szCs w:val="20"/>
              </w:rPr>
              <w:t>internet</w:t>
            </w:r>
          </w:p>
        </w:tc>
        <w:tc>
          <w:tcPr>
            <w:tcW w:w="0" w:type="auto"/>
            <w:hideMark/>
          </w:tcPr>
          <w:p w14:paraId="0524A796" w14:textId="77777777" w:rsidR="008201C9" w:rsidRPr="008201C9" w:rsidRDefault="008201C9">
            <w:pPr>
              <w:rPr>
                <w:rFonts w:ascii="Arial" w:hAnsi="Arial" w:cs="Arial"/>
                <w:szCs w:val="20"/>
              </w:rPr>
            </w:pPr>
            <w:proofErr w:type="spellStart"/>
            <w:r w:rsidRPr="008201C9">
              <w:rPr>
                <w:rFonts w:ascii="Arial" w:hAnsi="Arial" w:cs="Arial"/>
                <w:szCs w:val="20"/>
              </w:rPr>
              <w:t>eocms_valid_offence_notice</w:t>
            </w:r>
            <w:proofErr w:type="spellEnd"/>
          </w:p>
        </w:tc>
        <w:tc>
          <w:tcPr>
            <w:tcW w:w="0" w:type="auto"/>
            <w:hideMark/>
          </w:tcPr>
          <w:p w14:paraId="6A3DD166" w14:textId="77777777" w:rsidR="008201C9" w:rsidRPr="008201C9" w:rsidRDefault="008201C9">
            <w:pPr>
              <w:rPr>
                <w:rFonts w:ascii="Arial" w:hAnsi="Arial" w:cs="Arial"/>
                <w:szCs w:val="20"/>
              </w:rPr>
            </w:pPr>
            <w:proofErr w:type="spellStart"/>
            <w:r w:rsidRPr="008201C9">
              <w:rPr>
                <w:rFonts w:ascii="Arial" w:hAnsi="Arial" w:cs="Arial"/>
                <w:szCs w:val="20"/>
              </w:rPr>
              <w:t>crs_date_of_suspension</w:t>
            </w:r>
            <w:proofErr w:type="spellEnd"/>
          </w:p>
        </w:tc>
      </w:tr>
      <w:tr w:rsidR="008201C9" w14:paraId="042B8D0D" w14:textId="77777777" w:rsidTr="008201C9">
        <w:tc>
          <w:tcPr>
            <w:tcW w:w="0" w:type="auto"/>
            <w:hideMark/>
          </w:tcPr>
          <w:p w14:paraId="20D338A3" w14:textId="77777777" w:rsidR="008201C9" w:rsidRPr="008201C9" w:rsidRDefault="008201C9">
            <w:pPr>
              <w:rPr>
                <w:rFonts w:ascii="Arial" w:hAnsi="Arial" w:cs="Arial"/>
                <w:szCs w:val="20"/>
              </w:rPr>
            </w:pPr>
            <w:r w:rsidRPr="008201C9">
              <w:rPr>
                <w:rFonts w:ascii="Arial" w:hAnsi="Arial" w:cs="Arial"/>
                <w:szCs w:val="20"/>
              </w:rPr>
              <w:t>internet</w:t>
            </w:r>
          </w:p>
        </w:tc>
        <w:tc>
          <w:tcPr>
            <w:tcW w:w="0" w:type="auto"/>
            <w:hideMark/>
          </w:tcPr>
          <w:p w14:paraId="623093F6" w14:textId="77777777" w:rsidR="008201C9" w:rsidRPr="008201C9" w:rsidRDefault="008201C9">
            <w:pPr>
              <w:rPr>
                <w:rFonts w:ascii="Arial" w:hAnsi="Arial" w:cs="Arial"/>
                <w:szCs w:val="20"/>
              </w:rPr>
            </w:pPr>
            <w:proofErr w:type="spellStart"/>
            <w:r w:rsidRPr="008201C9">
              <w:rPr>
                <w:rFonts w:ascii="Arial" w:hAnsi="Arial" w:cs="Arial"/>
                <w:szCs w:val="20"/>
              </w:rPr>
              <w:t>eocms_valid_offence_notice</w:t>
            </w:r>
            <w:proofErr w:type="spellEnd"/>
          </w:p>
        </w:tc>
        <w:tc>
          <w:tcPr>
            <w:tcW w:w="0" w:type="auto"/>
            <w:hideMark/>
          </w:tcPr>
          <w:p w14:paraId="7CA940E5" w14:textId="77777777" w:rsidR="008201C9" w:rsidRPr="008201C9" w:rsidRDefault="008201C9">
            <w:pPr>
              <w:rPr>
                <w:rFonts w:ascii="Arial" w:hAnsi="Arial" w:cs="Arial"/>
                <w:szCs w:val="20"/>
              </w:rPr>
            </w:pPr>
            <w:proofErr w:type="spellStart"/>
            <w:r w:rsidRPr="008201C9">
              <w:rPr>
                <w:rFonts w:ascii="Arial" w:hAnsi="Arial" w:cs="Arial"/>
                <w:szCs w:val="20"/>
              </w:rPr>
              <w:t>epr_reason_of_suspension</w:t>
            </w:r>
            <w:proofErr w:type="spellEnd"/>
          </w:p>
        </w:tc>
      </w:tr>
      <w:tr w:rsidR="008201C9" w14:paraId="696129F4" w14:textId="77777777" w:rsidTr="008201C9">
        <w:tc>
          <w:tcPr>
            <w:tcW w:w="0" w:type="auto"/>
            <w:hideMark/>
          </w:tcPr>
          <w:p w14:paraId="15CEE8F1" w14:textId="77777777" w:rsidR="008201C9" w:rsidRPr="008201C9" w:rsidRDefault="008201C9">
            <w:pPr>
              <w:rPr>
                <w:rFonts w:ascii="Arial" w:hAnsi="Arial" w:cs="Arial"/>
                <w:szCs w:val="20"/>
              </w:rPr>
            </w:pPr>
            <w:r w:rsidRPr="008201C9">
              <w:rPr>
                <w:rFonts w:ascii="Arial" w:hAnsi="Arial" w:cs="Arial"/>
                <w:szCs w:val="20"/>
              </w:rPr>
              <w:t>internet</w:t>
            </w:r>
          </w:p>
        </w:tc>
        <w:tc>
          <w:tcPr>
            <w:tcW w:w="0" w:type="auto"/>
            <w:hideMark/>
          </w:tcPr>
          <w:p w14:paraId="3DCB2863" w14:textId="77777777" w:rsidR="008201C9" w:rsidRPr="008201C9" w:rsidRDefault="008201C9">
            <w:pPr>
              <w:rPr>
                <w:rFonts w:ascii="Arial" w:hAnsi="Arial" w:cs="Arial"/>
                <w:szCs w:val="20"/>
              </w:rPr>
            </w:pPr>
            <w:proofErr w:type="spellStart"/>
            <w:r w:rsidRPr="008201C9">
              <w:rPr>
                <w:rFonts w:ascii="Arial" w:hAnsi="Arial" w:cs="Arial"/>
                <w:szCs w:val="20"/>
              </w:rPr>
              <w:t>eocms_valid_offence_notice</w:t>
            </w:r>
            <w:proofErr w:type="spellEnd"/>
          </w:p>
        </w:tc>
        <w:tc>
          <w:tcPr>
            <w:tcW w:w="0" w:type="auto"/>
            <w:hideMark/>
          </w:tcPr>
          <w:p w14:paraId="35D938B4" w14:textId="77777777" w:rsidR="008201C9" w:rsidRPr="008201C9" w:rsidRDefault="008201C9">
            <w:pPr>
              <w:rPr>
                <w:rFonts w:ascii="Arial" w:hAnsi="Arial" w:cs="Arial"/>
                <w:szCs w:val="20"/>
              </w:rPr>
            </w:pPr>
            <w:proofErr w:type="spellStart"/>
            <w:r w:rsidRPr="008201C9">
              <w:rPr>
                <w:rFonts w:ascii="Arial" w:hAnsi="Arial" w:cs="Arial"/>
                <w:szCs w:val="20"/>
              </w:rPr>
              <w:t>epr_date_of_suspension</w:t>
            </w:r>
            <w:proofErr w:type="spellEnd"/>
          </w:p>
        </w:tc>
      </w:tr>
      <w:tr w:rsidR="008201C9" w14:paraId="5D3F0997" w14:textId="77777777" w:rsidTr="008201C9">
        <w:tc>
          <w:tcPr>
            <w:tcW w:w="0" w:type="auto"/>
            <w:hideMark/>
          </w:tcPr>
          <w:p w14:paraId="4F936A4E" w14:textId="77777777" w:rsidR="008201C9" w:rsidRPr="008201C9" w:rsidRDefault="008201C9">
            <w:pPr>
              <w:rPr>
                <w:rFonts w:ascii="Arial" w:hAnsi="Arial" w:cs="Arial"/>
                <w:szCs w:val="20"/>
              </w:rPr>
            </w:pPr>
            <w:r w:rsidRPr="008201C9">
              <w:rPr>
                <w:rFonts w:ascii="Arial" w:hAnsi="Arial" w:cs="Arial"/>
                <w:szCs w:val="20"/>
              </w:rPr>
              <w:t>internet</w:t>
            </w:r>
          </w:p>
        </w:tc>
        <w:tc>
          <w:tcPr>
            <w:tcW w:w="0" w:type="auto"/>
            <w:hideMark/>
          </w:tcPr>
          <w:p w14:paraId="6562050E" w14:textId="77777777" w:rsidR="008201C9" w:rsidRPr="008201C9" w:rsidRDefault="008201C9">
            <w:pPr>
              <w:rPr>
                <w:rFonts w:ascii="Arial" w:hAnsi="Arial" w:cs="Arial"/>
                <w:szCs w:val="20"/>
              </w:rPr>
            </w:pPr>
            <w:proofErr w:type="spellStart"/>
            <w:r w:rsidRPr="008201C9">
              <w:rPr>
                <w:rFonts w:ascii="Arial" w:hAnsi="Arial" w:cs="Arial"/>
                <w:szCs w:val="20"/>
              </w:rPr>
              <w:t>eocms_valid_offence_notice</w:t>
            </w:r>
            <w:proofErr w:type="spellEnd"/>
          </w:p>
        </w:tc>
        <w:tc>
          <w:tcPr>
            <w:tcW w:w="0" w:type="auto"/>
            <w:hideMark/>
          </w:tcPr>
          <w:p w14:paraId="7C68D84D" w14:textId="77777777" w:rsidR="008201C9" w:rsidRPr="008201C9" w:rsidRDefault="008201C9">
            <w:pPr>
              <w:rPr>
                <w:rFonts w:ascii="Arial" w:hAnsi="Arial" w:cs="Arial"/>
                <w:szCs w:val="20"/>
              </w:rPr>
            </w:pPr>
            <w:proofErr w:type="spellStart"/>
            <w:r w:rsidRPr="008201C9">
              <w:rPr>
                <w:rFonts w:ascii="Arial" w:hAnsi="Arial" w:cs="Arial"/>
                <w:szCs w:val="20"/>
              </w:rPr>
              <w:t>offence_notice_type</w:t>
            </w:r>
            <w:proofErr w:type="spellEnd"/>
          </w:p>
        </w:tc>
      </w:tr>
      <w:tr w:rsidR="008201C9" w14:paraId="45911A5F" w14:textId="77777777" w:rsidTr="008201C9">
        <w:tc>
          <w:tcPr>
            <w:tcW w:w="0" w:type="auto"/>
            <w:hideMark/>
          </w:tcPr>
          <w:p w14:paraId="565FDD5D" w14:textId="77777777" w:rsidR="008201C9" w:rsidRPr="008201C9" w:rsidRDefault="008201C9">
            <w:pPr>
              <w:rPr>
                <w:rFonts w:ascii="Arial" w:hAnsi="Arial" w:cs="Arial"/>
                <w:szCs w:val="20"/>
              </w:rPr>
            </w:pPr>
            <w:r w:rsidRPr="008201C9">
              <w:rPr>
                <w:rFonts w:ascii="Arial" w:hAnsi="Arial" w:cs="Arial"/>
                <w:szCs w:val="20"/>
              </w:rPr>
              <w:t>internet</w:t>
            </w:r>
          </w:p>
        </w:tc>
        <w:tc>
          <w:tcPr>
            <w:tcW w:w="0" w:type="auto"/>
            <w:hideMark/>
          </w:tcPr>
          <w:p w14:paraId="36BC2E20" w14:textId="77777777" w:rsidR="008201C9" w:rsidRPr="008201C9" w:rsidRDefault="008201C9">
            <w:pPr>
              <w:rPr>
                <w:rFonts w:ascii="Arial" w:hAnsi="Arial" w:cs="Arial"/>
                <w:szCs w:val="20"/>
              </w:rPr>
            </w:pPr>
            <w:proofErr w:type="spellStart"/>
            <w:r w:rsidRPr="008201C9">
              <w:rPr>
                <w:rFonts w:ascii="Arial" w:hAnsi="Arial" w:cs="Arial"/>
                <w:szCs w:val="20"/>
              </w:rPr>
              <w:t>eocms_valid_offence_notice</w:t>
            </w:r>
            <w:proofErr w:type="spellEnd"/>
          </w:p>
        </w:tc>
        <w:tc>
          <w:tcPr>
            <w:tcW w:w="0" w:type="auto"/>
            <w:hideMark/>
          </w:tcPr>
          <w:p w14:paraId="6C424655" w14:textId="77777777" w:rsidR="008201C9" w:rsidRPr="008201C9" w:rsidRDefault="008201C9">
            <w:pPr>
              <w:rPr>
                <w:rFonts w:ascii="Arial" w:hAnsi="Arial" w:cs="Arial"/>
                <w:szCs w:val="20"/>
              </w:rPr>
            </w:pPr>
            <w:proofErr w:type="spellStart"/>
            <w:r w:rsidRPr="008201C9">
              <w:rPr>
                <w:rFonts w:ascii="Arial" w:hAnsi="Arial" w:cs="Arial"/>
                <w:szCs w:val="20"/>
              </w:rPr>
              <w:t>eservice_message_code</w:t>
            </w:r>
            <w:proofErr w:type="spellEnd"/>
          </w:p>
        </w:tc>
      </w:tr>
      <w:tr w:rsidR="008201C9" w14:paraId="7332528E" w14:textId="77777777" w:rsidTr="008201C9">
        <w:tc>
          <w:tcPr>
            <w:tcW w:w="0" w:type="auto"/>
            <w:hideMark/>
          </w:tcPr>
          <w:p w14:paraId="6AAD9323" w14:textId="77777777" w:rsidR="008201C9" w:rsidRPr="008201C9" w:rsidRDefault="008201C9">
            <w:pPr>
              <w:rPr>
                <w:rFonts w:ascii="Arial" w:hAnsi="Arial" w:cs="Arial"/>
                <w:szCs w:val="20"/>
              </w:rPr>
            </w:pPr>
            <w:r w:rsidRPr="008201C9">
              <w:rPr>
                <w:rFonts w:ascii="Arial" w:hAnsi="Arial" w:cs="Arial"/>
                <w:szCs w:val="20"/>
              </w:rPr>
              <w:t>internet</w:t>
            </w:r>
          </w:p>
        </w:tc>
        <w:tc>
          <w:tcPr>
            <w:tcW w:w="0" w:type="auto"/>
            <w:hideMark/>
          </w:tcPr>
          <w:p w14:paraId="1FF2A3BF" w14:textId="77777777" w:rsidR="008201C9" w:rsidRPr="008201C9" w:rsidRDefault="008201C9">
            <w:pPr>
              <w:rPr>
                <w:rFonts w:ascii="Arial" w:hAnsi="Arial" w:cs="Arial"/>
                <w:szCs w:val="20"/>
              </w:rPr>
            </w:pPr>
            <w:proofErr w:type="spellStart"/>
            <w:r w:rsidRPr="008201C9">
              <w:rPr>
                <w:rFonts w:ascii="Arial" w:hAnsi="Arial" w:cs="Arial"/>
                <w:szCs w:val="20"/>
              </w:rPr>
              <w:t>eocms_valid_offence_notice</w:t>
            </w:r>
            <w:proofErr w:type="spellEnd"/>
          </w:p>
        </w:tc>
        <w:tc>
          <w:tcPr>
            <w:tcW w:w="0" w:type="auto"/>
            <w:hideMark/>
          </w:tcPr>
          <w:p w14:paraId="3A809DCB" w14:textId="77777777" w:rsidR="008201C9" w:rsidRPr="008201C9" w:rsidRDefault="008201C9">
            <w:pPr>
              <w:rPr>
                <w:rFonts w:ascii="Arial" w:hAnsi="Arial" w:cs="Arial"/>
                <w:szCs w:val="20"/>
              </w:rPr>
            </w:pPr>
            <w:proofErr w:type="spellStart"/>
            <w:r w:rsidRPr="008201C9">
              <w:rPr>
                <w:rFonts w:ascii="Arial" w:hAnsi="Arial" w:cs="Arial"/>
                <w:szCs w:val="20"/>
              </w:rPr>
              <w:t>cre_date</w:t>
            </w:r>
            <w:proofErr w:type="spellEnd"/>
          </w:p>
        </w:tc>
      </w:tr>
      <w:tr w:rsidR="008201C9" w14:paraId="655AB17A" w14:textId="77777777" w:rsidTr="008201C9">
        <w:tc>
          <w:tcPr>
            <w:tcW w:w="0" w:type="auto"/>
            <w:hideMark/>
          </w:tcPr>
          <w:p w14:paraId="6C95FB4F" w14:textId="77777777" w:rsidR="008201C9" w:rsidRPr="008201C9" w:rsidRDefault="008201C9">
            <w:pPr>
              <w:rPr>
                <w:rFonts w:ascii="Arial" w:hAnsi="Arial" w:cs="Arial"/>
                <w:szCs w:val="20"/>
              </w:rPr>
            </w:pPr>
            <w:r w:rsidRPr="008201C9">
              <w:rPr>
                <w:rFonts w:ascii="Arial" w:hAnsi="Arial" w:cs="Arial"/>
                <w:szCs w:val="20"/>
              </w:rPr>
              <w:t>internet</w:t>
            </w:r>
          </w:p>
        </w:tc>
        <w:tc>
          <w:tcPr>
            <w:tcW w:w="0" w:type="auto"/>
            <w:hideMark/>
          </w:tcPr>
          <w:p w14:paraId="50D6EAED" w14:textId="77777777" w:rsidR="008201C9" w:rsidRPr="008201C9" w:rsidRDefault="008201C9">
            <w:pPr>
              <w:rPr>
                <w:rFonts w:ascii="Arial" w:hAnsi="Arial" w:cs="Arial"/>
                <w:szCs w:val="20"/>
              </w:rPr>
            </w:pPr>
            <w:proofErr w:type="spellStart"/>
            <w:r w:rsidRPr="008201C9">
              <w:rPr>
                <w:rFonts w:ascii="Arial" w:hAnsi="Arial" w:cs="Arial"/>
                <w:szCs w:val="20"/>
              </w:rPr>
              <w:t>eocms_valid_offence_notice</w:t>
            </w:r>
            <w:proofErr w:type="spellEnd"/>
          </w:p>
        </w:tc>
        <w:tc>
          <w:tcPr>
            <w:tcW w:w="0" w:type="auto"/>
            <w:hideMark/>
          </w:tcPr>
          <w:p w14:paraId="5FFF6F38" w14:textId="77777777" w:rsidR="008201C9" w:rsidRPr="008201C9" w:rsidRDefault="008201C9">
            <w:pPr>
              <w:rPr>
                <w:rFonts w:ascii="Arial" w:hAnsi="Arial" w:cs="Arial"/>
                <w:szCs w:val="20"/>
              </w:rPr>
            </w:pPr>
            <w:proofErr w:type="spellStart"/>
            <w:r w:rsidRPr="008201C9">
              <w:rPr>
                <w:rFonts w:ascii="Arial" w:hAnsi="Arial" w:cs="Arial"/>
                <w:szCs w:val="20"/>
              </w:rPr>
              <w:t>cre_user_id</w:t>
            </w:r>
            <w:proofErr w:type="spellEnd"/>
          </w:p>
        </w:tc>
      </w:tr>
    </w:tbl>
    <w:p w14:paraId="738BE93C" w14:textId="31D4CF84" w:rsidR="008201C9" w:rsidDel="00000EAF" w:rsidRDefault="008201C9" w:rsidP="002040D1">
      <w:pPr>
        <w:rPr>
          <w:ins w:id="4619" w:author="Rafif" w:date="2025-10-30T16:43:00Z"/>
          <w:del w:id="4620" w:author="MUBIYARTO WIBISONO" w:date="2025-11-11T16:07:00Z"/>
          <w:rFonts w:ascii="Arial" w:hAnsi="Arial" w:cs="Arial"/>
          <w:sz w:val="20"/>
          <w:szCs w:val="20"/>
        </w:rPr>
      </w:pPr>
      <w:bookmarkStart w:id="4621" w:name="_Toc213778277"/>
      <w:bookmarkEnd w:id="4621"/>
    </w:p>
    <w:p w14:paraId="71CE13B0" w14:textId="2FEE2154" w:rsidR="002040D1" w:rsidRDefault="002040D1">
      <w:pPr>
        <w:pStyle w:val="Heading3"/>
        <w:ind w:left="851" w:hanging="851"/>
        <w:rPr>
          <w:ins w:id="4622" w:author="Rafif" w:date="2025-10-30T16:47:00Z"/>
          <w:lang w:val="en-US"/>
        </w:rPr>
        <w:pPrChange w:id="4623" w:author="MUBIYARTO WIBISONO" w:date="2025-11-11T16:06:00Z">
          <w:pPr>
            <w:pStyle w:val="Heading3"/>
          </w:pPr>
        </w:pPrChange>
      </w:pPr>
      <w:bookmarkStart w:id="4624" w:name="_Toc212740076"/>
      <w:bookmarkStart w:id="4625" w:name="_Toc213778278"/>
      <w:commentRangeStart w:id="4626"/>
      <w:commentRangeStart w:id="4627"/>
      <w:ins w:id="4628" w:author="Rafif" w:date="2025-10-30T16:44:00Z">
        <w:r>
          <w:rPr>
            <w:lang w:val="en-US"/>
          </w:rPr>
          <w:t xml:space="preserve">Enquiry and </w:t>
        </w:r>
      </w:ins>
      <w:ins w:id="4629" w:author="Rafif" w:date="2025-10-30T16:43:00Z">
        <w:r>
          <w:rPr>
            <w:lang w:val="en-US"/>
          </w:rPr>
          <w:t>Process LTA</w:t>
        </w:r>
      </w:ins>
      <w:bookmarkEnd w:id="4624"/>
      <w:commentRangeEnd w:id="4626"/>
      <w:r w:rsidR="00644DBF">
        <w:rPr>
          <w:rStyle w:val="CommentReference"/>
          <w:rFonts w:ascii="Times New Roman" w:eastAsia="Times New Roman" w:hAnsi="Times New Roman" w:cs="Times New Roman"/>
          <w:b w:val="0"/>
          <w:bCs w:val="0"/>
          <w:color w:val="auto"/>
        </w:rPr>
        <w:commentReference w:id="4626"/>
      </w:r>
      <w:bookmarkEnd w:id="4625"/>
      <w:commentRangeEnd w:id="4627"/>
      <w:r w:rsidR="000C6E6A">
        <w:rPr>
          <w:rStyle w:val="CommentReference"/>
          <w:rFonts w:ascii="Times New Roman" w:eastAsia="Times New Roman" w:hAnsi="Times New Roman" w:cs="Times New Roman"/>
          <w:b w:val="0"/>
          <w:bCs w:val="0"/>
          <w:color w:val="auto"/>
        </w:rPr>
        <w:commentReference w:id="4627"/>
      </w:r>
    </w:p>
    <w:p w14:paraId="2ABC4E9B" w14:textId="1165759B" w:rsidR="002040D1" w:rsidRPr="002040D1" w:rsidRDefault="003A5568">
      <w:pPr>
        <w:rPr>
          <w:ins w:id="4630" w:author="Rafif" w:date="2025-10-30T16:44:00Z"/>
          <w:lang w:val="en-US"/>
        </w:rPr>
        <w:pPrChange w:id="4631" w:author="Rafif" w:date="2025-10-30T16:47:00Z">
          <w:pPr>
            <w:pStyle w:val="Heading3"/>
          </w:pPr>
        </w:pPrChange>
      </w:pPr>
      <w:ins w:id="4632" w:author="MUBIYARTO WIBISONO" w:date="2025-11-11T15:49:00Z">
        <w:r w:rsidRPr="00C745E0">
          <w:rPr>
            <w:noProof/>
            <w:lang w:val="en-SG" w:eastAsia="en-SG"/>
          </w:rPr>
          <w:drawing>
            <wp:inline distT="0" distB="0" distL="0" distR="0" wp14:anchorId="3C277540" wp14:editId="4CFFD520">
              <wp:extent cx="4505325" cy="1161469"/>
              <wp:effectExtent l="0" t="0" r="0" b="635"/>
              <wp:docPr id="13252318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17956" cy="1164725"/>
                      </a:xfrm>
                      <a:prstGeom prst="rect">
                        <a:avLst/>
                      </a:prstGeom>
                      <a:noFill/>
                      <a:ln>
                        <a:noFill/>
                      </a:ln>
                    </pic:spPr>
                  </pic:pic>
                </a:graphicData>
              </a:graphic>
            </wp:inline>
          </w:drawing>
        </w:r>
      </w:ins>
      <w:ins w:id="4633" w:author="Rafif" w:date="2025-10-30T16:47:00Z">
        <w:del w:id="4634" w:author="MUBIYARTO WIBISONO" w:date="2025-11-11T15:38:00Z">
          <w:r w:rsidR="002040D1" w:rsidRPr="00C745E0" w:rsidDel="00B358EA">
            <w:rPr>
              <w:noProof/>
              <w:lang w:val="en-SG" w:eastAsia="en-SG"/>
            </w:rPr>
            <w:drawing>
              <wp:inline distT="0" distB="0" distL="0" distR="0" wp14:anchorId="7701E134" wp14:editId="75E3980D">
                <wp:extent cx="5943600" cy="831850"/>
                <wp:effectExtent l="0" t="0" r="0" b="6350"/>
                <wp:docPr id="961046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831850"/>
                        </a:xfrm>
                        <a:prstGeom prst="rect">
                          <a:avLst/>
                        </a:prstGeom>
                        <a:noFill/>
                        <a:ln>
                          <a:noFill/>
                        </a:ln>
                      </pic:spPr>
                    </pic:pic>
                  </a:graphicData>
                </a:graphic>
              </wp:inline>
            </w:drawing>
          </w:r>
        </w:del>
      </w:ins>
    </w:p>
    <w:p w14:paraId="04E57958" w14:textId="77777777" w:rsidR="002040D1" w:rsidRDefault="002040D1" w:rsidP="002040D1">
      <w:pPr>
        <w:rPr>
          <w:ins w:id="4635" w:author="Rafif" w:date="2025-10-30T17:01:00Z"/>
          <w:rFonts w:ascii="Arial" w:hAnsi="Arial" w:cs="Arial"/>
          <w:sz w:val="20"/>
          <w:szCs w:val="20"/>
        </w:rPr>
      </w:pPr>
      <w:ins w:id="4636" w:author="Rafif" w:date="2025-10-30T16:44:00Z">
        <w:r w:rsidRPr="00B32071">
          <w:rPr>
            <w:rFonts w:ascii="Arial" w:hAnsi="Arial" w:cs="Arial"/>
            <w:sz w:val="20"/>
            <w:szCs w:val="20"/>
          </w:rPr>
          <w:t>NOTE: Due to page size limit, the full-sized image is appended.</w:t>
        </w:r>
      </w:ins>
    </w:p>
    <w:p w14:paraId="1B23002E" w14:textId="05EAC1FB" w:rsidR="007B2306" w:rsidRDefault="003A5568" w:rsidP="002040D1">
      <w:pPr>
        <w:rPr>
          <w:rFonts w:ascii="Arial" w:hAnsi="Arial" w:cs="Arial"/>
          <w:sz w:val="20"/>
          <w:szCs w:val="20"/>
        </w:rPr>
      </w:pPr>
      <w:ins w:id="4637" w:author="MUBIYARTO WIBISONO" w:date="2025-11-11T15:49:00Z">
        <w:r>
          <w:rPr>
            <w:rFonts w:ascii="Arial" w:hAnsi="Arial" w:cs="Arial"/>
            <w:sz w:val="20"/>
            <w:szCs w:val="20"/>
          </w:rPr>
          <w:object w:dxaOrig="1535" w:dyaOrig="993" w14:anchorId="3E0D7444">
            <v:shape id="_x0000_i1029" type="#_x0000_t75" style="width:76.5pt;height:49.5pt" o:ole="">
              <v:imagedata r:id="rId33" o:title=""/>
            </v:shape>
            <o:OLEObject Type="Embed" ProgID="Package" ShapeID="_x0000_i1029" DrawAspect="Icon" ObjectID="_1827413432" r:id="rId34"/>
          </w:object>
        </w:r>
      </w:ins>
      <w:ins w:id="4638" w:author="Rafif" w:date="2025-10-30T17:01:00Z">
        <w:del w:id="4639" w:author="MUBIYARTO WIBISONO" w:date="2025-11-11T15:38:00Z">
          <w:r w:rsidR="00D66495" w:rsidDel="00B358EA">
            <w:rPr>
              <w:rFonts w:ascii="Arial" w:hAnsi="Arial" w:cs="Arial"/>
              <w:sz w:val="20"/>
              <w:szCs w:val="20"/>
            </w:rPr>
            <w:object w:dxaOrig="1287" w:dyaOrig="837" w14:anchorId="284BB303">
              <v:shape id="_x0000_i1030" type="#_x0000_t75" style="width:64.5pt;height:42pt" o:ole="">
                <v:imagedata r:id="rId35" o:title=""/>
              </v:shape>
              <o:OLEObject Type="Embed" ProgID="Package" ShapeID="_x0000_i1030" DrawAspect="Icon" ObjectID="_1827413433" r:id="rId36"/>
            </w:object>
          </w:r>
        </w:del>
      </w:ins>
    </w:p>
    <w:tbl>
      <w:tblPr>
        <w:tblStyle w:val="TableGrid"/>
        <w:tblW w:w="0" w:type="auto"/>
        <w:tblLook w:val="04A0" w:firstRow="1" w:lastRow="0" w:firstColumn="1" w:lastColumn="0" w:noHBand="0" w:noVBand="1"/>
      </w:tblPr>
      <w:tblGrid>
        <w:gridCol w:w="884"/>
        <w:gridCol w:w="4868"/>
        <w:gridCol w:w="458"/>
        <w:gridCol w:w="449"/>
        <w:gridCol w:w="672"/>
        <w:gridCol w:w="660"/>
        <w:gridCol w:w="653"/>
        <w:gridCol w:w="644"/>
      </w:tblGrid>
      <w:tr w:rsidR="00670957" w:rsidRPr="00670957" w14:paraId="4B80C939" w14:textId="77777777" w:rsidTr="00670957">
        <w:tc>
          <w:tcPr>
            <w:tcW w:w="0" w:type="auto"/>
            <w:shd w:val="clear" w:color="auto" w:fill="F2F2F2" w:themeFill="background1" w:themeFillShade="F2"/>
            <w:hideMark/>
          </w:tcPr>
          <w:p w14:paraId="65ACF615" w14:textId="77777777" w:rsidR="00670957" w:rsidRPr="00670957" w:rsidRDefault="00670957" w:rsidP="00670957">
            <w:pPr>
              <w:rPr>
                <w:rFonts w:ascii="Arial" w:hAnsi="Arial" w:cs="Arial"/>
                <w:b/>
                <w:bCs/>
                <w:szCs w:val="20"/>
                <w:lang w:val="en-SG"/>
              </w:rPr>
            </w:pPr>
            <w:r w:rsidRPr="00670957">
              <w:rPr>
                <w:rFonts w:ascii="Arial" w:hAnsi="Arial" w:cs="Arial"/>
                <w:b/>
                <w:bCs/>
                <w:szCs w:val="20"/>
                <w:lang w:val="en-SG"/>
              </w:rPr>
              <w:t>Zone</w:t>
            </w:r>
          </w:p>
        </w:tc>
        <w:tc>
          <w:tcPr>
            <w:tcW w:w="0" w:type="auto"/>
            <w:shd w:val="clear" w:color="auto" w:fill="F2F2F2" w:themeFill="background1" w:themeFillShade="F2"/>
            <w:hideMark/>
          </w:tcPr>
          <w:p w14:paraId="376967A9" w14:textId="77777777" w:rsidR="00670957" w:rsidRPr="00670957" w:rsidRDefault="00670957" w:rsidP="00670957">
            <w:pPr>
              <w:rPr>
                <w:rFonts w:ascii="Arial" w:hAnsi="Arial" w:cs="Arial"/>
                <w:b/>
                <w:bCs/>
                <w:szCs w:val="20"/>
                <w:lang w:val="en-SG"/>
              </w:rPr>
            </w:pPr>
            <w:r w:rsidRPr="00670957">
              <w:rPr>
                <w:rFonts w:ascii="Arial" w:hAnsi="Arial" w:cs="Arial"/>
                <w:b/>
                <w:bCs/>
                <w:szCs w:val="20"/>
                <w:lang w:val="en-SG"/>
              </w:rPr>
              <w:t>Database Table</w:t>
            </w:r>
          </w:p>
        </w:tc>
        <w:tc>
          <w:tcPr>
            <w:tcW w:w="0" w:type="auto"/>
            <w:gridSpan w:val="6"/>
            <w:shd w:val="clear" w:color="auto" w:fill="F2F2F2" w:themeFill="background1" w:themeFillShade="F2"/>
            <w:hideMark/>
          </w:tcPr>
          <w:p w14:paraId="61BA84AD" w14:textId="77777777" w:rsidR="00670957" w:rsidRPr="00670957" w:rsidRDefault="00670957" w:rsidP="00670957">
            <w:pPr>
              <w:rPr>
                <w:rFonts w:ascii="Arial" w:hAnsi="Arial" w:cs="Arial"/>
                <w:b/>
                <w:bCs/>
                <w:szCs w:val="20"/>
                <w:lang w:val="en-SG"/>
              </w:rPr>
            </w:pPr>
            <w:r w:rsidRPr="00670957">
              <w:rPr>
                <w:rFonts w:ascii="Arial" w:hAnsi="Arial" w:cs="Arial"/>
                <w:b/>
                <w:bCs/>
                <w:szCs w:val="20"/>
                <w:lang w:val="en-SG"/>
              </w:rPr>
              <w:t>Field Name</w:t>
            </w:r>
          </w:p>
        </w:tc>
      </w:tr>
      <w:tr w:rsidR="00670957" w:rsidRPr="00670957" w14:paraId="436CBE1F" w14:textId="77777777" w:rsidTr="00670957">
        <w:tc>
          <w:tcPr>
            <w:tcW w:w="0" w:type="auto"/>
            <w:hideMark/>
          </w:tcPr>
          <w:p w14:paraId="26B46A86"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72674FD9"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w:t>
            </w:r>
            <w:proofErr w:type="spellEnd"/>
          </w:p>
        </w:tc>
        <w:tc>
          <w:tcPr>
            <w:tcW w:w="0" w:type="auto"/>
            <w:gridSpan w:val="6"/>
            <w:hideMark/>
          </w:tcPr>
          <w:p w14:paraId="006F2861"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notice_no</w:t>
            </w:r>
            <w:proofErr w:type="spellEnd"/>
          </w:p>
        </w:tc>
      </w:tr>
      <w:tr w:rsidR="00670957" w:rsidRPr="00670957" w14:paraId="2A71C9E7" w14:textId="77777777" w:rsidTr="00670957">
        <w:tc>
          <w:tcPr>
            <w:tcW w:w="0" w:type="auto"/>
            <w:hideMark/>
          </w:tcPr>
          <w:p w14:paraId="3DC67D89"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02CAC0A6"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w:t>
            </w:r>
            <w:proofErr w:type="spellEnd"/>
          </w:p>
        </w:tc>
        <w:tc>
          <w:tcPr>
            <w:tcW w:w="0" w:type="auto"/>
            <w:gridSpan w:val="6"/>
            <w:hideMark/>
          </w:tcPr>
          <w:p w14:paraId="374D458B"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lta_entity_type</w:t>
            </w:r>
            <w:proofErr w:type="spellEnd"/>
          </w:p>
        </w:tc>
      </w:tr>
      <w:tr w:rsidR="00670957" w:rsidRPr="00670957" w14:paraId="4C07EB30" w14:textId="77777777" w:rsidTr="00670957">
        <w:tc>
          <w:tcPr>
            <w:tcW w:w="0" w:type="auto"/>
            <w:hideMark/>
          </w:tcPr>
          <w:p w14:paraId="6A5B7CAE"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52CB1047"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w:t>
            </w:r>
            <w:proofErr w:type="spellEnd"/>
          </w:p>
        </w:tc>
        <w:tc>
          <w:tcPr>
            <w:tcW w:w="0" w:type="auto"/>
            <w:gridSpan w:val="6"/>
            <w:hideMark/>
          </w:tcPr>
          <w:p w14:paraId="533C514D"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id_no</w:t>
            </w:r>
            <w:proofErr w:type="spellEnd"/>
          </w:p>
        </w:tc>
      </w:tr>
      <w:tr w:rsidR="00670957" w:rsidRPr="00670957" w14:paraId="76E19A65" w14:textId="77777777" w:rsidTr="00670957">
        <w:tc>
          <w:tcPr>
            <w:tcW w:w="0" w:type="auto"/>
            <w:hideMark/>
          </w:tcPr>
          <w:p w14:paraId="66D65FB6" w14:textId="77777777" w:rsidR="00670957" w:rsidRPr="00670957" w:rsidRDefault="00670957" w:rsidP="00670957">
            <w:pPr>
              <w:rPr>
                <w:rFonts w:ascii="Arial" w:hAnsi="Arial" w:cs="Arial"/>
                <w:szCs w:val="20"/>
                <w:lang w:val="en-SG"/>
              </w:rPr>
            </w:pPr>
            <w:r w:rsidRPr="00670957">
              <w:rPr>
                <w:rFonts w:ascii="Arial" w:hAnsi="Arial" w:cs="Arial"/>
                <w:szCs w:val="20"/>
                <w:lang w:val="en-SG"/>
              </w:rPr>
              <w:lastRenderedPageBreak/>
              <w:t>intranet</w:t>
            </w:r>
          </w:p>
        </w:tc>
        <w:tc>
          <w:tcPr>
            <w:tcW w:w="0" w:type="auto"/>
            <w:hideMark/>
          </w:tcPr>
          <w:p w14:paraId="4922A9B3"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w:t>
            </w:r>
            <w:proofErr w:type="spellEnd"/>
          </w:p>
        </w:tc>
        <w:tc>
          <w:tcPr>
            <w:tcW w:w="0" w:type="auto"/>
            <w:gridSpan w:val="6"/>
            <w:hideMark/>
          </w:tcPr>
          <w:p w14:paraId="51D51709"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id_type</w:t>
            </w:r>
            <w:proofErr w:type="spellEnd"/>
          </w:p>
        </w:tc>
      </w:tr>
      <w:tr w:rsidR="00670957" w:rsidRPr="00670957" w14:paraId="7BBD6400" w14:textId="77777777" w:rsidTr="00670957">
        <w:tc>
          <w:tcPr>
            <w:tcW w:w="0" w:type="auto"/>
            <w:hideMark/>
          </w:tcPr>
          <w:p w14:paraId="47ED04A2"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6AD7A313"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w:t>
            </w:r>
            <w:proofErr w:type="spellEnd"/>
          </w:p>
        </w:tc>
        <w:tc>
          <w:tcPr>
            <w:tcW w:w="0" w:type="auto"/>
            <w:gridSpan w:val="6"/>
            <w:hideMark/>
          </w:tcPr>
          <w:p w14:paraId="6D980324" w14:textId="77777777" w:rsidR="00670957" w:rsidRPr="00670957" w:rsidRDefault="00670957" w:rsidP="00670957">
            <w:pPr>
              <w:rPr>
                <w:rFonts w:ascii="Arial" w:hAnsi="Arial" w:cs="Arial"/>
                <w:szCs w:val="20"/>
                <w:lang w:val="en-SG"/>
              </w:rPr>
            </w:pPr>
            <w:r w:rsidRPr="00670957">
              <w:rPr>
                <w:rFonts w:ascii="Arial" w:hAnsi="Arial" w:cs="Arial"/>
                <w:szCs w:val="20"/>
                <w:lang w:val="en-SG"/>
              </w:rPr>
              <w:t>name</w:t>
            </w:r>
          </w:p>
        </w:tc>
      </w:tr>
      <w:tr w:rsidR="00670957" w:rsidRPr="00670957" w14:paraId="5E09E42B" w14:textId="77777777" w:rsidTr="00670957">
        <w:tc>
          <w:tcPr>
            <w:tcW w:w="0" w:type="auto"/>
            <w:hideMark/>
          </w:tcPr>
          <w:p w14:paraId="2BB251CE"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72F924C6"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w:t>
            </w:r>
            <w:proofErr w:type="spellEnd"/>
          </w:p>
        </w:tc>
        <w:tc>
          <w:tcPr>
            <w:tcW w:w="0" w:type="auto"/>
            <w:gridSpan w:val="6"/>
            <w:hideMark/>
          </w:tcPr>
          <w:p w14:paraId="5B04B112"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passport_place_of_issue</w:t>
            </w:r>
            <w:proofErr w:type="spellEnd"/>
          </w:p>
        </w:tc>
      </w:tr>
      <w:tr w:rsidR="00670957" w:rsidRPr="00670957" w14:paraId="0BEDF307" w14:textId="77777777" w:rsidTr="00670957">
        <w:tc>
          <w:tcPr>
            <w:tcW w:w="0" w:type="auto"/>
            <w:hideMark/>
          </w:tcPr>
          <w:p w14:paraId="3C831D4A"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0D07674B"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w:t>
            </w:r>
            <w:proofErr w:type="spellEnd"/>
          </w:p>
        </w:tc>
        <w:tc>
          <w:tcPr>
            <w:tcW w:w="0" w:type="auto"/>
            <w:gridSpan w:val="6"/>
            <w:hideMark/>
          </w:tcPr>
          <w:p w14:paraId="70125FB1"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owner_driver_indicator</w:t>
            </w:r>
            <w:proofErr w:type="spellEnd"/>
          </w:p>
        </w:tc>
      </w:tr>
      <w:tr w:rsidR="00670957" w:rsidRPr="00670957" w14:paraId="6AECE584" w14:textId="77777777" w:rsidTr="00670957">
        <w:tc>
          <w:tcPr>
            <w:tcW w:w="0" w:type="auto"/>
            <w:hideMark/>
          </w:tcPr>
          <w:p w14:paraId="42911268"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527C08D4"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w:t>
            </w:r>
            <w:proofErr w:type="spellEnd"/>
          </w:p>
        </w:tc>
        <w:tc>
          <w:tcPr>
            <w:tcW w:w="0" w:type="auto"/>
            <w:gridSpan w:val="6"/>
            <w:hideMark/>
          </w:tcPr>
          <w:p w14:paraId="7B6BA02D"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offender_indicator</w:t>
            </w:r>
            <w:proofErr w:type="spellEnd"/>
          </w:p>
        </w:tc>
      </w:tr>
      <w:tr w:rsidR="00670957" w:rsidRPr="00670957" w14:paraId="60156204" w14:textId="77777777" w:rsidTr="00670957">
        <w:tc>
          <w:tcPr>
            <w:tcW w:w="0" w:type="auto"/>
            <w:hideMark/>
          </w:tcPr>
          <w:p w14:paraId="1D2DECDF"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05E4DA7E"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w:t>
            </w:r>
            <w:proofErr w:type="spellEnd"/>
          </w:p>
        </w:tc>
        <w:tc>
          <w:tcPr>
            <w:tcW w:w="0" w:type="auto"/>
            <w:gridSpan w:val="6"/>
            <w:hideMark/>
          </w:tcPr>
          <w:p w14:paraId="379EBF15"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cre_date</w:t>
            </w:r>
            <w:proofErr w:type="spellEnd"/>
          </w:p>
        </w:tc>
      </w:tr>
      <w:tr w:rsidR="00670957" w:rsidRPr="00670957" w14:paraId="4FA2EE74" w14:textId="77777777" w:rsidTr="00670957">
        <w:tc>
          <w:tcPr>
            <w:tcW w:w="0" w:type="auto"/>
            <w:hideMark/>
          </w:tcPr>
          <w:p w14:paraId="2F5E280B"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4A32F9C0"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w:t>
            </w:r>
            <w:proofErr w:type="spellEnd"/>
          </w:p>
        </w:tc>
        <w:tc>
          <w:tcPr>
            <w:tcW w:w="0" w:type="auto"/>
            <w:gridSpan w:val="6"/>
            <w:hideMark/>
          </w:tcPr>
          <w:p w14:paraId="20A406BB"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cre_user_id</w:t>
            </w:r>
            <w:proofErr w:type="spellEnd"/>
          </w:p>
        </w:tc>
      </w:tr>
      <w:tr w:rsidR="00670957" w:rsidRPr="00670957" w14:paraId="181D8F1C" w14:textId="77777777" w:rsidTr="00670957">
        <w:tc>
          <w:tcPr>
            <w:tcW w:w="0" w:type="auto"/>
            <w:hideMark/>
          </w:tcPr>
          <w:p w14:paraId="38A2ACA9"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53C6A509"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w:t>
            </w:r>
            <w:proofErr w:type="spellEnd"/>
          </w:p>
        </w:tc>
        <w:tc>
          <w:tcPr>
            <w:tcW w:w="0" w:type="auto"/>
            <w:gridSpan w:val="6"/>
            <w:hideMark/>
          </w:tcPr>
          <w:p w14:paraId="06B63BB7"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is_sync</w:t>
            </w:r>
            <w:proofErr w:type="spellEnd"/>
          </w:p>
        </w:tc>
      </w:tr>
      <w:tr w:rsidR="00670957" w:rsidRPr="00670957" w:rsidDel="00B358EA" w14:paraId="135C4675" w14:textId="16A547BB" w:rsidTr="00670957">
        <w:trPr>
          <w:gridAfter w:val="3"/>
          <w:del w:id="4640" w:author="MUBIYARTO WIBISONO" w:date="2025-11-11T15:40:00Z"/>
        </w:trPr>
        <w:tc>
          <w:tcPr>
            <w:tcW w:w="0" w:type="auto"/>
            <w:hideMark/>
          </w:tcPr>
          <w:p w14:paraId="4107DE6B" w14:textId="39AC946A" w:rsidR="00670957" w:rsidRPr="00670957" w:rsidDel="00B358EA" w:rsidRDefault="00670957" w:rsidP="00670957">
            <w:pPr>
              <w:rPr>
                <w:del w:id="4641" w:author="MUBIYARTO WIBISONO" w:date="2025-11-11T15:40:00Z"/>
                <w:rFonts w:ascii="Arial" w:hAnsi="Arial" w:cs="Arial"/>
                <w:szCs w:val="20"/>
                <w:lang w:val="en-SG"/>
              </w:rPr>
            </w:pPr>
            <w:del w:id="4642" w:author="MUBIYARTO WIBISONO" w:date="2025-11-11T15:40:00Z">
              <w:r w:rsidRPr="00670957" w:rsidDel="00B358EA">
                <w:rPr>
                  <w:rFonts w:ascii="Arial" w:hAnsi="Arial" w:cs="Arial"/>
                  <w:szCs w:val="20"/>
                  <w:lang w:val="en-SG"/>
                </w:rPr>
                <w:delText>intranet</w:delText>
              </w:r>
            </w:del>
          </w:p>
        </w:tc>
        <w:tc>
          <w:tcPr>
            <w:tcW w:w="0" w:type="auto"/>
            <w:hideMark/>
          </w:tcPr>
          <w:p w14:paraId="65EC8004" w14:textId="55567217" w:rsidR="00670957" w:rsidRPr="00670957" w:rsidDel="00B358EA" w:rsidRDefault="00670957" w:rsidP="00670957">
            <w:pPr>
              <w:rPr>
                <w:del w:id="4643" w:author="MUBIYARTO WIBISONO" w:date="2025-11-11T15:40:00Z"/>
                <w:rFonts w:ascii="Arial" w:hAnsi="Arial" w:cs="Arial"/>
                <w:szCs w:val="20"/>
                <w:lang w:val="en-SG"/>
              </w:rPr>
            </w:pPr>
            <w:del w:id="4644" w:author="MUBIYARTO WIBISONO" w:date="2025-11-11T15:40:00Z">
              <w:r w:rsidRPr="00670957" w:rsidDel="00B358EA">
                <w:rPr>
                  <w:rFonts w:ascii="Arial" w:hAnsi="Arial" w:cs="Arial"/>
                  <w:szCs w:val="20"/>
                  <w:lang w:val="en-SG"/>
                </w:rPr>
                <w:delText>ocms_offence_notice_owner_driver</w:delText>
              </w:r>
            </w:del>
          </w:p>
        </w:tc>
        <w:tc>
          <w:tcPr>
            <w:tcW w:w="0" w:type="auto"/>
            <w:gridSpan w:val="3"/>
            <w:hideMark/>
          </w:tcPr>
          <w:p w14:paraId="3CF80ECB" w14:textId="3E6DD586" w:rsidR="00670957" w:rsidRPr="00670957" w:rsidDel="00B358EA" w:rsidRDefault="00670957" w:rsidP="00670957">
            <w:pPr>
              <w:rPr>
                <w:del w:id="4645" w:author="MUBIYARTO WIBISONO" w:date="2025-11-11T15:40:00Z"/>
                <w:rFonts w:ascii="Arial" w:hAnsi="Arial" w:cs="Arial"/>
                <w:szCs w:val="20"/>
                <w:lang w:val="en-SG"/>
              </w:rPr>
            </w:pPr>
            <w:del w:id="4646" w:author="MUBIYARTO WIBISONO" w:date="2025-11-11T15:40:00Z">
              <w:r w:rsidRPr="00670957" w:rsidDel="00B358EA">
                <w:rPr>
                  <w:rFonts w:ascii="Arial" w:hAnsi="Arial" w:cs="Arial"/>
                  <w:szCs w:val="20"/>
                  <w:lang w:val="en-SG"/>
                </w:rPr>
                <w:delText>upd_date</w:delText>
              </w:r>
            </w:del>
          </w:p>
        </w:tc>
      </w:tr>
      <w:tr w:rsidR="00670957" w:rsidRPr="00670957" w14:paraId="1827301B" w14:textId="77777777" w:rsidTr="00670957">
        <w:tc>
          <w:tcPr>
            <w:tcW w:w="0" w:type="auto"/>
            <w:hideMark/>
          </w:tcPr>
          <w:p w14:paraId="5607BFA2"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024F8E7C"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ocms_offence_notice_owner_driver_addr</w:t>
            </w:r>
            <w:proofErr w:type="spellEnd"/>
          </w:p>
        </w:tc>
        <w:tc>
          <w:tcPr>
            <w:tcW w:w="0" w:type="auto"/>
            <w:gridSpan w:val="6"/>
            <w:hideMark/>
          </w:tcPr>
          <w:p w14:paraId="4119DC5A"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notice_no</w:t>
            </w:r>
            <w:proofErr w:type="spellEnd"/>
          </w:p>
        </w:tc>
      </w:tr>
      <w:tr w:rsidR="00670957" w:rsidRPr="00670957" w14:paraId="27BBF906" w14:textId="77777777" w:rsidTr="00670957">
        <w:tc>
          <w:tcPr>
            <w:tcW w:w="0" w:type="auto"/>
            <w:hideMark/>
          </w:tcPr>
          <w:p w14:paraId="326D4A42"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25C6A6A3"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ocms_offence_notice_owner_driver_addr</w:t>
            </w:r>
            <w:proofErr w:type="spellEnd"/>
          </w:p>
        </w:tc>
        <w:tc>
          <w:tcPr>
            <w:tcW w:w="0" w:type="auto"/>
            <w:gridSpan w:val="6"/>
            <w:hideMark/>
          </w:tcPr>
          <w:p w14:paraId="50F37AD4"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owner_driver_indicator</w:t>
            </w:r>
            <w:proofErr w:type="spellEnd"/>
          </w:p>
        </w:tc>
      </w:tr>
      <w:tr w:rsidR="00670957" w:rsidRPr="00670957" w14:paraId="120D8175" w14:textId="77777777" w:rsidTr="00670957">
        <w:tc>
          <w:tcPr>
            <w:tcW w:w="0" w:type="auto"/>
            <w:hideMark/>
          </w:tcPr>
          <w:p w14:paraId="714D2522"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37966DE8"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ocms_offence_notice_owner_driver_addr</w:t>
            </w:r>
            <w:proofErr w:type="spellEnd"/>
          </w:p>
        </w:tc>
        <w:tc>
          <w:tcPr>
            <w:tcW w:w="0" w:type="auto"/>
            <w:gridSpan w:val="6"/>
            <w:hideMark/>
          </w:tcPr>
          <w:p w14:paraId="21032E22"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type_of_address</w:t>
            </w:r>
            <w:proofErr w:type="spellEnd"/>
          </w:p>
        </w:tc>
      </w:tr>
      <w:tr w:rsidR="00670957" w:rsidRPr="00670957" w14:paraId="2FF363EF" w14:textId="77777777" w:rsidTr="00670957">
        <w:tc>
          <w:tcPr>
            <w:tcW w:w="0" w:type="auto"/>
            <w:hideMark/>
          </w:tcPr>
          <w:p w14:paraId="2B2C1456"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5514EEDF"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ocms_offence_notice_owner_driver_addr</w:t>
            </w:r>
            <w:proofErr w:type="spellEnd"/>
          </w:p>
        </w:tc>
        <w:tc>
          <w:tcPr>
            <w:tcW w:w="0" w:type="auto"/>
            <w:gridSpan w:val="6"/>
            <w:hideMark/>
          </w:tcPr>
          <w:p w14:paraId="1F1CD3BB"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bldg_name</w:t>
            </w:r>
            <w:proofErr w:type="spellEnd"/>
          </w:p>
        </w:tc>
      </w:tr>
      <w:tr w:rsidR="00670957" w:rsidRPr="00670957" w14:paraId="02F7CDC4" w14:textId="77777777" w:rsidTr="00670957">
        <w:tc>
          <w:tcPr>
            <w:tcW w:w="0" w:type="auto"/>
            <w:hideMark/>
          </w:tcPr>
          <w:p w14:paraId="274D87BD"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645D352D"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ocms_offence_notice_owner_driver_addr</w:t>
            </w:r>
            <w:proofErr w:type="spellEnd"/>
          </w:p>
        </w:tc>
        <w:tc>
          <w:tcPr>
            <w:tcW w:w="0" w:type="auto"/>
            <w:gridSpan w:val="6"/>
            <w:hideMark/>
          </w:tcPr>
          <w:p w14:paraId="66CDDF2E"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blk_hse_no</w:t>
            </w:r>
            <w:proofErr w:type="spellEnd"/>
          </w:p>
        </w:tc>
      </w:tr>
      <w:tr w:rsidR="00670957" w:rsidRPr="00670957" w14:paraId="27778734" w14:textId="77777777" w:rsidTr="00670957">
        <w:tc>
          <w:tcPr>
            <w:tcW w:w="0" w:type="auto"/>
            <w:hideMark/>
          </w:tcPr>
          <w:p w14:paraId="779D9AD0"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744909C2"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ocms_offence_notice_owner_driver_addr</w:t>
            </w:r>
            <w:proofErr w:type="spellEnd"/>
          </w:p>
        </w:tc>
        <w:tc>
          <w:tcPr>
            <w:tcW w:w="0" w:type="auto"/>
            <w:gridSpan w:val="6"/>
            <w:hideMark/>
          </w:tcPr>
          <w:p w14:paraId="3108537C"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cre_date</w:t>
            </w:r>
            <w:proofErr w:type="spellEnd"/>
          </w:p>
        </w:tc>
      </w:tr>
      <w:tr w:rsidR="00670957" w:rsidRPr="00670957" w14:paraId="58FF1DB3" w14:textId="77777777" w:rsidTr="00670957">
        <w:tc>
          <w:tcPr>
            <w:tcW w:w="0" w:type="auto"/>
            <w:hideMark/>
          </w:tcPr>
          <w:p w14:paraId="2F8A907C"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71D5C088"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ocms_offence_notice_owner_driver_addr</w:t>
            </w:r>
            <w:proofErr w:type="spellEnd"/>
          </w:p>
        </w:tc>
        <w:tc>
          <w:tcPr>
            <w:tcW w:w="0" w:type="auto"/>
            <w:gridSpan w:val="6"/>
            <w:hideMark/>
          </w:tcPr>
          <w:p w14:paraId="3048194B"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cre_user_id</w:t>
            </w:r>
            <w:proofErr w:type="spellEnd"/>
          </w:p>
        </w:tc>
      </w:tr>
      <w:tr w:rsidR="00670957" w:rsidRPr="00670957" w14:paraId="18829FD0" w14:textId="77777777" w:rsidTr="00670957">
        <w:tc>
          <w:tcPr>
            <w:tcW w:w="0" w:type="auto"/>
            <w:hideMark/>
          </w:tcPr>
          <w:p w14:paraId="4E23327E"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3754FD24"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ocms_offence_notice_owner_driver_addr</w:t>
            </w:r>
            <w:proofErr w:type="spellEnd"/>
          </w:p>
        </w:tc>
        <w:tc>
          <w:tcPr>
            <w:tcW w:w="0" w:type="auto"/>
            <w:gridSpan w:val="6"/>
            <w:hideMark/>
          </w:tcPr>
          <w:p w14:paraId="52802119"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error_code</w:t>
            </w:r>
            <w:proofErr w:type="spellEnd"/>
          </w:p>
        </w:tc>
      </w:tr>
      <w:tr w:rsidR="00670957" w:rsidRPr="00670957" w14:paraId="6BB1B513" w14:textId="77777777" w:rsidTr="00670957">
        <w:tc>
          <w:tcPr>
            <w:tcW w:w="0" w:type="auto"/>
            <w:hideMark/>
          </w:tcPr>
          <w:p w14:paraId="6639BF55"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506E18BD"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ocms_offence_notice_owner_driver_addr</w:t>
            </w:r>
            <w:proofErr w:type="spellEnd"/>
          </w:p>
        </w:tc>
        <w:tc>
          <w:tcPr>
            <w:tcW w:w="0" w:type="auto"/>
            <w:gridSpan w:val="6"/>
            <w:hideMark/>
          </w:tcPr>
          <w:p w14:paraId="2AB7E3FA"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effective_date</w:t>
            </w:r>
            <w:proofErr w:type="spellEnd"/>
          </w:p>
        </w:tc>
      </w:tr>
      <w:tr w:rsidR="00670957" w:rsidRPr="00670957" w14:paraId="26297EF1" w14:textId="77777777" w:rsidTr="00670957">
        <w:tc>
          <w:tcPr>
            <w:tcW w:w="0" w:type="auto"/>
            <w:hideMark/>
          </w:tcPr>
          <w:p w14:paraId="1B7C9024"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14B280D5"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ocms_offence_notice_owner_driver_addr</w:t>
            </w:r>
            <w:proofErr w:type="spellEnd"/>
          </w:p>
        </w:tc>
        <w:tc>
          <w:tcPr>
            <w:tcW w:w="0" w:type="auto"/>
            <w:gridSpan w:val="6"/>
            <w:hideMark/>
          </w:tcPr>
          <w:p w14:paraId="1F05375C"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floor_no</w:t>
            </w:r>
            <w:proofErr w:type="spellEnd"/>
          </w:p>
        </w:tc>
      </w:tr>
      <w:tr w:rsidR="00670957" w:rsidRPr="00670957" w14:paraId="663BD028" w14:textId="77777777" w:rsidTr="00670957">
        <w:tc>
          <w:tcPr>
            <w:tcW w:w="0" w:type="auto"/>
            <w:hideMark/>
          </w:tcPr>
          <w:p w14:paraId="20F7B812"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5A5D602E"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ocms_offence_notice_owner_driver_addr</w:t>
            </w:r>
            <w:proofErr w:type="spellEnd"/>
          </w:p>
        </w:tc>
        <w:tc>
          <w:tcPr>
            <w:tcW w:w="0" w:type="auto"/>
            <w:gridSpan w:val="6"/>
            <w:hideMark/>
          </w:tcPr>
          <w:p w14:paraId="4B3FB627"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postal_code</w:t>
            </w:r>
            <w:proofErr w:type="spellEnd"/>
          </w:p>
        </w:tc>
      </w:tr>
      <w:tr w:rsidR="00670957" w:rsidRPr="00670957" w14:paraId="665B9D11" w14:textId="77777777" w:rsidTr="00670957">
        <w:tc>
          <w:tcPr>
            <w:tcW w:w="0" w:type="auto"/>
            <w:hideMark/>
          </w:tcPr>
          <w:p w14:paraId="1FAD6E24"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5B672C39"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ocms_offence_notice_owner_driver_addr</w:t>
            </w:r>
            <w:proofErr w:type="spellEnd"/>
          </w:p>
        </w:tc>
        <w:tc>
          <w:tcPr>
            <w:tcW w:w="0" w:type="auto"/>
            <w:gridSpan w:val="6"/>
            <w:hideMark/>
          </w:tcPr>
          <w:p w14:paraId="20187C0C"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street_name</w:t>
            </w:r>
            <w:proofErr w:type="spellEnd"/>
          </w:p>
        </w:tc>
      </w:tr>
      <w:tr w:rsidR="00670957" w:rsidRPr="00670957" w14:paraId="70961146" w14:textId="77777777" w:rsidTr="00670957">
        <w:tc>
          <w:tcPr>
            <w:tcW w:w="0" w:type="auto"/>
            <w:hideMark/>
          </w:tcPr>
          <w:p w14:paraId="63A584AB"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5FDF78C0"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ocms_offence_notice_owner_driver_addr</w:t>
            </w:r>
            <w:proofErr w:type="spellEnd"/>
          </w:p>
        </w:tc>
        <w:tc>
          <w:tcPr>
            <w:tcW w:w="0" w:type="auto"/>
            <w:gridSpan w:val="6"/>
            <w:hideMark/>
          </w:tcPr>
          <w:p w14:paraId="1B28356B"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unit_no</w:t>
            </w:r>
            <w:proofErr w:type="spellEnd"/>
          </w:p>
        </w:tc>
      </w:tr>
      <w:tr w:rsidR="00670957" w:rsidRPr="00670957" w14:paraId="7676BB82" w14:textId="77777777" w:rsidTr="00670957">
        <w:tc>
          <w:tcPr>
            <w:tcW w:w="0" w:type="auto"/>
            <w:hideMark/>
          </w:tcPr>
          <w:p w14:paraId="4821AE9A"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4F3433AB"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ocms_offence_notice_owner_driver_addr</w:t>
            </w:r>
            <w:proofErr w:type="spellEnd"/>
          </w:p>
        </w:tc>
        <w:tc>
          <w:tcPr>
            <w:tcW w:w="0" w:type="auto"/>
            <w:gridSpan w:val="6"/>
            <w:hideMark/>
          </w:tcPr>
          <w:p w14:paraId="20AF0C47"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processing_date_time</w:t>
            </w:r>
            <w:proofErr w:type="spellEnd"/>
          </w:p>
        </w:tc>
      </w:tr>
      <w:tr w:rsidR="00670957" w:rsidRPr="00670957" w14:paraId="7599F7C4" w14:textId="77777777" w:rsidTr="00670957">
        <w:tc>
          <w:tcPr>
            <w:tcW w:w="0" w:type="auto"/>
            <w:hideMark/>
          </w:tcPr>
          <w:p w14:paraId="44046183"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771DBF05"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ocms_offence_notice_owner_driver_addr</w:t>
            </w:r>
            <w:proofErr w:type="spellEnd"/>
          </w:p>
        </w:tc>
        <w:tc>
          <w:tcPr>
            <w:tcW w:w="0" w:type="auto"/>
            <w:gridSpan w:val="6"/>
            <w:hideMark/>
          </w:tcPr>
          <w:p w14:paraId="4B361A40"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address_type</w:t>
            </w:r>
            <w:proofErr w:type="spellEnd"/>
          </w:p>
        </w:tc>
      </w:tr>
      <w:tr w:rsidR="00670957" w:rsidRPr="00670957" w:rsidDel="00B358EA" w14:paraId="25A9FB1A" w14:textId="6C3CB84E" w:rsidTr="00670957">
        <w:trPr>
          <w:gridAfter w:val="1"/>
          <w:del w:id="4647" w:author="MUBIYARTO WIBISONO" w:date="2025-11-11T15:40:00Z"/>
        </w:trPr>
        <w:tc>
          <w:tcPr>
            <w:tcW w:w="0" w:type="auto"/>
            <w:hideMark/>
          </w:tcPr>
          <w:p w14:paraId="2EC31756" w14:textId="6DA5408B" w:rsidR="00670957" w:rsidRPr="00670957" w:rsidDel="00B358EA" w:rsidRDefault="00670957" w:rsidP="00670957">
            <w:pPr>
              <w:rPr>
                <w:del w:id="4648" w:author="MUBIYARTO WIBISONO" w:date="2025-11-11T15:40:00Z"/>
                <w:rFonts w:ascii="Arial" w:hAnsi="Arial" w:cs="Arial"/>
                <w:szCs w:val="20"/>
                <w:lang w:val="en-SG"/>
              </w:rPr>
            </w:pPr>
            <w:del w:id="4649" w:author="MUBIYARTO WIBISONO" w:date="2025-11-11T15:40:00Z">
              <w:r w:rsidRPr="00670957" w:rsidDel="00B358EA">
                <w:rPr>
                  <w:rFonts w:ascii="Arial" w:hAnsi="Arial" w:cs="Arial"/>
                  <w:szCs w:val="20"/>
                  <w:lang w:val="en-SG"/>
                </w:rPr>
                <w:delText>intranet</w:delText>
              </w:r>
            </w:del>
          </w:p>
        </w:tc>
        <w:tc>
          <w:tcPr>
            <w:tcW w:w="0" w:type="auto"/>
            <w:gridSpan w:val="2"/>
            <w:hideMark/>
          </w:tcPr>
          <w:p w14:paraId="0D62FEE9" w14:textId="4E233FD0" w:rsidR="00670957" w:rsidRPr="00670957" w:rsidDel="00B358EA" w:rsidRDefault="00670957" w:rsidP="00670957">
            <w:pPr>
              <w:rPr>
                <w:del w:id="4650" w:author="MUBIYARTO WIBISONO" w:date="2025-11-11T15:40:00Z"/>
                <w:rFonts w:ascii="Arial" w:hAnsi="Arial" w:cs="Arial"/>
                <w:szCs w:val="20"/>
                <w:lang w:val="en-SG"/>
              </w:rPr>
            </w:pPr>
            <w:del w:id="4651" w:author="MUBIYARTO WIBISONO" w:date="2025-11-11T15:40:00Z">
              <w:r w:rsidRPr="00670957" w:rsidDel="00B358EA">
                <w:rPr>
                  <w:rFonts w:ascii="Arial" w:hAnsi="Arial" w:cs="Arial"/>
                  <w:szCs w:val="20"/>
                  <w:lang w:val="en-SG"/>
                </w:rPr>
                <w:delText>ocms_offence_notice_owner_driver_addr</w:delText>
              </w:r>
            </w:del>
          </w:p>
        </w:tc>
        <w:tc>
          <w:tcPr>
            <w:tcW w:w="0" w:type="auto"/>
            <w:gridSpan w:val="4"/>
            <w:hideMark/>
          </w:tcPr>
          <w:p w14:paraId="29D9DAC2" w14:textId="63130892" w:rsidR="00670957" w:rsidRPr="00670957" w:rsidDel="00B358EA" w:rsidRDefault="00670957" w:rsidP="00670957">
            <w:pPr>
              <w:rPr>
                <w:del w:id="4652" w:author="MUBIYARTO WIBISONO" w:date="2025-11-11T15:40:00Z"/>
                <w:rFonts w:ascii="Arial" w:hAnsi="Arial" w:cs="Arial"/>
                <w:szCs w:val="20"/>
                <w:lang w:val="en-SG"/>
              </w:rPr>
            </w:pPr>
            <w:del w:id="4653" w:author="MUBIYARTO WIBISONO" w:date="2025-11-11T15:40:00Z">
              <w:r w:rsidRPr="00670957" w:rsidDel="00B358EA">
                <w:rPr>
                  <w:rFonts w:ascii="Arial" w:hAnsi="Arial" w:cs="Arial"/>
                  <w:szCs w:val="20"/>
                  <w:lang w:val="en-SG"/>
                </w:rPr>
                <w:delText>is_sync</w:delText>
              </w:r>
            </w:del>
          </w:p>
        </w:tc>
      </w:tr>
      <w:tr w:rsidR="00670957" w:rsidRPr="00670957" w:rsidDel="00B358EA" w14:paraId="31BE3E66" w14:textId="4CD1003D" w:rsidTr="00670957">
        <w:trPr>
          <w:gridAfter w:val="1"/>
          <w:del w:id="4654" w:author="MUBIYARTO WIBISONO" w:date="2025-11-11T15:40:00Z"/>
        </w:trPr>
        <w:tc>
          <w:tcPr>
            <w:tcW w:w="0" w:type="auto"/>
            <w:hideMark/>
          </w:tcPr>
          <w:p w14:paraId="0512D7E2" w14:textId="3339D944" w:rsidR="00670957" w:rsidRPr="00670957" w:rsidDel="00B358EA" w:rsidRDefault="00670957" w:rsidP="00670957">
            <w:pPr>
              <w:rPr>
                <w:del w:id="4655" w:author="MUBIYARTO WIBISONO" w:date="2025-11-11T15:40:00Z"/>
                <w:rFonts w:ascii="Arial" w:hAnsi="Arial" w:cs="Arial"/>
                <w:szCs w:val="20"/>
                <w:lang w:val="en-SG"/>
              </w:rPr>
            </w:pPr>
            <w:del w:id="4656" w:author="MUBIYARTO WIBISONO" w:date="2025-11-11T15:40:00Z">
              <w:r w:rsidRPr="00670957" w:rsidDel="00B358EA">
                <w:rPr>
                  <w:rFonts w:ascii="Arial" w:hAnsi="Arial" w:cs="Arial"/>
                  <w:szCs w:val="20"/>
                  <w:lang w:val="en-SG"/>
                </w:rPr>
                <w:delText>intranet</w:delText>
              </w:r>
            </w:del>
          </w:p>
        </w:tc>
        <w:tc>
          <w:tcPr>
            <w:tcW w:w="0" w:type="auto"/>
            <w:gridSpan w:val="2"/>
            <w:hideMark/>
          </w:tcPr>
          <w:p w14:paraId="3EF0BEDC" w14:textId="2FB14ACB" w:rsidR="00670957" w:rsidRPr="00670957" w:rsidDel="00B358EA" w:rsidRDefault="00670957" w:rsidP="00670957">
            <w:pPr>
              <w:rPr>
                <w:del w:id="4657" w:author="MUBIYARTO WIBISONO" w:date="2025-11-11T15:40:00Z"/>
                <w:rFonts w:ascii="Arial" w:hAnsi="Arial" w:cs="Arial"/>
                <w:szCs w:val="20"/>
                <w:lang w:val="en-SG"/>
              </w:rPr>
            </w:pPr>
            <w:del w:id="4658" w:author="MUBIYARTO WIBISONO" w:date="2025-11-11T15:40:00Z">
              <w:r w:rsidRPr="00670957" w:rsidDel="00B358EA">
                <w:rPr>
                  <w:rFonts w:ascii="Arial" w:hAnsi="Arial" w:cs="Arial"/>
                  <w:szCs w:val="20"/>
                  <w:lang w:val="en-SG"/>
                </w:rPr>
                <w:delText>ocms_offence_notice_owner_driver_addr</w:delText>
              </w:r>
            </w:del>
          </w:p>
        </w:tc>
        <w:tc>
          <w:tcPr>
            <w:tcW w:w="0" w:type="auto"/>
            <w:gridSpan w:val="4"/>
            <w:hideMark/>
          </w:tcPr>
          <w:p w14:paraId="34D6DBE2" w14:textId="7175BC98" w:rsidR="00670957" w:rsidRPr="00670957" w:rsidDel="00B358EA" w:rsidRDefault="00670957" w:rsidP="00670957">
            <w:pPr>
              <w:rPr>
                <w:del w:id="4659" w:author="MUBIYARTO WIBISONO" w:date="2025-11-11T15:40:00Z"/>
                <w:rFonts w:ascii="Arial" w:hAnsi="Arial" w:cs="Arial"/>
                <w:szCs w:val="20"/>
                <w:lang w:val="en-SG"/>
              </w:rPr>
            </w:pPr>
            <w:del w:id="4660" w:author="MUBIYARTO WIBISONO" w:date="2025-11-11T15:40:00Z">
              <w:r w:rsidRPr="00670957" w:rsidDel="00B358EA">
                <w:rPr>
                  <w:rFonts w:ascii="Arial" w:hAnsi="Arial" w:cs="Arial"/>
                  <w:szCs w:val="20"/>
                  <w:lang w:val="en-SG"/>
                </w:rPr>
                <w:delText>upd_date</w:delText>
              </w:r>
            </w:del>
          </w:p>
        </w:tc>
      </w:tr>
      <w:tr w:rsidR="00670957" w:rsidRPr="00670957" w14:paraId="46374863" w14:textId="77777777" w:rsidTr="00670957">
        <w:tc>
          <w:tcPr>
            <w:tcW w:w="0" w:type="auto"/>
            <w:hideMark/>
          </w:tcPr>
          <w:p w14:paraId="6A6CABF7"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660E058F"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ocms_valid_offence_notice</w:t>
            </w:r>
            <w:proofErr w:type="spellEnd"/>
            <w:r w:rsidRPr="00670957">
              <w:rPr>
                <w:rFonts w:ascii="Arial" w:hAnsi="Arial" w:cs="Arial"/>
                <w:szCs w:val="20"/>
                <w:lang w:val="en-SG"/>
              </w:rPr>
              <w:t xml:space="preserve"> (patch)</w:t>
            </w:r>
          </w:p>
        </w:tc>
        <w:tc>
          <w:tcPr>
            <w:tcW w:w="0" w:type="auto"/>
            <w:gridSpan w:val="6"/>
            <w:hideMark/>
          </w:tcPr>
          <w:p w14:paraId="42F82F31"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prev_processing_stage</w:t>
            </w:r>
            <w:proofErr w:type="spellEnd"/>
          </w:p>
        </w:tc>
      </w:tr>
      <w:tr w:rsidR="00670957" w:rsidRPr="00670957" w14:paraId="41FB650A" w14:textId="77777777" w:rsidTr="00670957">
        <w:tc>
          <w:tcPr>
            <w:tcW w:w="0" w:type="auto"/>
            <w:hideMark/>
          </w:tcPr>
          <w:p w14:paraId="51E0D2C8" w14:textId="77777777" w:rsidR="00670957" w:rsidRPr="00670957" w:rsidRDefault="00670957" w:rsidP="00670957">
            <w:pPr>
              <w:rPr>
                <w:rFonts w:ascii="Arial" w:hAnsi="Arial" w:cs="Arial"/>
                <w:szCs w:val="20"/>
                <w:lang w:val="en-SG"/>
              </w:rPr>
            </w:pPr>
            <w:r w:rsidRPr="00670957">
              <w:rPr>
                <w:rFonts w:ascii="Arial" w:hAnsi="Arial" w:cs="Arial"/>
                <w:szCs w:val="20"/>
                <w:lang w:val="en-SG"/>
              </w:rPr>
              <w:lastRenderedPageBreak/>
              <w:t>intranet</w:t>
            </w:r>
          </w:p>
        </w:tc>
        <w:tc>
          <w:tcPr>
            <w:tcW w:w="0" w:type="auto"/>
            <w:hideMark/>
          </w:tcPr>
          <w:p w14:paraId="3903342C"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ocms_valid_offence_notice</w:t>
            </w:r>
            <w:proofErr w:type="spellEnd"/>
            <w:r w:rsidRPr="00670957">
              <w:rPr>
                <w:rFonts w:ascii="Arial" w:hAnsi="Arial" w:cs="Arial"/>
                <w:szCs w:val="20"/>
                <w:lang w:val="en-SG"/>
              </w:rPr>
              <w:t xml:space="preserve"> (patch)</w:t>
            </w:r>
          </w:p>
        </w:tc>
        <w:tc>
          <w:tcPr>
            <w:tcW w:w="0" w:type="auto"/>
            <w:gridSpan w:val="6"/>
            <w:hideMark/>
          </w:tcPr>
          <w:p w14:paraId="4AF55CF1"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prev_processing_date</w:t>
            </w:r>
            <w:proofErr w:type="spellEnd"/>
          </w:p>
        </w:tc>
      </w:tr>
      <w:tr w:rsidR="00670957" w:rsidRPr="00670957" w14:paraId="33E03175" w14:textId="77777777" w:rsidTr="00670957">
        <w:tc>
          <w:tcPr>
            <w:tcW w:w="0" w:type="auto"/>
            <w:hideMark/>
          </w:tcPr>
          <w:p w14:paraId="64600227"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523F83FC"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ocms_valid_offence_notice</w:t>
            </w:r>
            <w:proofErr w:type="spellEnd"/>
            <w:r w:rsidRPr="00670957">
              <w:rPr>
                <w:rFonts w:ascii="Arial" w:hAnsi="Arial" w:cs="Arial"/>
                <w:szCs w:val="20"/>
                <w:lang w:val="en-SG"/>
              </w:rPr>
              <w:t xml:space="preserve"> (patch)</w:t>
            </w:r>
          </w:p>
        </w:tc>
        <w:tc>
          <w:tcPr>
            <w:tcW w:w="0" w:type="auto"/>
            <w:gridSpan w:val="6"/>
            <w:hideMark/>
          </w:tcPr>
          <w:p w14:paraId="69B73103"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last_processing_stage</w:t>
            </w:r>
            <w:proofErr w:type="spellEnd"/>
          </w:p>
        </w:tc>
      </w:tr>
      <w:tr w:rsidR="00670957" w:rsidRPr="00670957" w14:paraId="4AC065DE" w14:textId="77777777" w:rsidTr="00670957">
        <w:tc>
          <w:tcPr>
            <w:tcW w:w="0" w:type="auto"/>
            <w:hideMark/>
          </w:tcPr>
          <w:p w14:paraId="3AD62886"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44DD8069"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ocms_valid_offence_notice</w:t>
            </w:r>
            <w:proofErr w:type="spellEnd"/>
            <w:r w:rsidRPr="00670957">
              <w:rPr>
                <w:rFonts w:ascii="Arial" w:hAnsi="Arial" w:cs="Arial"/>
                <w:szCs w:val="20"/>
                <w:lang w:val="en-SG"/>
              </w:rPr>
              <w:t xml:space="preserve"> (patch)</w:t>
            </w:r>
          </w:p>
        </w:tc>
        <w:tc>
          <w:tcPr>
            <w:tcW w:w="0" w:type="auto"/>
            <w:gridSpan w:val="6"/>
            <w:hideMark/>
          </w:tcPr>
          <w:p w14:paraId="00940CEC"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last_processing_date</w:t>
            </w:r>
            <w:proofErr w:type="spellEnd"/>
          </w:p>
        </w:tc>
      </w:tr>
      <w:tr w:rsidR="00670957" w:rsidRPr="00670957" w14:paraId="43A108E5" w14:textId="77777777" w:rsidTr="00670957">
        <w:tc>
          <w:tcPr>
            <w:tcW w:w="0" w:type="auto"/>
            <w:hideMark/>
          </w:tcPr>
          <w:p w14:paraId="5210CEF7"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69E0AC73"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ocms_valid_offence_notice</w:t>
            </w:r>
            <w:proofErr w:type="spellEnd"/>
            <w:r w:rsidRPr="00670957">
              <w:rPr>
                <w:rFonts w:ascii="Arial" w:hAnsi="Arial" w:cs="Arial"/>
                <w:szCs w:val="20"/>
                <w:lang w:val="en-SG"/>
              </w:rPr>
              <w:t xml:space="preserve"> (patch)</w:t>
            </w:r>
          </w:p>
        </w:tc>
        <w:tc>
          <w:tcPr>
            <w:tcW w:w="0" w:type="auto"/>
            <w:gridSpan w:val="6"/>
            <w:hideMark/>
          </w:tcPr>
          <w:p w14:paraId="6B44A5FF"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next_processing_stage</w:t>
            </w:r>
            <w:proofErr w:type="spellEnd"/>
          </w:p>
        </w:tc>
      </w:tr>
      <w:tr w:rsidR="00670957" w:rsidRPr="00670957" w14:paraId="116A8350" w14:textId="77777777" w:rsidTr="00670957">
        <w:tc>
          <w:tcPr>
            <w:tcW w:w="0" w:type="auto"/>
            <w:hideMark/>
          </w:tcPr>
          <w:p w14:paraId="13DF0A57"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6E9C7A94"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ocms_valid_offence_notice</w:t>
            </w:r>
            <w:proofErr w:type="spellEnd"/>
            <w:r w:rsidRPr="00670957">
              <w:rPr>
                <w:rFonts w:ascii="Arial" w:hAnsi="Arial" w:cs="Arial"/>
                <w:szCs w:val="20"/>
                <w:lang w:val="en-SG"/>
              </w:rPr>
              <w:t xml:space="preserve"> (patch)</w:t>
            </w:r>
          </w:p>
        </w:tc>
        <w:tc>
          <w:tcPr>
            <w:tcW w:w="0" w:type="auto"/>
            <w:gridSpan w:val="6"/>
            <w:hideMark/>
          </w:tcPr>
          <w:p w14:paraId="04176AD8"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next_processing_date</w:t>
            </w:r>
            <w:proofErr w:type="spellEnd"/>
          </w:p>
        </w:tc>
      </w:tr>
      <w:tr w:rsidR="00670957" w:rsidRPr="00670957" w14:paraId="21A2B15A" w14:textId="77777777" w:rsidTr="00670957">
        <w:tc>
          <w:tcPr>
            <w:tcW w:w="0" w:type="auto"/>
            <w:hideMark/>
          </w:tcPr>
          <w:p w14:paraId="3E3C594C"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2C3A8C28"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ocms_valid_offence_notice</w:t>
            </w:r>
            <w:proofErr w:type="spellEnd"/>
            <w:r w:rsidRPr="00670957">
              <w:rPr>
                <w:rFonts w:ascii="Arial" w:hAnsi="Arial" w:cs="Arial"/>
                <w:szCs w:val="20"/>
                <w:lang w:val="en-SG"/>
              </w:rPr>
              <w:t xml:space="preserve"> (patch)</w:t>
            </w:r>
          </w:p>
        </w:tc>
        <w:tc>
          <w:tcPr>
            <w:tcW w:w="0" w:type="auto"/>
            <w:gridSpan w:val="6"/>
            <w:hideMark/>
          </w:tcPr>
          <w:p w14:paraId="5D1FA250"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suspension_type</w:t>
            </w:r>
            <w:proofErr w:type="spellEnd"/>
          </w:p>
        </w:tc>
      </w:tr>
      <w:tr w:rsidR="00670957" w:rsidRPr="00670957" w14:paraId="6B7B9872" w14:textId="77777777" w:rsidTr="00670957">
        <w:tc>
          <w:tcPr>
            <w:tcW w:w="0" w:type="auto"/>
            <w:hideMark/>
          </w:tcPr>
          <w:p w14:paraId="797A9ED0"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702B7896"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ocms_valid_offence_notice</w:t>
            </w:r>
            <w:proofErr w:type="spellEnd"/>
            <w:r w:rsidRPr="00670957">
              <w:rPr>
                <w:rFonts w:ascii="Arial" w:hAnsi="Arial" w:cs="Arial"/>
                <w:szCs w:val="20"/>
                <w:lang w:val="en-SG"/>
              </w:rPr>
              <w:t xml:space="preserve"> (patch)</w:t>
            </w:r>
          </w:p>
        </w:tc>
        <w:tc>
          <w:tcPr>
            <w:tcW w:w="0" w:type="auto"/>
            <w:gridSpan w:val="6"/>
            <w:hideMark/>
          </w:tcPr>
          <w:p w14:paraId="4EBE0967"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epr_reason_of_suspension</w:t>
            </w:r>
            <w:proofErr w:type="spellEnd"/>
          </w:p>
        </w:tc>
      </w:tr>
      <w:tr w:rsidR="00670957" w:rsidRPr="00670957" w14:paraId="11B21E7E" w14:textId="77777777" w:rsidTr="00670957">
        <w:tc>
          <w:tcPr>
            <w:tcW w:w="0" w:type="auto"/>
            <w:hideMark/>
          </w:tcPr>
          <w:p w14:paraId="7F943A0E"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748439F9"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ocms_valid_offence_notice</w:t>
            </w:r>
            <w:proofErr w:type="spellEnd"/>
            <w:r w:rsidRPr="00670957">
              <w:rPr>
                <w:rFonts w:ascii="Arial" w:hAnsi="Arial" w:cs="Arial"/>
                <w:szCs w:val="20"/>
                <w:lang w:val="en-SG"/>
              </w:rPr>
              <w:t xml:space="preserve"> (patch)</w:t>
            </w:r>
          </w:p>
        </w:tc>
        <w:tc>
          <w:tcPr>
            <w:tcW w:w="0" w:type="auto"/>
            <w:gridSpan w:val="6"/>
            <w:hideMark/>
          </w:tcPr>
          <w:p w14:paraId="0FB0EE49"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due_date_of_revival</w:t>
            </w:r>
            <w:proofErr w:type="spellEnd"/>
          </w:p>
        </w:tc>
      </w:tr>
      <w:tr w:rsidR="00670957" w:rsidRPr="00670957" w14:paraId="70467AF7" w14:textId="77777777" w:rsidTr="00670957">
        <w:tc>
          <w:tcPr>
            <w:tcW w:w="0" w:type="auto"/>
            <w:hideMark/>
          </w:tcPr>
          <w:p w14:paraId="7948958C"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709E0A87"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ocms_valid_offence_notice</w:t>
            </w:r>
            <w:proofErr w:type="spellEnd"/>
            <w:r w:rsidRPr="00670957">
              <w:rPr>
                <w:rFonts w:ascii="Arial" w:hAnsi="Arial" w:cs="Arial"/>
                <w:szCs w:val="20"/>
                <w:lang w:val="en-SG"/>
              </w:rPr>
              <w:t xml:space="preserve"> (patch)</w:t>
            </w:r>
          </w:p>
        </w:tc>
        <w:tc>
          <w:tcPr>
            <w:tcW w:w="0" w:type="auto"/>
            <w:gridSpan w:val="6"/>
            <w:hideMark/>
          </w:tcPr>
          <w:p w14:paraId="7A06C1D1"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epr_date_of_suspension</w:t>
            </w:r>
            <w:proofErr w:type="spellEnd"/>
          </w:p>
        </w:tc>
      </w:tr>
      <w:tr w:rsidR="00670957" w:rsidRPr="00670957" w14:paraId="3602F609" w14:textId="77777777" w:rsidTr="00670957">
        <w:tc>
          <w:tcPr>
            <w:tcW w:w="0" w:type="auto"/>
            <w:hideMark/>
          </w:tcPr>
          <w:p w14:paraId="5AE8424D"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1B446575"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ocms_valid_offence_notice</w:t>
            </w:r>
            <w:proofErr w:type="spellEnd"/>
            <w:r w:rsidRPr="00670957">
              <w:rPr>
                <w:rFonts w:ascii="Arial" w:hAnsi="Arial" w:cs="Arial"/>
                <w:szCs w:val="20"/>
                <w:lang w:val="en-SG"/>
              </w:rPr>
              <w:t xml:space="preserve"> (patch)</w:t>
            </w:r>
          </w:p>
        </w:tc>
        <w:tc>
          <w:tcPr>
            <w:tcW w:w="0" w:type="auto"/>
            <w:gridSpan w:val="6"/>
            <w:hideMark/>
          </w:tcPr>
          <w:p w14:paraId="29F4F90B"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upd_date</w:t>
            </w:r>
            <w:proofErr w:type="spellEnd"/>
          </w:p>
        </w:tc>
      </w:tr>
      <w:tr w:rsidR="00670957" w:rsidRPr="00670957" w14:paraId="690DC14F" w14:textId="77777777" w:rsidTr="00670957">
        <w:tc>
          <w:tcPr>
            <w:tcW w:w="0" w:type="auto"/>
            <w:hideMark/>
          </w:tcPr>
          <w:p w14:paraId="2AA58559"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2AF96526"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ocms_valid_offence_notice</w:t>
            </w:r>
            <w:proofErr w:type="spellEnd"/>
            <w:r w:rsidRPr="00670957">
              <w:rPr>
                <w:rFonts w:ascii="Arial" w:hAnsi="Arial" w:cs="Arial"/>
                <w:szCs w:val="20"/>
                <w:lang w:val="en-SG"/>
              </w:rPr>
              <w:t xml:space="preserve"> (patch)</w:t>
            </w:r>
          </w:p>
        </w:tc>
        <w:tc>
          <w:tcPr>
            <w:tcW w:w="0" w:type="auto"/>
            <w:gridSpan w:val="6"/>
            <w:hideMark/>
          </w:tcPr>
          <w:p w14:paraId="3CAA3706"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upd_user_id</w:t>
            </w:r>
            <w:proofErr w:type="spellEnd"/>
          </w:p>
        </w:tc>
      </w:tr>
      <w:tr w:rsidR="00670957" w:rsidRPr="00670957" w14:paraId="72AFABC6" w14:textId="77777777" w:rsidTr="00670957">
        <w:tc>
          <w:tcPr>
            <w:tcW w:w="0" w:type="auto"/>
            <w:hideMark/>
          </w:tcPr>
          <w:p w14:paraId="4FBDF5A0" w14:textId="77777777" w:rsidR="00670957" w:rsidRPr="00670957" w:rsidRDefault="00670957" w:rsidP="00670957">
            <w:pPr>
              <w:rPr>
                <w:rFonts w:ascii="Arial" w:hAnsi="Arial" w:cs="Arial"/>
                <w:szCs w:val="20"/>
                <w:lang w:val="en-SG"/>
              </w:rPr>
            </w:pPr>
            <w:r w:rsidRPr="00670957">
              <w:rPr>
                <w:rFonts w:ascii="Arial" w:hAnsi="Arial" w:cs="Arial"/>
                <w:szCs w:val="20"/>
                <w:lang w:val="en-SG"/>
              </w:rPr>
              <w:t>intranet</w:t>
            </w:r>
          </w:p>
        </w:tc>
        <w:tc>
          <w:tcPr>
            <w:tcW w:w="0" w:type="auto"/>
            <w:hideMark/>
          </w:tcPr>
          <w:p w14:paraId="4584D39E"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ocms_valid_offence_notice</w:t>
            </w:r>
            <w:proofErr w:type="spellEnd"/>
            <w:r w:rsidRPr="00670957">
              <w:rPr>
                <w:rFonts w:ascii="Arial" w:hAnsi="Arial" w:cs="Arial"/>
                <w:szCs w:val="20"/>
                <w:lang w:val="en-SG"/>
              </w:rPr>
              <w:t xml:space="preserve"> (patch)</w:t>
            </w:r>
          </w:p>
        </w:tc>
        <w:tc>
          <w:tcPr>
            <w:tcW w:w="0" w:type="auto"/>
            <w:gridSpan w:val="6"/>
            <w:hideMark/>
          </w:tcPr>
          <w:p w14:paraId="13B71BBC" w14:textId="77777777" w:rsidR="00670957" w:rsidRPr="00670957" w:rsidRDefault="00670957" w:rsidP="00670957">
            <w:pPr>
              <w:rPr>
                <w:rFonts w:ascii="Arial" w:hAnsi="Arial" w:cs="Arial"/>
                <w:szCs w:val="20"/>
                <w:lang w:val="en-SG"/>
              </w:rPr>
            </w:pPr>
            <w:proofErr w:type="spellStart"/>
            <w:r w:rsidRPr="00670957">
              <w:rPr>
                <w:rFonts w:ascii="Arial" w:hAnsi="Arial" w:cs="Arial"/>
                <w:szCs w:val="20"/>
                <w:lang w:val="en-SG"/>
              </w:rPr>
              <w:t>is_sync</w:t>
            </w:r>
            <w:proofErr w:type="spellEnd"/>
          </w:p>
        </w:tc>
      </w:tr>
      <w:tr w:rsidR="00670957" w:rsidDel="00000EAF" w14:paraId="55F391CF" w14:textId="19F6615F" w:rsidTr="00670957">
        <w:trPr>
          <w:del w:id="4661" w:author="MUBIYARTO WIBISONO" w:date="2025-11-11T15:55:00Z"/>
        </w:trPr>
        <w:tc>
          <w:tcPr>
            <w:tcW w:w="0" w:type="auto"/>
            <w:hideMark/>
          </w:tcPr>
          <w:p w14:paraId="3CD43F90" w14:textId="2AA1837A" w:rsidR="00670957" w:rsidRPr="00670957" w:rsidDel="00000EAF" w:rsidRDefault="00670957">
            <w:pPr>
              <w:rPr>
                <w:del w:id="4662" w:author="MUBIYARTO WIBISONO" w:date="2025-11-11T15:55:00Z"/>
                <w:rFonts w:ascii="Arial" w:hAnsi="Arial" w:cs="Arial"/>
                <w:szCs w:val="20"/>
                <w:lang w:val="en-SG"/>
              </w:rPr>
            </w:pPr>
            <w:del w:id="4663" w:author="MUBIYARTO WIBISONO" w:date="2025-11-11T15:55:00Z">
              <w:r w:rsidRPr="00670957" w:rsidDel="00000EAF">
                <w:rPr>
                  <w:rFonts w:ascii="Arial" w:hAnsi="Arial" w:cs="Arial"/>
                  <w:szCs w:val="20"/>
                  <w:lang w:val="en-SG"/>
                </w:rPr>
                <w:delText>internet</w:delText>
              </w:r>
            </w:del>
          </w:p>
        </w:tc>
        <w:tc>
          <w:tcPr>
            <w:tcW w:w="0" w:type="auto"/>
            <w:gridSpan w:val="3"/>
            <w:hideMark/>
          </w:tcPr>
          <w:p w14:paraId="3597550C" w14:textId="06A7BA92" w:rsidR="00670957" w:rsidRPr="00670957" w:rsidDel="00000EAF" w:rsidRDefault="00670957">
            <w:pPr>
              <w:rPr>
                <w:del w:id="4664" w:author="MUBIYARTO WIBISONO" w:date="2025-11-11T15:55:00Z"/>
                <w:rFonts w:ascii="Arial" w:hAnsi="Arial" w:cs="Arial"/>
                <w:szCs w:val="20"/>
                <w:lang w:val="en-SG"/>
              </w:rPr>
            </w:pPr>
            <w:del w:id="4665" w:author="MUBIYARTO WIBISONO" w:date="2025-11-11T15:55:00Z">
              <w:r w:rsidRPr="00670957" w:rsidDel="00000EAF">
                <w:rPr>
                  <w:rFonts w:ascii="Arial" w:hAnsi="Arial" w:cs="Arial"/>
                  <w:szCs w:val="20"/>
                  <w:lang w:val="en-SG"/>
                </w:rPr>
                <w:delText>eocms_valid_offence_notice (patch)</w:delText>
              </w:r>
            </w:del>
          </w:p>
        </w:tc>
        <w:tc>
          <w:tcPr>
            <w:tcW w:w="0" w:type="auto"/>
            <w:gridSpan w:val="4"/>
            <w:hideMark/>
          </w:tcPr>
          <w:p w14:paraId="09A6901E" w14:textId="6F4089E1" w:rsidR="00670957" w:rsidRPr="00670957" w:rsidDel="00000EAF" w:rsidRDefault="00670957">
            <w:pPr>
              <w:rPr>
                <w:del w:id="4666" w:author="MUBIYARTO WIBISONO" w:date="2025-11-11T15:55:00Z"/>
                <w:rFonts w:ascii="Arial" w:hAnsi="Arial" w:cs="Arial"/>
                <w:szCs w:val="20"/>
                <w:lang w:val="en-SG"/>
              </w:rPr>
            </w:pPr>
            <w:del w:id="4667" w:author="MUBIYARTO WIBISONO" w:date="2025-11-11T15:55:00Z">
              <w:r w:rsidRPr="00670957" w:rsidDel="00000EAF">
                <w:rPr>
                  <w:rFonts w:ascii="Arial" w:hAnsi="Arial" w:cs="Arial"/>
                  <w:szCs w:val="20"/>
                  <w:lang w:val="en-SG"/>
                </w:rPr>
                <w:delText>upd_date</w:delText>
              </w:r>
            </w:del>
          </w:p>
        </w:tc>
      </w:tr>
      <w:tr w:rsidR="00670957" w:rsidDel="00000EAF" w14:paraId="17068D09" w14:textId="31C2F8C7" w:rsidTr="00670957">
        <w:trPr>
          <w:del w:id="4668" w:author="MUBIYARTO WIBISONO" w:date="2025-11-11T15:55:00Z"/>
        </w:trPr>
        <w:tc>
          <w:tcPr>
            <w:tcW w:w="0" w:type="auto"/>
            <w:hideMark/>
          </w:tcPr>
          <w:p w14:paraId="7C2D93E7" w14:textId="1A343B35" w:rsidR="00670957" w:rsidRPr="00670957" w:rsidDel="00000EAF" w:rsidRDefault="00670957">
            <w:pPr>
              <w:rPr>
                <w:del w:id="4669" w:author="MUBIYARTO WIBISONO" w:date="2025-11-11T15:55:00Z"/>
                <w:rFonts w:ascii="Arial" w:hAnsi="Arial" w:cs="Arial"/>
                <w:szCs w:val="20"/>
                <w:lang w:val="en-SG"/>
              </w:rPr>
            </w:pPr>
            <w:del w:id="4670" w:author="MUBIYARTO WIBISONO" w:date="2025-11-11T15:55:00Z">
              <w:r w:rsidRPr="00670957" w:rsidDel="00000EAF">
                <w:rPr>
                  <w:rFonts w:ascii="Arial" w:hAnsi="Arial" w:cs="Arial"/>
                  <w:szCs w:val="20"/>
                  <w:lang w:val="en-SG"/>
                </w:rPr>
                <w:delText>internet</w:delText>
              </w:r>
            </w:del>
          </w:p>
        </w:tc>
        <w:tc>
          <w:tcPr>
            <w:tcW w:w="0" w:type="auto"/>
            <w:gridSpan w:val="3"/>
            <w:hideMark/>
          </w:tcPr>
          <w:p w14:paraId="7B8FFFB9" w14:textId="298BFEDE" w:rsidR="00670957" w:rsidRPr="00670957" w:rsidDel="00000EAF" w:rsidRDefault="00670957">
            <w:pPr>
              <w:rPr>
                <w:del w:id="4671" w:author="MUBIYARTO WIBISONO" w:date="2025-11-11T15:55:00Z"/>
                <w:rFonts w:ascii="Arial" w:hAnsi="Arial" w:cs="Arial"/>
                <w:szCs w:val="20"/>
                <w:lang w:val="en-SG"/>
              </w:rPr>
            </w:pPr>
            <w:del w:id="4672" w:author="MUBIYARTO WIBISONO" w:date="2025-11-11T15:55:00Z">
              <w:r w:rsidRPr="00670957" w:rsidDel="00000EAF">
                <w:rPr>
                  <w:rFonts w:ascii="Arial" w:hAnsi="Arial" w:cs="Arial"/>
                  <w:szCs w:val="20"/>
                  <w:lang w:val="en-SG"/>
                </w:rPr>
                <w:delText>eocms_valid_offence_notice (patch)</w:delText>
              </w:r>
            </w:del>
          </w:p>
        </w:tc>
        <w:tc>
          <w:tcPr>
            <w:tcW w:w="0" w:type="auto"/>
            <w:gridSpan w:val="4"/>
            <w:hideMark/>
          </w:tcPr>
          <w:p w14:paraId="5E525152" w14:textId="4A3015D9" w:rsidR="00670957" w:rsidRPr="00670957" w:rsidDel="00000EAF" w:rsidRDefault="00670957">
            <w:pPr>
              <w:rPr>
                <w:del w:id="4673" w:author="MUBIYARTO WIBISONO" w:date="2025-11-11T15:55:00Z"/>
                <w:rFonts w:ascii="Arial" w:hAnsi="Arial" w:cs="Arial"/>
                <w:szCs w:val="20"/>
                <w:lang w:val="en-SG"/>
              </w:rPr>
            </w:pPr>
            <w:del w:id="4674" w:author="MUBIYARTO WIBISONO" w:date="2025-11-11T15:55:00Z">
              <w:r w:rsidRPr="00670957" w:rsidDel="00000EAF">
                <w:rPr>
                  <w:rFonts w:ascii="Arial" w:hAnsi="Arial" w:cs="Arial"/>
                  <w:szCs w:val="20"/>
                  <w:lang w:val="en-SG"/>
                </w:rPr>
                <w:delText>upd_user_id</w:delText>
              </w:r>
            </w:del>
          </w:p>
        </w:tc>
      </w:tr>
      <w:tr w:rsidR="00670957" w:rsidDel="00000EAF" w14:paraId="4F5BA74C" w14:textId="04331598" w:rsidTr="00670957">
        <w:trPr>
          <w:del w:id="4675" w:author="MUBIYARTO WIBISONO" w:date="2025-11-11T15:55:00Z"/>
        </w:trPr>
        <w:tc>
          <w:tcPr>
            <w:tcW w:w="0" w:type="auto"/>
            <w:hideMark/>
          </w:tcPr>
          <w:p w14:paraId="715D485D" w14:textId="5AB738FA" w:rsidR="00670957" w:rsidRPr="00670957" w:rsidDel="00000EAF" w:rsidRDefault="00670957">
            <w:pPr>
              <w:rPr>
                <w:del w:id="4676" w:author="MUBIYARTO WIBISONO" w:date="2025-11-11T15:55:00Z"/>
                <w:rFonts w:ascii="Arial" w:hAnsi="Arial" w:cs="Arial"/>
                <w:szCs w:val="20"/>
                <w:lang w:val="en-SG"/>
              </w:rPr>
            </w:pPr>
            <w:del w:id="4677" w:author="MUBIYARTO WIBISONO" w:date="2025-11-11T15:55:00Z">
              <w:r w:rsidRPr="00670957" w:rsidDel="00000EAF">
                <w:rPr>
                  <w:rFonts w:ascii="Arial" w:hAnsi="Arial" w:cs="Arial"/>
                  <w:szCs w:val="20"/>
                  <w:lang w:val="en-SG"/>
                </w:rPr>
                <w:delText>internet</w:delText>
              </w:r>
            </w:del>
          </w:p>
        </w:tc>
        <w:tc>
          <w:tcPr>
            <w:tcW w:w="0" w:type="auto"/>
            <w:gridSpan w:val="3"/>
            <w:hideMark/>
          </w:tcPr>
          <w:p w14:paraId="22AE1D89" w14:textId="3F17D82C" w:rsidR="00670957" w:rsidRPr="00670957" w:rsidDel="00000EAF" w:rsidRDefault="00670957">
            <w:pPr>
              <w:rPr>
                <w:del w:id="4678" w:author="MUBIYARTO WIBISONO" w:date="2025-11-11T15:55:00Z"/>
                <w:rFonts w:ascii="Arial" w:hAnsi="Arial" w:cs="Arial"/>
                <w:szCs w:val="20"/>
                <w:lang w:val="en-SG"/>
              </w:rPr>
            </w:pPr>
            <w:del w:id="4679" w:author="MUBIYARTO WIBISONO" w:date="2025-11-11T15:55:00Z">
              <w:r w:rsidRPr="00670957" w:rsidDel="00000EAF">
                <w:rPr>
                  <w:rFonts w:ascii="Arial" w:hAnsi="Arial" w:cs="Arial"/>
                  <w:szCs w:val="20"/>
                  <w:lang w:val="en-SG"/>
                </w:rPr>
                <w:delText>eocms_valid_offence_notice (patch)</w:delText>
              </w:r>
            </w:del>
          </w:p>
        </w:tc>
        <w:tc>
          <w:tcPr>
            <w:tcW w:w="0" w:type="auto"/>
            <w:gridSpan w:val="4"/>
            <w:hideMark/>
          </w:tcPr>
          <w:p w14:paraId="0CAFCD17" w14:textId="2080B1D6" w:rsidR="00670957" w:rsidRPr="00670957" w:rsidDel="00000EAF" w:rsidRDefault="00670957">
            <w:pPr>
              <w:rPr>
                <w:del w:id="4680" w:author="MUBIYARTO WIBISONO" w:date="2025-11-11T15:55:00Z"/>
                <w:rFonts w:ascii="Arial" w:hAnsi="Arial" w:cs="Arial"/>
                <w:szCs w:val="20"/>
                <w:lang w:val="en-SG"/>
              </w:rPr>
            </w:pPr>
            <w:del w:id="4681" w:author="MUBIYARTO WIBISONO" w:date="2025-11-11T15:55:00Z">
              <w:r w:rsidRPr="00670957" w:rsidDel="00000EAF">
                <w:rPr>
                  <w:rFonts w:ascii="Arial" w:hAnsi="Arial" w:cs="Arial"/>
                  <w:szCs w:val="20"/>
                  <w:lang w:val="en-SG"/>
                </w:rPr>
                <w:delText>last_processing_stage</w:delText>
              </w:r>
            </w:del>
          </w:p>
        </w:tc>
      </w:tr>
      <w:tr w:rsidR="00670957" w:rsidDel="00000EAF" w14:paraId="7127BE49" w14:textId="3A81598A" w:rsidTr="00670957">
        <w:trPr>
          <w:del w:id="4682" w:author="MUBIYARTO WIBISONO" w:date="2025-11-11T15:55:00Z"/>
        </w:trPr>
        <w:tc>
          <w:tcPr>
            <w:tcW w:w="0" w:type="auto"/>
            <w:hideMark/>
          </w:tcPr>
          <w:p w14:paraId="0A2DF471" w14:textId="6889CFEC" w:rsidR="00670957" w:rsidRPr="00670957" w:rsidDel="00000EAF" w:rsidRDefault="00670957">
            <w:pPr>
              <w:rPr>
                <w:del w:id="4683" w:author="MUBIYARTO WIBISONO" w:date="2025-11-11T15:55:00Z"/>
                <w:rFonts w:ascii="Arial" w:hAnsi="Arial" w:cs="Arial"/>
                <w:szCs w:val="20"/>
                <w:lang w:val="en-SG"/>
              </w:rPr>
            </w:pPr>
            <w:del w:id="4684" w:author="MUBIYARTO WIBISONO" w:date="2025-11-11T15:55:00Z">
              <w:r w:rsidRPr="00670957" w:rsidDel="00000EAF">
                <w:rPr>
                  <w:rFonts w:ascii="Arial" w:hAnsi="Arial" w:cs="Arial"/>
                  <w:szCs w:val="20"/>
                  <w:lang w:val="en-SG"/>
                </w:rPr>
                <w:delText>internet</w:delText>
              </w:r>
            </w:del>
          </w:p>
        </w:tc>
        <w:tc>
          <w:tcPr>
            <w:tcW w:w="0" w:type="auto"/>
            <w:gridSpan w:val="3"/>
            <w:hideMark/>
          </w:tcPr>
          <w:p w14:paraId="200740C2" w14:textId="67A09205" w:rsidR="00670957" w:rsidRPr="00670957" w:rsidDel="00000EAF" w:rsidRDefault="00670957">
            <w:pPr>
              <w:rPr>
                <w:del w:id="4685" w:author="MUBIYARTO WIBISONO" w:date="2025-11-11T15:55:00Z"/>
                <w:rFonts w:ascii="Arial" w:hAnsi="Arial" w:cs="Arial"/>
                <w:szCs w:val="20"/>
                <w:lang w:val="en-SG"/>
              </w:rPr>
            </w:pPr>
            <w:del w:id="4686" w:author="MUBIYARTO WIBISONO" w:date="2025-11-11T15:55:00Z">
              <w:r w:rsidRPr="00670957" w:rsidDel="00000EAF">
                <w:rPr>
                  <w:rFonts w:ascii="Arial" w:hAnsi="Arial" w:cs="Arial"/>
                  <w:szCs w:val="20"/>
                  <w:lang w:val="en-SG"/>
                </w:rPr>
                <w:delText>eocms_valid_offence_notice (patch)</w:delText>
              </w:r>
            </w:del>
          </w:p>
        </w:tc>
        <w:tc>
          <w:tcPr>
            <w:tcW w:w="0" w:type="auto"/>
            <w:gridSpan w:val="4"/>
            <w:hideMark/>
          </w:tcPr>
          <w:p w14:paraId="514C24AC" w14:textId="4D5B16AA" w:rsidR="00670957" w:rsidRPr="00670957" w:rsidDel="00000EAF" w:rsidRDefault="00670957">
            <w:pPr>
              <w:rPr>
                <w:del w:id="4687" w:author="MUBIYARTO WIBISONO" w:date="2025-11-11T15:55:00Z"/>
                <w:rFonts w:ascii="Arial" w:hAnsi="Arial" w:cs="Arial"/>
                <w:szCs w:val="20"/>
                <w:lang w:val="en-SG"/>
              </w:rPr>
            </w:pPr>
            <w:del w:id="4688" w:author="MUBIYARTO WIBISONO" w:date="2025-11-11T15:55:00Z">
              <w:r w:rsidRPr="00670957" w:rsidDel="00000EAF">
                <w:rPr>
                  <w:rFonts w:ascii="Arial" w:hAnsi="Arial" w:cs="Arial"/>
                  <w:szCs w:val="20"/>
                  <w:lang w:val="en-SG"/>
                </w:rPr>
                <w:delText>next_processing_stage</w:delText>
              </w:r>
            </w:del>
          </w:p>
        </w:tc>
      </w:tr>
      <w:tr w:rsidR="00670957" w:rsidDel="00000EAF" w14:paraId="57023993" w14:textId="70B7C6CE" w:rsidTr="00670957">
        <w:trPr>
          <w:del w:id="4689" w:author="MUBIYARTO WIBISONO" w:date="2025-11-11T15:55:00Z"/>
        </w:trPr>
        <w:tc>
          <w:tcPr>
            <w:tcW w:w="0" w:type="auto"/>
            <w:hideMark/>
          </w:tcPr>
          <w:p w14:paraId="1CBBF4A0" w14:textId="45EA6B6A" w:rsidR="00670957" w:rsidRPr="00670957" w:rsidDel="00000EAF" w:rsidRDefault="00670957">
            <w:pPr>
              <w:rPr>
                <w:del w:id="4690" w:author="MUBIYARTO WIBISONO" w:date="2025-11-11T15:55:00Z"/>
                <w:rFonts w:ascii="Arial" w:hAnsi="Arial" w:cs="Arial"/>
                <w:szCs w:val="20"/>
                <w:lang w:val="en-SG"/>
              </w:rPr>
            </w:pPr>
            <w:del w:id="4691" w:author="MUBIYARTO WIBISONO" w:date="2025-11-11T15:55:00Z">
              <w:r w:rsidRPr="00670957" w:rsidDel="00000EAF">
                <w:rPr>
                  <w:rFonts w:ascii="Arial" w:hAnsi="Arial" w:cs="Arial"/>
                  <w:szCs w:val="20"/>
                  <w:lang w:val="en-SG"/>
                </w:rPr>
                <w:delText>internet</w:delText>
              </w:r>
            </w:del>
          </w:p>
        </w:tc>
        <w:tc>
          <w:tcPr>
            <w:tcW w:w="0" w:type="auto"/>
            <w:gridSpan w:val="3"/>
            <w:hideMark/>
          </w:tcPr>
          <w:p w14:paraId="71A46C92" w14:textId="01F5A8BA" w:rsidR="00670957" w:rsidRPr="00670957" w:rsidDel="00000EAF" w:rsidRDefault="00670957">
            <w:pPr>
              <w:rPr>
                <w:del w:id="4692" w:author="MUBIYARTO WIBISONO" w:date="2025-11-11T15:55:00Z"/>
                <w:rFonts w:ascii="Arial" w:hAnsi="Arial" w:cs="Arial"/>
                <w:szCs w:val="20"/>
                <w:lang w:val="en-SG"/>
              </w:rPr>
            </w:pPr>
            <w:del w:id="4693" w:author="MUBIYARTO WIBISONO" w:date="2025-11-11T15:55:00Z">
              <w:r w:rsidRPr="00670957" w:rsidDel="00000EAF">
                <w:rPr>
                  <w:rFonts w:ascii="Arial" w:hAnsi="Arial" w:cs="Arial"/>
                  <w:szCs w:val="20"/>
                  <w:lang w:val="en-SG"/>
                </w:rPr>
                <w:delText>eocms_valid_offence_notice (patch)</w:delText>
              </w:r>
            </w:del>
          </w:p>
        </w:tc>
        <w:tc>
          <w:tcPr>
            <w:tcW w:w="0" w:type="auto"/>
            <w:gridSpan w:val="4"/>
            <w:hideMark/>
          </w:tcPr>
          <w:p w14:paraId="4BE6240F" w14:textId="3BD4E090" w:rsidR="00670957" w:rsidRPr="00670957" w:rsidDel="00000EAF" w:rsidRDefault="00670957">
            <w:pPr>
              <w:rPr>
                <w:del w:id="4694" w:author="MUBIYARTO WIBISONO" w:date="2025-11-11T15:55:00Z"/>
                <w:rFonts w:ascii="Arial" w:hAnsi="Arial" w:cs="Arial"/>
                <w:szCs w:val="20"/>
                <w:lang w:val="en-SG"/>
              </w:rPr>
            </w:pPr>
            <w:del w:id="4695" w:author="MUBIYARTO WIBISONO" w:date="2025-11-11T15:55:00Z">
              <w:r w:rsidRPr="00670957" w:rsidDel="00000EAF">
                <w:rPr>
                  <w:rFonts w:ascii="Arial" w:hAnsi="Arial" w:cs="Arial"/>
                  <w:szCs w:val="20"/>
                  <w:lang w:val="en-SG"/>
                </w:rPr>
                <w:delText>suspension_type</w:delText>
              </w:r>
            </w:del>
          </w:p>
        </w:tc>
      </w:tr>
      <w:tr w:rsidR="00670957" w:rsidDel="00000EAF" w14:paraId="069E06A2" w14:textId="6821ED24" w:rsidTr="00670957">
        <w:trPr>
          <w:del w:id="4696" w:author="MUBIYARTO WIBISONO" w:date="2025-11-11T15:55:00Z"/>
        </w:trPr>
        <w:tc>
          <w:tcPr>
            <w:tcW w:w="0" w:type="auto"/>
            <w:hideMark/>
          </w:tcPr>
          <w:p w14:paraId="0B67AC59" w14:textId="647CAB35" w:rsidR="00670957" w:rsidRPr="00670957" w:rsidDel="00000EAF" w:rsidRDefault="00670957">
            <w:pPr>
              <w:rPr>
                <w:del w:id="4697" w:author="MUBIYARTO WIBISONO" w:date="2025-11-11T15:55:00Z"/>
                <w:rFonts w:ascii="Arial" w:hAnsi="Arial" w:cs="Arial"/>
                <w:szCs w:val="20"/>
                <w:lang w:val="en-SG"/>
              </w:rPr>
            </w:pPr>
            <w:del w:id="4698" w:author="MUBIYARTO WIBISONO" w:date="2025-11-11T15:55:00Z">
              <w:r w:rsidRPr="00670957" w:rsidDel="00000EAF">
                <w:rPr>
                  <w:rFonts w:ascii="Arial" w:hAnsi="Arial" w:cs="Arial"/>
                  <w:szCs w:val="20"/>
                  <w:lang w:val="en-SG"/>
                </w:rPr>
                <w:delText>internet</w:delText>
              </w:r>
            </w:del>
          </w:p>
        </w:tc>
        <w:tc>
          <w:tcPr>
            <w:tcW w:w="0" w:type="auto"/>
            <w:gridSpan w:val="3"/>
            <w:hideMark/>
          </w:tcPr>
          <w:p w14:paraId="234B940C" w14:textId="1122DB61" w:rsidR="00670957" w:rsidRPr="00670957" w:rsidDel="00000EAF" w:rsidRDefault="00670957">
            <w:pPr>
              <w:rPr>
                <w:del w:id="4699" w:author="MUBIYARTO WIBISONO" w:date="2025-11-11T15:55:00Z"/>
                <w:rFonts w:ascii="Arial" w:hAnsi="Arial" w:cs="Arial"/>
                <w:szCs w:val="20"/>
                <w:lang w:val="en-SG"/>
              </w:rPr>
            </w:pPr>
            <w:del w:id="4700" w:author="MUBIYARTO WIBISONO" w:date="2025-11-11T15:55:00Z">
              <w:r w:rsidRPr="00670957" w:rsidDel="00000EAF">
                <w:rPr>
                  <w:rFonts w:ascii="Arial" w:hAnsi="Arial" w:cs="Arial"/>
                  <w:szCs w:val="20"/>
                  <w:lang w:val="en-SG"/>
                </w:rPr>
                <w:delText>eocms_valid_offence_notice (patch)</w:delText>
              </w:r>
            </w:del>
          </w:p>
        </w:tc>
        <w:tc>
          <w:tcPr>
            <w:tcW w:w="0" w:type="auto"/>
            <w:gridSpan w:val="4"/>
            <w:hideMark/>
          </w:tcPr>
          <w:p w14:paraId="257B4F4D" w14:textId="15974AEC" w:rsidR="00670957" w:rsidRPr="00670957" w:rsidDel="00000EAF" w:rsidRDefault="00670957">
            <w:pPr>
              <w:rPr>
                <w:del w:id="4701" w:author="MUBIYARTO WIBISONO" w:date="2025-11-11T15:55:00Z"/>
                <w:rFonts w:ascii="Arial" w:hAnsi="Arial" w:cs="Arial"/>
                <w:szCs w:val="20"/>
                <w:lang w:val="en-SG"/>
              </w:rPr>
            </w:pPr>
            <w:del w:id="4702" w:author="MUBIYARTO WIBISONO" w:date="2025-11-11T15:55:00Z">
              <w:r w:rsidRPr="00670957" w:rsidDel="00000EAF">
                <w:rPr>
                  <w:rFonts w:ascii="Arial" w:hAnsi="Arial" w:cs="Arial"/>
                  <w:szCs w:val="20"/>
                  <w:lang w:val="en-SG"/>
                </w:rPr>
                <w:delText>epr_reason_of_suspension</w:delText>
              </w:r>
            </w:del>
          </w:p>
        </w:tc>
      </w:tr>
      <w:tr w:rsidR="00670957" w:rsidDel="00000EAF" w14:paraId="4CDFC6AD" w14:textId="2D824102" w:rsidTr="00670957">
        <w:trPr>
          <w:del w:id="4703" w:author="MUBIYARTO WIBISONO" w:date="2025-11-11T15:55:00Z"/>
        </w:trPr>
        <w:tc>
          <w:tcPr>
            <w:tcW w:w="0" w:type="auto"/>
            <w:hideMark/>
          </w:tcPr>
          <w:p w14:paraId="7771172A" w14:textId="49C71B50" w:rsidR="00670957" w:rsidRPr="00670957" w:rsidDel="00000EAF" w:rsidRDefault="00670957">
            <w:pPr>
              <w:rPr>
                <w:del w:id="4704" w:author="MUBIYARTO WIBISONO" w:date="2025-11-11T15:55:00Z"/>
                <w:rFonts w:ascii="Arial" w:hAnsi="Arial" w:cs="Arial"/>
                <w:szCs w:val="20"/>
                <w:lang w:val="en-SG"/>
              </w:rPr>
            </w:pPr>
            <w:del w:id="4705" w:author="MUBIYARTO WIBISONO" w:date="2025-11-11T15:55:00Z">
              <w:r w:rsidRPr="00670957" w:rsidDel="00000EAF">
                <w:rPr>
                  <w:rFonts w:ascii="Arial" w:hAnsi="Arial" w:cs="Arial"/>
                  <w:szCs w:val="20"/>
                  <w:lang w:val="en-SG"/>
                </w:rPr>
                <w:delText>internet</w:delText>
              </w:r>
            </w:del>
          </w:p>
        </w:tc>
        <w:tc>
          <w:tcPr>
            <w:tcW w:w="0" w:type="auto"/>
            <w:gridSpan w:val="3"/>
            <w:hideMark/>
          </w:tcPr>
          <w:p w14:paraId="4892ADCE" w14:textId="3727BEF7" w:rsidR="00670957" w:rsidRPr="00670957" w:rsidDel="00000EAF" w:rsidRDefault="00670957">
            <w:pPr>
              <w:rPr>
                <w:del w:id="4706" w:author="MUBIYARTO WIBISONO" w:date="2025-11-11T15:55:00Z"/>
                <w:rFonts w:ascii="Arial" w:hAnsi="Arial" w:cs="Arial"/>
                <w:szCs w:val="20"/>
                <w:lang w:val="en-SG"/>
              </w:rPr>
            </w:pPr>
            <w:del w:id="4707" w:author="MUBIYARTO WIBISONO" w:date="2025-11-11T15:55:00Z">
              <w:r w:rsidRPr="00670957" w:rsidDel="00000EAF">
                <w:rPr>
                  <w:rFonts w:ascii="Arial" w:hAnsi="Arial" w:cs="Arial"/>
                  <w:szCs w:val="20"/>
                  <w:lang w:val="en-SG"/>
                </w:rPr>
                <w:delText>eocms_valid_offence_notice (patch)</w:delText>
              </w:r>
            </w:del>
          </w:p>
        </w:tc>
        <w:tc>
          <w:tcPr>
            <w:tcW w:w="0" w:type="auto"/>
            <w:gridSpan w:val="4"/>
            <w:hideMark/>
          </w:tcPr>
          <w:p w14:paraId="3E2281F1" w14:textId="4AE42592" w:rsidR="00670957" w:rsidRPr="00670957" w:rsidDel="00000EAF" w:rsidRDefault="00670957">
            <w:pPr>
              <w:rPr>
                <w:del w:id="4708" w:author="MUBIYARTO WIBISONO" w:date="2025-11-11T15:55:00Z"/>
                <w:rFonts w:ascii="Arial" w:hAnsi="Arial" w:cs="Arial"/>
                <w:szCs w:val="20"/>
                <w:lang w:val="en-SG"/>
              </w:rPr>
            </w:pPr>
            <w:del w:id="4709" w:author="MUBIYARTO WIBISONO" w:date="2025-11-11T15:55:00Z">
              <w:r w:rsidRPr="00670957" w:rsidDel="00000EAF">
                <w:rPr>
                  <w:rFonts w:ascii="Arial" w:hAnsi="Arial" w:cs="Arial"/>
                  <w:szCs w:val="20"/>
                  <w:lang w:val="en-SG"/>
                </w:rPr>
                <w:delText>epr_date_of_suspension</w:delText>
              </w:r>
            </w:del>
          </w:p>
        </w:tc>
      </w:tr>
      <w:tr w:rsidR="00670957" w:rsidDel="00000EAF" w14:paraId="6BE3787C" w14:textId="68ACB760" w:rsidTr="00670957">
        <w:trPr>
          <w:del w:id="4710" w:author="MUBIYARTO WIBISONO" w:date="2025-11-11T15:55:00Z"/>
        </w:trPr>
        <w:tc>
          <w:tcPr>
            <w:tcW w:w="0" w:type="auto"/>
            <w:hideMark/>
          </w:tcPr>
          <w:p w14:paraId="781AE67A" w14:textId="31930F45" w:rsidR="00670957" w:rsidRPr="00670957" w:rsidDel="00000EAF" w:rsidRDefault="00670957">
            <w:pPr>
              <w:rPr>
                <w:del w:id="4711" w:author="MUBIYARTO WIBISONO" w:date="2025-11-11T15:55:00Z"/>
                <w:rFonts w:ascii="Arial" w:hAnsi="Arial" w:cs="Arial"/>
                <w:szCs w:val="20"/>
                <w:lang w:val="en-SG"/>
              </w:rPr>
            </w:pPr>
            <w:del w:id="4712" w:author="MUBIYARTO WIBISONO" w:date="2025-11-11T15:55:00Z">
              <w:r w:rsidRPr="00670957" w:rsidDel="00000EAF">
                <w:rPr>
                  <w:rFonts w:ascii="Arial" w:hAnsi="Arial" w:cs="Arial"/>
                  <w:szCs w:val="20"/>
                  <w:lang w:val="en-SG"/>
                </w:rPr>
                <w:delText>PII</w:delText>
              </w:r>
            </w:del>
          </w:p>
        </w:tc>
        <w:tc>
          <w:tcPr>
            <w:tcW w:w="0" w:type="auto"/>
            <w:gridSpan w:val="3"/>
            <w:hideMark/>
          </w:tcPr>
          <w:p w14:paraId="3B08DA45" w14:textId="10744D6B" w:rsidR="00670957" w:rsidRPr="00670957" w:rsidDel="00000EAF" w:rsidRDefault="00670957">
            <w:pPr>
              <w:rPr>
                <w:del w:id="4713" w:author="MUBIYARTO WIBISONO" w:date="2025-11-11T15:55:00Z"/>
                <w:rFonts w:ascii="Arial" w:hAnsi="Arial" w:cs="Arial"/>
                <w:szCs w:val="20"/>
                <w:lang w:val="en-SG"/>
              </w:rPr>
            </w:pPr>
            <w:del w:id="4714" w:author="MUBIYARTO WIBISONO" w:date="2025-11-11T15:55:00Z">
              <w:r w:rsidRPr="00670957" w:rsidDel="00000EAF">
                <w:rPr>
                  <w:rFonts w:ascii="Arial" w:hAnsi="Arial" w:cs="Arial"/>
                  <w:szCs w:val="20"/>
                  <w:lang w:val="en-SG"/>
                </w:rPr>
                <w:delText>eocms_offence_notice_owner_driver</w:delText>
              </w:r>
            </w:del>
          </w:p>
        </w:tc>
        <w:tc>
          <w:tcPr>
            <w:tcW w:w="0" w:type="auto"/>
            <w:gridSpan w:val="4"/>
            <w:hideMark/>
          </w:tcPr>
          <w:p w14:paraId="5DAA5DF5" w14:textId="7356EC1B" w:rsidR="00670957" w:rsidRPr="00670957" w:rsidDel="00000EAF" w:rsidRDefault="00670957">
            <w:pPr>
              <w:rPr>
                <w:del w:id="4715" w:author="MUBIYARTO WIBISONO" w:date="2025-11-11T15:55:00Z"/>
                <w:rFonts w:ascii="Arial" w:hAnsi="Arial" w:cs="Arial"/>
                <w:szCs w:val="20"/>
                <w:lang w:val="en-SG"/>
              </w:rPr>
            </w:pPr>
            <w:del w:id="4716" w:author="MUBIYARTO WIBISONO" w:date="2025-11-11T15:55:00Z">
              <w:r w:rsidRPr="00670957" w:rsidDel="00000EAF">
                <w:rPr>
                  <w:rFonts w:ascii="Arial" w:hAnsi="Arial" w:cs="Arial"/>
                  <w:szCs w:val="20"/>
                  <w:lang w:val="en-SG"/>
                </w:rPr>
                <w:delText>notice_no</w:delText>
              </w:r>
            </w:del>
          </w:p>
        </w:tc>
      </w:tr>
      <w:tr w:rsidR="00670957" w:rsidDel="00000EAF" w14:paraId="1A550FDB" w14:textId="7E5F21A8" w:rsidTr="00670957">
        <w:trPr>
          <w:del w:id="4717" w:author="MUBIYARTO WIBISONO" w:date="2025-11-11T15:55:00Z"/>
        </w:trPr>
        <w:tc>
          <w:tcPr>
            <w:tcW w:w="0" w:type="auto"/>
            <w:hideMark/>
          </w:tcPr>
          <w:p w14:paraId="10923040" w14:textId="3D57DA60" w:rsidR="00670957" w:rsidRPr="00670957" w:rsidDel="00000EAF" w:rsidRDefault="00670957">
            <w:pPr>
              <w:rPr>
                <w:del w:id="4718" w:author="MUBIYARTO WIBISONO" w:date="2025-11-11T15:55:00Z"/>
                <w:rFonts w:ascii="Arial" w:hAnsi="Arial" w:cs="Arial"/>
                <w:szCs w:val="20"/>
                <w:lang w:val="en-SG"/>
              </w:rPr>
            </w:pPr>
            <w:del w:id="4719" w:author="MUBIYARTO WIBISONO" w:date="2025-11-11T15:55:00Z">
              <w:r w:rsidRPr="00670957" w:rsidDel="00000EAF">
                <w:rPr>
                  <w:rFonts w:ascii="Arial" w:hAnsi="Arial" w:cs="Arial"/>
                  <w:szCs w:val="20"/>
                  <w:lang w:val="en-SG"/>
                </w:rPr>
                <w:delText>PII</w:delText>
              </w:r>
            </w:del>
          </w:p>
        </w:tc>
        <w:tc>
          <w:tcPr>
            <w:tcW w:w="0" w:type="auto"/>
            <w:gridSpan w:val="3"/>
            <w:hideMark/>
          </w:tcPr>
          <w:p w14:paraId="5351BCD3" w14:textId="278E5A6F" w:rsidR="00670957" w:rsidRPr="00670957" w:rsidDel="00000EAF" w:rsidRDefault="00670957">
            <w:pPr>
              <w:rPr>
                <w:del w:id="4720" w:author="MUBIYARTO WIBISONO" w:date="2025-11-11T15:55:00Z"/>
                <w:rFonts w:ascii="Arial" w:hAnsi="Arial" w:cs="Arial"/>
                <w:szCs w:val="20"/>
                <w:lang w:val="en-SG"/>
              </w:rPr>
            </w:pPr>
            <w:del w:id="4721" w:author="MUBIYARTO WIBISONO" w:date="2025-11-11T15:55:00Z">
              <w:r w:rsidRPr="00670957" w:rsidDel="00000EAF">
                <w:rPr>
                  <w:rFonts w:ascii="Arial" w:hAnsi="Arial" w:cs="Arial"/>
                  <w:szCs w:val="20"/>
                  <w:lang w:val="en-SG"/>
                </w:rPr>
                <w:delText>eocms_offence_notice_owner_driver</w:delText>
              </w:r>
            </w:del>
          </w:p>
        </w:tc>
        <w:tc>
          <w:tcPr>
            <w:tcW w:w="0" w:type="auto"/>
            <w:gridSpan w:val="4"/>
            <w:hideMark/>
          </w:tcPr>
          <w:p w14:paraId="01C5BFA0" w14:textId="213160E6" w:rsidR="00670957" w:rsidRPr="00670957" w:rsidDel="00000EAF" w:rsidRDefault="00670957">
            <w:pPr>
              <w:rPr>
                <w:del w:id="4722" w:author="MUBIYARTO WIBISONO" w:date="2025-11-11T15:55:00Z"/>
                <w:rFonts w:ascii="Arial" w:hAnsi="Arial" w:cs="Arial"/>
                <w:szCs w:val="20"/>
                <w:lang w:val="en-SG"/>
              </w:rPr>
            </w:pPr>
            <w:del w:id="4723" w:author="MUBIYARTO WIBISONO" w:date="2025-11-11T15:55:00Z">
              <w:r w:rsidRPr="00670957" w:rsidDel="00000EAF">
                <w:rPr>
                  <w:rFonts w:ascii="Arial" w:hAnsi="Arial" w:cs="Arial"/>
                  <w:szCs w:val="20"/>
                  <w:lang w:val="en-SG"/>
                </w:rPr>
                <w:delText>owner_driver_indicator</w:delText>
              </w:r>
            </w:del>
          </w:p>
        </w:tc>
      </w:tr>
      <w:tr w:rsidR="00670957" w:rsidDel="00000EAF" w14:paraId="25DD652C" w14:textId="64A19A34" w:rsidTr="00670957">
        <w:trPr>
          <w:del w:id="4724" w:author="MUBIYARTO WIBISONO" w:date="2025-11-11T15:55:00Z"/>
        </w:trPr>
        <w:tc>
          <w:tcPr>
            <w:tcW w:w="0" w:type="auto"/>
            <w:hideMark/>
          </w:tcPr>
          <w:p w14:paraId="4C4DF6EA" w14:textId="33A20923" w:rsidR="00670957" w:rsidRPr="00670957" w:rsidDel="00000EAF" w:rsidRDefault="00670957">
            <w:pPr>
              <w:rPr>
                <w:del w:id="4725" w:author="MUBIYARTO WIBISONO" w:date="2025-11-11T15:55:00Z"/>
                <w:rFonts w:ascii="Arial" w:hAnsi="Arial" w:cs="Arial"/>
                <w:szCs w:val="20"/>
                <w:lang w:val="en-SG"/>
              </w:rPr>
            </w:pPr>
            <w:del w:id="4726" w:author="MUBIYARTO WIBISONO" w:date="2025-11-11T15:55:00Z">
              <w:r w:rsidRPr="00670957" w:rsidDel="00000EAF">
                <w:rPr>
                  <w:rFonts w:ascii="Arial" w:hAnsi="Arial" w:cs="Arial"/>
                  <w:szCs w:val="20"/>
                  <w:lang w:val="en-SG"/>
                </w:rPr>
                <w:delText>PII</w:delText>
              </w:r>
            </w:del>
          </w:p>
        </w:tc>
        <w:tc>
          <w:tcPr>
            <w:tcW w:w="0" w:type="auto"/>
            <w:gridSpan w:val="3"/>
            <w:hideMark/>
          </w:tcPr>
          <w:p w14:paraId="66063BE2" w14:textId="001A99AC" w:rsidR="00670957" w:rsidRPr="00670957" w:rsidDel="00000EAF" w:rsidRDefault="00670957">
            <w:pPr>
              <w:rPr>
                <w:del w:id="4727" w:author="MUBIYARTO WIBISONO" w:date="2025-11-11T15:55:00Z"/>
                <w:rFonts w:ascii="Arial" w:hAnsi="Arial" w:cs="Arial"/>
                <w:szCs w:val="20"/>
                <w:lang w:val="en-SG"/>
              </w:rPr>
            </w:pPr>
            <w:del w:id="4728" w:author="MUBIYARTO WIBISONO" w:date="2025-11-11T15:55:00Z">
              <w:r w:rsidRPr="00670957" w:rsidDel="00000EAF">
                <w:rPr>
                  <w:rFonts w:ascii="Arial" w:hAnsi="Arial" w:cs="Arial"/>
                  <w:szCs w:val="20"/>
                  <w:lang w:val="en-SG"/>
                </w:rPr>
                <w:delText>eocms_offence_notice_owner_driver</w:delText>
              </w:r>
            </w:del>
          </w:p>
        </w:tc>
        <w:tc>
          <w:tcPr>
            <w:tcW w:w="0" w:type="auto"/>
            <w:gridSpan w:val="4"/>
            <w:hideMark/>
          </w:tcPr>
          <w:p w14:paraId="183434E1" w14:textId="09B44AAE" w:rsidR="00670957" w:rsidRPr="00670957" w:rsidDel="00000EAF" w:rsidRDefault="00670957">
            <w:pPr>
              <w:rPr>
                <w:del w:id="4729" w:author="MUBIYARTO WIBISONO" w:date="2025-11-11T15:55:00Z"/>
                <w:rFonts w:ascii="Arial" w:hAnsi="Arial" w:cs="Arial"/>
                <w:szCs w:val="20"/>
                <w:lang w:val="en-SG"/>
              </w:rPr>
            </w:pPr>
            <w:del w:id="4730" w:author="MUBIYARTO WIBISONO" w:date="2025-11-11T15:55:00Z">
              <w:r w:rsidRPr="00670957" w:rsidDel="00000EAF">
                <w:rPr>
                  <w:rFonts w:ascii="Arial" w:hAnsi="Arial" w:cs="Arial"/>
                  <w:szCs w:val="20"/>
                  <w:lang w:val="en-SG"/>
                </w:rPr>
                <w:delText>id_no</w:delText>
              </w:r>
            </w:del>
          </w:p>
        </w:tc>
      </w:tr>
      <w:tr w:rsidR="00670957" w:rsidDel="00000EAF" w14:paraId="55579AB7" w14:textId="4EC59B2E" w:rsidTr="00670957">
        <w:trPr>
          <w:del w:id="4731" w:author="MUBIYARTO WIBISONO" w:date="2025-11-11T15:55:00Z"/>
        </w:trPr>
        <w:tc>
          <w:tcPr>
            <w:tcW w:w="0" w:type="auto"/>
            <w:hideMark/>
          </w:tcPr>
          <w:p w14:paraId="397EFCC3" w14:textId="3EF47FB6" w:rsidR="00670957" w:rsidRPr="00670957" w:rsidDel="00000EAF" w:rsidRDefault="00670957">
            <w:pPr>
              <w:rPr>
                <w:del w:id="4732" w:author="MUBIYARTO WIBISONO" w:date="2025-11-11T15:55:00Z"/>
                <w:rFonts w:ascii="Arial" w:hAnsi="Arial" w:cs="Arial"/>
                <w:szCs w:val="20"/>
                <w:lang w:val="en-SG"/>
              </w:rPr>
            </w:pPr>
            <w:del w:id="4733" w:author="MUBIYARTO WIBISONO" w:date="2025-11-11T15:55:00Z">
              <w:r w:rsidRPr="00670957" w:rsidDel="00000EAF">
                <w:rPr>
                  <w:rFonts w:ascii="Arial" w:hAnsi="Arial" w:cs="Arial"/>
                  <w:szCs w:val="20"/>
                  <w:lang w:val="en-SG"/>
                </w:rPr>
                <w:delText>PII</w:delText>
              </w:r>
            </w:del>
          </w:p>
        </w:tc>
        <w:tc>
          <w:tcPr>
            <w:tcW w:w="0" w:type="auto"/>
            <w:gridSpan w:val="3"/>
            <w:hideMark/>
          </w:tcPr>
          <w:p w14:paraId="57B38C05" w14:textId="1BD4DCCD" w:rsidR="00670957" w:rsidRPr="00670957" w:rsidDel="00000EAF" w:rsidRDefault="00670957">
            <w:pPr>
              <w:rPr>
                <w:del w:id="4734" w:author="MUBIYARTO WIBISONO" w:date="2025-11-11T15:55:00Z"/>
                <w:rFonts w:ascii="Arial" w:hAnsi="Arial" w:cs="Arial"/>
                <w:szCs w:val="20"/>
                <w:lang w:val="en-SG"/>
              </w:rPr>
            </w:pPr>
            <w:del w:id="4735" w:author="MUBIYARTO WIBISONO" w:date="2025-11-11T15:55:00Z">
              <w:r w:rsidRPr="00670957" w:rsidDel="00000EAF">
                <w:rPr>
                  <w:rFonts w:ascii="Arial" w:hAnsi="Arial" w:cs="Arial"/>
                  <w:szCs w:val="20"/>
                  <w:lang w:val="en-SG"/>
                </w:rPr>
                <w:delText>eocms_offence_notice_owner_driver</w:delText>
              </w:r>
            </w:del>
          </w:p>
        </w:tc>
        <w:tc>
          <w:tcPr>
            <w:tcW w:w="0" w:type="auto"/>
            <w:gridSpan w:val="4"/>
            <w:hideMark/>
          </w:tcPr>
          <w:p w14:paraId="1E0F8B16" w14:textId="1459A96E" w:rsidR="00670957" w:rsidRPr="00670957" w:rsidDel="00000EAF" w:rsidRDefault="00670957">
            <w:pPr>
              <w:rPr>
                <w:del w:id="4736" w:author="MUBIYARTO WIBISONO" w:date="2025-11-11T15:55:00Z"/>
                <w:rFonts w:ascii="Arial" w:hAnsi="Arial" w:cs="Arial"/>
                <w:szCs w:val="20"/>
                <w:lang w:val="en-SG"/>
              </w:rPr>
            </w:pPr>
            <w:del w:id="4737" w:author="MUBIYARTO WIBISONO" w:date="2025-11-11T15:55:00Z">
              <w:r w:rsidRPr="00670957" w:rsidDel="00000EAF">
                <w:rPr>
                  <w:rFonts w:ascii="Arial" w:hAnsi="Arial" w:cs="Arial"/>
                  <w:szCs w:val="20"/>
                  <w:lang w:val="en-SG"/>
                </w:rPr>
                <w:delText>offender_indicator</w:delText>
              </w:r>
            </w:del>
          </w:p>
        </w:tc>
      </w:tr>
      <w:tr w:rsidR="00670957" w:rsidDel="00000EAF" w14:paraId="0E8200C8" w14:textId="42BD1F90" w:rsidTr="00670957">
        <w:trPr>
          <w:del w:id="4738" w:author="MUBIYARTO WIBISONO" w:date="2025-11-11T15:55:00Z"/>
        </w:trPr>
        <w:tc>
          <w:tcPr>
            <w:tcW w:w="0" w:type="auto"/>
            <w:hideMark/>
          </w:tcPr>
          <w:p w14:paraId="1CD74283" w14:textId="41DE02F9" w:rsidR="00670957" w:rsidRPr="00670957" w:rsidDel="00000EAF" w:rsidRDefault="00670957">
            <w:pPr>
              <w:rPr>
                <w:del w:id="4739" w:author="MUBIYARTO WIBISONO" w:date="2025-11-11T15:55:00Z"/>
                <w:rFonts w:ascii="Arial" w:hAnsi="Arial" w:cs="Arial"/>
                <w:szCs w:val="20"/>
                <w:lang w:val="en-SG"/>
              </w:rPr>
            </w:pPr>
            <w:del w:id="4740" w:author="MUBIYARTO WIBISONO" w:date="2025-11-11T15:55:00Z">
              <w:r w:rsidRPr="00670957" w:rsidDel="00000EAF">
                <w:rPr>
                  <w:rFonts w:ascii="Arial" w:hAnsi="Arial" w:cs="Arial"/>
                  <w:szCs w:val="20"/>
                  <w:lang w:val="en-SG"/>
                </w:rPr>
                <w:delText>PII</w:delText>
              </w:r>
            </w:del>
          </w:p>
        </w:tc>
        <w:tc>
          <w:tcPr>
            <w:tcW w:w="0" w:type="auto"/>
            <w:gridSpan w:val="3"/>
            <w:hideMark/>
          </w:tcPr>
          <w:p w14:paraId="091F61E0" w14:textId="08E74559" w:rsidR="00670957" w:rsidRPr="00670957" w:rsidDel="00000EAF" w:rsidRDefault="00670957">
            <w:pPr>
              <w:rPr>
                <w:del w:id="4741" w:author="MUBIYARTO WIBISONO" w:date="2025-11-11T15:55:00Z"/>
                <w:rFonts w:ascii="Arial" w:hAnsi="Arial" w:cs="Arial"/>
                <w:szCs w:val="20"/>
                <w:lang w:val="en-SG"/>
              </w:rPr>
            </w:pPr>
            <w:del w:id="4742" w:author="MUBIYARTO WIBISONO" w:date="2025-11-11T15:55:00Z">
              <w:r w:rsidRPr="00670957" w:rsidDel="00000EAF">
                <w:rPr>
                  <w:rFonts w:ascii="Arial" w:hAnsi="Arial" w:cs="Arial"/>
                  <w:szCs w:val="20"/>
                  <w:lang w:val="en-SG"/>
                </w:rPr>
                <w:delText>eocms_offence_notice_owner_driver</w:delText>
              </w:r>
            </w:del>
          </w:p>
        </w:tc>
        <w:tc>
          <w:tcPr>
            <w:tcW w:w="0" w:type="auto"/>
            <w:gridSpan w:val="4"/>
            <w:hideMark/>
          </w:tcPr>
          <w:p w14:paraId="13FA9064" w14:textId="0937F4F5" w:rsidR="00670957" w:rsidRPr="00670957" w:rsidDel="00000EAF" w:rsidRDefault="00670957">
            <w:pPr>
              <w:rPr>
                <w:del w:id="4743" w:author="MUBIYARTO WIBISONO" w:date="2025-11-11T15:55:00Z"/>
                <w:rFonts w:ascii="Arial" w:hAnsi="Arial" w:cs="Arial"/>
                <w:szCs w:val="20"/>
                <w:lang w:val="en-SG"/>
              </w:rPr>
            </w:pPr>
            <w:del w:id="4744" w:author="MUBIYARTO WIBISONO" w:date="2025-11-11T15:55:00Z">
              <w:r w:rsidRPr="00670957" w:rsidDel="00000EAF">
                <w:rPr>
                  <w:rFonts w:ascii="Arial" w:hAnsi="Arial" w:cs="Arial"/>
                  <w:szCs w:val="20"/>
                  <w:lang w:val="en-SG"/>
                </w:rPr>
                <w:delText>name</w:delText>
              </w:r>
            </w:del>
          </w:p>
        </w:tc>
      </w:tr>
      <w:tr w:rsidR="00670957" w:rsidDel="00000EAF" w14:paraId="4D4CF7AD" w14:textId="7C012C7B" w:rsidTr="00670957">
        <w:trPr>
          <w:del w:id="4745" w:author="MUBIYARTO WIBISONO" w:date="2025-11-11T15:55:00Z"/>
        </w:trPr>
        <w:tc>
          <w:tcPr>
            <w:tcW w:w="0" w:type="auto"/>
            <w:hideMark/>
          </w:tcPr>
          <w:p w14:paraId="2C64B1D4" w14:textId="3B710985" w:rsidR="00670957" w:rsidRPr="00670957" w:rsidDel="00000EAF" w:rsidRDefault="00670957">
            <w:pPr>
              <w:rPr>
                <w:del w:id="4746" w:author="MUBIYARTO WIBISONO" w:date="2025-11-11T15:55:00Z"/>
                <w:rFonts w:ascii="Arial" w:hAnsi="Arial" w:cs="Arial"/>
                <w:szCs w:val="20"/>
                <w:lang w:val="en-SG"/>
              </w:rPr>
            </w:pPr>
            <w:del w:id="4747" w:author="MUBIYARTO WIBISONO" w:date="2025-11-11T15:55:00Z">
              <w:r w:rsidRPr="00670957" w:rsidDel="00000EAF">
                <w:rPr>
                  <w:rFonts w:ascii="Arial" w:hAnsi="Arial" w:cs="Arial"/>
                  <w:szCs w:val="20"/>
                  <w:lang w:val="en-SG"/>
                </w:rPr>
                <w:delText>PII</w:delText>
              </w:r>
            </w:del>
          </w:p>
        </w:tc>
        <w:tc>
          <w:tcPr>
            <w:tcW w:w="0" w:type="auto"/>
            <w:gridSpan w:val="3"/>
            <w:hideMark/>
          </w:tcPr>
          <w:p w14:paraId="2E06DC32" w14:textId="29A34E1F" w:rsidR="00670957" w:rsidRPr="00670957" w:rsidDel="00000EAF" w:rsidRDefault="00670957">
            <w:pPr>
              <w:rPr>
                <w:del w:id="4748" w:author="MUBIYARTO WIBISONO" w:date="2025-11-11T15:55:00Z"/>
                <w:rFonts w:ascii="Arial" w:hAnsi="Arial" w:cs="Arial"/>
                <w:szCs w:val="20"/>
                <w:lang w:val="en-SG"/>
              </w:rPr>
            </w:pPr>
            <w:del w:id="4749" w:author="MUBIYARTO WIBISONO" w:date="2025-11-11T15:55:00Z">
              <w:r w:rsidRPr="00670957" w:rsidDel="00000EAF">
                <w:rPr>
                  <w:rFonts w:ascii="Arial" w:hAnsi="Arial" w:cs="Arial"/>
                  <w:szCs w:val="20"/>
                  <w:lang w:val="en-SG"/>
                </w:rPr>
                <w:delText>eocms_offence_notice_owner_driver</w:delText>
              </w:r>
            </w:del>
          </w:p>
        </w:tc>
        <w:tc>
          <w:tcPr>
            <w:tcW w:w="0" w:type="auto"/>
            <w:gridSpan w:val="4"/>
            <w:hideMark/>
          </w:tcPr>
          <w:p w14:paraId="583A3D42" w14:textId="77BBD5AC" w:rsidR="00670957" w:rsidRPr="00670957" w:rsidDel="00000EAF" w:rsidRDefault="00670957">
            <w:pPr>
              <w:rPr>
                <w:del w:id="4750" w:author="MUBIYARTO WIBISONO" w:date="2025-11-11T15:55:00Z"/>
                <w:rFonts w:ascii="Arial" w:hAnsi="Arial" w:cs="Arial"/>
                <w:szCs w:val="20"/>
                <w:lang w:val="en-SG"/>
              </w:rPr>
            </w:pPr>
            <w:del w:id="4751" w:author="MUBIYARTO WIBISONO" w:date="2025-11-11T15:55:00Z">
              <w:r w:rsidRPr="00670957" w:rsidDel="00000EAF">
                <w:rPr>
                  <w:rFonts w:ascii="Arial" w:hAnsi="Arial" w:cs="Arial"/>
                  <w:szCs w:val="20"/>
                  <w:lang w:val="en-SG"/>
                </w:rPr>
                <w:delText>id_type</w:delText>
              </w:r>
            </w:del>
          </w:p>
        </w:tc>
      </w:tr>
      <w:tr w:rsidR="00670957" w:rsidDel="00000EAF" w14:paraId="5AF82059" w14:textId="70ADFCFB" w:rsidTr="00670957">
        <w:trPr>
          <w:del w:id="4752" w:author="MUBIYARTO WIBISONO" w:date="2025-11-11T15:55:00Z"/>
        </w:trPr>
        <w:tc>
          <w:tcPr>
            <w:tcW w:w="0" w:type="auto"/>
            <w:hideMark/>
          </w:tcPr>
          <w:p w14:paraId="1CC67480" w14:textId="2AF6FF03" w:rsidR="00670957" w:rsidRPr="00670957" w:rsidDel="00000EAF" w:rsidRDefault="00670957">
            <w:pPr>
              <w:rPr>
                <w:del w:id="4753" w:author="MUBIYARTO WIBISONO" w:date="2025-11-11T15:55:00Z"/>
                <w:rFonts w:ascii="Arial" w:hAnsi="Arial" w:cs="Arial"/>
                <w:szCs w:val="20"/>
                <w:lang w:val="en-SG"/>
              </w:rPr>
            </w:pPr>
            <w:del w:id="4754" w:author="MUBIYARTO WIBISONO" w:date="2025-11-11T15:55:00Z">
              <w:r w:rsidRPr="00670957" w:rsidDel="00000EAF">
                <w:rPr>
                  <w:rFonts w:ascii="Arial" w:hAnsi="Arial" w:cs="Arial"/>
                  <w:szCs w:val="20"/>
                  <w:lang w:val="en-SG"/>
                </w:rPr>
                <w:delText>PII</w:delText>
              </w:r>
            </w:del>
          </w:p>
        </w:tc>
        <w:tc>
          <w:tcPr>
            <w:tcW w:w="0" w:type="auto"/>
            <w:gridSpan w:val="3"/>
            <w:hideMark/>
          </w:tcPr>
          <w:p w14:paraId="04702560" w14:textId="3C061718" w:rsidR="00670957" w:rsidRPr="00670957" w:rsidDel="00000EAF" w:rsidRDefault="00670957">
            <w:pPr>
              <w:rPr>
                <w:del w:id="4755" w:author="MUBIYARTO WIBISONO" w:date="2025-11-11T15:55:00Z"/>
                <w:rFonts w:ascii="Arial" w:hAnsi="Arial" w:cs="Arial"/>
                <w:szCs w:val="20"/>
                <w:lang w:val="en-SG"/>
              </w:rPr>
            </w:pPr>
            <w:del w:id="4756" w:author="MUBIYARTO WIBISONO" w:date="2025-11-11T15:55:00Z">
              <w:r w:rsidRPr="00670957" w:rsidDel="00000EAF">
                <w:rPr>
                  <w:rFonts w:ascii="Arial" w:hAnsi="Arial" w:cs="Arial"/>
                  <w:szCs w:val="20"/>
                  <w:lang w:val="en-SG"/>
                </w:rPr>
                <w:delText>eocms_offence_notice_owner_driver</w:delText>
              </w:r>
            </w:del>
          </w:p>
        </w:tc>
        <w:tc>
          <w:tcPr>
            <w:tcW w:w="0" w:type="auto"/>
            <w:gridSpan w:val="4"/>
            <w:hideMark/>
          </w:tcPr>
          <w:p w14:paraId="5D56834E" w14:textId="2AD60C98" w:rsidR="00670957" w:rsidRPr="00670957" w:rsidDel="00000EAF" w:rsidRDefault="00670957">
            <w:pPr>
              <w:rPr>
                <w:del w:id="4757" w:author="MUBIYARTO WIBISONO" w:date="2025-11-11T15:55:00Z"/>
                <w:rFonts w:ascii="Arial" w:hAnsi="Arial" w:cs="Arial"/>
                <w:szCs w:val="20"/>
                <w:lang w:val="en-SG"/>
              </w:rPr>
            </w:pPr>
            <w:del w:id="4758" w:author="MUBIYARTO WIBISONO" w:date="2025-11-11T15:55:00Z">
              <w:r w:rsidRPr="00670957" w:rsidDel="00000EAF">
                <w:rPr>
                  <w:rFonts w:ascii="Arial" w:hAnsi="Arial" w:cs="Arial"/>
                  <w:szCs w:val="20"/>
                  <w:lang w:val="en-SG"/>
                </w:rPr>
                <w:delText>cre_date</w:delText>
              </w:r>
            </w:del>
          </w:p>
        </w:tc>
      </w:tr>
      <w:tr w:rsidR="00670957" w:rsidDel="00000EAF" w14:paraId="657CFE1E" w14:textId="2F550D86" w:rsidTr="00670957">
        <w:trPr>
          <w:del w:id="4759" w:author="MUBIYARTO WIBISONO" w:date="2025-11-11T15:55:00Z"/>
        </w:trPr>
        <w:tc>
          <w:tcPr>
            <w:tcW w:w="0" w:type="auto"/>
            <w:hideMark/>
          </w:tcPr>
          <w:p w14:paraId="7BFDEE70" w14:textId="59B02A57" w:rsidR="00670957" w:rsidRPr="00670957" w:rsidDel="00000EAF" w:rsidRDefault="00670957">
            <w:pPr>
              <w:rPr>
                <w:del w:id="4760" w:author="MUBIYARTO WIBISONO" w:date="2025-11-11T15:55:00Z"/>
                <w:rFonts w:ascii="Arial" w:hAnsi="Arial" w:cs="Arial"/>
                <w:szCs w:val="20"/>
                <w:lang w:val="en-SG"/>
              </w:rPr>
            </w:pPr>
            <w:del w:id="4761" w:author="MUBIYARTO WIBISONO" w:date="2025-11-11T15:55:00Z">
              <w:r w:rsidRPr="00670957" w:rsidDel="00000EAF">
                <w:rPr>
                  <w:rFonts w:ascii="Arial" w:hAnsi="Arial" w:cs="Arial"/>
                  <w:szCs w:val="20"/>
                  <w:lang w:val="en-SG"/>
                </w:rPr>
                <w:delText>PII</w:delText>
              </w:r>
            </w:del>
          </w:p>
        </w:tc>
        <w:tc>
          <w:tcPr>
            <w:tcW w:w="0" w:type="auto"/>
            <w:gridSpan w:val="3"/>
            <w:hideMark/>
          </w:tcPr>
          <w:p w14:paraId="57B14568" w14:textId="1FF9C501" w:rsidR="00670957" w:rsidRPr="00670957" w:rsidDel="00000EAF" w:rsidRDefault="00670957">
            <w:pPr>
              <w:rPr>
                <w:del w:id="4762" w:author="MUBIYARTO WIBISONO" w:date="2025-11-11T15:55:00Z"/>
                <w:rFonts w:ascii="Arial" w:hAnsi="Arial" w:cs="Arial"/>
                <w:szCs w:val="20"/>
                <w:lang w:val="en-SG"/>
              </w:rPr>
            </w:pPr>
            <w:del w:id="4763" w:author="MUBIYARTO WIBISONO" w:date="2025-11-11T15:55:00Z">
              <w:r w:rsidRPr="00670957" w:rsidDel="00000EAF">
                <w:rPr>
                  <w:rFonts w:ascii="Arial" w:hAnsi="Arial" w:cs="Arial"/>
                  <w:szCs w:val="20"/>
                  <w:lang w:val="en-SG"/>
                </w:rPr>
                <w:delText>eocms_offence_notice_owner_driver</w:delText>
              </w:r>
            </w:del>
          </w:p>
        </w:tc>
        <w:tc>
          <w:tcPr>
            <w:tcW w:w="0" w:type="auto"/>
            <w:gridSpan w:val="4"/>
            <w:hideMark/>
          </w:tcPr>
          <w:p w14:paraId="46C09766" w14:textId="56CDC6EB" w:rsidR="00670957" w:rsidRPr="00670957" w:rsidDel="00000EAF" w:rsidRDefault="00670957">
            <w:pPr>
              <w:rPr>
                <w:del w:id="4764" w:author="MUBIYARTO WIBISONO" w:date="2025-11-11T15:55:00Z"/>
                <w:rFonts w:ascii="Arial" w:hAnsi="Arial" w:cs="Arial"/>
                <w:szCs w:val="20"/>
                <w:lang w:val="en-SG"/>
              </w:rPr>
            </w:pPr>
            <w:del w:id="4765" w:author="MUBIYARTO WIBISONO" w:date="2025-11-11T15:55:00Z">
              <w:r w:rsidRPr="00670957" w:rsidDel="00000EAF">
                <w:rPr>
                  <w:rFonts w:ascii="Arial" w:hAnsi="Arial" w:cs="Arial"/>
                  <w:szCs w:val="20"/>
                  <w:lang w:val="en-SG"/>
                </w:rPr>
                <w:delText>cre_user_id</w:delText>
              </w:r>
            </w:del>
          </w:p>
        </w:tc>
      </w:tr>
      <w:tr w:rsidR="00670957" w:rsidDel="00000EAF" w14:paraId="00893FD7" w14:textId="3D63C76F" w:rsidTr="00670957">
        <w:trPr>
          <w:del w:id="4766" w:author="MUBIYARTO WIBISONO" w:date="2025-11-11T15:55:00Z"/>
        </w:trPr>
        <w:tc>
          <w:tcPr>
            <w:tcW w:w="0" w:type="auto"/>
            <w:hideMark/>
          </w:tcPr>
          <w:p w14:paraId="072DAB7B" w14:textId="7DCECD63" w:rsidR="00670957" w:rsidRPr="00670957" w:rsidDel="00000EAF" w:rsidRDefault="00670957">
            <w:pPr>
              <w:rPr>
                <w:del w:id="4767" w:author="MUBIYARTO WIBISONO" w:date="2025-11-11T15:55:00Z"/>
                <w:rFonts w:ascii="Arial" w:hAnsi="Arial" w:cs="Arial"/>
                <w:szCs w:val="20"/>
                <w:lang w:val="en-SG"/>
              </w:rPr>
            </w:pPr>
            <w:del w:id="4768" w:author="MUBIYARTO WIBISONO" w:date="2025-11-11T15:55:00Z">
              <w:r w:rsidRPr="00670957" w:rsidDel="00000EAF">
                <w:rPr>
                  <w:rFonts w:ascii="Arial" w:hAnsi="Arial" w:cs="Arial"/>
                  <w:szCs w:val="20"/>
                  <w:lang w:val="en-SG"/>
                </w:rPr>
                <w:lastRenderedPageBreak/>
                <w:delText>PII</w:delText>
              </w:r>
            </w:del>
          </w:p>
        </w:tc>
        <w:tc>
          <w:tcPr>
            <w:tcW w:w="0" w:type="auto"/>
            <w:gridSpan w:val="3"/>
            <w:hideMark/>
          </w:tcPr>
          <w:p w14:paraId="7E183458" w14:textId="7B281355" w:rsidR="00670957" w:rsidRPr="00670957" w:rsidDel="00000EAF" w:rsidRDefault="00670957">
            <w:pPr>
              <w:rPr>
                <w:del w:id="4769" w:author="MUBIYARTO WIBISONO" w:date="2025-11-11T15:55:00Z"/>
                <w:rFonts w:ascii="Arial" w:hAnsi="Arial" w:cs="Arial"/>
                <w:szCs w:val="20"/>
                <w:lang w:val="en-SG"/>
              </w:rPr>
            </w:pPr>
            <w:del w:id="4770" w:author="MUBIYARTO WIBISONO" w:date="2025-11-11T15:55:00Z">
              <w:r w:rsidRPr="00670957" w:rsidDel="00000EAF">
                <w:rPr>
                  <w:rFonts w:ascii="Arial" w:hAnsi="Arial" w:cs="Arial"/>
                  <w:szCs w:val="20"/>
                  <w:lang w:val="en-SG"/>
                </w:rPr>
                <w:delText>eocms_offence_notice_owner_driver_addr</w:delText>
              </w:r>
            </w:del>
          </w:p>
        </w:tc>
        <w:tc>
          <w:tcPr>
            <w:tcW w:w="0" w:type="auto"/>
            <w:gridSpan w:val="4"/>
            <w:hideMark/>
          </w:tcPr>
          <w:p w14:paraId="019D09AF" w14:textId="3C4BA773" w:rsidR="00670957" w:rsidRPr="00670957" w:rsidDel="00000EAF" w:rsidRDefault="00670957">
            <w:pPr>
              <w:rPr>
                <w:del w:id="4771" w:author="MUBIYARTO WIBISONO" w:date="2025-11-11T15:55:00Z"/>
                <w:rFonts w:ascii="Arial" w:hAnsi="Arial" w:cs="Arial"/>
                <w:szCs w:val="20"/>
                <w:lang w:val="en-SG"/>
              </w:rPr>
            </w:pPr>
            <w:del w:id="4772" w:author="MUBIYARTO WIBISONO" w:date="2025-11-11T15:55:00Z">
              <w:r w:rsidRPr="00670957" w:rsidDel="00000EAF">
                <w:rPr>
                  <w:rFonts w:ascii="Arial" w:hAnsi="Arial" w:cs="Arial"/>
                  <w:szCs w:val="20"/>
                  <w:lang w:val="en-SG"/>
                </w:rPr>
                <w:delText>notice_no</w:delText>
              </w:r>
            </w:del>
          </w:p>
        </w:tc>
      </w:tr>
      <w:tr w:rsidR="00670957" w:rsidDel="00000EAF" w14:paraId="22FA382A" w14:textId="2279FF1C" w:rsidTr="00670957">
        <w:trPr>
          <w:del w:id="4773" w:author="MUBIYARTO WIBISONO" w:date="2025-11-11T15:55:00Z"/>
        </w:trPr>
        <w:tc>
          <w:tcPr>
            <w:tcW w:w="0" w:type="auto"/>
            <w:hideMark/>
          </w:tcPr>
          <w:p w14:paraId="2C62D69A" w14:textId="1EBACAF8" w:rsidR="00670957" w:rsidRPr="00670957" w:rsidDel="00000EAF" w:rsidRDefault="00670957">
            <w:pPr>
              <w:rPr>
                <w:del w:id="4774" w:author="MUBIYARTO WIBISONO" w:date="2025-11-11T15:55:00Z"/>
                <w:rFonts w:ascii="Arial" w:hAnsi="Arial" w:cs="Arial"/>
                <w:szCs w:val="20"/>
                <w:lang w:val="en-SG"/>
              </w:rPr>
            </w:pPr>
            <w:del w:id="4775" w:author="MUBIYARTO WIBISONO" w:date="2025-11-11T15:55:00Z">
              <w:r w:rsidRPr="00670957" w:rsidDel="00000EAF">
                <w:rPr>
                  <w:rFonts w:ascii="Arial" w:hAnsi="Arial" w:cs="Arial"/>
                  <w:szCs w:val="20"/>
                  <w:lang w:val="en-SG"/>
                </w:rPr>
                <w:delText>PII</w:delText>
              </w:r>
            </w:del>
          </w:p>
        </w:tc>
        <w:tc>
          <w:tcPr>
            <w:tcW w:w="0" w:type="auto"/>
            <w:gridSpan w:val="3"/>
            <w:hideMark/>
          </w:tcPr>
          <w:p w14:paraId="66CF9976" w14:textId="20E9D4F0" w:rsidR="00670957" w:rsidRPr="00670957" w:rsidDel="00000EAF" w:rsidRDefault="00670957">
            <w:pPr>
              <w:rPr>
                <w:del w:id="4776" w:author="MUBIYARTO WIBISONO" w:date="2025-11-11T15:55:00Z"/>
                <w:rFonts w:ascii="Arial" w:hAnsi="Arial" w:cs="Arial"/>
                <w:szCs w:val="20"/>
                <w:lang w:val="en-SG"/>
              </w:rPr>
            </w:pPr>
            <w:del w:id="4777" w:author="MUBIYARTO WIBISONO" w:date="2025-11-11T15:55:00Z">
              <w:r w:rsidRPr="00670957" w:rsidDel="00000EAF">
                <w:rPr>
                  <w:rFonts w:ascii="Arial" w:hAnsi="Arial" w:cs="Arial"/>
                  <w:szCs w:val="20"/>
                  <w:lang w:val="en-SG"/>
                </w:rPr>
                <w:delText>eocms_offence_notice_owner_driver_addr</w:delText>
              </w:r>
            </w:del>
          </w:p>
        </w:tc>
        <w:tc>
          <w:tcPr>
            <w:tcW w:w="0" w:type="auto"/>
            <w:gridSpan w:val="4"/>
            <w:hideMark/>
          </w:tcPr>
          <w:p w14:paraId="453F284F" w14:textId="5C256AAB" w:rsidR="00670957" w:rsidRPr="00670957" w:rsidDel="00000EAF" w:rsidRDefault="00670957">
            <w:pPr>
              <w:rPr>
                <w:del w:id="4778" w:author="MUBIYARTO WIBISONO" w:date="2025-11-11T15:55:00Z"/>
                <w:rFonts w:ascii="Arial" w:hAnsi="Arial" w:cs="Arial"/>
                <w:szCs w:val="20"/>
                <w:lang w:val="en-SG"/>
              </w:rPr>
            </w:pPr>
            <w:del w:id="4779" w:author="MUBIYARTO WIBISONO" w:date="2025-11-11T15:55:00Z">
              <w:r w:rsidRPr="00670957" w:rsidDel="00000EAF">
                <w:rPr>
                  <w:rFonts w:ascii="Arial" w:hAnsi="Arial" w:cs="Arial"/>
                  <w:szCs w:val="20"/>
                  <w:lang w:val="en-SG"/>
                </w:rPr>
                <w:delText>owner_driver_indicator</w:delText>
              </w:r>
            </w:del>
          </w:p>
        </w:tc>
      </w:tr>
      <w:tr w:rsidR="00670957" w14:paraId="0077C885" w14:textId="77777777" w:rsidTr="00670957">
        <w:tc>
          <w:tcPr>
            <w:tcW w:w="0" w:type="auto"/>
            <w:hideMark/>
          </w:tcPr>
          <w:p w14:paraId="74497873" w14:textId="5F570283" w:rsidR="00670957" w:rsidRPr="00000EAF" w:rsidRDefault="00670957">
            <w:pPr>
              <w:rPr>
                <w:rFonts w:ascii="Arial" w:hAnsi="Arial" w:cs="Arial"/>
                <w:strike/>
                <w:szCs w:val="20"/>
                <w:lang w:val="en-SG"/>
                <w:rPrChange w:id="4780" w:author="MUBIYARTO WIBISONO" w:date="2025-11-11T15:55:00Z">
                  <w:rPr>
                    <w:rFonts w:ascii="Arial" w:hAnsi="Arial" w:cs="Arial"/>
                    <w:szCs w:val="20"/>
                    <w:lang w:val="en-SG"/>
                  </w:rPr>
                </w:rPrChange>
              </w:rPr>
            </w:pPr>
            <w:r w:rsidRPr="00000EAF">
              <w:rPr>
                <w:rFonts w:ascii="Arial" w:hAnsi="Arial" w:cs="Arial"/>
                <w:strike/>
                <w:szCs w:val="20"/>
                <w:lang w:val="en-SG"/>
                <w:rPrChange w:id="4781" w:author="MUBIYARTO WIBISONO" w:date="2025-11-11T15:55:00Z">
                  <w:rPr>
                    <w:rFonts w:ascii="Arial" w:hAnsi="Arial" w:cs="Arial"/>
                    <w:szCs w:val="20"/>
                    <w:lang w:val="en-SG"/>
                  </w:rPr>
                </w:rPrChange>
              </w:rPr>
              <w:t>PII</w:t>
            </w:r>
          </w:p>
        </w:tc>
        <w:tc>
          <w:tcPr>
            <w:tcW w:w="0" w:type="auto"/>
            <w:hideMark/>
          </w:tcPr>
          <w:p w14:paraId="419EC1C6" w14:textId="77777777" w:rsidR="00670957" w:rsidRPr="00000EAF" w:rsidRDefault="00670957">
            <w:pPr>
              <w:rPr>
                <w:rFonts w:ascii="Arial" w:hAnsi="Arial" w:cs="Arial"/>
                <w:strike/>
                <w:szCs w:val="20"/>
                <w:lang w:val="en-SG"/>
                <w:rPrChange w:id="4782" w:author="MUBIYARTO WIBISONO" w:date="2025-11-11T15:55:00Z">
                  <w:rPr>
                    <w:rFonts w:ascii="Arial" w:hAnsi="Arial" w:cs="Arial"/>
                    <w:szCs w:val="20"/>
                    <w:lang w:val="en-SG"/>
                  </w:rPr>
                </w:rPrChange>
              </w:rPr>
            </w:pPr>
            <w:commentRangeStart w:id="4783"/>
            <w:commentRangeStart w:id="4784"/>
            <w:proofErr w:type="spellStart"/>
            <w:r w:rsidRPr="00000EAF">
              <w:rPr>
                <w:rFonts w:ascii="Arial" w:hAnsi="Arial" w:cs="Arial"/>
                <w:strike/>
                <w:szCs w:val="20"/>
                <w:lang w:val="en-SG"/>
                <w:rPrChange w:id="4785" w:author="MUBIYARTO WIBISONO" w:date="2025-11-11T15:55:00Z">
                  <w:rPr>
                    <w:rFonts w:ascii="Arial" w:hAnsi="Arial" w:cs="Arial"/>
                    <w:szCs w:val="20"/>
                    <w:lang w:val="en-SG"/>
                  </w:rPr>
                </w:rPrChange>
              </w:rPr>
              <w:t>eocms_offence_notice_owner_driver_addr</w:t>
            </w:r>
            <w:commentRangeEnd w:id="4783"/>
            <w:proofErr w:type="spellEnd"/>
            <w:r w:rsidR="00FB5911" w:rsidRPr="00000EAF">
              <w:rPr>
                <w:rStyle w:val="CommentReference"/>
                <w:strike/>
                <w:rPrChange w:id="4786" w:author="MUBIYARTO WIBISONO" w:date="2025-11-11T15:55:00Z">
                  <w:rPr>
                    <w:rStyle w:val="CommentReference"/>
                  </w:rPr>
                </w:rPrChange>
              </w:rPr>
              <w:commentReference w:id="4783"/>
            </w:r>
            <w:commentRangeEnd w:id="4784"/>
            <w:r w:rsidR="000C6E6A">
              <w:rPr>
                <w:rStyle w:val="CommentReference"/>
              </w:rPr>
              <w:commentReference w:id="4784"/>
            </w:r>
          </w:p>
        </w:tc>
        <w:tc>
          <w:tcPr>
            <w:tcW w:w="0" w:type="auto"/>
            <w:gridSpan w:val="6"/>
            <w:hideMark/>
          </w:tcPr>
          <w:p w14:paraId="027C9549" w14:textId="77777777" w:rsidR="00670957" w:rsidRPr="00000EAF" w:rsidRDefault="00670957">
            <w:pPr>
              <w:rPr>
                <w:rFonts w:ascii="Arial" w:hAnsi="Arial" w:cs="Arial"/>
                <w:strike/>
                <w:szCs w:val="20"/>
                <w:lang w:val="en-SG"/>
                <w:rPrChange w:id="4787" w:author="MUBIYARTO WIBISONO" w:date="2025-11-11T15:55:00Z">
                  <w:rPr>
                    <w:rFonts w:ascii="Arial" w:hAnsi="Arial" w:cs="Arial"/>
                    <w:szCs w:val="20"/>
                    <w:lang w:val="en-SG"/>
                  </w:rPr>
                </w:rPrChange>
              </w:rPr>
            </w:pPr>
            <w:proofErr w:type="spellStart"/>
            <w:r w:rsidRPr="00000EAF">
              <w:rPr>
                <w:rFonts w:ascii="Arial" w:hAnsi="Arial" w:cs="Arial"/>
                <w:strike/>
                <w:szCs w:val="20"/>
                <w:lang w:val="en-SG"/>
                <w:rPrChange w:id="4788" w:author="MUBIYARTO WIBISONO" w:date="2025-11-11T15:55:00Z">
                  <w:rPr>
                    <w:rFonts w:ascii="Arial" w:hAnsi="Arial" w:cs="Arial"/>
                    <w:szCs w:val="20"/>
                    <w:lang w:val="en-SG"/>
                  </w:rPr>
                </w:rPrChange>
              </w:rPr>
              <w:t>type_of_address</w:t>
            </w:r>
            <w:proofErr w:type="spellEnd"/>
          </w:p>
        </w:tc>
      </w:tr>
      <w:tr w:rsidR="00670957" w:rsidDel="00000EAF" w14:paraId="2719CDE7" w14:textId="499866E8" w:rsidTr="00670957">
        <w:trPr>
          <w:gridAfter w:val="2"/>
          <w:del w:id="4789" w:author="MUBIYARTO WIBISONO" w:date="2025-11-11T15:55:00Z"/>
        </w:trPr>
        <w:tc>
          <w:tcPr>
            <w:tcW w:w="0" w:type="auto"/>
            <w:hideMark/>
          </w:tcPr>
          <w:p w14:paraId="0E54563C" w14:textId="5C491DC3" w:rsidR="00670957" w:rsidRPr="00670957" w:rsidDel="00000EAF" w:rsidRDefault="00670957">
            <w:pPr>
              <w:rPr>
                <w:del w:id="4790" w:author="MUBIYARTO WIBISONO" w:date="2025-11-11T15:55:00Z"/>
                <w:rFonts w:ascii="Arial" w:hAnsi="Arial" w:cs="Arial"/>
                <w:szCs w:val="20"/>
                <w:lang w:val="en-SG"/>
              </w:rPr>
            </w:pPr>
            <w:del w:id="4791" w:author="MUBIYARTO WIBISONO" w:date="2025-11-11T15:55:00Z">
              <w:r w:rsidRPr="00670957" w:rsidDel="00000EAF">
                <w:rPr>
                  <w:rFonts w:ascii="Arial" w:hAnsi="Arial" w:cs="Arial"/>
                  <w:szCs w:val="20"/>
                  <w:lang w:val="en-SG"/>
                </w:rPr>
                <w:delText>PII</w:delText>
              </w:r>
              <w:bookmarkStart w:id="4792" w:name="_Toc213778279"/>
              <w:bookmarkEnd w:id="4792"/>
            </w:del>
          </w:p>
        </w:tc>
        <w:tc>
          <w:tcPr>
            <w:tcW w:w="0" w:type="auto"/>
            <w:hideMark/>
          </w:tcPr>
          <w:p w14:paraId="547D03F2" w14:textId="4D089B92" w:rsidR="00670957" w:rsidRPr="00670957" w:rsidDel="00000EAF" w:rsidRDefault="00670957">
            <w:pPr>
              <w:rPr>
                <w:del w:id="4793" w:author="MUBIYARTO WIBISONO" w:date="2025-11-11T15:55:00Z"/>
                <w:rFonts w:ascii="Arial" w:hAnsi="Arial" w:cs="Arial"/>
                <w:szCs w:val="20"/>
                <w:lang w:val="en-SG"/>
              </w:rPr>
            </w:pPr>
            <w:del w:id="4794" w:author="MUBIYARTO WIBISONO" w:date="2025-11-11T15:55:00Z">
              <w:r w:rsidRPr="00670957" w:rsidDel="00000EAF">
                <w:rPr>
                  <w:rFonts w:ascii="Arial" w:hAnsi="Arial" w:cs="Arial"/>
                  <w:szCs w:val="20"/>
                  <w:lang w:val="en-SG"/>
                </w:rPr>
                <w:delText>eocms_offence_notice_owner_driver_addr</w:delText>
              </w:r>
              <w:bookmarkStart w:id="4795" w:name="_Toc213778280"/>
              <w:bookmarkEnd w:id="4795"/>
            </w:del>
          </w:p>
        </w:tc>
        <w:tc>
          <w:tcPr>
            <w:tcW w:w="0" w:type="auto"/>
            <w:gridSpan w:val="4"/>
            <w:hideMark/>
          </w:tcPr>
          <w:p w14:paraId="5B0D44EB" w14:textId="186DDBDD" w:rsidR="00670957" w:rsidRPr="00670957" w:rsidDel="00000EAF" w:rsidRDefault="00670957">
            <w:pPr>
              <w:rPr>
                <w:del w:id="4796" w:author="MUBIYARTO WIBISONO" w:date="2025-11-11T15:55:00Z"/>
                <w:rFonts w:ascii="Arial" w:hAnsi="Arial" w:cs="Arial"/>
                <w:szCs w:val="20"/>
                <w:lang w:val="en-SG"/>
              </w:rPr>
            </w:pPr>
            <w:del w:id="4797" w:author="MUBIYARTO WIBISONO" w:date="2025-11-11T15:55:00Z">
              <w:r w:rsidRPr="00670957" w:rsidDel="00000EAF">
                <w:rPr>
                  <w:rFonts w:ascii="Arial" w:hAnsi="Arial" w:cs="Arial"/>
                  <w:szCs w:val="20"/>
                  <w:lang w:val="en-SG"/>
                </w:rPr>
                <w:delText>bldg_name</w:delText>
              </w:r>
              <w:bookmarkStart w:id="4798" w:name="_Toc213778281"/>
              <w:bookmarkEnd w:id="4798"/>
            </w:del>
          </w:p>
        </w:tc>
        <w:bookmarkStart w:id="4799" w:name="_Toc213778282"/>
        <w:bookmarkEnd w:id="4799"/>
      </w:tr>
      <w:tr w:rsidR="00670957" w:rsidDel="00000EAF" w14:paraId="3D58A096" w14:textId="1ABED5AC" w:rsidTr="00670957">
        <w:trPr>
          <w:gridAfter w:val="2"/>
          <w:del w:id="4800" w:author="MUBIYARTO WIBISONO" w:date="2025-11-11T15:55:00Z"/>
        </w:trPr>
        <w:tc>
          <w:tcPr>
            <w:tcW w:w="0" w:type="auto"/>
            <w:hideMark/>
          </w:tcPr>
          <w:p w14:paraId="23FCEB4A" w14:textId="70F36803" w:rsidR="00670957" w:rsidRPr="00670957" w:rsidDel="00000EAF" w:rsidRDefault="00670957">
            <w:pPr>
              <w:rPr>
                <w:del w:id="4801" w:author="MUBIYARTO WIBISONO" w:date="2025-11-11T15:55:00Z"/>
                <w:rFonts w:ascii="Arial" w:hAnsi="Arial" w:cs="Arial"/>
                <w:szCs w:val="20"/>
                <w:lang w:val="en-SG"/>
              </w:rPr>
            </w:pPr>
            <w:del w:id="4802" w:author="MUBIYARTO WIBISONO" w:date="2025-11-11T15:55:00Z">
              <w:r w:rsidRPr="00670957" w:rsidDel="00000EAF">
                <w:rPr>
                  <w:rFonts w:ascii="Arial" w:hAnsi="Arial" w:cs="Arial"/>
                  <w:szCs w:val="20"/>
                  <w:lang w:val="en-SG"/>
                </w:rPr>
                <w:delText>PII</w:delText>
              </w:r>
              <w:bookmarkStart w:id="4803" w:name="_Toc213778283"/>
              <w:bookmarkEnd w:id="4803"/>
            </w:del>
          </w:p>
        </w:tc>
        <w:tc>
          <w:tcPr>
            <w:tcW w:w="0" w:type="auto"/>
            <w:hideMark/>
          </w:tcPr>
          <w:p w14:paraId="38DB3D97" w14:textId="66119F19" w:rsidR="00670957" w:rsidRPr="00670957" w:rsidDel="00000EAF" w:rsidRDefault="00670957">
            <w:pPr>
              <w:rPr>
                <w:del w:id="4804" w:author="MUBIYARTO WIBISONO" w:date="2025-11-11T15:55:00Z"/>
                <w:rFonts w:ascii="Arial" w:hAnsi="Arial" w:cs="Arial"/>
                <w:szCs w:val="20"/>
                <w:lang w:val="en-SG"/>
              </w:rPr>
            </w:pPr>
            <w:del w:id="4805" w:author="MUBIYARTO WIBISONO" w:date="2025-11-11T15:55:00Z">
              <w:r w:rsidRPr="00670957" w:rsidDel="00000EAF">
                <w:rPr>
                  <w:rFonts w:ascii="Arial" w:hAnsi="Arial" w:cs="Arial"/>
                  <w:szCs w:val="20"/>
                  <w:lang w:val="en-SG"/>
                </w:rPr>
                <w:delText>eocms_offence_notice_owner_driver_addr</w:delText>
              </w:r>
              <w:bookmarkStart w:id="4806" w:name="_Toc213778284"/>
              <w:bookmarkEnd w:id="4806"/>
            </w:del>
          </w:p>
        </w:tc>
        <w:tc>
          <w:tcPr>
            <w:tcW w:w="0" w:type="auto"/>
            <w:gridSpan w:val="4"/>
            <w:hideMark/>
          </w:tcPr>
          <w:p w14:paraId="4DD69D2D" w14:textId="31DA320C" w:rsidR="00670957" w:rsidRPr="00670957" w:rsidDel="00000EAF" w:rsidRDefault="00670957">
            <w:pPr>
              <w:rPr>
                <w:del w:id="4807" w:author="MUBIYARTO WIBISONO" w:date="2025-11-11T15:55:00Z"/>
                <w:rFonts w:ascii="Arial" w:hAnsi="Arial" w:cs="Arial"/>
                <w:szCs w:val="20"/>
                <w:lang w:val="en-SG"/>
              </w:rPr>
            </w:pPr>
            <w:del w:id="4808" w:author="MUBIYARTO WIBISONO" w:date="2025-11-11T15:55:00Z">
              <w:r w:rsidRPr="00670957" w:rsidDel="00000EAF">
                <w:rPr>
                  <w:rFonts w:ascii="Arial" w:hAnsi="Arial" w:cs="Arial"/>
                  <w:szCs w:val="20"/>
                  <w:lang w:val="en-SG"/>
                </w:rPr>
                <w:delText>blk_hse_no</w:delText>
              </w:r>
              <w:bookmarkStart w:id="4809" w:name="_Toc213778285"/>
              <w:bookmarkEnd w:id="4809"/>
            </w:del>
          </w:p>
        </w:tc>
        <w:bookmarkStart w:id="4810" w:name="_Toc213778286"/>
        <w:bookmarkEnd w:id="4810"/>
      </w:tr>
      <w:tr w:rsidR="00670957" w:rsidDel="00000EAF" w14:paraId="67837BEE" w14:textId="1D1B9E2E" w:rsidTr="00670957">
        <w:trPr>
          <w:gridAfter w:val="2"/>
          <w:del w:id="4811" w:author="MUBIYARTO WIBISONO" w:date="2025-11-11T15:55:00Z"/>
        </w:trPr>
        <w:tc>
          <w:tcPr>
            <w:tcW w:w="0" w:type="auto"/>
            <w:hideMark/>
          </w:tcPr>
          <w:p w14:paraId="0C158126" w14:textId="7C7CDDEF" w:rsidR="00670957" w:rsidRPr="00670957" w:rsidDel="00000EAF" w:rsidRDefault="00670957">
            <w:pPr>
              <w:rPr>
                <w:del w:id="4812" w:author="MUBIYARTO WIBISONO" w:date="2025-11-11T15:55:00Z"/>
                <w:rFonts w:ascii="Arial" w:hAnsi="Arial" w:cs="Arial"/>
                <w:szCs w:val="20"/>
                <w:lang w:val="en-SG"/>
              </w:rPr>
            </w:pPr>
            <w:del w:id="4813" w:author="MUBIYARTO WIBISONO" w:date="2025-11-11T15:55:00Z">
              <w:r w:rsidRPr="00670957" w:rsidDel="00000EAF">
                <w:rPr>
                  <w:rFonts w:ascii="Arial" w:hAnsi="Arial" w:cs="Arial"/>
                  <w:szCs w:val="20"/>
                  <w:lang w:val="en-SG"/>
                </w:rPr>
                <w:delText>PII</w:delText>
              </w:r>
              <w:bookmarkStart w:id="4814" w:name="_Toc213778287"/>
              <w:bookmarkEnd w:id="4814"/>
            </w:del>
          </w:p>
        </w:tc>
        <w:tc>
          <w:tcPr>
            <w:tcW w:w="0" w:type="auto"/>
            <w:hideMark/>
          </w:tcPr>
          <w:p w14:paraId="30083C70" w14:textId="079E375A" w:rsidR="00670957" w:rsidRPr="00670957" w:rsidDel="00000EAF" w:rsidRDefault="00670957">
            <w:pPr>
              <w:rPr>
                <w:del w:id="4815" w:author="MUBIYARTO WIBISONO" w:date="2025-11-11T15:55:00Z"/>
                <w:rFonts w:ascii="Arial" w:hAnsi="Arial" w:cs="Arial"/>
                <w:szCs w:val="20"/>
                <w:lang w:val="en-SG"/>
              </w:rPr>
            </w:pPr>
            <w:del w:id="4816" w:author="MUBIYARTO WIBISONO" w:date="2025-11-11T15:55:00Z">
              <w:r w:rsidRPr="00670957" w:rsidDel="00000EAF">
                <w:rPr>
                  <w:rFonts w:ascii="Arial" w:hAnsi="Arial" w:cs="Arial"/>
                  <w:szCs w:val="20"/>
                  <w:lang w:val="en-SG"/>
                </w:rPr>
                <w:delText>eocms_offence_notice_owner_driver_addr</w:delText>
              </w:r>
              <w:bookmarkStart w:id="4817" w:name="_Toc213778288"/>
              <w:bookmarkEnd w:id="4817"/>
            </w:del>
          </w:p>
        </w:tc>
        <w:tc>
          <w:tcPr>
            <w:tcW w:w="0" w:type="auto"/>
            <w:gridSpan w:val="4"/>
            <w:hideMark/>
          </w:tcPr>
          <w:p w14:paraId="47035FEA" w14:textId="274F0265" w:rsidR="00670957" w:rsidRPr="00670957" w:rsidDel="00000EAF" w:rsidRDefault="00670957">
            <w:pPr>
              <w:rPr>
                <w:del w:id="4818" w:author="MUBIYARTO WIBISONO" w:date="2025-11-11T15:55:00Z"/>
                <w:rFonts w:ascii="Arial" w:hAnsi="Arial" w:cs="Arial"/>
                <w:szCs w:val="20"/>
                <w:lang w:val="en-SG"/>
              </w:rPr>
            </w:pPr>
            <w:del w:id="4819" w:author="MUBIYARTO WIBISONO" w:date="2025-11-11T15:55:00Z">
              <w:r w:rsidRPr="00670957" w:rsidDel="00000EAF">
                <w:rPr>
                  <w:rFonts w:ascii="Arial" w:hAnsi="Arial" w:cs="Arial"/>
                  <w:szCs w:val="20"/>
                  <w:lang w:val="en-SG"/>
                </w:rPr>
                <w:delText>cre_date</w:delText>
              </w:r>
              <w:bookmarkStart w:id="4820" w:name="_Toc213778289"/>
              <w:bookmarkEnd w:id="4820"/>
            </w:del>
          </w:p>
        </w:tc>
        <w:bookmarkStart w:id="4821" w:name="_Toc213778290"/>
        <w:bookmarkEnd w:id="4821"/>
      </w:tr>
      <w:tr w:rsidR="00670957" w:rsidDel="00000EAF" w14:paraId="6191753A" w14:textId="0EF5A680" w:rsidTr="00670957">
        <w:trPr>
          <w:gridAfter w:val="2"/>
          <w:del w:id="4822" w:author="MUBIYARTO WIBISONO" w:date="2025-11-11T15:55:00Z"/>
        </w:trPr>
        <w:tc>
          <w:tcPr>
            <w:tcW w:w="0" w:type="auto"/>
            <w:hideMark/>
          </w:tcPr>
          <w:p w14:paraId="3A365731" w14:textId="7E6CD730" w:rsidR="00670957" w:rsidRPr="00670957" w:rsidDel="00000EAF" w:rsidRDefault="00670957">
            <w:pPr>
              <w:rPr>
                <w:del w:id="4823" w:author="MUBIYARTO WIBISONO" w:date="2025-11-11T15:55:00Z"/>
                <w:rFonts w:ascii="Arial" w:hAnsi="Arial" w:cs="Arial"/>
                <w:szCs w:val="20"/>
                <w:lang w:val="en-SG"/>
              </w:rPr>
            </w:pPr>
            <w:del w:id="4824" w:author="MUBIYARTO WIBISONO" w:date="2025-11-11T15:55:00Z">
              <w:r w:rsidRPr="00670957" w:rsidDel="00000EAF">
                <w:rPr>
                  <w:rFonts w:ascii="Arial" w:hAnsi="Arial" w:cs="Arial"/>
                  <w:szCs w:val="20"/>
                  <w:lang w:val="en-SG"/>
                </w:rPr>
                <w:delText>PII</w:delText>
              </w:r>
              <w:bookmarkStart w:id="4825" w:name="_Toc213778291"/>
              <w:bookmarkEnd w:id="4825"/>
            </w:del>
          </w:p>
        </w:tc>
        <w:tc>
          <w:tcPr>
            <w:tcW w:w="0" w:type="auto"/>
            <w:hideMark/>
          </w:tcPr>
          <w:p w14:paraId="51BBC4B2" w14:textId="7533A0E1" w:rsidR="00670957" w:rsidRPr="00670957" w:rsidDel="00000EAF" w:rsidRDefault="00670957">
            <w:pPr>
              <w:rPr>
                <w:del w:id="4826" w:author="MUBIYARTO WIBISONO" w:date="2025-11-11T15:55:00Z"/>
                <w:rFonts w:ascii="Arial" w:hAnsi="Arial" w:cs="Arial"/>
                <w:szCs w:val="20"/>
                <w:lang w:val="en-SG"/>
              </w:rPr>
            </w:pPr>
            <w:del w:id="4827" w:author="MUBIYARTO WIBISONO" w:date="2025-11-11T15:55:00Z">
              <w:r w:rsidRPr="00670957" w:rsidDel="00000EAF">
                <w:rPr>
                  <w:rFonts w:ascii="Arial" w:hAnsi="Arial" w:cs="Arial"/>
                  <w:szCs w:val="20"/>
                  <w:lang w:val="en-SG"/>
                </w:rPr>
                <w:delText>eocms_offence_notice_owner_driver_addr</w:delText>
              </w:r>
              <w:bookmarkStart w:id="4828" w:name="_Toc213778292"/>
              <w:bookmarkEnd w:id="4828"/>
            </w:del>
          </w:p>
        </w:tc>
        <w:tc>
          <w:tcPr>
            <w:tcW w:w="0" w:type="auto"/>
            <w:gridSpan w:val="4"/>
            <w:hideMark/>
          </w:tcPr>
          <w:p w14:paraId="2B75CEF6" w14:textId="696CD35E" w:rsidR="00670957" w:rsidRPr="00670957" w:rsidDel="00000EAF" w:rsidRDefault="00670957">
            <w:pPr>
              <w:rPr>
                <w:del w:id="4829" w:author="MUBIYARTO WIBISONO" w:date="2025-11-11T15:55:00Z"/>
                <w:rFonts w:ascii="Arial" w:hAnsi="Arial" w:cs="Arial"/>
                <w:szCs w:val="20"/>
                <w:lang w:val="en-SG"/>
              </w:rPr>
            </w:pPr>
            <w:del w:id="4830" w:author="MUBIYARTO WIBISONO" w:date="2025-11-11T15:55:00Z">
              <w:r w:rsidRPr="00670957" w:rsidDel="00000EAF">
                <w:rPr>
                  <w:rFonts w:ascii="Arial" w:hAnsi="Arial" w:cs="Arial"/>
                  <w:szCs w:val="20"/>
                  <w:lang w:val="en-SG"/>
                </w:rPr>
                <w:delText>cre_user_id</w:delText>
              </w:r>
              <w:bookmarkStart w:id="4831" w:name="_Toc213778293"/>
              <w:bookmarkEnd w:id="4831"/>
            </w:del>
          </w:p>
        </w:tc>
        <w:bookmarkStart w:id="4832" w:name="_Toc213778294"/>
        <w:bookmarkEnd w:id="4832"/>
      </w:tr>
      <w:tr w:rsidR="00670957" w:rsidDel="00000EAF" w14:paraId="480BB3E3" w14:textId="043FC251" w:rsidTr="00670957">
        <w:trPr>
          <w:gridAfter w:val="2"/>
          <w:del w:id="4833" w:author="MUBIYARTO WIBISONO" w:date="2025-11-11T15:55:00Z"/>
        </w:trPr>
        <w:tc>
          <w:tcPr>
            <w:tcW w:w="0" w:type="auto"/>
            <w:hideMark/>
          </w:tcPr>
          <w:p w14:paraId="244B2550" w14:textId="27D381E3" w:rsidR="00670957" w:rsidRPr="00670957" w:rsidDel="00000EAF" w:rsidRDefault="00670957">
            <w:pPr>
              <w:rPr>
                <w:del w:id="4834" w:author="MUBIYARTO WIBISONO" w:date="2025-11-11T15:55:00Z"/>
                <w:rFonts w:ascii="Arial" w:hAnsi="Arial" w:cs="Arial"/>
                <w:szCs w:val="20"/>
                <w:lang w:val="en-SG"/>
              </w:rPr>
            </w:pPr>
            <w:del w:id="4835" w:author="MUBIYARTO WIBISONO" w:date="2025-11-11T15:55:00Z">
              <w:r w:rsidRPr="00670957" w:rsidDel="00000EAF">
                <w:rPr>
                  <w:rFonts w:ascii="Arial" w:hAnsi="Arial" w:cs="Arial"/>
                  <w:szCs w:val="20"/>
                  <w:lang w:val="en-SG"/>
                </w:rPr>
                <w:delText>PII</w:delText>
              </w:r>
              <w:bookmarkStart w:id="4836" w:name="_Toc213778295"/>
              <w:bookmarkEnd w:id="4836"/>
            </w:del>
          </w:p>
        </w:tc>
        <w:tc>
          <w:tcPr>
            <w:tcW w:w="0" w:type="auto"/>
            <w:hideMark/>
          </w:tcPr>
          <w:p w14:paraId="71E32F79" w14:textId="18C28F23" w:rsidR="00670957" w:rsidRPr="00670957" w:rsidDel="00000EAF" w:rsidRDefault="00670957">
            <w:pPr>
              <w:rPr>
                <w:del w:id="4837" w:author="MUBIYARTO WIBISONO" w:date="2025-11-11T15:55:00Z"/>
                <w:rFonts w:ascii="Arial" w:hAnsi="Arial" w:cs="Arial"/>
                <w:szCs w:val="20"/>
                <w:lang w:val="en-SG"/>
              </w:rPr>
            </w:pPr>
            <w:del w:id="4838" w:author="MUBIYARTO WIBISONO" w:date="2025-11-11T15:55:00Z">
              <w:r w:rsidRPr="00670957" w:rsidDel="00000EAF">
                <w:rPr>
                  <w:rFonts w:ascii="Arial" w:hAnsi="Arial" w:cs="Arial"/>
                  <w:szCs w:val="20"/>
                  <w:lang w:val="en-SG"/>
                </w:rPr>
                <w:delText>eocms_offence_notice_owner_driver_addr</w:delText>
              </w:r>
              <w:bookmarkStart w:id="4839" w:name="_Toc213778296"/>
              <w:bookmarkEnd w:id="4839"/>
            </w:del>
          </w:p>
        </w:tc>
        <w:tc>
          <w:tcPr>
            <w:tcW w:w="0" w:type="auto"/>
            <w:gridSpan w:val="4"/>
            <w:hideMark/>
          </w:tcPr>
          <w:p w14:paraId="33A124C0" w14:textId="5EEEA513" w:rsidR="00670957" w:rsidRPr="00670957" w:rsidDel="00000EAF" w:rsidRDefault="00670957">
            <w:pPr>
              <w:rPr>
                <w:del w:id="4840" w:author="MUBIYARTO WIBISONO" w:date="2025-11-11T15:55:00Z"/>
                <w:rFonts w:ascii="Arial" w:hAnsi="Arial" w:cs="Arial"/>
                <w:szCs w:val="20"/>
                <w:lang w:val="en-SG"/>
              </w:rPr>
            </w:pPr>
            <w:del w:id="4841" w:author="MUBIYARTO WIBISONO" w:date="2025-11-11T15:55:00Z">
              <w:r w:rsidRPr="00670957" w:rsidDel="00000EAF">
                <w:rPr>
                  <w:rFonts w:ascii="Arial" w:hAnsi="Arial" w:cs="Arial"/>
                  <w:szCs w:val="20"/>
                  <w:lang w:val="en-SG"/>
                </w:rPr>
                <w:delText>floor_no</w:delText>
              </w:r>
              <w:bookmarkStart w:id="4842" w:name="_Toc213778297"/>
              <w:bookmarkEnd w:id="4842"/>
            </w:del>
          </w:p>
        </w:tc>
        <w:bookmarkStart w:id="4843" w:name="_Toc213778298"/>
        <w:bookmarkEnd w:id="4843"/>
      </w:tr>
      <w:tr w:rsidR="00670957" w:rsidDel="00000EAF" w14:paraId="28070B74" w14:textId="44ABD6B1" w:rsidTr="00670957">
        <w:trPr>
          <w:gridAfter w:val="2"/>
          <w:del w:id="4844" w:author="MUBIYARTO WIBISONO" w:date="2025-11-11T15:55:00Z"/>
        </w:trPr>
        <w:tc>
          <w:tcPr>
            <w:tcW w:w="0" w:type="auto"/>
            <w:hideMark/>
          </w:tcPr>
          <w:p w14:paraId="0400F904" w14:textId="48AA2672" w:rsidR="00670957" w:rsidRPr="00670957" w:rsidDel="00000EAF" w:rsidRDefault="00670957">
            <w:pPr>
              <w:rPr>
                <w:del w:id="4845" w:author="MUBIYARTO WIBISONO" w:date="2025-11-11T15:55:00Z"/>
                <w:rFonts w:ascii="Arial" w:hAnsi="Arial" w:cs="Arial"/>
                <w:szCs w:val="20"/>
                <w:lang w:val="en-SG"/>
              </w:rPr>
            </w:pPr>
            <w:del w:id="4846" w:author="MUBIYARTO WIBISONO" w:date="2025-11-11T15:55:00Z">
              <w:r w:rsidRPr="00670957" w:rsidDel="00000EAF">
                <w:rPr>
                  <w:rFonts w:ascii="Arial" w:hAnsi="Arial" w:cs="Arial"/>
                  <w:szCs w:val="20"/>
                  <w:lang w:val="en-SG"/>
                </w:rPr>
                <w:delText>PII</w:delText>
              </w:r>
              <w:bookmarkStart w:id="4847" w:name="_Toc213778299"/>
              <w:bookmarkEnd w:id="4847"/>
            </w:del>
          </w:p>
        </w:tc>
        <w:tc>
          <w:tcPr>
            <w:tcW w:w="0" w:type="auto"/>
            <w:hideMark/>
          </w:tcPr>
          <w:p w14:paraId="345DB0FF" w14:textId="6A41AD5D" w:rsidR="00670957" w:rsidRPr="00670957" w:rsidDel="00000EAF" w:rsidRDefault="00670957">
            <w:pPr>
              <w:rPr>
                <w:del w:id="4848" w:author="MUBIYARTO WIBISONO" w:date="2025-11-11T15:55:00Z"/>
                <w:rFonts w:ascii="Arial" w:hAnsi="Arial" w:cs="Arial"/>
                <w:szCs w:val="20"/>
                <w:lang w:val="en-SG"/>
              </w:rPr>
            </w:pPr>
            <w:del w:id="4849" w:author="MUBIYARTO WIBISONO" w:date="2025-11-11T15:55:00Z">
              <w:r w:rsidRPr="00670957" w:rsidDel="00000EAF">
                <w:rPr>
                  <w:rFonts w:ascii="Arial" w:hAnsi="Arial" w:cs="Arial"/>
                  <w:szCs w:val="20"/>
                  <w:lang w:val="en-SG"/>
                </w:rPr>
                <w:delText>eocms_offence_notice_owner_driver_addr</w:delText>
              </w:r>
              <w:bookmarkStart w:id="4850" w:name="_Toc213778300"/>
              <w:bookmarkEnd w:id="4850"/>
            </w:del>
          </w:p>
        </w:tc>
        <w:tc>
          <w:tcPr>
            <w:tcW w:w="0" w:type="auto"/>
            <w:gridSpan w:val="4"/>
            <w:hideMark/>
          </w:tcPr>
          <w:p w14:paraId="095BF65D" w14:textId="6DDCA4D1" w:rsidR="00670957" w:rsidRPr="00670957" w:rsidDel="00000EAF" w:rsidRDefault="00670957">
            <w:pPr>
              <w:rPr>
                <w:del w:id="4851" w:author="MUBIYARTO WIBISONO" w:date="2025-11-11T15:55:00Z"/>
                <w:rFonts w:ascii="Arial" w:hAnsi="Arial" w:cs="Arial"/>
                <w:szCs w:val="20"/>
                <w:lang w:val="en-SG"/>
              </w:rPr>
            </w:pPr>
            <w:del w:id="4852" w:author="MUBIYARTO WIBISONO" w:date="2025-11-11T15:55:00Z">
              <w:r w:rsidRPr="00670957" w:rsidDel="00000EAF">
                <w:rPr>
                  <w:rFonts w:ascii="Arial" w:hAnsi="Arial" w:cs="Arial"/>
                  <w:szCs w:val="20"/>
                  <w:lang w:val="en-SG"/>
                </w:rPr>
                <w:delText>postal_code</w:delText>
              </w:r>
              <w:bookmarkStart w:id="4853" w:name="_Toc213778301"/>
              <w:bookmarkEnd w:id="4853"/>
            </w:del>
          </w:p>
        </w:tc>
        <w:bookmarkStart w:id="4854" w:name="_Toc213778302"/>
        <w:bookmarkEnd w:id="4854"/>
      </w:tr>
      <w:tr w:rsidR="00670957" w:rsidDel="00000EAF" w14:paraId="36E0B595" w14:textId="52958AC2" w:rsidTr="00670957">
        <w:trPr>
          <w:gridAfter w:val="2"/>
          <w:del w:id="4855" w:author="MUBIYARTO WIBISONO" w:date="2025-11-11T15:55:00Z"/>
        </w:trPr>
        <w:tc>
          <w:tcPr>
            <w:tcW w:w="0" w:type="auto"/>
            <w:hideMark/>
          </w:tcPr>
          <w:p w14:paraId="314F276D" w14:textId="44AB442E" w:rsidR="00670957" w:rsidRPr="00670957" w:rsidDel="00000EAF" w:rsidRDefault="00670957">
            <w:pPr>
              <w:rPr>
                <w:del w:id="4856" w:author="MUBIYARTO WIBISONO" w:date="2025-11-11T15:55:00Z"/>
                <w:rFonts w:ascii="Arial" w:hAnsi="Arial" w:cs="Arial"/>
                <w:szCs w:val="20"/>
                <w:lang w:val="en-SG"/>
              </w:rPr>
            </w:pPr>
            <w:del w:id="4857" w:author="MUBIYARTO WIBISONO" w:date="2025-11-11T15:55:00Z">
              <w:r w:rsidRPr="00670957" w:rsidDel="00000EAF">
                <w:rPr>
                  <w:rFonts w:ascii="Arial" w:hAnsi="Arial" w:cs="Arial"/>
                  <w:szCs w:val="20"/>
                  <w:lang w:val="en-SG"/>
                </w:rPr>
                <w:delText>PII</w:delText>
              </w:r>
              <w:bookmarkStart w:id="4858" w:name="_Toc213778303"/>
              <w:bookmarkEnd w:id="4858"/>
            </w:del>
          </w:p>
        </w:tc>
        <w:tc>
          <w:tcPr>
            <w:tcW w:w="0" w:type="auto"/>
            <w:hideMark/>
          </w:tcPr>
          <w:p w14:paraId="44A8429C" w14:textId="74C178D3" w:rsidR="00670957" w:rsidRPr="00670957" w:rsidDel="00000EAF" w:rsidRDefault="00670957">
            <w:pPr>
              <w:rPr>
                <w:del w:id="4859" w:author="MUBIYARTO WIBISONO" w:date="2025-11-11T15:55:00Z"/>
                <w:rFonts w:ascii="Arial" w:hAnsi="Arial" w:cs="Arial"/>
                <w:szCs w:val="20"/>
                <w:lang w:val="en-SG"/>
              </w:rPr>
            </w:pPr>
            <w:del w:id="4860" w:author="MUBIYARTO WIBISONO" w:date="2025-11-11T15:55:00Z">
              <w:r w:rsidRPr="00670957" w:rsidDel="00000EAF">
                <w:rPr>
                  <w:rFonts w:ascii="Arial" w:hAnsi="Arial" w:cs="Arial"/>
                  <w:szCs w:val="20"/>
                  <w:lang w:val="en-SG"/>
                </w:rPr>
                <w:delText>eocms_offence_notice_owner_driver_addr</w:delText>
              </w:r>
              <w:bookmarkStart w:id="4861" w:name="_Toc213778304"/>
              <w:bookmarkEnd w:id="4861"/>
            </w:del>
          </w:p>
        </w:tc>
        <w:tc>
          <w:tcPr>
            <w:tcW w:w="0" w:type="auto"/>
            <w:gridSpan w:val="4"/>
            <w:hideMark/>
          </w:tcPr>
          <w:p w14:paraId="0610357D" w14:textId="2475B460" w:rsidR="00670957" w:rsidRPr="00670957" w:rsidDel="00000EAF" w:rsidRDefault="00670957">
            <w:pPr>
              <w:rPr>
                <w:del w:id="4862" w:author="MUBIYARTO WIBISONO" w:date="2025-11-11T15:55:00Z"/>
                <w:rFonts w:ascii="Arial" w:hAnsi="Arial" w:cs="Arial"/>
                <w:szCs w:val="20"/>
                <w:lang w:val="en-SG"/>
              </w:rPr>
            </w:pPr>
            <w:del w:id="4863" w:author="MUBIYARTO WIBISONO" w:date="2025-11-11T15:55:00Z">
              <w:r w:rsidRPr="00670957" w:rsidDel="00000EAF">
                <w:rPr>
                  <w:rFonts w:ascii="Arial" w:hAnsi="Arial" w:cs="Arial"/>
                  <w:szCs w:val="20"/>
                  <w:lang w:val="en-SG"/>
                </w:rPr>
                <w:delText>street_name</w:delText>
              </w:r>
              <w:bookmarkStart w:id="4864" w:name="_Toc213778305"/>
              <w:bookmarkEnd w:id="4864"/>
            </w:del>
          </w:p>
        </w:tc>
        <w:bookmarkStart w:id="4865" w:name="_Toc213778306"/>
        <w:bookmarkEnd w:id="4865"/>
      </w:tr>
      <w:tr w:rsidR="00670957" w:rsidDel="00000EAF" w14:paraId="02282C12" w14:textId="0E5DEAF4" w:rsidTr="00670957">
        <w:trPr>
          <w:gridAfter w:val="2"/>
          <w:del w:id="4866" w:author="MUBIYARTO WIBISONO" w:date="2025-11-11T15:55:00Z"/>
        </w:trPr>
        <w:tc>
          <w:tcPr>
            <w:tcW w:w="0" w:type="auto"/>
            <w:hideMark/>
          </w:tcPr>
          <w:p w14:paraId="65A2DF4E" w14:textId="69E8A597" w:rsidR="00670957" w:rsidRPr="00670957" w:rsidDel="00000EAF" w:rsidRDefault="00670957">
            <w:pPr>
              <w:rPr>
                <w:del w:id="4867" w:author="MUBIYARTO WIBISONO" w:date="2025-11-11T15:55:00Z"/>
                <w:rFonts w:ascii="Arial" w:hAnsi="Arial" w:cs="Arial"/>
                <w:szCs w:val="20"/>
                <w:lang w:val="en-SG"/>
              </w:rPr>
            </w:pPr>
            <w:del w:id="4868" w:author="MUBIYARTO WIBISONO" w:date="2025-11-11T15:55:00Z">
              <w:r w:rsidRPr="00670957" w:rsidDel="00000EAF">
                <w:rPr>
                  <w:rFonts w:ascii="Arial" w:hAnsi="Arial" w:cs="Arial"/>
                  <w:szCs w:val="20"/>
                  <w:lang w:val="en-SG"/>
                </w:rPr>
                <w:delText>PII</w:delText>
              </w:r>
              <w:bookmarkStart w:id="4869" w:name="_Toc213778307"/>
              <w:bookmarkEnd w:id="4869"/>
            </w:del>
          </w:p>
        </w:tc>
        <w:tc>
          <w:tcPr>
            <w:tcW w:w="0" w:type="auto"/>
            <w:hideMark/>
          </w:tcPr>
          <w:p w14:paraId="345DACCC" w14:textId="446FA5FC" w:rsidR="00670957" w:rsidRPr="00670957" w:rsidDel="00000EAF" w:rsidRDefault="00670957">
            <w:pPr>
              <w:rPr>
                <w:del w:id="4870" w:author="MUBIYARTO WIBISONO" w:date="2025-11-11T15:55:00Z"/>
                <w:rFonts w:ascii="Arial" w:hAnsi="Arial" w:cs="Arial"/>
                <w:szCs w:val="20"/>
                <w:lang w:val="en-SG"/>
              </w:rPr>
            </w:pPr>
            <w:del w:id="4871" w:author="MUBIYARTO WIBISONO" w:date="2025-11-11T15:55:00Z">
              <w:r w:rsidRPr="00670957" w:rsidDel="00000EAF">
                <w:rPr>
                  <w:rFonts w:ascii="Arial" w:hAnsi="Arial" w:cs="Arial"/>
                  <w:szCs w:val="20"/>
                  <w:lang w:val="en-SG"/>
                </w:rPr>
                <w:delText>eocms_offence_notice_owner_driver_addr</w:delText>
              </w:r>
              <w:bookmarkStart w:id="4872" w:name="_Toc213778308"/>
              <w:bookmarkEnd w:id="4872"/>
            </w:del>
          </w:p>
        </w:tc>
        <w:tc>
          <w:tcPr>
            <w:tcW w:w="0" w:type="auto"/>
            <w:gridSpan w:val="4"/>
            <w:hideMark/>
          </w:tcPr>
          <w:p w14:paraId="08BAD273" w14:textId="43577CDC" w:rsidR="00670957" w:rsidRPr="00670957" w:rsidDel="00000EAF" w:rsidRDefault="00670957">
            <w:pPr>
              <w:rPr>
                <w:del w:id="4873" w:author="MUBIYARTO WIBISONO" w:date="2025-11-11T15:55:00Z"/>
                <w:rFonts w:ascii="Arial" w:hAnsi="Arial" w:cs="Arial"/>
                <w:szCs w:val="20"/>
                <w:lang w:val="en-SG"/>
              </w:rPr>
            </w:pPr>
            <w:del w:id="4874" w:author="MUBIYARTO WIBISONO" w:date="2025-11-11T15:55:00Z">
              <w:r w:rsidRPr="00670957" w:rsidDel="00000EAF">
                <w:rPr>
                  <w:rFonts w:ascii="Arial" w:hAnsi="Arial" w:cs="Arial"/>
                  <w:szCs w:val="20"/>
                  <w:lang w:val="en-SG"/>
                </w:rPr>
                <w:delText>unit_no</w:delText>
              </w:r>
              <w:bookmarkStart w:id="4875" w:name="_Toc213778309"/>
              <w:bookmarkEnd w:id="4875"/>
            </w:del>
          </w:p>
        </w:tc>
        <w:bookmarkStart w:id="4876" w:name="_Toc213778310"/>
        <w:bookmarkEnd w:id="4876"/>
      </w:tr>
    </w:tbl>
    <w:p w14:paraId="63739A6B" w14:textId="7015DFBD" w:rsidR="00670957" w:rsidDel="00000EAF" w:rsidRDefault="00670957" w:rsidP="002040D1">
      <w:pPr>
        <w:rPr>
          <w:ins w:id="4877" w:author="Rafif" w:date="2025-10-30T16:44:00Z"/>
          <w:del w:id="4878" w:author="MUBIYARTO WIBISONO" w:date="2025-11-11T16:07:00Z"/>
          <w:rFonts w:ascii="Arial" w:hAnsi="Arial" w:cs="Arial"/>
          <w:sz w:val="20"/>
          <w:szCs w:val="20"/>
        </w:rPr>
      </w:pPr>
      <w:bookmarkStart w:id="4879" w:name="_Toc213778311"/>
      <w:bookmarkEnd w:id="4879"/>
    </w:p>
    <w:p w14:paraId="64635ECC" w14:textId="60BC0274" w:rsidR="002040D1" w:rsidRDefault="002040D1">
      <w:pPr>
        <w:pStyle w:val="Heading3"/>
        <w:ind w:left="851" w:hanging="851"/>
        <w:rPr>
          <w:ins w:id="4880" w:author="Rafif" w:date="2025-10-30T16:44:00Z"/>
          <w:lang w:val="en-US"/>
        </w:rPr>
        <w:pPrChange w:id="4881" w:author="MUBIYARTO WIBISONO" w:date="2025-11-11T16:06:00Z">
          <w:pPr>
            <w:pStyle w:val="Heading3"/>
          </w:pPr>
        </w:pPrChange>
      </w:pPr>
      <w:bookmarkStart w:id="4882" w:name="_Toc212740077"/>
      <w:bookmarkStart w:id="4883" w:name="_Toc213778312"/>
      <w:ins w:id="4884" w:author="Rafif" w:date="2025-10-30T16:44:00Z">
        <w:r>
          <w:rPr>
            <w:lang w:val="en-US"/>
          </w:rPr>
          <w:t>Process MHA result file</w:t>
        </w:r>
        <w:bookmarkEnd w:id="4882"/>
        <w:bookmarkEnd w:id="4883"/>
      </w:ins>
    </w:p>
    <w:p w14:paraId="70093B19" w14:textId="48B05676" w:rsidR="00000EAF" w:rsidRDefault="00000EAF" w:rsidP="002040D1">
      <w:pPr>
        <w:rPr>
          <w:ins w:id="4885" w:author="MUBIYARTO WIBISONO" w:date="2025-11-11T15:56:00Z"/>
          <w:rFonts w:ascii="Arial" w:hAnsi="Arial" w:cs="Arial"/>
          <w:sz w:val="20"/>
          <w:szCs w:val="20"/>
        </w:rPr>
      </w:pPr>
      <w:ins w:id="4886" w:author="MUBIYARTO WIBISONO" w:date="2025-11-11T15:56:00Z">
        <w:r>
          <w:rPr>
            <w:noProof/>
            <w:lang w:val="en-SG" w:eastAsia="en-SG"/>
          </w:rPr>
          <w:drawing>
            <wp:inline distT="0" distB="0" distL="0" distR="0" wp14:anchorId="0BB8C70D" wp14:editId="0F213255">
              <wp:extent cx="5105400" cy="1556711"/>
              <wp:effectExtent l="0" t="0" r="0" b="5715"/>
              <wp:docPr id="12814816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15490" cy="1559788"/>
                      </a:xfrm>
                      <a:prstGeom prst="rect">
                        <a:avLst/>
                      </a:prstGeom>
                      <a:noFill/>
                      <a:ln>
                        <a:noFill/>
                      </a:ln>
                    </pic:spPr>
                  </pic:pic>
                </a:graphicData>
              </a:graphic>
            </wp:inline>
          </w:drawing>
        </w:r>
      </w:ins>
    </w:p>
    <w:p w14:paraId="5951A23D" w14:textId="716FFB51" w:rsidR="002040D1" w:rsidRDefault="007B2306" w:rsidP="002040D1">
      <w:pPr>
        <w:rPr>
          <w:ins w:id="4887" w:author="Rafif" w:date="2025-10-30T17:02:00Z"/>
          <w:rFonts w:ascii="Arial" w:hAnsi="Arial" w:cs="Arial"/>
          <w:sz w:val="20"/>
          <w:szCs w:val="20"/>
        </w:rPr>
      </w:pPr>
      <w:ins w:id="4888" w:author="Rafif" w:date="2025-10-30T17:00:00Z">
        <w:del w:id="4889" w:author="MUBIYARTO WIBISONO" w:date="2025-11-11T15:56:00Z">
          <w:r w:rsidDel="00000EAF">
            <w:rPr>
              <w:noProof/>
              <w:lang w:val="en-SG" w:eastAsia="en-SG"/>
            </w:rPr>
            <w:drawing>
              <wp:inline distT="0" distB="0" distL="0" distR="0" wp14:anchorId="2DB3CE02" wp14:editId="09731755">
                <wp:extent cx="5943600" cy="1116965"/>
                <wp:effectExtent l="0" t="0" r="0" b="6985"/>
                <wp:docPr id="19369443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116965"/>
                        </a:xfrm>
                        <a:prstGeom prst="rect">
                          <a:avLst/>
                        </a:prstGeom>
                        <a:noFill/>
                        <a:ln>
                          <a:noFill/>
                        </a:ln>
                      </pic:spPr>
                    </pic:pic>
                  </a:graphicData>
                </a:graphic>
              </wp:inline>
            </w:drawing>
          </w:r>
        </w:del>
      </w:ins>
      <w:ins w:id="4890" w:author="Rafif" w:date="2025-10-30T16:44:00Z">
        <w:r w:rsidR="002040D1" w:rsidRPr="00B32071">
          <w:rPr>
            <w:rFonts w:ascii="Arial" w:hAnsi="Arial" w:cs="Arial"/>
            <w:sz w:val="20"/>
            <w:szCs w:val="20"/>
          </w:rPr>
          <w:t>NOTE: Due to page size limit, the full-sized image is appended.</w:t>
        </w:r>
      </w:ins>
    </w:p>
    <w:p w14:paraId="6D4DCF86" w14:textId="55722101" w:rsidR="007B2306" w:rsidRDefault="000F6B31" w:rsidP="002040D1">
      <w:pPr>
        <w:rPr>
          <w:rFonts w:ascii="Arial" w:hAnsi="Arial" w:cs="Arial"/>
          <w:sz w:val="20"/>
          <w:szCs w:val="20"/>
        </w:rPr>
      </w:pPr>
      <w:ins w:id="4891" w:author="Rafif" w:date="2025-10-30T17:02:00Z">
        <w:del w:id="4892" w:author="MUBIYARTO WIBISONO" w:date="2025-11-11T15:56:00Z">
          <w:r w:rsidDel="00000EAF">
            <w:rPr>
              <w:rFonts w:ascii="Arial" w:hAnsi="Arial" w:cs="Arial"/>
              <w:sz w:val="20"/>
              <w:szCs w:val="20"/>
            </w:rPr>
            <w:object w:dxaOrig="1287" w:dyaOrig="837" w14:anchorId="1C948EC0">
              <v:shape id="_x0000_i1031" type="#_x0000_t75" style="width:63.75pt;height:42pt" o:ole="">
                <v:imagedata r:id="rId39" o:title=""/>
              </v:shape>
              <o:OLEObject Type="Embed" ProgID="Package" ShapeID="_x0000_i1031" DrawAspect="Icon" ObjectID="_1827413434" r:id="rId40"/>
            </w:object>
          </w:r>
        </w:del>
      </w:ins>
      <w:ins w:id="4893" w:author="MUBIYARTO WIBISONO" w:date="2025-11-11T15:56:00Z">
        <w:r w:rsidR="001064F4">
          <w:rPr>
            <w:rFonts w:ascii="Arial" w:hAnsi="Arial" w:cs="Arial"/>
            <w:sz w:val="20"/>
            <w:szCs w:val="20"/>
          </w:rPr>
          <w:object w:dxaOrig="1688" w:dyaOrig="1092" w14:anchorId="00885514">
            <v:shape id="_x0000_i1032" type="#_x0000_t75" style="width:84pt;height:54.75pt" o:ole="">
              <v:imagedata r:id="rId41" o:title=""/>
            </v:shape>
            <o:OLEObject Type="Embed" ProgID="Package" ShapeID="_x0000_i1032" DrawAspect="Icon" ObjectID="_1827413435" r:id="rId42"/>
          </w:object>
        </w:r>
      </w:ins>
    </w:p>
    <w:tbl>
      <w:tblPr>
        <w:tblStyle w:val="TableGrid"/>
        <w:tblW w:w="0" w:type="auto"/>
        <w:tblLook w:val="04A0" w:firstRow="1" w:lastRow="0" w:firstColumn="1" w:lastColumn="0" w:noHBand="0" w:noVBand="1"/>
      </w:tblPr>
      <w:tblGrid>
        <w:gridCol w:w="884"/>
        <w:gridCol w:w="4868"/>
        <w:gridCol w:w="2629"/>
      </w:tblGrid>
      <w:tr w:rsidR="007630AD" w:rsidRPr="007630AD" w14:paraId="528629C9" w14:textId="77777777" w:rsidTr="007630AD">
        <w:tc>
          <w:tcPr>
            <w:tcW w:w="0" w:type="auto"/>
            <w:shd w:val="clear" w:color="auto" w:fill="F2F2F2" w:themeFill="background1" w:themeFillShade="F2"/>
            <w:hideMark/>
          </w:tcPr>
          <w:p w14:paraId="31FCE98F" w14:textId="77777777" w:rsidR="007630AD" w:rsidRPr="007630AD" w:rsidRDefault="007630AD" w:rsidP="007630AD">
            <w:pPr>
              <w:rPr>
                <w:rFonts w:ascii="Arial" w:hAnsi="Arial" w:cs="Arial"/>
                <w:b/>
                <w:bCs/>
                <w:szCs w:val="20"/>
                <w:lang w:val="en-SG"/>
              </w:rPr>
            </w:pPr>
            <w:r w:rsidRPr="007630AD">
              <w:rPr>
                <w:rFonts w:ascii="Arial" w:hAnsi="Arial" w:cs="Arial"/>
                <w:b/>
                <w:bCs/>
                <w:szCs w:val="20"/>
                <w:lang w:val="en-SG"/>
              </w:rPr>
              <w:t>Zone</w:t>
            </w:r>
          </w:p>
        </w:tc>
        <w:tc>
          <w:tcPr>
            <w:tcW w:w="0" w:type="auto"/>
            <w:shd w:val="clear" w:color="auto" w:fill="F2F2F2" w:themeFill="background1" w:themeFillShade="F2"/>
            <w:hideMark/>
          </w:tcPr>
          <w:p w14:paraId="4E98E718" w14:textId="77777777" w:rsidR="007630AD" w:rsidRPr="007630AD" w:rsidRDefault="007630AD" w:rsidP="007630AD">
            <w:pPr>
              <w:rPr>
                <w:rFonts w:ascii="Arial" w:hAnsi="Arial" w:cs="Arial"/>
                <w:b/>
                <w:bCs/>
                <w:szCs w:val="20"/>
                <w:lang w:val="en-SG"/>
              </w:rPr>
            </w:pPr>
            <w:r w:rsidRPr="007630AD">
              <w:rPr>
                <w:rFonts w:ascii="Arial" w:hAnsi="Arial" w:cs="Arial"/>
                <w:b/>
                <w:bCs/>
                <w:szCs w:val="20"/>
                <w:lang w:val="en-SG"/>
              </w:rPr>
              <w:t>Database Table</w:t>
            </w:r>
          </w:p>
        </w:tc>
        <w:tc>
          <w:tcPr>
            <w:tcW w:w="0" w:type="auto"/>
            <w:shd w:val="clear" w:color="auto" w:fill="F2F2F2" w:themeFill="background1" w:themeFillShade="F2"/>
            <w:hideMark/>
          </w:tcPr>
          <w:p w14:paraId="5AE65CE2" w14:textId="77777777" w:rsidR="007630AD" w:rsidRPr="007630AD" w:rsidRDefault="007630AD" w:rsidP="007630AD">
            <w:pPr>
              <w:rPr>
                <w:rFonts w:ascii="Arial" w:hAnsi="Arial" w:cs="Arial"/>
                <w:b/>
                <w:bCs/>
                <w:szCs w:val="20"/>
                <w:lang w:val="en-SG"/>
              </w:rPr>
            </w:pPr>
            <w:r w:rsidRPr="007630AD">
              <w:rPr>
                <w:rFonts w:ascii="Arial" w:hAnsi="Arial" w:cs="Arial"/>
                <w:b/>
                <w:bCs/>
                <w:szCs w:val="20"/>
                <w:lang w:val="en-SG"/>
              </w:rPr>
              <w:t>Field Name</w:t>
            </w:r>
          </w:p>
        </w:tc>
      </w:tr>
      <w:tr w:rsidR="007630AD" w:rsidRPr="007630AD" w14:paraId="0BF21C1C" w14:textId="77777777" w:rsidTr="007630AD">
        <w:tc>
          <w:tcPr>
            <w:tcW w:w="0" w:type="auto"/>
            <w:hideMark/>
          </w:tcPr>
          <w:p w14:paraId="7FFDDC22" w14:textId="77777777" w:rsidR="007630AD" w:rsidRPr="007630AD" w:rsidRDefault="007630AD" w:rsidP="007630AD">
            <w:pPr>
              <w:rPr>
                <w:rFonts w:ascii="Arial" w:hAnsi="Arial" w:cs="Arial"/>
                <w:szCs w:val="20"/>
                <w:lang w:val="en-SG"/>
              </w:rPr>
            </w:pPr>
            <w:r w:rsidRPr="007630AD">
              <w:rPr>
                <w:rFonts w:ascii="Arial" w:hAnsi="Arial" w:cs="Arial"/>
                <w:szCs w:val="20"/>
                <w:lang w:val="en-SG"/>
              </w:rPr>
              <w:t>intranet</w:t>
            </w:r>
          </w:p>
        </w:tc>
        <w:tc>
          <w:tcPr>
            <w:tcW w:w="0" w:type="auto"/>
            <w:hideMark/>
          </w:tcPr>
          <w:p w14:paraId="48F2F591"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ocms_offence_notice_owner_driver_addr</w:t>
            </w:r>
            <w:proofErr w:type="spellEnd"/>
          </w:p>
        </w:tc>
        <w:tc>
          <w:tcPr>
            <w:tcW w:w="0" w:type="auto"/>
            <w:hideMark/>
          </w:tcPr>
          <w:p w14:paraId="2BC3A733"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notice_no</w:t>
            </w:r>
            <w:proofErr w:type="spellEnd"/>
          </w:p>
        </w:tc>
      </w:tr>
      <w:tr w:rsidR="007630AD" w:rsidRPr="007630AD" w14:paraId="6537FE33" w14:textId="77777777" w:rsidTr="007630AD">
        <w:tc>
          <w:tcPr>
            <w:tcW w:w="0" w:type="auto"/>
            <w:hideMark/>
          </w:tcPr>
          <w:p w14:paraId="622D03B6" w14:textId="77777777" w:rsidR="007630AD" w:rsidRPr="007630AD" w:rsidRDefault="007630AD" w:rsidP="007630AD">
            <w:pPr>
              <w:rPr>
                <w:rFonts w:ascii="Arial" w:hAnsi="Arial" w:cs="Arial"/>
                <w:szCs w:val="20"/>
                <w:lang w:val="en-SG"/>
              </w:rPr>
            </w:pPr>
            <w:r w:rsidRPr="007630AD">
              <w:rPr>
                <w:rFonts w:ascii="Arial" w:hAnsi="Arial" w:cs="Arial"/>
                <w:szCs w:val="20"/>
                <w:lang w:val="en-SG"/>
              </w:rPr>
              <w:lastRenderedPageBreak/>
              <w:t>intranet</w:t>
            </w:r>
          </w:p>
        </w:tc>
        <w:tc>
          <w:tcPr>
            <w:tcW w:w="0" w:type="auto"/>
            <w:hideMark/>
          </w:tcPr>
          <w:p w14:paraId="73F43707"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ocms_offence_notice_owner_driver_addr</w:t>
            </w:r>
            <w:proofErr w:type="spellEnd"/>
          </w:p>
        </w:tc>
        <w:tc>
          <w:tcPr>
            <w:tcW w:w="0" w:type="auto"/>
            <w:hideMark/>
          </w:tcPr>
          <w:p w14:paraId="7AF0068B"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owner_driver_indicator</w:t>
            </w:r>
            <w:proofErr w:type="spellEnd"/>
          </w:p>
        </w:tc>
      </w:tr>
      <w:tr w:rsidR="007630AD" w:rsidRPr="007630AD" w14:paraId="399E5DE6" w14:textId="77777777" w:rsidTr="007630AD">
        <w:tc>
          <w:tcPr>
            <w:tcW w:w="0" w:type="auto"/>
            <w:hideMark/>
          </w:tcPr>
          <w:p w14:paraId="301FE689" w14:textId="77777777" w:rsidR="007630AD" w:rsidRPr="007630AD" w:rsidRDefault="007630AD" w:rsidP="007630AD">
            <w:pPr>
              <w:rPr>
                <w:rFonts w:ascii="Arial" w:hAnsi="Arial" w:cs="Arial"/>
                <w:szCs w:val="20"/>
                <w:lang w:val="en-SG"/>
              </w:rPr>
            </w:pPr>
            <w:r w:rsidRPr="007630AD">
              <w:rPr>
                <w:rFonts w:ascii="Arial" w:hAnsi="Arial" w:cs="Arial"/>
                <w:szCs w:val="20"/>
                <w:lang w:val="en-SG"/>
              </w:rPr>
              <w:t>intranet</w:t>
            </w:r>
          </w:p>
        </w:tc>
        <w:tc>
          <w:tcPr>
            <w:tcW w:w="0" w:type="auto"/>
            <w:hideMark/>
          </w:tcPr>
          <w:p w14:paraId="52DBE0D9"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ocms_offence_notice_owner_driver_addr</w:t>
            </w:r>
            <w:proofErr w:type="spellEnd"/>
          </w:p>
        </w:tc>
        <w:tc>
          <w:tcPr>
            <w:tcW w:w="0" w:type="auto"/>
            <w:hideMark/>
          </w:tcPr>
          <w:p w14:paraId="584DBED2"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type_of_address</w:t>
            </w:r>
            <w:proofErr w:type="spellEnd"/>
          </w:p>
        </w:tc>
      </w:tr>
      <w:tr w:rsidR="007630AD" w:rsidRPr="007630AD" w14:paraId="0B10500E" w14:textId="77777777" w:rsidTr="007630AD">
        <w:tc>
          <w:tcPr>
            <w:tcW w:w="0" w:type="auto"/>
            <w:hideMark/>
          </w:tcPr>
          <w:p w14:paraId="0B8511B5" w14:textId="77777777" w:rsidR="007630AD" w:rsidRPr="007630AD" w:rsidRDefault="007630AD" w:rsidP="007630AD">
            <w:pPr>
              <w:rPr>
                <w:rFonts w:ascii="Arial" w:hAnsi="Arial" w:cs="Arial"/>
                <w:szCs w:val="20"/>
                <w:lang w:val="en-SG"/>
              </w:rPr>
            </w:pPr>
            <w:r w:rsidRPr="007630AD">
              <w:rPr>
                <w:rFonts w:ascii="Arial" w:hAnsi="Arial" w:cs="Arial"/>
                <w:szCs w:val="20"/>
                <w:lang w:val="en-SG"/>
              </w:rPr>
              <w:t>intranet</w:t>
            </w:r>
          </w:p>
        </w:tc>
        <w:tc>
          <w:tcPr>
            <w:tcW w:w="0" w:type="auto"/>
            <w:hideMark/>
          </w:tcPr>
          <w:p w14:paraId="0B04F55E"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ocms_offence_notice_owner_driver_addr</w:t>
            </w:r>
            <w:proofErr w:type="spellEnd"/>
          </w:p>
        </w:tc>
        <w:tc>
          <w:tcPr>
            <w:tcW w:w="0" w:type="auto"/>
            <w:hideMark/>
          </w:tcPr>
          <w:p w14:paraId="5845DBDB"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bldg_name</w:t>
            </w:r>
            <w:proofErr w:type="spellEnd"/>
          </w:p>
        </w:tc>
      </w:tr>
      <w:tr w:rsidR="007630AD" w:rsidRPr="007630AD" w14:paraId="3B66279D" w14:textId="77777777" w:rsidTr="007630AD">
        <w:tc>
          <w:tcPr>
            <w:tcW w:w="0" w:type="auto"/>
            <w:hideMark/>
          </w:tcPr>
          <w:p w14:paraId="0BDBE75B" w14:textId="77777777" w:rsidR="007630AD" w:rsidRPr="007630AD" w:rsidRDefault="007630AD" w:rsidP="007630AD">
            <w:pPr>
              <w:rPr>
                <w:rFonts w:ascii="Arial" w:hAnsi="Arial" w:cs="Arial"/>
                <w:szCs w:val="20"/>
                <w:lang w:val="en-SG"/>
              </w:rPr>
            </w:pPr>
            <w:r w:rsidRPr="007630AD">
              <w:rPr>
                <w:rFonts w:ascii="Arial" w:hAnsi="Arial" w:cs="Arial"/>
                <w:szCs w:val="20"/>
                <w:lang w:val="en-SG"/>
              </w:rPr>
              <w:t>intranet</w:t>
            </w:r>
          </w:p>
        </w:tc>
        <w:tc>
          <w:tcPr>
            <w:tcW w:w="0" w:type="auto"/>
            <w:hideMark/>
          </w:tcPr>
          <w:p w14:paraId="0E473F5D"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ocms_offence_notice_owner_driver_addr</w:t>
            </w:r>
            <w:proofErr w:type="spellEnd"/>
          </w:p>
        </w:tc>
        <w:tc>
          <w:tcPr>
            <w:tcW w:w="0" w:type="auto"/>
            <w:hideMark/>
          </w:tcPr>
          <w:p w14:paraId="5E569A31"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blk_hse_no</w:t>
            </w:r>
            <w:proofErr w:type="spellEnd"/>
          </w:p>
        </w:tc>
      </w:tr>
      <w:tr w:rsidR="007630AD" w:rsidRPr="007630AD" w14:paraId="3CDAFA26" w14:textId="77777777" w:rsidTr="007630AD">
        <w:tc>
          <w:tcPr>
            <w:tcW w:w="0" w:type="auto"/>
            <w:hideMark/>
          </w:tcPr>
          <w:p w14:paraId="590A7565" w14:textId="77777777" w:rsidR="007630AD" w:rsidRPr="007630AD" w:rsidRDefault="007630AD" w:rsidP="007630AD">
            <w:pPr>
              <w:rPr>
                <w:rFonts w:ascii="Arial" w:hAnsi="Arial" w:cs="Arial"/>
                <w:szCs w:val="20"/>
                <w:lang w:val="en-SG"/>
              </w:rPr>
            </w:pPr>
            <w:r w:rsidRPr="007630AD">
              <w:rPr>
                <w:rFonts w:ascii="Arial" w:hAnsi="Arial" w:cs="Arial"/>
                <w:szCs w:val="20"/>
                <w:lang w:val="en-SG"/>
              </w:rPr>
              <w:t>intranet</w:t>
            </w:r>
          </w:p>
        </w:tc>
        <w:tc>
          <w:tcPr>
            <w:tcW w:w="0" w:type="auto"/>
            <w:hideMark/>
          </w:tcPr>
          <w:p w14:paraId="014688D9"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ocms_offence_notice_owner_driver_addr</w:t>
            </w:r>
            <w:proofErr w:type="spellEnd"/>
          </w:p>
        </w:tc>
        <w:tc>
          <w:tcPr>
            <w:tcW w:w="0" w:type="auto"/>
            <w:hideMark/>
          </w:tcPr>
          <w:p w14:paraId="09FCA88E"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cre_date</w:t>
            </w:r>
            <w:proofErr w:type="spellEnd"/>
          </w:p>
        </w:tc>
      </w:tr>
      <w:tr w:rsidR="007630AD" w:rsidRPr="007630AD" w14:paraId="33FE6DEC" w14:textId="77777777" w:rsidTr="007630AD">
        <w:tc>
          <w:tcPr>
            <w:tcW w:w="0" w:type="auto"/>
            <w:hideMark/>
          </w:tcPr>
          <w:p w14:paraId="37BB4960" w14:textId="77777777" w:rsidR="007630AD" w:rsidRPr="007630AD" w:rsidRDefault="007630AD" w:rsidP="007630AD">
            <w:pPr>
              <w:rPr>
                <w:rFonts w:ascii="Arial" w:hAnsi="Arial" w:cs="Arial"/>
                <w:szCs w:val="20"/>
                <w:lang w:val="en-SG"/>
              </w:rPr>
            </w:pPr>
            <w:r w:rsidRPr="007630AD">
              <w:rPr>
                <w:rFonts w:ascii="Arial" w:hAnsi="Arial" w:cs="Arial"/>
                <w:szCs w:val="20"/>
                <w:lang w:val="en-SG"/>
              </w:rPr>
              <w:t>intranet</w:t>
            </w:r>
          </w:p>
        </w:tc>
        <w:tc>
          <w:tcPr>
            <w:tcW w:w="0" w:type="auto"/>
            <w:hideMark/>
          </w:tcPr>
          <w:p w14:paraId="26FAC7A3"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ocms_offence_notice_owner_driver_addr</w:t>
            </w:r>
            <w:proofErr w:type="spellEnd"/>
          </w:p>
        </w:tc>
        <w:tc>
          <w:tcPr>
            <w:tcW w:w="0" w:type="auto"/>
            <w:hideMark/>
          </w:tcPr>
          <w:p w14:paraId="7DC970EF"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cre_user_id</w:t>
            </w:r>
            <w:proofErr w:type="spellEnd"/>
          </w:p>
        </w:tc>
      </w:tr>
      <w:tr w:rsidR="007630AD" w:rsidRPr="007630AD" w14:paraId="2B2EEF52" w14:textId="77777777" w:rsidTr="007630AD">
        <w:tc>
          <w:tcPr>
            <w:tcW w:w="0" w:type="auto"/>
            <w:hideMark/>
          </w:tcPr>
          <w:p w14:paraId="42CBBC31" w14:textId="77777777" w:rsidR="007630AD" w:rsidRPr="007630AD" w:rsidRDefault="007630AD" w:rsidP="007630AD">
            <w:pPr>
              <w:rPr>
                <w:rFonts w:ascii="Arial" w:hAnsi="Arial" w:cs="Arial"/>
                <w:szCs w:val="20"/>
                <w:lang w:val="en-SG"/>
              </w:rPr>
            </w:pPr>
            <w:r w:rsidRPr="007630AD">
              <w:rPr>
                <w:rFonts w:ascii="Arial" w:hAnsi="Arial" w:cs="Arial"/>
                <w:szCs w:val="20"/>
                <w:lang w:val="en-SG"/>
              </w:rPr>
              <w:t>intranet</w:t>
            </w:r>
          </w:p>
        </w:tc>
        <w:tc>
          <w:tcPr>
            <w:tcW w:w="0" w:type="auto"/>
            <w:hideMark/>
          </w:tcPr>
          <w:p w14:paraId="1CFF8C41"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ocms_offence_notice_owner_driver_addr</w:t>
            </w:r>
            <w:proofErr w:type="spellEnd"/>
          </w:p>
        </w:tc>
        <w:tc>
          <w:tcPr>
            <w:tcW w:w="0" w:type="auto"/>
            <w:hideMark/>
          </w:tcPr>
          <w:p w14:paraId="12B45509"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error_code</w:t>
            </w:r>
            <w:proofErr w:type="spellEnd"/>
          </w:p>
        </w:tc>
      </w:tr>
      <w:tr w:rsidR="007630AD" w:rsidRPr="007630AD" w14:paraId="4DDDEB61" w14:textId="77777777" w:rsidTr="007630AD">
        <w:tc>
          <w:tcPr>
            <w:tcW w:w="0" w:type="auto"/>
            <w:hideMark/>
          </w:tcPr>
          <w:p w14:paraId="429FE758" w14:textId="77777777" w:rsidR="007630AD" w:rsidRPr="007630AD" w:rsidRDefault="007630AD" w:rsidP="007630AD">
            <w:pPr>
              <w:rPr>
                <w:rFonts w:ascii="Arial" w:hAnsi="Arial" w:cs="Arial"/>
                <w:szCs w:val="20"/>
                <w:lang w:val="en-SG"/>
              </w:rPr>
            </w:pPr>
            <w:r w:rsidRPr="007630AD">
              <w:rPr>
                <w:rFonts w:ascii="Arial" w:hAnsi="Arial" w:cs="Arial"/>
                <w:szCs w:val="20"/>
                <w:lang w:val="en-SG"/>
              </w:rPr>
              <w:t>intranet</w:t>
            </w:r>
          </w:p>
        </w:tc>
        <w:tc>
          <w:tcPr>
            <w:tcW w:w="0" w:type="auto"/>
            <w:hideMark/>
          </w:tcPr>
          <w:p w14:paraId="0B7AEA8C"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ocms_offence_notice_owner_driver_addr</w:t>
            </w:r>
            <w:proofErr w:type="spellEnd"/>
          </w:p>
        </w:tc>
        <w:tc>
          <w:tcPr>
            <w:tcW w:w="0" w:type="auto"/>
            <w:hideMark/>
          </w:tcPr>
          <w:p w14:paraId="0584AC98"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effective_date</w:t>
            </w:r>
            <w:proofErr w:type="spellEnd"/>
          </w:p>
        </w:tc>
      </w:tr>
      <w:tr w:rsidR="007630AD" w:rsidRPr="007630AD" w14:paraId="772D4B4C" w14:textId="77777777" w:rsidTr="007630AD">
        <w:tc>
          <w:tcPr>
            <w:tcW w:w="0" w:type="auto"/>
            <w:hideMark/>
          </w:tcPr>
          <w:p w14:paraId="559BCFDD" w14:textId="77777777" w:rsidR="007630AD" w:rsidRPr="007630AD" w:rsidRDefault="007630AD" w:rsidP="007630AD">
            <w:pPr>
              <w:rPr>
                <w:rFonts w:ascii="Arial" w:hAnsi="Arial" w:cs="Arial"/>
                <w:szCs w:val="20"/>
                <w:lang w:val="en-SG"/>
              </w:rPr>
            </w:pPr>
            <w:r w:rsidRPr="007630AD">
              <w:rPr>
                <w:rFonts w:ascii="Arial" w:hAnsi="Arial" w:cs="Arial"/>
                <w:szCs w:val="20"/>
                <w:lang w:val="en-SG"/>
              </w:rPr>
              <w:t>intranet</w:t>
            </w:r>
          </w:p>
        </w:tc>
        <w:tc>
          <w:tcPr>
            <w:tcW w:w="0" w:type="auto"/>
            <w:hideMark/>
          </w:tcPr>
          <w:p w14:paraId="55823324"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ocms_offence_notice_owner_driver_addr</w:t>
            </w:r>
            <w:proofErr w:type="spellEnd"/>
          </w:p>
        </w:tc>
        <w:tc>
          <w:tcPr>
            <w:tcW w:w="0" w:type="auto"/>
            <w:hideMark/>
          </w:tcPr>
          <w:p w14:paraId="7EF0CE75"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floor_no</w:t>
            </w:r>
            <w:proofErr w:type="spellEnd"/>
          </w:p>
        </w:tc>
      </w:tr>
      <w:tr w:rsidR="007630AD" w:rsidRPr="007630AD" w14:paraId="1025F8CB" w14:textId="77777777" w:rsidTr="007630AD">
        <w:tc>
          <w:tcPr>
            <w:tcW w:w="0" w:type="auto"/>
            <w:hideMark/>
          </w:tcPr>
          <w:p w14:paraId="1FAE98EC" w14:textId="77777777" w:rsidR="007630AD" w:rsidRPr="007630AD" w:rsidRDefault="007630AD" w:rsidP="007630AD">
            <w:pPr>
              <w:rPr>
                <w:rFonts w:ascii="Arial" w:hAnsi="Arial" w:cs="Arial"/>
                <w:szCs w:val="20"/>
                <w:lang w:val="en-SG"/>
              </w:rPr>
            </w:pPr>
            <w:r w:rsidRPr="007630AD">
              <w:rPr>
                <w:rFonts w:ascii="Arial" w:hAnsi="Arial" w:cs="Arial"/>
                <w:szCs w:val="20"/>
                <w:lang w:val="en-SG"/>
              </w:rPr>
              <w:t>intranet</w:t>
            </w:r>
          </w:p>
        </w:tc>
        <w:tc>
          <w:tcPr>
            <w:tcW w:w="0" w:type="auto"/>
            <w:hideMark/>
          </w:tcPr>
          <w:p w14:paraId="082D6862"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ocms_offence_notice_owner_driver_addr</w:t>
            </w:r>
            <w:proofErr w:type="spellEnd"/>
          </w:p>
        </w:tc>
        <w:tc>
          <w:tcPr>
            <w:tcW w:w="0" w:type="auto"/>
            <w:hideMark/>
          </w:tcPr>
          <w:p w14:paraId="510A387D"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postal_code</w:t>
            </w:r>
            <w:proofErr w:type="spellEnd"/>
          </w:p>
        </w:tc>
      </w:tr>
      <w:tr w:rsidR="007630AD" w:rsidRPr="007630AD" w14:paraId="56814EC6" w14:textId="77777777" w:rsidTr="007630AD">
        <w:tc>
          <w:tcPr>
            <w:tcW w:w="0" w:type="auto"/>
            <w:hideMark/>
          </w:tcPr>
          <w:p w14:paraId="1BC62E02" w14:textId="77777777" w:rsidR="007630AD" w:rsidRPr="007630AD" w:rsidRDefault="007630AD" w:rsidP="007630AD">
            <w:pPr>
              <w:rPr>
                <w:rFonts w:ascii="Arial" w:hAnsi="Arial" w:cs="Arial"/>
                <w:szCs w:val="20"/>
                <w:lang w:val="en-SG"/>
              </w:rPr>
            </w:pPr>
            <w:r w:rsidRPr="007630AD">
              <w:rPr>
                <w:rFonts w:ascii="Arial" w:hAnsi="Arial" w:cs="Arial"/>
                <w:szCs w:val="20"/>
                <w:lang w:val="en-SG"/>
              </w:rPr>
              <w:t>intranet</w:t>
            </w:r>
          </w:p>
        </w:tc>
        <w:tc>
          <w:tcPr>
            <w:tcW w:w="0" w:type="auto"/>
            <w:hideMark/>
          </w:tcPr>
          <w:p w14:paraId="1CDFC74A"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ocms_offence_notice_owner_driver_addr</w:t>
            </w:r>
            <w:proofErr w:type="spellEnd"/>
          </w:p>
        </w:tc>
        <w:tc>
          <w:tcPr>
            <w:tcW w:w="0" w:type="auto"/>
            <w:hideMark/>
          </w:tcPr>
          <w:p w14:paraId="4FED1D13"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street_name</w:t>
            </w:r>
            <w:proofErr w:type="spellEnd"/>
          </w:p>
        </w:tc>
      </w:tr>
      <w:tr w:rsidR="007630AD" w:rsidRPr="007630AD" w14:paraId="79353689" w14:textId="77777777" w:rsidTr="007630AD">
        <w:tc>
          <w:tcPr>
            <w:tcW w:w="0" w:type="auto"/>
            <w:hideMark/>
          </w:tcPr>
          <w:p w14:paraId="39B7D8D9" w14:textId="77777777" w:rsidR="007630AD" w:rsidRPr="007630AD" w:rsidRDefault="007630AD" w:rsidP="007630AD">
            <w:pPr>
              <w:rPr>
                <w:rFonts w:ascii="Arial" w:hAnsi="Arial" w:cs="Arial"/>
                <w:szCs w:val="20"/>
                <w:lang w:val="en-SG"/>
              </w:rPr>
            </w:pPr>
            <w:r w:rsidRPr="007630AD">
              <w:rPr>
                <w:rFonts w:ascii="Arial" w:hAnsi="Arial" w:cs="Arial"/>
                <w:szCs w:val="20"/>
                <w:lang w:val="en-SG"/>
              </w:rPr>
              <w:t>intranet</w:t>
            </w:r>
          </w:p>
        </w:tc>
        <w:tc>
          <w:tcPr>
            <w:tcW w:w="0" w:type="auto"/>
            <w:hideMark/>
          </w:tcPr>
          <w:p w14:paraId="5D06CB48"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ocms_offence_notice_owner_driver_addr</w:t>
            </w:r>
            <w:proofErr w:type="spellEnd"/>
          </w:p>
        </w:tc>
        <w:tc>
          <w:tcPr>
            <w:tcW w:w="0" w:type="auto"/>
            <w:hideMark/>
          </w:tcPr>
          <w:p w14:paraId="68B169D0"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unit_no</w:t>
            </w:r>
            <w:proofErr w:type="spellEnd"/>
          </w:p>
        </w:tc>
      </w:tr>
      <w:tr w:rsidR="007630AD" w:rsidRPr="007630AD" w14:paraId="52F3A790" w14:textId="77777777" w:rsidTr="007630AD">
        <w:tc>
          <w:tcPr>
            <w:tcW w:w="0" w:type="auto"/>
            <w:hideMark/>
          </w:tcPr>
          <w:p w14:paraId="097A2E25" w14:textId="77777777" w:rsidR="007630AD" w:rsidRPr="007630AD" w:rsidRDefault="007630AD" w:rsidP="007630AD">
            <w:pPr>
              <w:rPr>
                <w:rFonts w:ascii="Arial" w:hAnsi="Arial" w:cs="Arial"/>
                <w:szCs w:val="20"/>
                <w:lang w:val="en-SG"/>
              </w:rPr>
            </w:pPr>
            <w:r w:rsidRPr="007630AD">
              <w:rPr>
                <w:rFonts w:ascii="Arial" w:hAnsi="Arial" w:cs="Arial"/>
                <w:szCs w:val="20"/>
                <w:lang w:val="en-SG"/>
              </w:rPr>
              <w:t>intranet</w:t>
            </w:r>
          </w:p>
        </w:tc>
        <w:tc>
          <w:tcPr>
            <w:tcW w:w="0" w:type="auto"/>
            <w:hideMark/>
          </w:tcPr>
          <w:p w14:paraId="2F48E509"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ocms_offence_notice_owner_driver_addr</w:t>
            </w:r>
            <w:proofErr w:type="spellEnd"/>
          </w:p>
        </w:tc>
        <w:tc>
          <w:tcPr>
            <w:tcW w:w="0" w:type="auto"/>
            <w:hideMark/>
          </w:tcPr>
          <w:p w14:paraId="1A874876"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processing_date_time</w:t>
            </w:r>
            <w:proofErr w:type="spellEnd"/>
          </w:p>
        </w:tc>
      </w:tr>
      <w:tr w:rsidR="007630AD" w:rsidRPr="007630AD" w14:paraId="25D9C274" w14:textId="77777777" w:rsidTr="007630AD">
        <w:tc>
          <w:tcPr>
            <w:tcW w:w="0" w:type="auto"/>
            <w:hideMark/>
          </w:tcPr>
          <w:p w14:paraId="68703134" w14:textId="77777777" w:rsidR="007630AD" w:rsidRPr="007630AD" w:rsidRDefault="007630AD" w:rsidP="007630AD">
            <w:pPr>
              <w:rPr>
                <w:rFonts w:ascii="Arial" w:hAnsi="Arial" w:cs="Arial"/>
                <w:szCs w:val="20"/>
                <w:lang w:val="en-SG"/>
              </w:rPr>
            </w:pPr>
            <w:r w:rsidRPr="007630AD">
              <w:rPr>
                <w:rFonts w:ascii="Arial" w:hAnsi="Arial" w:cs="Arial"/>
                <w:szCs w:val="20"/>
                <w:lang w:val="en-SG"/>
              </w:rPr>
              <w:t>intranet</w:t>
            </w:r>
          </w:p>
        </w:tc>
        <w:tc>
          <w:tcPr>
            <w:tcW w:w="0" w:type="auto"/>
            <w:hideMark/>
          </w:tcPr>
          <w:p w14:paraId="331C7554"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ocms_offence_notice_owner_driver_addr</w:t>
            </w:r>
            <w:proofErr w:type="spellEnd"/>
          </w:p>
        </w:tc>
        <w:tc>
          <w:tcPr>
            <w:tcW w:w="0" w:type="auto"/>
            <w:hideMark/>
          </w:tcPr>
          <w:p w14:paraId="65CDDE65"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address_type</w:t>
            </w:r>
            <w:proofErr w:type="spellEnd"/>
          </w:p>
        </w:tc>
      </w:tr>
      <w:tr w:rsidR="007630AD" w:rsidRPr="007630AD" w14:paraId="740D1AEB" w14:textId="77777777" w:rsidTr="007630AD">
        <w:tc>
          <w:tcPr>
            <w:tcW w:w="0" w:type="auto"/>
            <w:hideMark/>
          </w:tcPr>
          <w:p w14:paraId="2E0595FD" w14:textId="77777777" w:rsidR="007630AD" w:rsidRPr="007630AD" w:rsidRDefault="007630AD" w:rsidP="007630AD">
            <w:pPr>
              <w:rPr>
                <w:rFonts w:ascii="Arial" w:hAnsi="Arial" w:cs="Arial"/>
                <w:szCs w:val="20"/>
                <w:lang w:val="en-SG"/>
              </w:rPr>
            </w:pPr>
            <w:r w:rsidRPr="007630AD">
              <w:rPr>
                <w:rFonts w:ascii="Arial" w:hAnsi="Arial" w:cs="Arial"/>
                <w:szCs w:val="20"/>
                <w:lang w:val="en-SG"/>
              </w:rPr>
              <w:t>intranet</w:t>
            </w:r>
          </w:p>
        </w:tc>
        <w:tc>
          <w:tcPr>
            <w:tcW w:w="0" w:type="auto"/>
            <w:hideMark/>
          </w:tcPr>
          <w:p w14:paraId="2757C714"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ocms_offence_notice_owner_driver_addr</w:t>
            </w:r>
            <w:proofErr w:type="spellEnd"/>
          </w:p>
        </w:tc>
        <w:tc>
          <w:tcPr>
            <w:tcW w:w="0" w:type="auto"/>
            <w:hideMark/>
          </w:tcPr>
          <w:p w14:paraId="6D7D1EA2"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invalid_addr_tag</w:t>
            </w:r>
            <w:proofErr w:type="spellEnd"/>
          </w:p>
        </w:tc>
      </w:tr>
      <w:tr w:rsidR="007630AD" w:rsidRPr="007630AD" w:rsidDel="00000EAF" w14:paraId="527DDBEC" w14:textId="0F43D8BD" w:rsidTr="007630AD">
        <w:trPr>
          <w:del w:id="4894" w:author="MUBIYARTO WIBISONO" w:date="2025-11-11T15:58:00Z"/>
        </w:trPr>
        <w:tc>
          <w:tcPr>
            <w:tcW w:w="0" w:type="auto"/>
            <w:hideMark/>
          </w:tcPr>
          <w:p w14:paraId="35CEA321" w14:textId="658E7CEE" w:rsidR="007630AD" w:rsidRPr="007630AD" w:rsidDel="00000EAF" w:rsidRDefault="007630AD" w:rsidP="007630AD">
            <w:pPr>
              <w:rPr>
                <w:del w:id="4895" w:author="MUBIYARTO WIBISONO" w:date="2025-11-11T15:58:00Z"/>
                <w:rFonts w:ascii="Arial" w:hAnsi="Arial" w:cs="Arial"/>
                <w:szCs w:val="20"/>
                <w:lang w:val="en-SG"/>
              </w:rPr>
            </w:pPr>
            <w:del w:id="4896" w:author="MUBIYARTO WIBISONO" w:date="2025-11-11T15:58:00Z">
              <w:r w:rsidRPr="007630AD" w:rsidDel="00000EAF">
                <w:rPr>
                  <w:rFonts w:ascii="Arial" w:hAnsi="Arial" w:cs="Arial"/>
                  <w:szCs w:val="20"/>
                  <w:lang w:val="en-SG"/>
                </w:rPr>
                <w:delText>intranet</w:delText>
              </w:r>
            </w:del>
          </w:p>
        </w:tc>
        <w:tc>
          <w:tcPr>
            <w:tcW w:w="0" w:type="auto"/>
            <w:hideMark/>
          </w:tcPr>
          <w:p w14:paraId="53550945" w14:textId="25258455" w:rsidR="007630AD" w:rsidRPr="007630AD" w:rsidDel="00000EAF" w:rsidRDefault="007630AD" w:rsidP="007630AD">
            <w:pPr>
              <w:rPr>
                <w:del w:id="4897" w:author="MUBIYARTO WIBISONO" w:date="2025-11-11T15:58:00Z"/>
                <w:rFonts w:ascii="Arial" w:hAnsi="Arial" w:cs="Arial"/>
                <w:szCs w:val="20"/>
                <w:lang w:val="en-SG"/>
              </w:rPr>
            </w:pPr>
            <w:del w:id="4898" w:author="MUBIYARTO WIBISONO" w:date="2025-11-11T15:58:00Z">
              <w:r w:rsidRPr="007630AD" w:rsidDel="00000EAF">
                <w:rPr>
                  <w:rFonts w:ascii="Arial" w:hAnsi="Arial" w:cs="Arial"/>
                  <w:szCs w:val="20"/>
                  <w:lang w:val="en-SG"/>
                </w:rPr>
                <w:delText>ocms_offence_notice_owner_driver_addr</w:delText>
              </w:r>
            </w:del>
          </w:p>
        </w:tc>
        <w:tc>
          <w:tcPr>
            <w:tcW w:w="0" w:type="auto"/>
            <w:hideMark/>
          </w:tcPr>
          <w:p w14:paraId="00518592" w14:textId="14C972BF" w:rsidR="007630AD" w:rsidRPr="007630AD" w:rsidDel="00000EAF" w:rsidRDefault="007630AD" w:rsidP="007630AD">
            <w:pPr>
              <w:rPr>
                <w:del w:id="4899" w:author="MUBIYARTO WIBISONO" w:date="2025-11-11T15:58:00Z"/>
                <w:rFonts w:ascii="Arial" w:hAnsi="Arial" w:cs="Arial"/>
                <w:szCs w:val="20"/>
                <w:lang w:val="en-SG"/>
              </w:rPr>
            </w:pPr>
            <w:del w:id="4900" w:author="MUBIYARTO WIBISONO" w:date="2025-11-11T15:58:00Z">
              <w:r w:rsidRPr="007630AD" w:rsidDel="00000EAF">
                <w:rPr>
                  <w:rFonts w:ascii="Arial" w:hAnsi="Arial" w:cs="Arial"/>
                  <w:szCs w:val="20"/>
                  <w:lang w:val="en-SG"/>
                </w:rPr>
                <w:delText>is_sync</w:delText>
              </w:r>
            </w:del>
          </w:p>
        </w:tc>
      </w:tr>
      <w:tr w:rsidR="007630AD" w:rsidRPr="007630AD" w:rsidDel="00000EAF" w14:paraId="5758873D" w14:textId="680E2601" w:rsidTr="007630AD">
        <w:trPr>
          <w:del w:id="4901" w:author="MUBIYARTO WIBISONO" w:date="2025-11-11T15:58:00Z"/>
        </w:trPr>
        <w:tc>
          <w:tcPr>
            <w:tcW w:w="0" w:type="auto"/>
            <w:hideMark/>
          </w:tcPr>
          <w:p w14:paraId="416ADB2E" w14:textId="4CA7DEB8" w:rsidR="007630AD" w:rsidRPr="007630AD" w:rsidDel="00000EAF" w:rsidRDefault="007630AD" w:rsidP="007630AD">
            <w:pPr>
              <w:rPr>
                <w:del w:id="4902" w:author="MUBIYARTO WIBISONO" w:date="2025-11-11T15:58:00Z"/>
                <w:rFonts w:ascii="Arial" w:hAnsi="Arial" w:cs="Arial"/>
                <w:szCs w:val="20"/>
                <w:lang w:val="en-SG"/>
              </w:rPr>
            </w:pPr>
            <w:del w:id="4903" w:author="MUBIYARTO WIBISONO" w:date="2025-11-11T15:58:00Z">
              <w:r w:rsidRPr="007630AD" w:rsidDel="00000EAF">
                <w:rPr>
                  <w:rFonts w:ascii="Arial" w:hAnsi="Arial" w:cs="Arial"/>
                  <w:szCs w:val="20"/>
                  <w:lang w:val="en-SG"/>
                </w:rPr>
                <w:delText>intranet</w:delText>
              </w:r>
            </w:del>
          </w:p>
        </w:tc>
        <w:tc>
          <w:tcPr>
            <w:tcW w:w="0" w:type="auto"/>
            <w:hideMark/>
          </w:tcPr>
          <w:p w14:paraId="3B6751E5" w14:textId="3B775F64" w:rsidR="007630AD" w:rsidRPr="007630AD" w:rsidDel="00000EAF" w:rsidRDefault="007630AD" w:rsidP="007630AD">
            <w:pPr>
              <w:rPr>
                <w:del w:id="4904" w:author="MUBIYARTO WIBISONO" w:date="2025-11-11T15:58:00Z"/>
                <w:rFonts w:ascii="Arial" w:hAnsi="Arial" w:cs="Arial"/>
                <w:szCs w:val="20"/>
                <w:lang w:val="en-SG"/>
              </w:rPr>
            </w:pPr>
            <w:del w:id="4905" w:author="MUBIYARTO WIBISONO" w:date="2025-11-11T15:58:00Z">
              <w:r w:rsidRPr="007630AD" w:rsidDel="00000EAF">
                <w:rPr>
                  <w:rFonts w:ascii="Arial" w:hAnsi="Arial" w:cs="Arial"/>
                  <w:szCs w:val="20"/>
                  <w:lang w:val="en-SG"/>
                </w:rPr>
                <w:delText>ocms_offence_notice_owner_driver_addr</w:delText>
              </w:r>
            </w:del>
          </w:p>
        </w:tc>
        <w:tc>
          <w:tcPr>
            <w:tcW w:w="0" w:type="auto"/>
            <w:hideMark/>
          </w:tcPr>
          <w:p w14:paraId="05BDA466" w14:textId="47DC4349" w:rsidR="007630AD" w:rsidRPr="007630AD" w:rsidDel="00000EAF" w:rsidRDefault="007630AD" w:rsidP="007630AD">
            <w:pPr>
              <w:rPr>
                <w:del w:id="4906" w:author="MUBIYARTO WIBISONO" w:date="2025-11-11T15:58:00Z"/>
                <w:rFonts w:ascii="Arial" w:hAnsi="Arial" w:cs="Arial"/>
                <w:szCs w:val="20"/>
                <w:lang w:val="en-SG"/>
              </w:rPr>
            </w:pPr>
            <w:del w:id="4907" w:author="MUBIYARTO WIBISONO" w:date="2025-11-11T15:58:00Z">
              <w:r w:rsidRPr="007630AD" w:rsidDel="00000EAF">
                <w:rPr>
                  <w:rFonts w:ascii="Arial" w:hAnsi="Arial" w:cs="Arial"/>
                  <w:szCs w:val="20"/>
                  <w:lang w:val="en-SG"/>
                </w:rPr>
                <w:delText>upd_date</w:delText>
              </w:r>
            </w:del>
          </w:p>
        </w:tc>
      </w:tr>
      <w:tr w:rsidR="007630AD" w:rsidRPr="007630AD" w14:paraId="70E393D7" w14:textId="77777777" w:rsidTr="007630AD">
        <w:tc>
          <w:tcPr>
            <w:tcW w:w="0" w:type="auto"/>
            <w:hideMark/>
          </w:tcPr>
          <w:p w14:paraId="7A49131C" w14:textId="77777777" w:rsidR="007630AD" w:rsidRPr="007630AD" w:rsidRDefault="007630AD" w:rsidP="007630AD">
            <w:pPr>
              <w:rPr>
                <w:rFonts w:ascii="Arial" w:hAnsi="Arial" w:cs="Arial"/>
                <w:szCs w:val="20"/>
                <w:lang w:val="en-SG"/>
              </w:rPr>
            </w:pPr>
            <w:r w:rsidRPr="007630AD">
              <w:rPr>
                <w:rFonts w:ascii="Arial" w:hAnsi="Arial" w:cs="Arial"/>
                <w:szCs w:val="20"/>
                <w:lang w:val="en-SG"/>
              </w:rPr>
              <w:t>intranet</w:t>
            </w:r>
          </w:p>
        </w:tc>
        <w:tc>
          <w:tcPr>
            <w:tcW w:w="0" w:type="auto"/>
            <w:hideMark/>
          </w:tcPr>
          <w:p w14:paraId="606F2536"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ocms_valid_offence_notice</w:t>
            </w:r>
            <w:proofErr w:type="spellEnd"/>
            <w:r w:rsidRPr="007630AD">
              <w:rPr>
                <w:rFonts w:ascii="Arial" w:hAnsi="Arial" w:cs="Arial"/>
                <w:szCs w:val="20"/>
                <w:lang w:val="en-SG"/>
              </w:rPr>
              <w:t xml:space="preserve"> (patch)</w:t>
            </w:r>
          </w:p>
        </w:tc>
        <w:tc>
          <w:tcPr>
            <w:tcW w:w="0" w:type="auto"/>
            <w:hideMark/>
          </w:tcPr>
          <w:p w14:paraId="22F37531"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upd_date</w:t>
            </w:r>
            <w:proofErr w:type="spellEnd"/>
          </w:p>
        </w:tc>
      </w:tr>
      <w:tr w:rsidR="007630AD" w:rsidRPr="007630AD" w14:paraId="37A5C7D3" w14:textId="77777777" w:rsidTr="007630AD">
        <w:tc>
          <w:tcPr>
            <w:tcW w:w="0" w:type="auto"/>
            <w:hideMark/>
          </w:tcPr>
          <w:p w14:paraId="65ABA467" w14:textId="77777777" w:rsidR="007630AD" w:rsidRPr="007630AD" w:rsidRDefault="007630AD" w:rsidP="007630AD">
            <w:pPr>
              <w:rPr>
                <w:rFonts w:ascii="Arial" w:hAnsi="Arial" w:cs="Arial"/>
                <w:szCs w:val="20"/>
                <w:lang w:val="en-SG"/>
              </w:rPr>
            </w:pPr>
            <w:r w:rsidRPr="007630AD">
              <w:rPr>
                <w:rFonts w:ascii="Arial" w:hAnsi="Arial" w:cs="Arial"/>
                <w:szCs w:val="20"/>
                <w:lang w:val="en-SG"/>
              </w:rPr>
              <w:t>intranet</w:t>
            </w:r>
          </w:p>
        </w:tc>
        <w:tc>
          <w:tcPr>
            <w:tcW w:w="0" w:type="auto"/>
            <w:hideMark/>
          </w:tcPr>
          <w:p w14:paraId="04CEE2A8"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ocms_valid_offence_notice</w:t>
            </w:r>
            <w:proofErr w:type="spellEnd"/>
            <w:r w:rsidRPr="007630AD">
              <w:rPr>
                <w:rFonts w:ascii="Arial" w:hAnsi="Arial" w:cs="Arial"/>
                <w:szCs w:val="20"/>
                <w:lang w:val="en-SG"/>
              </w:rPr>
              <w:t xml:space="preserve"> (patch)</w:t>
            </w:r>
          </w:p>
        </w:tc>
        <w:tc>
          <w:tcPr>
            <w:tcW w:w="0" w:type="auto"/>
            <w:hideMark/>
          </w:tcPr>
          <w:p w14:paraId="0FD9F557"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upd_user_id</w:t>
            </w:r>
            <w:proofErr w:type="spellEnd"/>
          </w:p>
        </w:tc>
      </w:tr>
      <w:tr w:rsidR="007630AD" w:rsidRPr="007630AD" w14:paraId="60EF2EAE" w14:textId="77777777" w:rsidTr="007630AD">
        <w:tc>
          <w:tcPr>
            <w:tcW w:w="0" w:type="auto"/>
            <w:hideMark/>
          </w:tcPr>
          <w:p w14:paraId="6DEFAC7C" w14:textId="77777777" w:rsidR="007630AD" w:rsidRPr="007630AD" w:rsidRDefault="007630AD" w:rsidP="007630AD">
            <w:pPr>
              <w:rPr>
                <w:rFonts w:ascii="Arial" w:hAnsi="Arial" w:cs="Arial"/>
                <w:szCs w:val="20"/>
                <w:lang w:val="en-SG"/>
              </w:rPr>
            </w:pPr>
            <w:r w:rsidRPr="007630AD">
              <w:rPr>
                <w:rFonts w:ascii="Arial" w:hAnsi="Arial" w:cs="Arial"/>
                <w:szCs w:val="20"/>
                <w:lang w:val="en-SG"/>
              </w:rPr>
              <w:t>intranet</w:t>
            </w:r>
          </w:p>
        </w:tc>
        <w:tc>
          <w:tcPr>
            <w:tcW w:w="0" w:type="auto"/>
            <w:hideMark/>
          </w:tcPr>
          <w:p w14:paraId="1EB91227"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ocms_valid_offence_notice</w:t>
            </w:r>
            <w:proofErr w:type="spellEnd"/>
            <w:r w:rsidRPr="007630AD">
              <w:rPr>
                <w:rFonts w:ascii="Arial" w:hAnsi="Arial" w:cs="Arial"/>
                <w:szCs w:val="20"/>
                <w:lang w:val="en-SG"/>
              </w:rPr>
              <w:t xml:space="preserve"> (patch)</w:t>
            </w:r>
          </w:p>
        </w:tc>
        <w:tc>
          <w:tcPr>
            <w:tcW w:w="0" w:type="auto"/>
            <w:hideMark/>
          </w:tcPr>
          <w:p w14:paraId="3CFA1472"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suspension_type</w:t>
            </w:r>
            <w:proofErr w:type="spellEnd"/>
          </w:p>
        </w:tc>
      </w:tr>
      <w:tr w:rsidR="007630AD" w:rsidRPr="007630AD" w14:paraId="0D88FC42" w14:textId="77777777" w:rsidTr="007630AD">
        <w:tc>
          <w:tcPr>
            <w:tcW w:w="0" w:type="auto"/>
            <w:hideMark/>
          </w:tcPr>
          <w:p w14:paraId="52DEBE2C" w14:textId="77777777" w:rsidR="007630AD" w:rsidRPr="007630AD" w:rsidRDefault="007630AD" w:rsidP="007630AD">
            <w:pPr>
              <w:rPr>
                <w:rFonts w:ascii="Arial" w:hAnsi="Arial" w:cs="Arial"/>
                <w:szCs w:val="20"/>
                <w:lang w:val="en-SG"/>
              </w:rPr>
            </w:pPr>
            <w:r w:rsidRPr="007630AD">
              <w:rPr>
                <w:rFonts w:ascii="Arial" w:hAnsi="Arial" w:cs="Arial"/>
                <w:szCs w:val="20"/>
                <w:lang w:val="en-SG"/>
              </w:rPr>
              <w:t>intranet</w:t>
            </w:r>
          </w:p>
        </w:tc>
        <w:tc>
          <w:tcPr>
            <w:tcW w:w="0" w:type="auto"/>
            <w:hideMark/>
          </w:tcPr>
          <w:p w14:paraId="46328C94"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ocms_valid_offence_notice</w:t>
            </w:r>
            <w:proofErr w:type="spellEnd"/>
            <w:r w:rsidRPr="007630AD">
              <w:rPr>
                <w:rFonts w:ascii="Arial" w:hAnsi="Arial" w:cs="Arial"/>
                <w:szCs w:val="20"/>
                <w:lang w:val="en-SG"/>
              </w:rPr>
              <w:t xml:space="preserve"> (patch)</w:t>
            </w:r>
          </w:p>
        </w:tc>
        <w:tc>
          <w:tcPr>
            <w:tcW w:w="0" w:type="auto"/>
            <w:hideMark/>
          </w:tcPr>
          <w:p w14:paraId="1C47E781"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epr_reason_of_suspension</w:t>
            </w:r>
            <w:proofErr w:type="spellEnd"/>
          </w:p>
        </w:tc>
      </w:tr>
      <w:tr w:rsidR="007630AD" w:rsidRPr="007630AD" w14:paraId="1A2F16A3" w14:textId="77777777" w:rsidTr="007630AD">
        <w:tc>
          <w:tcPr>
            <w:tcW w:w="0" w:type="auto"/>
            <w:hideMark/>
          </w:tcPr>
          <w:p w14:paraId="5B4232E3" w14:textId="77777777" w:rsidR="007630AD" w:rsidRPr="007630AD" w:rsidRDefault="007630AD" w:rsidP="007630AD">
            <w:pPr>
              <w:rPr>
                <w:rFonts w:ascii="Arial" w:hAnsi="Arial" w:cs="Arial"/>
                <w:szCs w:val="20"/>
                <w:lang w:val="en-SG"/>
              </w:rPr>
            </w:pPr>
            <w:r w:rsidRPr="007630AD">
              <w:rPr>
                <w:rFonts w:ascii="Arial" w:hAnsi="Arial" w:cs="Arial"/>
                <w:szCs w:val="20"/>
                <w:lang w:val="en-SG"/>
              </w:rPr>
              <w:t>intranet</w:t>
            </w:r>
          </w:p>
        </w:tc>
        <w:tc>
          <w:tcPr>
            <w:tcW w:w="0" w:type="auto"/>
            <w:hideMark/>
          </w:tcPr>
          <w:p w14:paraId="15A7102D"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ocms_valid_offence_notice</w:t>
            </w:r>
            <w:proofErr w:type="spellEnd"/>
            <w:r w:rsidRPr="007630AD">
              <w:rPr>
                <w:rFonts w:ascii="Arial" w:hAnsi="Arial" w:cs="Arial"/>
                <w:szCs w:val="20"/>
                <w:lang w:val="en-SG"/>
              </w:rPr>
              <w:t xml:space="preserve"> (patch)</w:t>
            </w:r>
          </w:p>
        </w:tc>
        <w:tc>
          <w:tcPr>
            <w:tcW w:w="0" w:type="auto"/>
            <w:hideMark/>
          </w:tcPr>
          <w:p w14:paraId="45243C6E"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epr_date_of_suspension</w:t>
            </w:r>
            <w:proofErr w:type="spellEnd"/>
          </w:p>
        </w:tc>
      </w:tr>
      <w:tr w:rsidR="007630AD" w:rsidRPr="007630AD" w14:paraId="73EB0814" w14:textId="77777777" w:rsidTr="007630AD">
        <w:tc>
          <w:tcPr>
            <w:tcW w:w="0" w:type="auto"/>
            <w:hideMark/>
          </w:tcPr>
          <w:p w14:paraId="1B843A6B" w14:textId="77777777" w:rsidR="007630AD" w:rsidRPr="007630AD" w:rsidRDefault="007630AD" w:rsidP="007630AD">
            <w:pPr>
              <w:rPr>
                <w:rFonts w:ascii="Arial" w:hAnsi="Arial" w:cs="Arial"/>
                <w:szCs w:val="20"/>
                <w:lang w:val="en-SG"/>
              </w:rPr>
            </w:pPr>
            <w:r w:rsidRPr="007630AD">
              <w:rPr>
                <w:rFonts w:ascii="Arial" w:hAnsi="Arial" w:cs="Arial"/>
                <w:szCs w:val="20"/>
                <w:lang w:val="en-SG"/>
              </w:rPr>
              <w:t>intranet</w:t>
            </w:r>
          </w:p>
        </w:tc>
        <w:tc>
          <w:tcPr>
            <w:tcW w:w="0" w:type="auto"/>
            <w:hideMark/>
          </w:tcPr>
          <w:p w14:paraId="3AC1CE1F"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ocms_valid_offence_notice</w:t>
            </w:r>
            <w:proofErr w:type="spellEnd"/>
            <w:r w:rsidRPr="007630AD">
              <w:rPr>
                <w:rFonts w:ascii="Arial" w:hAnsi="Arial" w:cs="Arial"/>
                <w:szCs w:val="20"/>
                <w:lang w:val="en-SG"/>
              </w:rPr>
              <w:t xml:space="preserve"> (patch)</w:t>
            </w:r>
          </w:p>
        </w:tc>
        <w:tc>
          <w:tcPr>
            <w:tcW w:w="0" w:type="auto"/>
            <w:hideMark/>
          </w:tcPr>
          <w:p w14:paraId="380D5E65"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due_date_of_revival</w:t>
            </w:r>
            <w:proofErr w:type="spellEnd"/>
          </w:p>
        </w:tc>
      </w:tr>
      <w:tr w:rsidR="007630AD" w:rsidRPr="007630AD" w14:paraId="7DADA85C" w14:textId="77777777" w:rsidTr="007630AD">
        <w:tc>
          <w:tcPr>
            <w:tcW w:w="0" w:type="auto"/>
            <w:hideMark/>
          </w:tcPr>
          <w:p w14:paraId="1AA1DABC" w14:textId="77777777" w:rsidR="007630AD" w:rsidRPr="007630AD" w:rsidRDefault="007630AD" w:rsidP="007630AD">
            <w:pPr>
              <w:rPr>
                <w:rFonts w:ascii="Arial" w:hAnsi="Arial" w:cs="Arial"/>
                <w:szCs w:val="20"/>
                <w:lang w:val="en-SG"/>
              </w:rPr>
            </w:pPr>
            <w:r w:rsidRPr="007630AD">
              <w:rPr>
                <w:rFonts w:ascii="Arial" w:hAnsi="Arial" w:cs="Arial"/>
                <w:szCs w:val="20"/>
                <w:lang w:val="en-SG"/>
              </w:rPr>
              <w:t>intranet</w:t>
            </w:r>
          </w:p>
        </w:tc>
        <w:tc>
          <w:tcPr>
            <w:tcW w:w="0" w:type="auto"/>
            <w:hideMark/>
          </w:tcPr>
          <w:p w14:paraId="4E510E53"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ocms_valid_offence_notice</w:t>
            </w:r>
            <w:proofErr w:type="spellEnd"/>
          </w:p>
        </w:tc>
        <w:tc>
          <w:tcPr>
            <w:tcW w:w="0" w:type="auto"/>
            <w:hideMark/>
          </w:tcPr>
          <w:p w14:paraId="169F708E" w14:textId="77777777" w:rsidR="007630AD" w:rsidRPr="007630AD" w:rsidRDefault="007630AD" w:rsidP="007630AD">
            <w:pPr>
              <w:rPr>
                <w:rFonts w:ascii="Arial" w:hAnsi="Arial" w:cs="Arial"/>
                <w:szCs w:val="20"/>
                <w:lang w:val="en-SG"/>
              </w:rPr>
            </w:pPr>
            <w:proofErr w:type="spellStart"/>
            <w:r w:rsidRPr="007630AD">
              <w:rPr>
                <w:rFonts w:ascii="Arial" w:hAnsi="Arial" w:cs="Arial"/>
                <w:szCs w:val="20"/>
                <w:lang w:val="en-SG"/>
              </w:rPr>
              <w:t>is_sync</w:t>
            </w:r>
            <w:proofErr w:type="spellEnd"/>
          </w:p>
        </w:tc>
      </w:tr>
      <w:tr w:rsidR="007630AD" w:rsidDel="00000EAF" w14:paraId="6D46260E" w14:textId="6B4F03CB" w:rsidTr="007630AD">
        <w:trPr>
          <w:del w:id="4908" w:author="MUBIYARTO WIBISONO" w:date="2025-11-11T15:58:00Z"/>
        </w:trPr>
        <w:tc>
          <w:tcPr>
            <w:tcW w:w="0" w:type="auto"/>
            <w:hideMark/>
          </w:tcPr>
          <w:p w14:paraId="2E71D028" w14:textId="3AC36F81" w:rsidR="007630AD" w:rsidRPr="007630AD" w:rsidDel="00000EAF" w:rsidRDefault="007630AD">
            <w:pPr>
              <w:rPr>
                <w:del w:id="4909" w:author="MUBIYARTO WIBISONO" w:date="2025-11-11T15:58:00Z"/>
                <w:rFonts w:ascii="Arial" w:hAnsi="Arial" w:cs="Arial"/>
                <w:szCs w:val="20"/>
                <w:lang w:val="en-SG"/>
              </w:rPr>
            </w:pPr>
            <w:del w:id="4910" w:author="MUBIYARTO WIBISONO" w:date="2025-11-11T15:58:00Z">
              <w:r w:rsidRPr="007630AD" w:rsidDel="00000EAF">
                <w:rPr>
                  <w:rFonts w:ascii="Arial" w:hAnsi="Arial" w:cs="Arial"/>
                  <w:szCs w:val="20"/>
                  <w:lang w:val="en-SG"/>
                </w:rPr>
                <w:delText>internet</w:delText>
              </w:r>
            </w:del>
          </w:p>
        </w:tc>
        <w:tc>
          <w:tcPr>
            <w:tcW w:w="0" w:type="auto"/>
            <w:hideMark/>
          </w:tcPr>
          <w:p w14:paraId="5F4B4920" w14:textId="765752FF" w:rsidR="007630AD" w:rsidRPr="007630AD" w:rsidDel="00000EAF" w:rsidRDefault="007630AD">
            <w:pPr>
              <w:rPr>
                <w:del w:id="4911" w:author="MUBIYARTO WIBISONO" w:date="2025-11-11T15:58:00Z"/>
                <w:rFonts w:ascii="Arial" w:hAnsi="Arial" w:cs="Arial"/>
                <w:szCs w:val="20"/>
                <w:lang w:val="en-SG"/>
              </w:rPr>
            </w:pPr>
            <w:del w:id="4912" w:author="MUBIYARTO WIBISONO" w:date="2025-11-11T15:58:00Z">
              <w:r w:rsidRPr="007630AD" w:rsidDel="00000EAF">
                <w:rPr>
                  <w:rFonts w:ascii="Arial" w:hAnsi="Arial" w:cs="Arial"/>
                  <w:szCs w:val="20"/>
                  <w:lang w:val="en-SG"/>
                </w:rPr>
                <w:delText>eocms_valid_offence_notice (patch)</w:delText>
              </w:r>
            </w:del>
          </w:p>
        </w:tc>
        <w:tc>
          <w:tcPr>
            <w:tcW w:w="0" w:type="auto"/>
            <w:hideMark/>
          </w:tcPr>
          <w:p w14:paraId="66412C1C" w14:textId="24EB209E" w:rsidR="007630AD" w:rsidRPr="007630AD" w:rsidDel="00000EAF" w:rsidRDefault="007630AD">
            <w:pPr>
              <w:rPr>
                <w:del w:id="4913" w:author="MUBIYARTO WIBISONO" w:date="2025-11-11T15:58:00Z"/>
                <w:rFonts w:ascii="Arial" w:hAnsi="Arial" w:cs="Arial"/>
                <w:szCs w:val="20"/>
                <w:lang w:val="en-SG"/>
              </w:rPr>
            </w:pPr>
            <w:del w:id="4914" w:author="MUBIYARTO WIBISONO" w:date="2025-11-11T15:58:00Z">
              <w:r w:rsidRPr="007630AD" w:rsidDel="00000EAF">
                <w:rPr>
                  <w:rFonts w:ascii="Arial" w:hAnsi="Arial" w:cs="Arial"/>
                  <w:szCs w:val="20"/>
                  <w:lang w:val="en-SG"/>
                </w:rPr>
                <w:delText>upd_date</w:delText>
              </w:r>
            </w:del>
          </w:p>
        </w:tc>
      </w:tr>
      <w:tr w:rsidR="007630AD" w:rsidDel="00000EAF" w14:paraId="1DD1D302" w14:textId="107A11B2" w:rsidTr="007630AD">
        <w:trPr>
          <w:del w:id="4915" w:author="MUBIYARTO WIBISONO" w:date="2025-11-11T15:58:00Z"/>
        </w:trPr>
        <w:tc>
          <w:tcPr>
            <w:tcW w:w="0" w:type="auto"/>
            <w:hideMark/>
          </w:tcPr>
          <w:p w14:paraId="372ED8E7" w14:textId="3E5BBE8F" w:rsidR="007630AD" w:rsidRPr="007630AD" w:rsidDel="00000EAF" w:rsidRDefault="007630AD">
            <w:pPr>
              <w:rPr>
                <w:del w:id="4916" w:author="MUBIYARTO WIBISONO" w:date="2025-11-11T15:58:00Z"/>
                <w:rFonts w:ascii="Arial" w:hAnsi="Arial" w:cs="Arial"/>
                <w:szCs w:val="20"/>
                <w:lang w:val="en-SG"/>
              </w:rPr>
            </w:pPr>
            <w:del w:id="4917" w:author="MUBIYARTO WIBISONO" w:date="2025-11-11T15:58:00Z">
              <w:r w:rsidRPr="007630AD" w:rsidDel="00000EAF">
                <w:rPr>
                  <w:rFonts w:ascii="Arial" w:hAnsi="Arial" w:cs="Arial"/>
                  <w:szCs w:val="20"/>
                  <w:lang w:val="en-SG"/>
                </w:rPr>
                <w:delText>internet</w:delText>
              </w:r>
            </w:del>
          </w:p>
        </w:tc>
        <w:tc>
          <w:tcPr>
            <w:tcW w:w="0" w:type="auto"/>
            <w:hideMark/>
          </w:tcPr>
          <w:p w14:paraId="1B43EC76" w14:textId="01F55EDC" w:rsidR="007630AD" w:rsidRPr="007630AD" w:rsidDel="00000EAF" w:rsidRDefault="007630AD">
            <w:pPr>
              <w:rPr>
                <w:del w:id="4918" w:author="MUBIYARTO WIBISONO" w:date="2025-11-11T15:58:00Z"/>
                <w:rFonts w:ascii="Arial" w:hAnsi="Arial" w:cs="Arial"/>
                <w:szCs w:val="20"/>
                <w:lang w:val="en-SG"/>
              </w:rPr>
            </w:pPr>
            <w:del w:id="4919" w:author="MUBIYARTO WIBISONO" w:date="2025-11-11T15:58:00Z">
              <w:r w:rsidRPr="007630AD" w:rsidDel="00000EAF">
                <w:rPr>
                  <w:rFonts w:ascii="Arial" w:hAnsi="Arial" w:cs="Arial"/>
                  <w:szCs w:val="20"/>
                  <w:lang w:val="en-SG"/>
                </w:rPr>
                <w:delText>eocms_valid_offence_notice (patch)</w:delText>
              </w:r>
            </w:del>
          </w:p>
        </w:tc>
        <w:tc>
          <w:tcPr>
            <w:tcW w:w="0" w:type="auto"/>
            <w:hideMark/>
          </w:tcPr>
          <w:p w14:paraId="17D33CD7" w14:textId="126A3B85" w:rsidR="007630AD" w:rsidRPr="007630AD" w:rsidDel="00000EAF" w:rsidRDefault="007630AD">
            <w:pPr>
              <w:rPr>
                <w:del w:id="4920" w:author="MUBIYARTO WIBISONO" w:date="2025-11-11T15:58:00Z"/>
                <w:rFonts w:ascii="Arial" w:hAnsi="Arial" w:cs="Arial"/>
                <w:szCs w:val="20"/>
                <w:lang w:val="en-SG"/>
              </w:rPr>
            </w:pPr>
            <w:del w:id="4921" w:author="MUBIYARTO WIBISONO" w:date="2025-11-11T15:58:00Z">
              <w:r w:rsidRPr="007630AD" w:rsidDel="00000EAF">
                <w:rPr>
                  <w:rFonts w:ascii="Arial" w:hAnsi="Arial" w:cs="Arial"/>
                  <w:szCs w:val="20"/>
                  <w:lang w:val="en-SG"/>
                </w:rPr>
                <w:delText>upd_user_id</w:delText>
              </w:r>
            </w:del>
          </w:p>
        </w:tc>
      </w:tr>
      <w:tr w:rsidR="007630AD" w:rsidDel="00000EAF" w14:paraId="087C0B66" w14:textId="4C5E4E23" w:rsidTr="007630AD">
        <w:trPr>
          <w:del w:id="4922" w:author="MUBIYARTO WIBISONO" w:date="2025-11-11T15:58:00Z"/>
        </w:trPr>
        <w:tc>
          <w:tcPr>
            <w:tcW w:w="0" w:type="auto"/>
            <w:hideMark/>
          </w:tcPr>
          <w:p w14:paraId="1598B178" w14:textId="0DD391F4" w:rsidR="007630AD" w:rsidRPr="007630AD" w:rsidDel="00000EAF" w:rsidRDefault="007630AD">
            <w:pPr>
              <w:rPr>
                <w:del w:id="4923" w:author="MUBIYARTO WIBISONO" w:date="2025-11-11T15:58:00Z"/>
                <w:rFonts w:ascii="Arial" w:hAnsi="Arial" w:cs="Arial"/>
                <w:szCs w:val="20"/>
                <w:lang w:val="en-SG"/>
              </w:rPr>
            </w:pPr>
            <w:del w:id="4924" w:author="MUBIYARTO WIBISONO" w:date="2025-11-11T15:58:00Z">
              <w:r w:rsidRPr="007630AD" w:rsidDel="00000EAF">
                <w:rPr>
                  <w:rFonts w:ascii="Arial" w:hAnsi="Arial" w:cs="Arial"/>
                  <w:szCs w:val="20"/>
                  <w:lang w:val="en-SG"/>
                </w:rPr>
                <w:delText>internet</w:delText>
              </w:r>
            </w:del>
          </w:p>
        </w:tc>
        <w:tc>
          <w:tcPr>
            <w:tcW w:w="0" w:type="auto"/>
            <w:hideMark/>
          </w:tcPr>
          <w:p w14:paraId="1DDD15D9" w14:textId="0727C9DC" w:rsidR="007630AD" w:rsidRPr="007630AD" w:rsidDel="00000EAF" w:rsidRDefault="007630AD">
            <w:pPr>
              <w:rPr>
                <w:del w:id="4925" w:author="MUBIYARTO WIBISONO" w:date="2025-11-11T15:58:00Z"/>
                <w:rFonts w:ascii="Arial" w:hAnsi="Arial" w:cs="Arial"/>
                <w:szCs w:val="20"/>
                <w:lang w:val="en-SG"/>
              </w:rPr>
            </w:pPr>
            <w:del w:id="4926" w:author="MUBIYARTO WIBISONO" w:date="2025-11-11T15:58:00Z">
              <w:r w:rsidRPr="007630AD" w:rsidDel="00000EAF">
                <w:rPr>
                  <w:rFonts w:ascii="Arial" w:hAnsi="Arial" w:cs="Arial"/>
                  <w:szCs w:val="20"/>
                  <w:lang w:val="en-SG"/>
                </w:rPr>
                <w:delText>eocms_valid_offence_notice (patch)</w:delText>
              </w:r>
            </w:del>
          </w:p>
        </w:tc>
        <w:tc>
          <w:tcPr>
            <w:tcW w:w="0" w:type="auto"/>
            <w:hideMark/>
          </w:tcPr>
          <w:p w14:paraId="459BE3B9" w14:textId="37D39DED" w:rsidR="007630AD" w:rsidRPr="007630AD" w:rsidDel="00000EAF" w:rsidRDefault="007630AD">
            <w:pPr>
              <w:rPr>
                <w:del w:id="4927" w:author="MUBIYARTO WIBISONO" w:date="2025-11-11T15:58:00Z"/>
                <w:rFonts w:ascii="Arial" w:hAnsi="Arial" w:cs="Arial"/>
                <w:szCs w:val="20"/>
                <w:lang w:val="en-SG"/>
              </w:rPr>
            </w:pPr>
            <w:del w:id="4928" w:author="MUBIYARTO WIBISONO" w:date="2025-11-11T15:58:00Z">
              <w:r w:rsidRPr="007630AD" w:rsidDel="00000EAF">
                <w:rPr>
                  <w:rFonts w:ascii="Arial" w:hAnsi="Arial" w:cs="Arial"/>
                  <w:szCs w:val="20"/>
                  <w:lang w:val="en-SG"/>
                </w:rPr>
                <w:delText>suspension_type</w:delText>
              </w:r>
            </w:del>
          </w:p>
        </w:tc>
      </w:tr>
      <w:tr w:rsidR="007630AD" w:rsidDel="00000EAF" w14:paraId="54727B23" w14:textId="1A2E198C" w:rsidTr="007630AD">
        <w:trPr>
          <w:del w:id="4929" w:author="MUBIYARTO WIBISONO" w:date="2025-11-11T15:58:00Z"/>
        </w:trPr>
        <w:tc>
          <w:tcPr>
            <w:tcW w:w="0" w:type="auto"/>
            <w:hideMark/>
          </w:tcPr>
          <w:p w14:paraId="19CDFDB5" w14:textId="65F7A580" w:rsidR="007630AD" w:rsidRPr="007630AD" w:rsidDel="00000EAF" w:rsidRDefault="007630AD">
            <w:pPr>
              <w:rPr>
                <w:del w:id="4930" w:author="MUBIYARTO WIBISONO" w:date="2025-11-11T15:58:00Z"/>
                <w:rFonts w:ascii="Arial" w:hAnsi="Arial" w:cs="Arial"/>
                <w:szCs w:val="20"/>
                <w:lang w:val="en-SG"/>
              </w:rPr>
            </w:pPr>
            <w:del w:id="4931" w:author="MUBIYARTO WIBISONO" w:date="2025-11-11T15:58:00Z">
              <w:r w:rsidRPr="007630AD" w:rsidDel="00000EAF">
                <w:rPr>
                  <w:rFonts w:ascii="Arial" w:hAnsi="Arial" w:cs="Arial"/>
                  <w:szCs w:val="20"/>
                  <w:lang w:val="en-SG"/>
                </w:rPr>
                <w:lastRenderedPageBreak/>
                <w:delText>internet</w:delText>
              </w:r>
            </w:del>
          </w:p>
        </w:tc>
        <w:tc>
          <w:tcPr>
            <w:tcW w:w="0" w:type="auto"/>
            <w:hideMark/>
          </w:tcPr>
          <w:p w14:paraId="0E8ABE55" w14:textId="38DA7180" w:rsidR="007630AD" w:rsidRPr="007630AD" w:rsidDel="00000EAF" w:rsidRDefault="007630AD">
            <w:pPr>
              <w:rPr>
                <w:del w:id="4932" w:author="MUBIYARTO WIBISONO" w:date="2025-11-11T15:58:00Z"/>
                <w:rFonts w:ascii="Arial" w:hAnsi="Arial" w:cs="Arial"/>
                <w:szCs w:val="20"/>
                <w:lang w:val="en-SG"/>
              </w:rPr>
            </w:pPr>
            <w:del w:id="4933" w:author="MUBIYARTO WIBISONO" w:date="2025-11-11T15:58:00Z">
              <w:r w:rsidRPr="007630AD" w:rsidDel="00000EAF">
                <w:rPr>
                  <w:rFonts w:ascii="Arial" w:hAnsi="Arial" w:cs="Arial"/>
                  <w:szCs w:val="20"/>
                  <w:lang w:val="en-SG"/>
                </w:rPr>
                <w:delText>eocms_valid_offence_notice (patch)</w:delText>
              </w:r>
            </w:del>
          </w:p>
        </w:tc>
        <w:tc>
          <w:tcPr>
            <w:tcW w:w="0" w:type="auto"/>
            <w:hideMark/>
          </w:tcPr>
          <w:p w14:paraId="7BB4717B" w14:textId="6B89A28E" w:rsidR="007630AD" w:rsidRPr="007630AD" w:rsidDel="00000EAF" w:rsidRDefault="007630AD">
            <w:pPr>
              <w:rPr>
                <w:del w:id="4934" w:author="MUBIYARTO WIBISONO" w:date="2025-11-11T15:58:00Z"/>
                <w:rFonts w:ascii="Arial" w:hAnsi="Arial" w:cs="Arial"/>
                <w:szCs w:val="20"/>
                <w:lang w:val="en-SG"/>
              </w:rPr>
            </w:pPr>
            <w:del w:id="4935" w:author="MUBIYARTO WIBISONO" w:date="2025-11-11T15:58:00Z">
              <w:r w:rsidRPr="007630AD" w:rsidDel="00000EAF">
                <w:rPr>
                  <w:rFonts w:ascii="Arial" w:hAnsi="Arial" w:cs="Arial"/>
                  <w:szCs w:val="20"/>
                  <w:lang w:val="en-SG"/>
                </w:rPr>
                <w:delText>epr_reason_of_suspension</w:delText>
              </w:r>
            </w:del>
          </w:p>
        </w:tc>
      </w:tr>
      <w:tr w:rsidR="007630AD" w:rsidDel="00000EAF" w14:paraId="1887AE8A" w14:textId="357EBB97" w:rsidTr="007630AD">
        <w:trPr>
          <w:del w:id="4936" w:author="MUBIYARTO WIBISONO" w:date="2025-11-11T15:58:00Z"/>
        </w:trPr>
        <w:tc>
          <w:tcPr>
            <w:tcW w:w="0" w:type="auto"/>
            <w:hideMark/>
          </w:tcPr>
          <w:p w14:paraId="46EAC681" w14:textId="38769660" w:rsidR="007630AD" w:rsidRPr="007630AD" w:rsidDel="00000EAF" w:rsidRDefault="007630AD">
            <w:pPr>
              <w:rPr>
                <w:del w:id="4937" w:author="MUBIYARTO WIBISONO" w:date="2025-11-11T15:58:00Z"/>
                <w:rFonts w:ascii="Arial" w:hAnsi="Arial" w:cs="Arial"/>
                <w:szCs w:val="20"/>
                <w:lang w:val="en-SG"/>
              </w:rPr>
            </w:pPr>
            <w:del w:id="4938" w:author="MUBIYARTO WIBISONO" w:date="2025-11-11T15:58:00Z">
              <w:r w:rsidRPr="007630AD" w:rsidDel="00000EAF">
                <w:rPr>
                  <w:rFonts w:ascii="Arial" w:hAnsi="Arial" w:cs="Arial"/>
                  <w:szCs w:val="20"/>
                  <w:lang w:val="en-SG"/>
                </w:rPr>
                <w:delText>internet</w:delText>
              </w:r>
            </w:del>
          </w:p>
        </w:tc>
        <w:tc>
          <w:tcPr>
            <w:tcW w:w="0" w:type="auto"/>
            <w:hideMark/>
          </w:tcPr>
          <w:p w14:paraId="37CE2612" w14:textId="4805F03A" w:rsidR="007630AD" w:rsidRPr="007630AD" w:rsidDel="00000EAF" w:rsidRDefault="007630AD">
            <w:pPr>
              <w:rPr>
                <w:del w:id="4939" w:author="MUBIYARTO WIBISONO" w:date="2025-11-11T15:58:00Z"/>
                <w:rFonts w:ascii="Arial" w:hAnsi="Arial" w:cs="Arial"/>
                <w:szCs w:val="20"/>
                <w:lang w:val="en-SG"/>
              </w:rPr>
            </w:pPr>
            <w:del w:id="4940" w:author="MUBIYARTO WIBISONO" w:date="2025-11-11T15:58:00Z">
              <w:r w:rsidRPr="007630AD" w:rsidDel="00000EAF">
                <w:rPr>
                  <w:rFonts w:ascii="Arial" w:hAnsi="Arial" w:cs="Arial"/>
                  <w:szCs w:val="20"/>
                  <w:lang w:val="en-SG"/>
                </w:rPr>
                <w:delText>eocms_valid_offence_notice (patch)</w:delText>
              </w:r>
            </w:del>
          </w:p>
        </w:tc>
        <w:tc>
          <w:tcPr>
            <w:tcW w:w="0" w:type="auto"/>
            <w:hideMark/>
          </w:tcPr>
          <w:p w14:paraId="7A9746E5" w14:textId="213626E4" w:rsidR="007630AD" w:rsidRPr="007630AD" w:rsidDel="00000EAF" w:rsidRDefault="007630AD">
            <w:pPr>
              <w:rPr>
                <w:del w:id="4941" w:author="MUBIYARTO WIBISONO" w:date="2025-11-11T15:58:00Z"/>
                <w:rFonts w:ascii="Arial" w:hAnsi="Arial" w:cs="Arial"/>
                <w:szCs w:val="20"/>
                <w:lang w:val="en-SG"/>
              </w:rPr>
            </w:pPr>
            <w:del w:id="4942" w:author="MUBIYARTO WIBISONO" w:date="2025-11-11T15:58:00Z">
              <w:r w:rsidRPr="007630AD" w:rsidDel="00000EAF">
                <w:rPr>
                  <w:rFonts w:ascii="Arial" w:hAnsi="Arial" w:cs="Arial"/>
                  <w:szCs w:val="20"/>
                  <w:lang w:val="en-SG"/>
                </w:rPr>
                <w:delText>epr_date_of_suspension</w:delText>
              </w:r>
            </w:del>
          </w:p>
        </w:tc>
      </w:tr>
      <w:tr w:rsidR="007630AD" w14:paraId="2CD531DC" w14:textId="77777777" w:rsidTr="007630AD">
        <w:tc>
          <w:tcPr>
            <w:tcW w:w="0" w:type="auto"/>
            <w:hideMark/>
          </w:tcPr>
          <w:p w14:paraId="03129B56" w14:textId="22CB86C4" w:rsidR="007630AD" w:rsidRPr="00000EAF" w:rsidRDefault="007630AD">
            <w:pPr>
              <w:rPr>
                <w:rFonts w:ascii="Arial" w:hAnsi="Arial" w:cs="Arial"/>
                <w:strike/>
                <w:szCs w:val="20"/>
                <w:lang w:val="en-SG"/>
                <w:rPrChange w:id="4943" w:author="MUBIYARTO WIBISONO" w:date="2025-11-11T15:59:00Z">
                  <w:rPr>
                    <w:rFonts w:ascii="Arial" w:hAnsi="Arial" w:cs="Arial"/>
                    <w:szCs w:val="20"/>
                    <w:lang w:val="en-SG"/>
                  </w:rPr>
                </w:rPrChange>
              </w:rPr>
            </w:pPr>
            <w:r w:rsidRPr="00000EAF">
              <w:rPr>
                <w:rFonts w:ascii="Arial" w:hAnsi="Arial" w:cs="Arial"/>
                <w:strike/>
                <w:szCs w:val="20"/>
                <w:lang w:val="en-SG"/>
                <w:rPrChange w:id="4944" w:author="MUBIYARTO WIBISONO" w:date="2025-11-11T15:59:00Z">
                  <w:rPr>
                    <w:rFonts w:ascii="Arial" w:hAnsi="Arial" w:cs="Arial"/>
                    <w:szCs w:val="20"/>
                    <w:lang w:val="en-SG"/>
                  </w:rPr>
                </w:rPrChange>
              </w:rPr>
              <w:t>PII</w:t>
            </w:r>
          </w:p>
        </w:tc>
        <w:tc>
          <w:tcPr>
            <w:tcW w:w="0" w:type="auto"/>
            <w:hideMark/>
          </w:tcPr>
          <w:p w14:paraId="7BDDE56A" w14:textId="77777777" w:rsidR="007630AD" w:rsidRPr="00000EAF" w:rsidRDefault="007630AD">
            <w:pPr>
              <w:rPr>
                <w:rFonts w:ascii="Arial" w:hAnsi="Arial" w:cs="Arial"/>
                <w:strike/>
                <w:szCs w:val="20"/>
                <w:lang w:val="en-SG"/>
                <w:rPrChange w:id="4945" w:author="MUBIYARTO WIBISONO" w:date="2025-11-11T15:59:00Z">
                  <w:rPr>
                    <w:rFonts w:ascii="Arial" w:hAnsi="Arial" w:cs="Arial"/>
                    <w:szCs w:val="20"/>
                    <w:lang w:val="en-SG"/>
                  </w:rPr>
                </w:rPrChange>
              </w:rPr>
            </w:pPr>
            <w:commentRangeStart w:id="4946"/>
            <w:commentRangeStart w:id="4947"/>
            <w:proofErr w:type="spellStart"/>
            <w:r w:rsidRPr="00000EAF">
              <w:rPr>
                <w:rFonts w:ascii="Arial" w:hAnsi="Arial" w:cs="Arial"/>
                <w:strike/>
                <w:szCs w:val="20"/>
                <w:lang w:val="en-SG"/>
                <w:rPrChange w:id="4948" w:author="MUBIYARTO WIBISONO" w:date="2025-11-11T15:59:00Z">
                  <w:rPr>
                    <w:rFonts w:ascii="Arial" w:hAnsi="Arial" w:cs="Arial"/>
                    <w:szCs w:val="20"/>
                    <w:lang w:val="en-SG"/>
                  </w:rPr>
                </w:rPrChange>
              </w:rPr>
              <w:t>eocms_offence_notice_owner_driver_addr</w:t>
            </w:r>
            <w:commentRangeEnd w:id="4946"/>
            <w:proofErr w:type="spellEnd"/>
            <w:r w:rsidR="00FB5911" w:rsidRPr="00000EAF">
              <w:rPr>
                <w:rStyle w:val="CommentReference"/>
                <w:strike/>
                <w:rPrChange w:id="4949" w:author="MUBIYARTO WIBISONO" w:date="2025-11-11T15:59:00Z">
                  <w:rPr>
                    <w:rStyle w:val="CommentReference"/>
                  </w:rPr>
                </w:rPrChange>
              </w:rPr>
              <w:commentReference w:id="4946"/>
            </w:r>
            <w:commentRangeEnd w:id="4947"/>
            <w:r w:rsidR="00701A96">
              <w:rPr>
                <w:rStyle w:val="CommentReference"/>
              </w:rPr>
              <w:commentReference w:id="4947"/>
            </w:r>
          </w:p>
        </w:tc>
        <w:tc>
          <w:tcPr>
            <w:tcW w:w="0" w:type="auto"/>
            <w:hideMark/>
          </w:tcPr>
          <w:p w14:paraId="0AB7160A" w14:textId="77777777" w:rsidR="007630AD" w:rsidRPr="00000EAF" w:rsidRDefault="007630AD">
            <w:pPr>
              <w:rPr>
                <w:rFonts w:ascii="Arial" w:hAnsi="Arial" w:cs="Arial"/>
                <w:strike/>
                <w:szCs w:val="20"/>
                <w:lang w:val="en-SG"/>
                <w:rPrChange w:id="4950" w:author="MUBIYARTO WIBISONO" w:date="2025-11-11T15:59:00Z">
                  <w:rPr>
                    <w:rFonts w:ascii="Arial" w:hAnsi="Arial" w:cs="Arial"/>
                    <w:szCs w:val="20"/>
                    <w:lang w:val="en-SG"/>
                  </w:rPr>
                </w:rPrChange>
              </w:rPr>
            </w:pPr>
            <w:proofErr w:type="spellStart"/>
            <w:r w:rsidRPr="00000EAF">
              <w:rPr>
                <w:rFonts w:ascii="Arial" w:hAnsi="Arial" w:cs="Arial"/>
                <w:strike/>
                <w:szCs w:val="20"/>
                <w:lang w:val="en-SG"/>
                <w:rPrChange w:id="4951" w:author="MUBIYARTO WIBISONO" w:date="2025-11-11T15:59:00Z">
                  <w:rPr>
                    <w:rFonts w:ascii="Arial" w:hAnsi="Arial" w:cs="Arial"/>
                    <w:szCs w:val="20"/>
                    <w:lang w:val="en-SG"/>
                  </w:rPr>
                </w:rPrChange>
              </w:rPr>
              <w:t>notice_no</w:t>
            </w:r>
            <w:proofErr w:type="spellEnd"/>
          </w:p>
        </w:tc>
      </w:tr>
      <w:tr w:rsidR="007630AD" w:rsidDel="00000EAF" w14:paraId="14EC1466" w14:textId="5E0D2266" w:rsidTr="007630AD">
        <w:trPr>
          <w:del w:id="4952" w:author="MUBIYARTO WIBISONO" w:date="2025-11-11T15:59:00Z"/>
        </w:trPr>
        <w:tc>
          <w:tcPr>
            <w:tcW w:w="0" w:type="auto"/>
            <w:hideMark/>
          </w:tcPr>
          <w:p w14:paraId="09E68F8E" w14:textId="5957EF5C" w:rsidR="007630AD" w:rsidRPr="007630AD" w:rsidDel="00000EAF" w:rsidRDefault="007630AD">
            <w:pPr>
              <w:rPr>
                <w:del w:id="4953" w:author="MUBIYARTO WIBISONO" w:date="2025-11-11T15:59:00Z"/>
                <w:rFonts w:ascii="Arial" w:hAnsi="Arial" w:cs="Arial"/>
                <w:szCs w:val="20"/>
                <w:lang w:val="en-SG"/>
              </w:rPr>
            </w:pPr>
            <w:del w:id="4954" w:author="MUBIYARTO WIBISONO" w:date="2025-11-11T15:59:00Z">
              <w:r w:rsidRPr="007630AD" w:rsidDel="00000EAF">
                <w:rPr>
                  <w:rFonts w:ascii="Arial" w:hAnsi="Arial" w:cs="Arial"/>
                  <w:szCs w:val="20"/>
                  <w:lang w:val="en-SG"/>
                </w:rPr>
                <w:delText>PII</w:delText>
              </w:r>
              <w:bookmarkStart w:id="4955" w:name="_Toc213778313"/>
              <w:bookmarkEnd w:id="4955"/>
            </w:del>
          </w:p>
        </w:tc>
        <w:tc>
          <w:tcPr>
            <w:tcW w:w="0" w:type="auto"/>
            <w:hideMark/>
          </w:tcPr>
          <w:p w14:paraId="6D1DEAC3" w14:textId="4C8D41D4" w:rsidR="007630AD" w:rsidRPr="007630AD" w:rsidDel="00000EAF" w:rsidRDefault="007630AD">
            <w:pPr>
              <w:rPr>
                <w:del w:id="4956" w:author="MUBIYARTO WIBISONO" w:date="2025-11-11T15:59:00Z"/>
                <w:rFonts w:ascii="Arial" w:hAnsi="Arial" w:cs="Arial"/>
                <w:szCs w:val="20"/>
                <w:lang w:val="en-SG"/>
              </w:rPr>
            </w:pPr>
            <w:del w:id="4957" w:author="MUBIYARTO WIBISONO" w:date="2025-11-11T15:59:00Z">
              <w:r w:rsidRPr="007630AD" w:rsidDel="00000EAF">
                <w:rPr>
                  <w:rFonts w:ascii="Arial" w:hAnsi="Arial" w:cs="Arial"/>
                  <w:szCs w:val="20"/>
                  <w:lang w:val="en-SG"/>
                </w:rPr>
                <w:delText>eocms_offence_notice_owner_driver_addr</w:delText>
              </w:r>
              <w:bookmarkStart w:id="4958" w:name="_Toc213778314"/>
              <w:bookmarkEnd w:id="4958"/>
            </w:del>
          </w:p>
        </w:tc>
        <w:tc>
          <w:tcPr>
            <w:tcW w:w="0" w:type="auto"/>
            <w:hideMark/>
          </w:tcPr>
          <w:p w14:paraId="2FC4332D" w14:textId="7C2978D3" w:rsidR="007630AD" w:rsidRPr="007630AD" w:rsidDel="00000EAF" w:rsidRDefault="007630AD">
            <w:pPr>
              <w:rPr>
                <w:del w:id="4959" w:author="MUBIYARTO WIBISONO" w:date="2025-11-11T15:59:00Z"/>
                <w:rFonts w:ascii="Arial" w:hAnsi="Arial" w:cs="Arial"/>
                <w:szCs w:val="20"/>
                <w:lang w:val="en-SG"/>
              </w:rPr>
            </w:pPr>
            <w:del w:id="4960" w:author="MUBIYARTO WIBISONO" w:date="2025-11-11T15:59:00Z">
              <w:r w:rsidRPr="007630AD" w:rsidDel="00000EAF">
                <w:rPr>
                  <w:rFonts w:ascii="Arial" w:hAnsi="Arial" w:cs="Arial"/>
                  <w:szCs w:val="20"/>
                  <w:lang w:val="en-SG"/>
                </w:rPr>
                <w:delText>owner_driver_indicator</w:delText>
              </w:r>
              <w:bookmarkStart w:id="4961" w:name="_Toc213778315"/>
              <w:bookmarkEnd w:id="4961"/>
            </w:del>
          </w:p>
        </w:tc>
        <w:bookmarkStart w:id="4962" w:name="_Toc213778316"/>
        <w:bookmarkEnd w:id="4962"/>
      </w:tr>
      <w:tr w:rsidR="007630AD" w:rsidDel="00000EAF" w14:paraId="792CEFBF" w14:textId="0FE56910" w:rsidTr="007630AD">
        <w:trPr>
          <w:del w:id="4963" w:author="MUBIYARTO WIBISONO" w:date="2025-11-11T15:59:00Z"/>
        </w:trPr>
        <w:tc>
          <w:tcPr>
            <w:tcW w:w="0" w:type="auto"/>
            <w:hideMark/>
          </w:tcPr>
          <w:p w14:paraId="3FD758BC" w14:textId="0B08216B" w:rsidR="007630AD" w:rsidRPr="007630AD" w:rsidDel="00000EAF" w:rsidRDefault="007630AD">
            <w:pPr>
              <w:rPr>
                <w:del w:id="4964" w:author="MUBIYARTO WIBISONO" w:date="2025-11-11T15:59:00Z"/>
                <w:rFonts w:ascii="Arial" w:hAnsi="Arial" w:cs="Arial"/>
                <w:szCs w:val="20"/>
                <w:lang w:val="en-SG"/>
              </w:rPr>
            </w:pPr>
            <w:del w:id="4965" w:author="MUBIYARTO WIBISONO" w:date="2025-11-11T15:59:00Z">
              <w:r w:rsidRPr="007630AD" w:rsidDel="00000EAF">
                <w:rPr>
                  <w:rFonts w:ascii="Arial" w:hAnsi="Arial" w:cs="Arial"/>
                  <w:szCs w:val="20"/>
                  <w:lang w:val="en-SG"/>
                </w:rPr>
                <w:delText>PII</w:delText>
              </w:r>
              <w:bookmarkStart w:id="4966" w:name="_Toc213778317"/>
              <w:bookmarkEnd w:id="4966"/>
            </w:del>
          </w:p>
        </w:tc>
        <w:tc>
          <w:tcPr>
            <w:tcW w:w="0" w:type="auto"/>
            <w:hideMark/>
          </w:tcPr>
          <w:p w14:paraId="4373E94E" w14:textId="0023292A" w:rsidR="007630AD" w:rsidRPr="007630AD" w:rsidDel="00000EAF" w:rsidRDefault="007630AD">
            <w:pPr>
              <w:rPr>
                <w:del w:id="4967" w:author="MUBIYARTO WIBISONO" w:date="2025-11-11T15:59:00Z"/>
                <w:rFonts w:ascii="Arial" w:hAnsi="Arial" w:cs="Arial"/>
                <w:szCs w:val="20"/>
                <w:lang w:val="en-SG"/>
              </w:rPr>
            </w:pPr>
            <w:del w:id="4968" w:author="MUBIYARTO WIBISONO" w:date="2025-11-11T15:59:00Z">
              <w:r w:rsidRPr="007630AD" w:rsidDel="00000EAF">
                <w:rPr>
                  <w:rFonts w:ascii="Arial" w:hAnsi="Arial" w:cs="Arial"/>
                  <w:szCs w:val="20"/>
                  <w:lang w:val="en-SG"/>
                </w:rPr>
                <w:delText>eocms_offence_notice_owner_driver_addr</w:delText>
              </w:r>
              <w:bookmarkStart w:id="4969" w:name="_Toc213778318"/>
              <w:bookmarkEnd w:id="4969"/>
            </w:del>
          </w:p>
        </w:tc>
        <w:tc>
          <w:tcPr>
            <w:tcW w:w="0" w:type="auto"/>
            <w:hideMark/>
          </w:tcPr>
          <w:p w14:paraId="50CA3A57" w14:textId="6B21EF47" w:rsidR="007630AD" w:rsidRPr="007630AD" w:rsidDel="00000EAF" w:rsidRDefault="007630AD">
            <w:pPr>
              <w:rPr>
                <w:del w:id="4970" w:author="MUBIYARTO WIBISONO" w:date="2025-11-11T15:59:00Z"/>
                <w:rFonts w:ascii="Arial" w:hAnsi="Arial" w:cs="Arial"/>
                <w:szCs w:val="20"/>
                <w:lang w:val="en-SG"/>
              </w:rPr>
            </w:pPr>
            <w:del w:id="4971" w:author="MUBIYARTO WIBISONO" w:date="2025-11-11T15:59:00Z">
              <w:r w:rsidRPr="007630AD" w:rsidDel="00000EAF">
                <w:rPr>
                  <w:rFonts w:ascii="Arial" w:hAnsi="Arial" w:cs="Arial"/>
                  <w:szCs w:val="20"/>
                  <w:lang w:val="en-SG"/>
                </w:rPr>
                <w:delText>type_of_address</w:delText>
              </w:r>
              <w:bookmarkStart w:id="4972" w:name="_Toc213778319"/>
              <w:bookmarkEnd w:id="4972"/>
            </w:del>
          </w:p>
        </w:tc>
        <w:bookmarkStart w:id="4973" w:name="_Toc213778320"/>
        <w:bookmarkEnd w:id="4973"/>
      </w:tr>
      <w:tr w:rsidR="007630AD" w:rsidDel="00000EAF" w14:paraId="20D67282" w14:textId="1C399191" w:rsidTr="007630AD">
        <w:trPr>
          <w:del w:id="4974" w:author="MUBIYARTO WIBISONO" w:date="2025-11-11T15:59:00Z"/>
        </w:trPr>
        <w:tc>
          <w:tcPr>
            <w:tcW w:w="0" w:type="auto"/>
            <w:hideMark/>
          </w:tcPr>
          <w:p w14:paraId="4BF671EA" w14:textId="5DF42E4B" w:rsidR="007630AD" w:rsidRPr="007630AD" w:rsidDel="00000EAF" w:rsidRDefault="007630AD">
            <w:pPr>
              <w:rPr>
                <w:del w:id="4975" w:author="MUBIYARTO WIBISONO" w:date="2025-11-11T15:59:00Z"/>
                <w:rFonts w:ascii="Arial" w:hAnsi="Arial" w:cs="Arial"/>
                <w:szCs w:val="20"/>
                <w:lang w:val="en-SG"/>
              </w:rPr>
            </w:pPr>
            <w:del w:id="4976" w:author="MUBIYARTO WIBISONO" w:date="2025-11-11T15:59:00Z">
              <w:r w:rsidRPr="007630AD" w:rsidDel="00000EAF">
                <w:rPr>
                  <w:rFonts w:ascii="Arial" w:hAnsi="Arial" w:cs="Arial"/>
                  <w:szCs w:val="20"/>
                  <w:lang w:val="en-SG"/>
                </w:rPr>
                <w:delText>PII</w:delText>
              </w:r>
              <w:bookmarkStart w:id="4977" w:name="_Toc213778321"/>
              <w:bookmarkEnd w:id="4977"/>
            </w:del>
          </w:p>
        </w:tc>
        <w:tc>
          <w:tcPr>
            <w:tcW w:w="0" w:type="auto"/>
            <w:hideMark/>
          </w:tcPr>
          <w:p w14:paraId="487CFDD7" w14:textId="675AE373" w:rsidR="007630AD" w:rsidRPr="007630AD" w:rsidDel="00000EAF" w:rsidRDefault="007630AD">
            <w:pPr>
              <w:rPr>
                <w:del w:id="4978" w:author="MUBIYARTO WIBISONO" w:date="2025-11-11T15:59:00Z"/>
                <w:rFonts w:ascii="Arial" w:hAnsi="Arial" w:cs="Arial"/>
                <w:szCs w:val="20"/>
                <w:lang w:val="en-SG"/>
              </w:rPr>
            </w:pPr>
            <w:del w:id="4979" w:author="MUBIYARTO WIBISONO" w:date="2025-11-11T15:59:00Z">
              <w:r w:rsidRPr="007630AD" w:rsidDel="00000EAF">
                <w:rPr>
                  <w:rFonts w:ascii="Arial" w:hAnsi="Arial" w:cs="Arial"/>
                  <w:szCs w:val="20"/>
                  <w:lang w:val="en-SG"/>
                </w:rPr>
                <w:delText>eocms_offence_notice_owner_driver_addr</w:delText>
              </w:r>
              <w:bookmarkStart w:id="4980" w:name="_Toc213778322"/>
              <w:bookmarkEnd w:id="4980"/>
            </w:del>
          </w:p>
        </w:tc>
        <w:tc>
          <w:tcPr>
            <w:tcW w:w="0" w:type="auto"/>
            <w:hideMark/>
          </w:tcPr>
          <w:p w14:paraId="7E230728" w14:textId="0BBE3D12" w:rsidR="007630AD" w:rsidRPr="007630AD" w:rsidDel="00000EAF" w:rsidRDefault="007630AD">
            <w:pPr>
              <w:rPr>
                <w:del w:id="4981" w:author="MUBIYARTO WIBISONO" w:date="2025-11-11T15:59:00Z"/>
                <w:rFonts w:ascii="Arial" w:hAnsi="Arial" w:cs="Arial"/>
                <w:szCs w:val="20"/>
                <w:lang w:val="en-SG"/>
              </w:rPr>
            </w:pPr>
            <w:del w:id="4982" w:author="MUBIYARTO WIBISONO" w:date="2025-11-11T15:59:00Z">
              <w:r w:rsidRPr="007630AD" w:rsidDel="00000EAF">
                <w:rPr>
                  <w:rFonts w:ascii="Arial" w:hAnsi="Arial" w:cs="Arial"/>
                  <w:szCs w:val="20"/>
                  <w:lang w:val="en-SG"/>
                </w:rPr>
                <w:delText>bldg_name</w:delText>
              </w:r>
              <w:bookmarkStart w:id="4983" w:name="_Toc213778323"/>
              <w:bookmarkEnd w:id="4983"/>
            </w:del>
          </w:p>
        </w:tc>
        <w:bookmarkStart w:id="4984" w:name="_Toc213778324"/>
        <w:bookmarkEnd w:id="4984"/>
      </w:tr>
      <w:tr w:rsidR="007630AD" w:rsidDel="00000EAF" w14:paraId="72ECE8FE" w14:textId="127E7C45" w:rsidTr="007630AD">
        <w:trPr>
          <w:del w:id="4985" w:author="MUBIYARTO WIBISONO" w:date="2025-11-11T15:59:00Z"/>
        </w:trPr>
        <w:tc>
          <w:tcPr>
            <w:tcW w:w="0" w:type="auto"/>
            <w:hideMark/>
          </w:tcPr>
          <w:p w14:paraId="5DF3AB22" w14:textId="6AF1DB4B" w:rsidR="007630AD" w:rsidRPr="007630AD" w:rsidDel="00000EAF" w:rsidRDefault="007630AD">
            <w:pPr>
              <w:rPr>
                <w:del w:id="4986" w:author="MUBIYARTO WIBISONO" w:date="2025-11-11T15:59:00Z"/>
                <w:rFonts w:ascii="Arial" w:hAnsi="Arial" w:cs="Arial"/>
                <w:szCs w:val="20"/>
                <w:lang w:val="en-SG"/>
              </w:rPr>
            </w:pPr>
            <w:del w:id="4987" w:author="MUBIYARTO WIBISONO" w:date="2025-11-11T15:59:00Z">
              <w:r w:rsidRPr="007630AD" w:rsidDel="00000EAF">
                <w:rPr>
                  <w:rFonts w:ascii="Arial" w:hAnsi="Arial" w:cs="Arial"/>
                  <w:szCs w:val="20"/>
                  <w:lang w:val="en-SG"/>
                </w:rPr>
                <w:delText>PII</w:delText>
              </w:r>
              <w:bookmarkStart w:id="4988" w:name="_Toc213778325"/>
              <w:bookmarkEnd w:id="4988"/>
            </w:del>
          </w:p>
        </w:tc>
        <w:tc>
          <w:tcPr>
            <w:tcW w:w="0" w:type="auto"/>
            <w:hideMark/>
          </w:tcPr>
          <w:p w14:paraId="67F9233F" w14:textId="77B947A8" w:rsidR="007630AD" w:rsidRPr="007630AD" w:rsidDel="00000EAF" w:rsidRDefault="007630AD">
            <w:pPr>
              <w:rPr>
                <w:del w:id="4989" w:author="MUBIYARTO WIBISONO" w:date="2025-11-11T15:59:00Z"/>
                <w:rFonts w:ascii="Arial" w:hAnsi="Arial" w:cs="Arial"/>
                <w:szCs w:val="20"/>
                <w:lang w:val="en-SG"/>
              </w:rPr>
            </w:pPr>
            <w:del w:id="4990" w:author="MUBIYARTO WIBISONO" w:date="2025-11-11T15:59:00Z">
              <w:r w:rsidRPr="007630AD" w:rsidDel="00000EAF">
                <w:rPr>
                  <w:rFonts w:ascii="Arial" w:hAnsi="Arial" w:cs="Arial"/>
                  <w:szCs w:val="20"/>
                  <w:lang w:val="en-SG"/>
                </w:rPr>
                <w:delText>eocms_offence_notice_owner_driver_addr</w:delText>
              </w:r>
              <w:bookmarkStart w:id="4991" w:name="_Toc213778326"/>
              <w:bookmarkEnd w:id="4991"/>
            </w:del>
          </w:p>
        </w:tc>
        <w:tc>
          <w:tcPr>
            <w:tcW w:w="0" w:type="auto"/>
            <w:hideMark/>
          </w:tcPr>
          <w:p w14:paraId="5BCA174E" w14:textId="640798D1" w:rsidR="007630AD" w:rsidRPr="007630AD" w:rsidDel="00000EAF" w:rsidRDefault="007630AD">
            <w:pPr>
              <w:rPr>
                <w:del w:id="4992" w:author="MUBIYARTO WIBISONO" w:date="2025-11-11T15:59:00Z"/>
                <w:rFonts w:ascii="Arial" w:hAnsi="Arial" w:cs="Arial"/>
                <w:szCs w:val="20"/>
                <w:lang w:val="en-SG"/>
              </w:rPr>
            </w:pPr>
            <w:del w:id="4993" w:author="MUBIYARTO WIBISONO" w:date="2025-11-11T15:59:00Z">
              <w:r w:rsidRPr="007630AD" w:rsidDel="00000EAF">
                <w:rPr>
                  <w:rFonts w:ascii="Arial" w:hAnsi="Arial" w:cs="Arial"/>
                  <w:szCs w:val="20"/>
                  <w:lang w:val="en-SG"/>
                </w:rPr>
                <w:delText>blk_hse_no</w:delText>
              </w:r>
              <w:bookmarkStart w:id="4994" w:name="_Toc213778327"/>
              <w:bookmarkEnd w:id="4994"/>
            </w:del>
          </w:p>
        </w:tc>
        <w:bookmarkStart w:id="4995" w:name="_Toc213778328"/>
        <w:bookmarkEnd w:id="4995"/>
      </w:tr>
      <w:tr w:rsidR="007630AD" w:rsidDel="00000EAF" w14:paraId="7861D524" w14:textId="061DBA58" w:rsidTr="007630AD">
        <w:trPr>
          <w:del w:id="4996" w:author="MUBIYARTO WIBISONO" w:date="2025-11-11T15:59:00Z"/>
        </w:trPr>
        <w:tc>
          <w:tcPr>
            <w:tcW w:w="0" w:type="auto"/>
            <w:hideMark/>
          </w:tcPr>
          <w:p w14:paraId="05B35A6E" w14:textId="49E5D803" w:rsidR="007630AD" w:rsidRPr="007630AD" w:rsidDel="00000EAF" w:rsidRDefault="007630AD">
            <w:pPr>
              <w:rPr>
                <w:del w:id="4997" w:author="MUBIYARTO WIBISONO" w:date="2025-11-11T15:59:00Z"/>
                <w:rFonts w:ascii="Arial" w:hAnsi="Arial" w:cs="Arial"/>
                <w:szCs w:val="20"/>
                <w:lang w:val="en-SG"/>
              </w:rPr>
            </w:pPr>
            <w:del w:id="4998" w:author="MUBIYARTO WIBISONO" w:date="2025-11-11T15:59:00Z">
              <w:r w:rsidRPr="007630AD" w:rsidDel="00000EAF">
                <w:rPr>
                  <w:rFonts w:ascii="Arial" w:hAnsi="Arial" w:cs="Arial"/>
                  <w:szCs w:val="20"/>
                  <w:lang w:val="en-SG"/>
                </w:rPr>
                <w:delText>PII</w:delText>
              </w:r>
              <w:bookmarkStart w:id="4999" w:name="_Toc213778329"/>
              <w:bookmarkEnd w:id="4999"/>
            </w:del>
          </w:p>
        </w:tc>
        <w:tc>
          <w:tcPr>
            <w:tcW w:w="0" w:type="auto"/>
            <w:hideMark/>
          </w:tcPr>
          <w:p w14:paraId="4CA0CEB4" w14:textId="459AB760" w:rsidR="007630AD" w:rsidRPr="007630AD" w:rsidDel="00000EAF" w:rsidRDefault="007630AD">
            <w:pPr>
              <w:rPr>
                <w:del w:id="5000" w:author="MUBIYARTO WIBISONO" w:date="2025-11-11T15:59:00Z"/>
                <w:rFonts w:ascii="Arial" w:hAnsi="Arial" w:cs="Arial"/>
                <w:szCs w:val="20"/>
                <w:lang w:val="en-SG"/>
              </w:rPr>
            </w:pPr>
            <w:del w:id="5001" w:author="MUBIYARTO WIBISONO" w:date="2025-11-11T15:59:00Z">
              <w:r w:rsidRPr="007630AD" w:rsidDel="00000EAF">
                <w:rPr>
                  <w:rFonts w:ascii="Arial" w:hAnsi="Arial" w:cs="Arial"/>
                  <w:szCs w:val="20"/>
                  <w:lang w:val="en-SG"/>
                </w:rPr>
                <w:delText>eocms_offence_notice_owner_driver_addr</w:delText>
              </w:r>
              <w:bookmarkStart w:id="5002" w:name="_Toc213778330"/>
              <w:bookmarkEnd w:id="5002"/>
            </w:del>
          </w:p>
        </w:tc>
        <w:tc>
          <w:tcPr>
            <w:tcW w:w="0" w:type="auto"/>
            <w:hideMark/>
          </w:tcPr>
          <w:p w14:paraId="5026B7B1" w14:textId="678F78E4" w:rsidR="007630AD" w:rsidRPr="007630AD" w:rsidDel="00000EAF" w:rsidRDefault="007630AD">
            <w:pPr>
              <w:rPr>
                <w:del w:id="5003" w:author="MUBIYARTO WIBISONO" w:date="2025-11-11T15:59:00Z"/>
                <w:rFonts w:ascii="Arial" w:hAnsi="Arial" w:cs="Arial"/>
                <w:szCs w:val="20"/>
                <w:lang w:val="en-SG"/>
              </w:rPr>
            </w:pPr>
            <w:del w:id="5004" w:author="MUBIYARTO WIBISONO" w:date="2025-11-11T15:59:00Z">
              <w:r w:rsidRPr="007630AD" w:rsidDel="00000EAF">
                <w:rPr>
                  <w:rFonts w:ascii="Arial" w:hAnsi="Arial" w:cs="Arial"/>
                  <w:szCs w:val="20"/>
                  <w:lang w:val="en-SG"/>
                </w:rPr>
                <w:delText>cre_date</w:delText>
              </w:r>
              <w:bookmarkStart w:id="5005" w:name="_Toc213778331"/>
              <w:bookmarkEnd w:id="5005"/>
            </w:del>
          </w:p>
        </w:tc>
        <w:bookmarkStart w:id="5006" w:name="_Toc213778332"/>
        <w:bookmarkEnd w:id="5006"/>
      </w:tr>
      <w:tr w:rsidR="007630AD" w:rsidDel="00000EAF" w14:paraId="682D3959" w14:textId="527649FB" w:rsidTr="007630AD">
        <w:trPr>
          <w:del w:id="5007" w:author="MUBIYARTO WIBISONO" w:date="2025-11-11T15:59:00Z"/>
        </w:trPr>
        <w:tc>
          <w:tcPr>
            <w:tcW w:w="0" w:type="auto"/>
            <w:hideMark/>
          </w:tcPr>
          <w:p w14:paraId="5C3AD018" w14:textId="4F3F9AD6" w:rsidR="007630AD" w:rsidRPr="007630AD" w:rsidDel="00000EAF" w:rsidRDefault="007630AD">
            <w:pPr>
              <w:rPr>
                <w:del w:id="5008" w:author="MUBIYARTO WIBISONO" w:date="2025-11-11T15:59:00Z"/>
                <w:rFonts w:ascii="Arial" w:hAnsi="Arial" w:cs="Arial"/>
                <w:szCs w:val="20"/>
                <w:lang w:val="en-SG"/>
              </w:rPr>
            </w:pPr>
            <w:del w:id="5009" w:author="MUBIYARTO WIBISONO" w:date="2025-11-11T15:59:00Z">
              <w:r w:rsidRPr="007630AD" w:rsidDel="00000EAF">
                <w:rPr>
                  <w:rFonts w:ascii="Arial" w:hAnsi="Arial" w:cs="Arial"/>
                  <w:szCs w:val="20"/>
                  <w:lang w:val="en-SG"/>
                </w:rPr>
                <w:delText>PII</w:delText>
              </w:r>
              <w:bookmarkStart w:id="5010" w:name="_Toc213778333"/>
              <w:bookmarkEnd w:id="5010"/>
            </w:del>
          </w:p>
        </w:tc>
        <w:tc>
          <w:tcPr>
            <w:tcW w:w="0" w:type="auto"/>
            <w:hideMark/>
          </w:tcPr>
          <w:p w14:paraId="574E1909" w14:textId="3C37296D" w:rsidR="007630AD" w:rsidRPr="007630AD" w:rsidDel="00000EAF" w:rsidRDefault="007630AD">
            <w:pPr>
              <w:rPr>
                <w:del w:id="5011" w:author="MUBIYARTO WIBISONO" w:date="2025-11-11T15:59:00Z"/>
                <w:rFonts w:ascii="Arial" w:hAnsi="Arial" w:cs="Arial"/>
                <w:szCs w:val="20"/>
                <w:lang w:val="en-SG"/>
              </w:rPr>
            </w:pPr>
            <w:del w:id="5012" w:author="MUBIYARTO WIBISONO" w:date="2025-11-11T15:59:00Z">
              <w:r w:rsidRPr="007630AD" w:rsidDel="00000EAF">
                <w:rPr>
                  <w:rFonts w:ascii="Arial" w:hAnsi="Arial" w:cs="Arial"/>
                  <w:szCs w:val="20"/>
                  <w:lang w:val="en-SG"/>
                </w:rPr>
                <w:delText>eocms_offence_notice_owner_driver_addr</w:delText>
              </w:r>
              <w:bookmarkStart w:id="5013" w:name="_Toc213778334"/>
              <w:bookmarkEnd w:id="5013"/>
            </w:del>
          </w:p>
        </w:tc>
        <w:tc>
          <w:tcPr>
            <w:tcW w:w="0" w:type="auto"/>
            <w:hideMark/>
          </w:tcPr>
          <w:p w14:paraId="6A2352D2" w14:textId="60F2821C" w:rsidR="007630AD" w:rsidRPr="007630AD" w:rsidDel="00000EAF" w:rsidRDefault="007630AD">
            <w:pPr>
              <w:rPr>
                <w:del w:id="5014" w:author="MUBIYARTO WIBISONO" w:date="2025-11-11T15:59:00Z"/>
                <w:rFonts w:ascii="Arial" w:hAnsi="Arial" w:cs="Arial"/>
                <w:szCs w:val="20"/>
                <w:lang w:val="en-SG"/>
              </w:rPr>
            </w:pPr>
            <w:del w:id="5015" w:author="MUBIYARTO WIBISONO" w:date="2025-11-11T15:59:00Z">
              <w:r w:rsidRPr="007630AD" w:rsidDel="00000EAF">
                <w:rPr>
                  <w:rFonts w:ascii="Arial" w:hAnsi="Arial" w:cs="Arial"/>
                  <w:szCs w:val="20"/>
                  <w:lang w:val="en-SG"/>
                </w:rPr>
                <w:delText>cre_user_id</w:delText>
              </w:r>
              <w:bookmarkStart w:id="5016" w:name="_Toc213778335"/>
              <w:bookmarkEnd w:id="5016"/>
            </w:del>
          </w:p>
        </w:tc>
        <w:bookmarkStart w:id="5017" w:name="_Toc213778336"/>
        <w:bookmarkEnd w:id="5017"/>
      </w:tr>
      <w:tr w:rsidR="007630AD" w:rsidDel="00000EAF" w14:paraId="1921A68D" w14:textId="24008573" w:rsidTr="007630AD">
        <w:trPr>
          <w:del w:id="5018" w:author="MUBIYARTO WIBISONO" w:date="2025-11-11T15:59:00Z"/>
        </w:trPr>
        <w:tc>
          <w:tcPr>
            <w:tcW w:w="0" w:type="auto"/>
            <w:hideMark/>
          </w:tcPr>
          <w:p w14:paraId="29FDFD3A" w14:textId="0632A870" w:rsidR="007630AD" w:rsidRPr="007630AD" w:rsidDel="00000EAF" w:rsidRDefault="007630AD">
            <w:pPr>
              <w:rPr>
                <w:del w:id="5019" w:author="MUBIYARTO WIBISONO" w:date="2025-11-11T15:59:00Z"/>
                <w:rFonts w:ascii="Arial" w:hAnsi="Arial" w:cs="Arial"/>
                <w:szCs w:val="20"/>
                <w:lang w:val="en-SG"/>
              </w:rPr>
            </w:pPr>
            <w:del w:id="5020" w:author="MUBIYARTO WIBISONO" w:date="2025-11-11T15:59:00Z">
              <w:r w:rsidRPr="007630AD" w:rsidDel="00000EAF">
                <w:rPr>
                  <w:rFonts w:ascii="Arial" w:hAnsi="Arial" w:cs="Arial"/>
                  <w:szCs w:val="20"/>
                  <w:lang w:val="en-SG"/>
                </w:rPr>
                <w:delText>PII</w:delText>
              </w:r>
              <w:bookmarkStart w:id="5021" w:name="_Toc213778337"/>
              <w:bookmarkEnd w:id="5021"/>
            </w:del>
          </w:p>
        </w:tc>
        <w:tc>
          <w:tcPr>
            <w:tcW w:w="0" w:type="auto"/>
            <w:hideMark/>
          </w:tcPr>
          <w:p w14:paraId="0FE85125" w14:textId="723B42B3" w:rsidR="007630AD" w:rsidRPr="007630AD" w:rsidDel="00000EAF" w:rsidRDefault="007630AD">
            <w:pPr>
              <w:rPr>
                <w:del w:id="5022" w:author="MUBIYARTO WIBISONO" w:date="2025-11-11T15:59:00Z"/>
                <w:rFonts w:ascii="Arial" w:hAnsi="Arial" w:cs="Arial"/>
                <w:szCs w:val="20"/>
                <w:lang w:val="en-SG"/>
              </w:rPr>
            </w:pPr>
            <w:del w:id="5023" w:author="MUBIYARTO WIBISONO" w:date="2025-11-11T15:59:00Z">
              <w:r w:rsidRPr="007630AD" w:rsidDel="00000EAF">
                <w:rPr>
                  <w:rFonts w:ascii="Arial" w:hAnsi="Arial" w:cs="Arial"/>
                  <w:szCs w:val="20"/>
                  <w:lang w:val="en-SG"/>
                </w:rPr>
                <w:delText>eocms_offence_notice_owner_driver_addr</w:delText>
              </w:r>
              <w:bookmarkStart w:id="5024" w:name="_Toc213778338"/>
              <w:bookmarkEnd w:id="5024"/>
            </w:del>
          </w:p>
        </w:tc>
        <w:tc>
          <w:tcPr>
            <w:tcW w:w="0" w:type="auto"/>
            <w:hideMark/>
          </w:tcPr>
          <w:p w14:paraId="5E7DBF52" w14:textId="111D16CE" w:rsidR="007630AD" w:rsidRPr="007630AD" w:rsidDel="00000EAF" w:rsidRDefault="007630AD">
            <w:pPr>
              <w:rPr>
                <w:del w:id="5025" w:author="MUBIYARTO WIBISONO" w:date="2025-11-11T15:59:00Z"/>
                <w:rFonts w:ascii="Arial" w:hAnsi="Arial" w:cs="Arial"/>
                <w:szCs w:val="20"/>
                <w:lang w:val="en-SG"/>
              </w:rPr>
            </w:pPr>
            <w:del w:id="5026" w:author="MUBIYARTO WIBISONO" w:date="2025-11-11T15:59:00Z">
              <w:r w:rsidRPr="007630AD" w:rsidDel="00000EAF">
                <w:rPr>
                  <w:rFonts w:ascii="Arial" w:hAnsi="Arial" w:cs="Arial"/>
                  <w:szCs w:val="20"/>
                  <w:lang w:val="en-SG"/>
                </w:rPr>
                <w:delText>floor_no</w:delText>
              </w:r>
              <w:bookmarkStart w:id="5027" w:name="_Toc213778339"/>
              <w:bookmarkEnd w:id="5027"/>
            </w:del>
          </w:p>
        </w:tc>
        <w:bookmarkStart w:id="5028" w:name="_Toc213778340"/>
        <w:bookmarkEnd w:id="5028"/>
      </w:tr>
      <w:tr w:rsidR="007630AD" w:rsidDel="00000EAF" w14:paraId="66246254" w14:textId="6EA3C21E" w:rsidTr="007630AD">
        <w:trPr>
          <w:del w:id="5029" w:author="MUBIYARTO WIBISONO" w:date="2025-11-11T15:59:00Z"/>
        </w:trPr>
        <w:tc>
          <w:tcPr>
            <w:tcW w:w="0" w:type="auto"/>
            <w:hideMark/>
          </w:tcPr>
          <w:p w14:paraId="3AFF2911" w14:textId="4A9EF18A" w:rsidR="007630AD" w:rsidRPr="007630AD" w:rsidDel="00000EAF" w:rsidRDefault="007630AD">
            <w:pPr>
              <w:rPr>
                <w:del w:id="5030" w:author="MUBIYARTO WIBISONO" w:date="2025-11-11T15:59:00Z"/>
                <w:rFonts w:ascii="Arial" w:hAnsi="Arial" w:cs="Arial"/>
                <w:szCs w:val="20"/>
                <w:lang w:val="en-SG"/>
              </w:rPr>
            </w:pPr>
            <w:del w:id="5031" w:author="MUBIYARTO WIBISONO" w:date="2025-11-11T15:59:00Z">
              <w:r w:rsidRPr="007630AD" w:rsidDel="00000EAF">
                <w:rPr>
                  <w:rFonts w:ascii="Arial" w:hAnsi="Arial" w:cs="Arial"/>
                  <w:szCs w:val="20"/>
                  <w:lang w:val="en-SG"/>
                </w:rPr>
                <w:delText>PII</w:delText>
              </w:r>
              <w:bookmarkStart w:id="5032" w:name="_Toc213778341"/>
              <w:bookmarkEnd w:id="5032"/>
            </w:del>
          </w:p>
        </w:tc>
        <w:tc>
          <w:tcPr>
            <w:tcW w:w="0" w:type="auto"/>
            <w:hideMark/>
          </w:tcPr>
          <w:p w14:paraId="69D753B4" w14:textId="2FC05382" w:rsidR="007630AD" w:rsidRPr="007630AD" w:rsidDel="00000EAF" w:rsidRDefault="007630AD">
            <w:pPr>
              <w:rPr>
                <w:del w:id="5033" w:author="MUBIYARTO WIBISONO" w:date="2025-11-11T15:59:00Z"/>
                <w:rFonts w:ascii="Arial" w:hAnsi="Arial" w:cs="Arial"/>
                <w:szCs w:val="20"/>
                <w:lang w:val="en-SG"/>
              </w:rPr>
            </w:pPr>
            <w:del w:id="5034" w:author="MUBIYARTO WIBISONO" w:date="2025-11-11T15:59:00Z">
              <w:r w:rsidRPr="007630AD" w:rsidDel="00000EAF">
                <w:rPr>
                  <w:rFonts w:ascii="Arial" w:hAnsi="Arial" w:cs="Arial"/>
                  <w:szCs w:val="20"/>
                  <w:lang w:val="en-SG"/>
                </w:rPr>
                <w:delText>eocms_offence_notice_owner_driver_addr</w:delText>
              </w:r>
              <w:bookmarkStart w:id="5035" w:name="_Toc213778342"/>
              <w:bookmarkEnd w:id="5035"/>
            </w:del>
          </w:p>
        </w:tc>
        <w:tc>
          <w:tcPr>
            <w:tcW w:w="0" w:type="auto"/>
            <w:hideMark/>
          </w:tcPr>
          <w:p w14:paraId="04B31B21" w14:textId="27F149AA" w:rsidR="007630AD" w:rsidRPr="007630AD" w:rsidDel="00000EAF" w:rsidRDefault="007630AD">
            <w:pPr>
              <w:rPr>
                <w:del w:id="5036" w:author="MUBIYARTO WIBISONO" w:date="2025-11-11T15:59:00Z"/>
                <w:rFonts w:ascii="Arial" w:hAnsi="Arial" w:cs="Arial"/>
                <w:szCs w:val="20"/>
                <w:lang w:val="en-SG"/>
              </w:rPr>
            </w:pPr>
            <w:del w:id="5037" w:author="MUBIYARTO WIBISONO" w:date="2025-11-11T15:59:00Z">
              <w:r w:rsidRPr="007630AD" w:rsidDel="00000EAF">
                <w:rPr>
                  <w:rFonts w:ascii="Arial" w:hAnsi="Arial" w:cs="Arial"/>
                  <w:szCs w:val="20"/>
                  <w:lang w:val="en-SG"/>
                </w:rPr>
                <w:delText>postal_code</w:delText>
              </w:r>
              <w:bookmarkStart w:id="5038" w:name="_Toc213778343"/>
              <w:bookmarkEnd w:id="5038"/>
            </w:del>
          </w:p>
        </w:tc>
        <w:bookmarkStart w:id="5039" w:name="_Toc213778344"/>
        <w:bookmarkEnd w:id="5039"/>
      </w:tr>
      <w:tr w:rsidR="007630AD" w:rsidDel="00000EAF" w14:paraId="5D47ADB4" w14:textId="34B6277F" w:rsidTr="007630AD">
        <w:trPr>
          <w:del w:id="5040" w:author="MUBIYARTO WIBISONO" w:date="2025-11-11T15:59:00Z"/>
        </w:trPr>
        <w:tc>
          <w:tcPr>
            <w:tcW w:w="0" w:type="auto"/>
            <w:hideMark/>
          </w:tcPr>
          <w:p w14:paraId="1CDD2A34" w14:textId="0A2D6220" w:rsidR="007630AD" w:rsidRPr="007630AD" w:rsidDel="00000EAF" w:rsidRDefault="007630AD">
            <w:pPr>
              <w:rPr>
                <w:del w:id="5041" w:author="MUBIYARTO WIBISONO" w:date="2025-11-11T15:59:00Z"/>
                <w:rFonts w:ascii="Arial" w:hAnsi="Arial" w:cs="Arial"/>
                <w:szCs w:val="20"/>
                <w:lang w:val="en-SG"/>
              </w:rPr>
            </w:pPr>
            <w:del w:id="5042" w:author="MUBIYARTO WIBISONO" w:date="2025-11-11T15:59:00Z">
              <w:r w:rsidRPr="007630AD" w:rsidDel="00000EAF">
                <w:rPr>
                  <w:rFonts w:ascii="Arial" w:hAnsi="Arial" w:cs="Arial"/>
                  <w:szCs w:val="20"/>
                  <w:lang w:val="en-SG"/>
                </w:rPr>
                <w:delText>PII</w:delText>
              </w:r>
              <w:bookmarkStart w:id="5043" w:name="_Toc213778345"/>
              <w:bookmarkEnd w:id="5043"/>
            </w:del>
          </w:p>
        </w:tc>
        <w:tc>
          <w:tcPr>
            <w:tcW w:w="0" w:type="auto"/>
            <w:hideMark/>
          </w:tcPr>
          <w:p w14:paraId="6BA8BFC4" w14:textId="292A4AA0" w:rsidR="007630AD" w:rsidRPr="007630AD" w:rsidDel="00000EAF" w:rsidRDefault="007630AD">
            <w:pPr>
              <w:rPr>
                <w:del w:id="5044" w:author="MUBIYARTO WIBISONO" w:date="2025-11-11T15:59:00Z"/>
                <w:rFonts w:ascii="Arial" w:hAnsi="Arial" w:cs="Arial"/>
                <w:szCs w:val="20"/>
                <w:lang w:val="en-SG"/>
              </w:rPr>
            </w:pPr>
            <w:del w:id="5045" w:author="MUBIYARTO WIBISONO" w:date="2025-11-11T15:59:00Z">
              <w:r w:rsidRPr="007630AD" w:rsidDel="00000EAF">
                <w:rPr>
                  <w:rFonts w:ascii="Arial" w:hAnsi="Arial" w:cs="Arial"/>
                  <w:szCs w:val="20"/>
                  <w:lang w:val="en-SG"/>
                </w:rPr>
                <w:delText>eocms_offence_notice_owner_driver_addr</w:delText>
              </w:r>
              <w:bookmarkStart w:id="5046" w:name="_Toc213778346"/>
              <w:bookmarkEnd w:id="5046"/>
            </w:del>
          </w:p>
        </w:tc>
        <w:tc>
          <w:tcPr>
            <w:tcW w:w="0" w:type="auto"/>
            <w:hideMark/>
          </w:tcPr>
          <w:p w14:paraId="43D1A8DB" w14:textId="2AEF2DA0" w:rsidR="007630AD" w:rsidRPr="007630AD" w:rsidDel="00000EAF" w:rsidRDefault="007630AD">
            <w:pPr>
              <w:rPr>
                <w:del w:id="5047" w:author="MUBIYARTO WIBISONO" w:date="2025-11-11T15:59:00Z"/>
                <w:rFonts w:ascii="Arial" w:hAnsi="Arial" w:cs="Arial"/>
                <w:szCs w:val="20"/>
                <w:lang w:val="en-SG"/>
              </w:rPr>
            </w:pPr>
            <w:del w:id="5048" w:author="MUBIYARTO WIBISONO" w:date="2025-11-11T15:59:00Z">
              <w:r w:rsidRPr="007630AD" w:rsidDel="00000EAF">
                <w:rPr>
                  <w:rFonts w:ascii="Arial" w:hAnsi="Arial" w:cs="Arial"/>
                  <w:szCs w:val="20"/>
                  <w:lang w:val="en-SG"/>
                </w:rPr>
                <w:delText>street_name</w:delText>
              </w:r>
              <w:bookmarkStart w:id="5049" w:name="_Toc213778347"/>
              <w:bookmarkEnd w:id="5049"/>
            </w:del>
          </w:p>
        </w:tc>
        <w:bookmarkStart w:id="5050" w:name="_Toc213778348"/>
        <w:bookmarkEnd w:id="5050"/>
      </w:tr>
      <w:tr w:rsidR="007630AD" w:rsidDel="00000EAF" w14:paraId="590BDEED" w14:textId="07C9C749" w:rsidTr="007630AD">
        <w:trPr>
          <w:del w:id="5051" w:author="MUBIYARTO WIBISONO" w:date="2025-11-11T15:59:00Z"/>
        </w:trPr>
        <w:tc>
          <w:tcPr>
            <w:tcW w:w="0" w:type="auto"/>
            <w:hideMark/>
          </w:tcPr>
          <w:p w14:paraId="21DFAB8F" w14:textId="254503CA" w:rsidR="007630AD" w:rsidRPr="007630AD" w:rsidDel="00000EAF" w:rsidRDefault="007630AD">
            <w:pPr>
              <w:rPr>
                <w:del w:id="5052" w:author="MUBIYARTO WIBISONO" w:date="2025-11-11T15:59:00Z"/>
                <w:rFonts w:ascii="Arial" w:hAnsi="Arial" w:cs="Arial"/>
                <w:szCs w:val="20"/>
                <w:lang w:val="en-SG"/>
              </w:rPr>
            </w:pPr>
            <w:del w:id="5053" w:author="MUBIYARTO WIBISONO" w:date="2025-11-11T15:59:00Z">
              <w:r w:rsidRPr="007630AD" w:rsidDel="00000EAF">
                <w:rPr>
                  <w:rFonts w:ascii="Arial" w:hAnsi="Arial" w:cs="Arial"/>
                  <w:szCs w:val="20"/>
                  <w:lang w:val="en-SG"/>
                </w:rPr>
                <w:delText>PII</w:delText>
              </w:r>
              <w:bookmarkStart w:id="5054" w:name="_Toc213778349"/>
              <w:bookmarkEnd w:id="5054"/>
            </w:del>
          </w:p>
        </w:tc>
        <w:tc>
          <w:tcPr>
            <w:tcW w:w="0" w:type="auto"/>
            <w:hideMark/>
          </w:tcPr>
          <w:p w14:paraId="1CC54646" w14:textId="53A8FB6A" w:rsidR="007630AD" w:rsidRPr="007630AD" w:rsidDel="00000EAF" w:rsidRDefault="007630AD">
            <w:pPr>
              <w:rPr>
                <w:del w:id="5055" w:author="MUBIYARTO WIBISONO" w:date="2025-11-11T15:59:00Z"/>
                <w:rFonts w:ascii="Arial" w:hAnsi="Arial" w:cs="Arial"/>
                <w:szCs w:val="20"/>
                <w:lang w:val="en-SG"/>
              </w:rPr>
            </w:pPr>
            <w:del w:id="5056" w:author="MUBIYARTO WIBISONO" w:date="2025-11-11T15:59:00Z">
              <w:r w:rsidRPr="007630AD" w:rsidDel="00000EAF">
                <w:rPr>
                  <w:rFonts w:ascii="Arial" w:hAnsi="Arial" w:cs="Arial"/>
                  <w:szCs w:val="20"/>
                  <w:lang w:val="en-SG"/>
                </w:rPr>
                <w:delText>eocms_offence_notice_owner_driver_addr</w:delText>
              </w:r>
              <w:bookmarkStart w:id="5057" w:name="_Toc213778350"/>
              <w:bookmarkEnd w:id="5057"/>
            </w:del>
          </w:p>
        </w:tc>
        <w:tc>
          <w:tcPr>
            <w:tcW w:w="0" w:type="auto"/>
            <w:hideMark/>
          </w:tcPr>
          <w:p w14:paraId="57259D2E" w14:textId="6D8E5117" w:rsidR="007630AD" w:rsidRPr="007630AD" w:rsidDel="00000EAF" w:rsidRDefault="007630AD">
            <w:pPr>
              <w:rPr>
                <w:del w:id="5058" w:author="MUBIYARTO WIBISONO" w:date="2025-11-11T15:59:00Z"/>
                <w:rFonts w:ascii="Arial" w:hAnsi="Arial" w:cs="Arial"/>
                <w:szCs w:val="20"/>
                <w:lang w:val="en-SG"/>
              </w:rPr>
            </w:pPr>
            <w:del w:id="5059" w:author="MUBIYARTO WIBISONO" w:date="2025-11-11T15:59:00Z">
              <w:r w:rsidRPr="007630AD" w:rsidDel="00000EAF">
                <w:rPr>
                  <w:rFonts w:ascii="Arial" w:hAnsi="Arial" w:cs="Arial"/>
                  <w:szCs w:val="20"/>
                  <w:lang w:val="en-SG"/>
                </w:rPr>
                <w:delText>unit_no</w:delText>
              </w:r>
              <w:bookmarkStart w:id="5060" w:name="_Toc213778351"/>
              <w:bookmarkEnd w:id="5060"/>
            </w:del>
          </w:p>
        </w:tc>
        <w:bookmarkStart w:id="5061" w:name="_Toc213778352"/>
        <w:bookmarkEnd w:id="5061"/>
      </w:tr>
      <w:tr w:rsidR="007630AD" w:rsidDel="00000EAF" w14:paraId="14626EF1" w14:textId="1FF4D07A" w:rsidTr="007630AD">
        <w:trPr>
          <w:del w:id="5062" w:author="MUBIYARTO WIBISONO" w:date="2025-11-11T15:59:00Z"/>
        </w:trPr>
        <w:tc>
          <w:tcPr>
            <w:tcW w:w="0" w:type="auto"/>
            <w:hideMark/>
          </w:tcPr>
          <w:p w14:paraId="3774158C" w14:textId="02F78273" w:rsidR="007630AD" w:rsidRPr="007630AD" w:rsidDel="00000EAF" w:rsidRDefault="007630AD">
            <w:pPr>
              <w:rPr>
                <w:del w:id="5063" w:author="MUBIYARTO WIBISONO" w:date="2025-11-11T15:59:00Z"/>
                <w:rFonts w:ascii="Arial" w:hAnsi="Arial" w:cs="Arial"/>
                <w:szCs w:val="20"/>
                <w:lang w:val="en-SG"/>
              </w:rPr>
            </w:pPr>
            <w:del w:id="5064" w:author="MUBIYARTO WIBISONO" w:date="2025-11-11T15:59:00Z">
              <w:r w:rsidRPr="007630AD" w:rsidDel="00000EAF">
                <w:rPr>
                  <w:rFonts w:ascii="Arial" w:hAnsi="Arial" w:cs="Arial"/>
                  <w:szCs w:val="20"/>
                  <w:lang w:val="en-SG"/>
                </w:rPr>
                <w:delText>PII</w:delText>
              </w:r>
              <w:bookmarkStart w:id="5065" w:name="_Toc213778353"/>
              <w:bookmarkEnd w:id="5065"/>
            </w:del>
          </w:p>
        </w:tc>
        <w:tc>
          <w:tcPr>
            <w:tcW w:w="0" w:type="auto"/>
            <w:hideMark/>
          </w:tcPr>
          <w:p w14:paraId="7B6B6177" w14:textId="76321817" w:rsidR="007630AD" w:rsidRPr="007630AD" w:rsidDel="00000EAF" w:rsidRDefault="007630AD">
            <w:pPr>
              <w:rPr>
                <w:del w:id="5066" w:author="MUBIYARTO WIBISONO" w:date="2025-11-11T15:59:00Z"/>
                <w:rFonts w:ascii="Arial" w:hAnsi="Arial" w:cs="Arial"/>
                <w:szCs w:val="20"/>
                <w:lang w:val="en-SG"/>
              </w:rPr>
            </w:pPr>
            <w:del w:id="5067" w:author="MUBIYARTO WIBISONO" w:date="2025-11-11T15:59:00Z">
              <w:r w:rsidRPr="007630AD" w:rsidDel="00000EAF">
                <w:rPr>
                  <w:rFonts w:ascii="Arial" w:hAnsi="Arial" w:cs="Arial"/>
                  <w:szCs w:val="20"/>
                  <w:lang w:val="en-SG"/>
                </w:rPr>
                <w:delText>eocms_offence_notice_owner_driver_addr</w:delText>
              </w:r>
              <w:bookmarkStart w:id="5068" w:name="_Toc213778354"/>
              <w:bookmarkEnd w:id="5068"/>
            </w:del>
          </w:p>
        </w:tc>
        <w:tc>
          <w:tcPr>
            <w:tcW w:w="0" w:type="auto"/>
            <w:hideMark/>
          </w:tcPr>
          <w:p w14:paraId="6187089E" w14:textId="13117652" w:rsidR="007630AD" w:rsidRPr="007630AD" w:rsidDel="00000EAF" w:rsidRDefault="007630AD">
            <w:pPr>
              <w:rPr>
                <w:del w:id="5069" w:author="MUBIYARTO WIBISONO" w:date="2025-11-11T15:59:00Z"/>
                <w:rFonts w:ascii="Arial" w:hAnsi="Arial" w:cs="Arial"/>
                <w:szCs w:val="20"/>
                <w:lang w:val="en-SG"/>
              </w:rPr>
            </w:pPr>
            <w:del w:id="5070" w:author="MUBIYARTO WIBISONO" w:date="2025-11-11T15:59:00Z">
              <w:r w:rsidRPr="007630AD" w:rsidDel="00000EAF">
                <w:rPr>
                  <w:rFonts w:ascii="Arial" w:hAnsi="Arial" w:cs="Arial"/>
                  <w:szCs w:val="20"/>
                  <w:lang w:val="en-SG"/>
                </w:rPr>
                <w:delText>upd_date</w:delText>
              </w:r>
              <w:bookmarkStart w:id="5071" w:name="_Toc213778355"/>
              <w:bookmarkEnd w:id="5071"/>
            </w:del>
          </w:p>
        </w:tc>
        <w:bookmarkStart w:id="5072" w:name="_Toc213778356"/>
        <w:bookmarkEnd w:id="5072"/>
      </w:tr>
      <w:tr w:rsidR="007630AD" w:rsidDel="00000EAF" w14:paraId="030F4D07" w14:textId="55E4A0CC" w:rsidTr="007630AD">
        <w:trPr>
          <w:del w:id="5073" w:author="MUBIYARTO WIBISONO" w:date="2025-11-11T15:59:00Z"/>
        </w:trPr>
        <w:tc>
          <w:tcPr>
            <w:tcW w:w="0" w:type="auto"/>
            <w:hideMark/>
          </w:tcPr>
          <w:p w14:paraId="1F46C95A" w14:textId="17165903" w:rsidR="007630AD" w:rsidRPr="007630AD" w:rsidDel="00000EAF" w:rsidRDefault="007630AD">
            <w:pPr>
              <w:rPr>
                <w:del w:id="5074" w:author="MUBIYARTO WIBISONO" w:date="2025-11-11T15:59:00Z"/>
                <w:rFonts w:ascii="Arial" w:hAnsi="Arial" w:cs="Arial"/>
                <w:szCs w:val="20"/>
                <w:lang w:val="en-SG"/>
              </w:rPr>
            </w:pPr>
            <w:del w:id="5075" w:author="MUBIYARTO WIBISONO" w:date="2025-11-11T15:59:00Z">
              <w:r w:rsidRPr="007630AD" w:rsidDel="00000EAF">
                <w:rPr>
                  <w:rFonts w:ascii="Arial" w:hAnsi="Arial" w:cs="Arial"/>
                  <w:szCs w:val="20"/>
                  <w:lang w:val="en-SG"/>
                </w:rPr>
                <w:delText>PII</w:delText>
              </w:r>
              <w:bookmarkStart w:id="5076" w:name="_Toc213778357"/>
              <w:bookmarkEnd w:id="5076"/>
            </w:del>
          </w:p>
        </w:tc>
        <w:tc>
          <w:tcPr>
            <w:tcW w:w="0" w:type="auto"/>
            <w:hideMark/>
          </w:tcPr>
          <w:p w14:paraId="79A74534" w14:textId="6B7A8813" w:rsidR="007630AD" w:rsidRPr="007630AD" w:rsidDel="00000EAF" w:rsidRDefault="007630AD">
            <w:pPr>
              <w:rPr>
                <w:del w:id="5077" w:author="MUBIYARTO WIBISONO" w:date="2025-11-11T15:59:00Z"/>
                <w:rFonts w:ascii="Arial" w:hAnsi="Arial" w:cs="Arial"/>
                <w:szCs w:val="20"/>
                <w:lang w:val="en-SG"/>
              </w:rPr>
            </w:pPr>
            <w:del w:id="5078" w:author="MUBIYARTO WIBISONO" w:date="2025-11-11T15:59:00Z">
              <w:r w:rsidRPr="007630AD" w:rsidDel="00000EAF">
                <w:rPr>
                  <w:rFonts w:ascii="Arial" w:hAnsi="Arial" w:cs="Arial"/>
                  <w:szCs w:val="20"/>
                  <w:lang w:val="en-SG"/>
                </w:rPr>
                <w:delText>eocms_offence_notice_owner_driver_addr</w:delText>
              </w:r>
              <w:bookmarkStart w:id="5079" w:name="_Toc213778358"/>
              <w:bookmarkEnd w:id="5079"/>
            </w:del>
          </w:p>
        </w:tc>
        <w:tc>
          <w:tcPr>
            <w:tcW w:w="0" w:type="auto"/>
            <w:hideMark/>
          </w:tcPr>
          <w:p w14:paraId="2116CEFC" w14:textId="1B8B9BCC" w:rsidR="007630AD" w:rsidRPr="007630AD" w:rsidDel="00000EAF" w:rsidRDefault="007630AD">
            <w:pPr>
              <w:rPr>
                <w:del w:id="5080" w:author="MUBIYARTO WIBISONO" w:date="2025-11-11T15:59:00Z"/>
                <w:rFonts w:ascii="Arial" w:hAnsi="Arial" w:cs="Arial"/>
                <w:szCs w:val="20"/>
                <w:lang w:val="en-SG"/>
              </w:rPr>
            </w:pPr>
            <w:del w:id="5081" w:author="MUBIYARTO WIBISONO" w:date="2025-11-11T15:59:00Z">
              <w:r w:rsidRPr="007630AD" w:rsidDel="00000EAF">
                <w:rPr>
                  <w:rFonts w:ascii="Arial" w:hAnsi="Arial" w:cs="Arial"/>
                  <w:szCs w:val="20"/>
                  <w:lang w:val="en-SG"/>
                </w:rPr>
                <w:delText>upd_user_id</w:delText>
              </w:r>
              <w:bookmarkStart w:id="5082" w:name="_Toc213778359"/>
              <w:bookmarkEnd w:id="5082"/>
            </w:del>
          </w:p>
        </w:tc>
        <w:bookmarkStart w:id="5083" w:name="_Toc213778360"/>
        <w:bookmarkEnd w:id="5083"/>
      </w:tr>
    </w:tbl>
    <w:p w14:paraId="774273A8" w14:textId="7E60FBFE" w:rsidR="007630AD" w:rsidDel="00000EAF" w:rsidRDefault="007630AD" w:rsidP="002040D1">
      <w:pPr>
        <w:rPr>
          <w:ins w:id="5084" w:author="Rafif" w:date="2025-10-30T16:44:00Z"/>
          <w:del w:id="5085" w:author="MUBIYARTO WIBISONO" w:date="2025-11-11T16:07:00Z"/>
          <w:rFonts w:ascii="Arial" w:hAnsi="Arial" w:cs="Arial"/>
          <w:sz w:val="20"/>
          <w:szCs w:val="20"/>
        </w:rPr>
      </w:pPr>
      <w:bookmarkStart w:id="5086" w:name="_Toc213778361"/>
      <w:bookmarkEnd w:id="5086"/>
    </w:p>
    <w:p w14:paraId="70039C2E" w14:textId="2E342066" w:rsidR="002040D1" w:rsidRDefault="002040D1">
      <w:pPr>
        <w:pStyle w:val="Heading3"/>
        <w:ind w:left="851" w:hanging="851"/>
        <w:rPr>
          <w:ins w:id="5087" w:author="Rafif" w:date="2025-10-30T16:47:00Z"/>
          <w:lang w:val="en-US"/>
        </w:rPr>
        <w:pPrChange w:id="5088" w:author="MUBIYARTO WIBISONO" w:date="2025-11-11T16:06:00Z">
          <w:pPr>
            <w:pStyle w:val="Heading3"/>
          </w:pPr>
        </w:pPrChange>
      </w:pPr>
      <w:bookmarkStart w:id="5089" w:name="_Toc212740078"/>
      <w:bookmarkStart w:id="5090" w:name="_Toc213778362"/>
      <w:ins w:id="5091" w:author="Rafif" w:date="2025-10-30T16:45:00Z">
        <w:r>
          <w:rPr>
            <w:lang w:val="en-US"/>
          </w:rPr>
          <w:t xml:space="preserve">Enquiry UEN and FIN </w:t>
        </w:r>
        <w:proofErr w:type="spellStart"/>
        <w:r>
          <w:rPr>
            <w:lang w:val="en-US"/>
          </w:rPr>
          <w:t>DataHive</w:t>
        </w:r>
      </w:ins>
      <w:bookmarkEnd w:id="5089"/>
      <w:bookmarkEnd w:id="5090"/>
      <w:proofErr w:type="spellEnd"/>
    </w:p>
    <w:p w14:paraId="2068FB53" w14:textId="6B32B610" w:rsidR="002040D1" w:rsidRPr="002040D1" w:rsidRDefault="00000EAF">
      <w:pPr>
        <w:rPr>
          <w:ins w:id="5092" w:author="Rafif" w:date="2025-10-30T16:45:00Z"/>
          <w:lang w:val="en-US"/>
        </w:rPr>
        <w:pPrChange w:id="5093" w:author="Rafif" w:date="2025-10-30T16:47:00Z">
          <w:pPr>
            <w:pStyle w:val="Heading3"/>
          </w:pPr>
        </w:pPrChange>
      </w:pPr>
      <w:ins w:id="5094" w:author="MUBIYARTO WIBISONO" w:date="2025-11-11T15:59:00Z">
        <w:r w:rsidRPr="00C745E0">
          <w:rPr>
            <w:noProof/>
            <w:lang w:val="en-SG" w:eastAsia="en-SG"/>
          </w:rPr>
          <w:drawing>
            <wp:inline distT="0" distB="0" distL="0" distR="0" wp14:anchorId="05F8E810" wp14:editId="65B5C538">
              <wp:extent cx="4143375" cy="1250095"/>
              <wp:effectExtent l="0" t="0" r="0" b="7620"/>
              <wp:docPr id="7237366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46432" cy="1251017"/>
                      </a:xfrm>
                      <a:prstGeom prst="rect">
                        <a:avLst/>
                      </a:prstGeom>
                      <a:noFill/>
                      <a:ln>
                        <a:noFill/>
                      </a:ln>
                    </pic:spPr>
                  </pic:pic>
                </a:graphicData>
              </a:graphic>
            </wp:inline>
          </w:drawing>
        </w:r>
      </w:ins>
      <w:ins w:id="5095" w:author="Rafif" w:date="2025-10-30T17:00:00Z">
        <w:del w:id="5096" w:author="MUBIYARTO WIBISONO" w:date="2025-11-11T15:59:00Z">
          <w:r w:rsidR="007B2306" w:rsidRPr="00C745E0" w:rsidDel="00000EAF">
            <w:rPr>
              <w:noProof/>
              <w:lang w:val="en-SG" w:eastAsia="en-SG"/>
            </w:rPr>
            <w:drawing>
              <wp:inline distT="0" distB="0" distL="0" distR="0" wp14:anchorId="7BBCECE0" wp14:editId="7890F386">
                <wp:extent cx="5943600" cy="1116965"/>
                <wp:effectExtent l="0" t="0" r="0" b="6985"/>
                <wp:docPr id="6487030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116965"/>
                        </a:xfrm>
                        <a:prstGeom prst="rect">
                          <a:avLst/>
                        </a:prstGeom>
                        <a:noFill/>
                        <a:ln>
                          <a:noFill/>
                        </a:ln>
                      </pic:spPr>
                    </pic:pic>
                  </a:graphicData>
                </a:graphic>
              </wp:inline>
            </w:drawing>
          </w:r>
        </w:del>
      </w:ins>
    </w:p>
    <w:p w14:paraId="3CF0264F" w14:textId="0F3BD640" w:rsidR="002040D1" w:rsidRDefault="002040D1" w:rsidP="002040D1">
      <w:pPr>
        <w:rPr>
          <w:ins w:id="5097" w:author="Rafif" w:date="2025-10-30T17:02:00Z"/>
          <w:rFonts w:ascii="Arial" w:hAnsi="Arial" w:cs="Arial"/>
          <w:sz w:val="20"/>
          <w:szCs w:val="20"/>
        </w:rPr>
      </w:pPr>
      <w:ins w:id="5098" w:author="Rafif" w:date="2025-10-30T16:45:00Z">
        <w:r w:rsidRPr="00B32071">
          <w:rPr>
            <w:rFonts w:ascii="Arial" w:hAnsi="Arial" w:cs="Arial"/>
            <w:sz w:val="20"/>
            <w:szCs w:val="20"/>
          </w:rPr>
          <w:t>NOTE: Due to page size limit, the full-sized image is appended.</w:t>
        </w:r>
      </w:ins>
    </w:p>
    <w:p w14:paraId="379C04B7" w14:textId="55478CB9" w:rsidR="007B2306" w:rsidRDefault="00427588" w:rsidP="002040D1">
      <w:pPr>
        <w:rPr>
          <w:rFonts w:ascii="Arial" w:hAnsi="Arial" w:cs="Arial"/>
          <w:sz w:val="20"/>
          <w:szCs w:val="20"/>
        </w:rPr>
      </w:pPr>
      <w:ins w:id="5099" w:author="Rafif" w:date="2025-10-30T17:02:00Z">
        <w:del w:id="5100" w:author="MUBIYARTO WIBISONO" w:date="2025-11-11T15:59:00Z">
          <w:r w:rsidDel="00000EAF">
            <w:rPr>
              <w:rFonts w:ascii="Arial" w:hAnsi="Arial" w:cs="Arial"/>
              <w:sz w:val="20"/>
              <w:szCs w:val="20"/>
            </w:rPr>
            <w:object w:dxaOrig="1287" w:dyaOrig="837" w14:anchorId="1D78650C">
              <v:shape id="_x0000_i1033" type="#_x0000_t75" style="width:63.75pt;height:42pt" o:ole="">
                <v:imagedata r:id="rId45" o:title=""/>
              </v:shape>
              <o:OLEObject Type="Embed" ProgID="Package" ShapeID="_x0000_i1033" DrawAspect="Icon" ObjectID="_1827413436" r:id="rId46"/>
            </w:object>
          </w:r>
        </w:del>
      </w:ins>
      <w:ins w:id="5101" w:author="MUBIYARTO WIBISONO" w:date="2025-11-11T15:59:00Z">
        <w:r w:rsidR="00000EAF">
          <w:rPr>
            <w:rFonts w:ascii="Arial" w:hAnsi="Arial" w:cs="Arial"/>
            <w:sz w:val="20"/>
            <w:szCs w:val="20"/>
          </w:rPr>
          <w:object w:dxaOrig="1535" w:dyaOrig="993" w14:anchorId="30FCE6D2">
            <v:shape id="_x0000_i1034" type="#_x0000_t75" style="width:76.5pt;height:49.5pt" o:ole="">
              <v:imagedata r:id="rId47" o:title=""/>
            </v:shape>
            <o:OLEObject Type="Embed" ProgID="Package" ShapeID="_x0000_i1034" DrawAspect="Icon" ObjectID="_1827413437" r:id="rId48"/>
          </w:object>
        </w:r>
      </w:ins>
    </w:p>
    <w:tbl>
      <w:tblPr>
        <w:tblStyle w:val="TableGrid"/>
        <w:tblW w:w="0" w:type="auto"/>
        <w:tblLook w:val="04A0" w:firstRow="1" w:lastRow="0" w:firstColumn="1" w:lastColumn="0" w:noHBand="0" w:noVBand="1"/>
      </w:tblPr>
      <w:tblGrid>
        <w:gridCol w:w="884"/>
        <w:gridCol w:w="3997"/>
        <w:gridCol w:w="2629"/>
      </w:tblGrid>
      <w:tr w:rsidR="007820F2" w:rsidRPr="007820F2" w14:paraId="6AC68E3C" w14:textId="77777777" w:rsidTr="007820F2">
        <w:tc>
          <w:tcPr>
            <w:tcW w:w="0" w:type="auto"/>
            <w:shd w:val="clear" w:color="auto" w:fill="F2F2F2" w:themeFill="background1" w:themeFillShade="F2"/>
            <w:hideMark/>
          </w:tcPr>
          <w:p w14:paraId="28015BFA" w14:textId="77777777" w:rsidR="007820F2" w:rsidRPr="007820F2" w:rsidRDefault="007820F2" w:rsidP="007820F2">
            <w:pPr>
              <w:rPr>
                <w:rFonts w:ascii="Arial" w:hAnsi="Arial" w:cs="Arial"/>
                <w:b/>
                <w:bCs/>
                <w:szCs w:val="20"/>
                <w:lang w:val="en-SG"/>
              </w:rPr>
            </w:pPr>
            <w:r w:rsidRPr="007820F2">
              <w:rPr>
                <w:rFonts w:ascii="Arial" w:hAnsi="Arial" w:cs="Arial"/>
                <w:b/>
                <w:bCs/>
                <w:szCs w:val="20"/>
                <w:lang w:val="en-SG"/>
              </w:rPr>
              <w:t>Zone</w:t>
            </w:r>
          </w:p>
        </w:tc>
        <w:tc>
          <w:tcPr>
            <w:tcW w:w="0" w:type="auto"/>
            <w:shd w:val="clear" w:color="auto" w:fill="F2F2F2" w:themeFill="background1" w:themeFillShade="F2"/>
            <w:hideMark/>
          </w:tcPr>
          <w:p w14:paraId="573243C9" w14:textId="77777777" w:rsidR="007820F2" w:rsidRPr="007820F2" w:rsidRDefault="007820F2" w:rsidP="007820F2">
            <w:pPr>
              <w:rPr>
                <w:rFonts w:ascii="Arial" w:hAnsi="Arial" w:cs="Arial"/>
                <w:b/>
                <w:bCs/>
                <w:szCs w:val="20"/>
                <w:lang w:val="en-SG"/>
              </w:rPr>
            </w:pPr>
            <w:r w:rsidRPr="007820F2">
              <w:rPr>
                <w:rFonts w:ascii="Arial" w:hAnsi="Arial" w:cs="Arial"/>
                <w:b/>
                <w:bCs/>
                <w:szCs w:val="20"/>
                <w:lang w:val="en-SG"/>
              </w:rPr>
              <w:t>Database Table</w:t>
            </w:r>
          </w:p>
        </w:tc>
        <w:tc>
          <w:tcPr>
            <w:tcW w:w="0" w:type="auto"/>
            <w:shd w:val="clear" w:color="auto" w:fill="F2F2F2" w:themeFill="background1" w:themeFillShade="F2"/>
            <w:hideMark/>
          </w:tcPr>
          <w:p w14:paraId="3E5F582D" w14:textId="77777777" w:rsidR="007820F2" w:rsidRPr="007820F2" w:rsidRDefault="007820F2" w:rsidP="007820F2">
            <w:pPr>
              <w:rPr>
                <w:rFonts w:ascii="Arial" w:hAnsi="Arial" w:cs="Arial"/>
                <w:b/>
                <w:bCs/>
                <w:szCs w:val="20"/>
                <w:lang w:val="en-SG"/>
              </w:rPr>
            </w:pPr>
            <w:r w:rsidRPr="007820F2">
              <w:rPr>
                <w:rFonts w:ascii="Arial" w:hAnsi="Arial" w:cs="Arial"/>
                <w:b/>
                <w:bCs/>
                <w:szCs w:val="20"/>
                <w:lang w:val="en-SG"/>
              </w:rPr>
              <w:t>Field Name</w:t>
            </w:r>
          </w:p>
        </w:tc>
      </w:tr>
      <w:tr w:rsidR="007820F2" w:rsidRPr="007820F2" w14:paraId="221D764B" w14:textId="77777777" w:rsidTr="007820F2">
        <w:tc>
          <w:tcPr>
            <w:tcW w:w="0" w:type="auto"/>
            <w:hideMark/>
          </w:tcPr>
          <w:p w14:paraId="5E4B9678" w14:textId="77777777" w:rsidR="007820F2" w:rsidRPr="007820F2" w:rsidRDefault="007820F2" w:rsidP="007820F2">
            <w:pPr>
              <w:rPr>
                <w:rFonts w:ascii="Arial" w:hAnsi="Arial" w:cs="Arial"/>
                <w:szCs w:val="20"/>
                <w:lang w:val="en-SG"/>
              </w:rPr>
            </w:pPr>
            <w:r w:rsidRPr="007820F2">
              <w:rPr>
                <w:rFonts w:ascii="Arial" w:hAnsi="Arial" w:cs="Arial"/>
                <w:szCs w:val="20"/>
                <w:lang w:val="en-SG"/>
              </w:rPr>
              <w:t>intranet</w:t>
            </w:r>
          </w:p>
        </w:tc>
        <w:tc>
          <w:tcPr>
            <w:tcW w:w="0" w:type="auto"/>
            <w:hideMark/>
          </w:tcPr>
          <w:p w14:paraId="14D87168"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ocms_offence_notice_owner_driver_addr</w:t>
            </w:r>
            <w:proofErr w:type="spellEnd"/>
          </w:p>
        </w:tc>
        <w:tc>
          <w:tcPr>
            <w:tcW w:w="0" w:type="auto"/>
            <w:hideMark/>
          </w:tcPr>
          <w:p w14:paraId="4E836744"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notice_no</w:t>
            </w:r>
            <w:proofErr w:type="spellEnd"/>
          </w:p>
        </w:tc>
      </w:tr>
      <w:tr w:rsidR="007820F2" w:rsidRPr="007820F2" w14:paraId="15D49BDF" w14:textId="77777777" w:rsidTr="007820F2">
        <w:tc>
          <w:tcPr>
            <w:tcW w:w="0" w:type="auto"/>
            <w:hideMark/>
          </w:tcPr>
          <w:p w14:paraId="5F4FE5E0" w14:textId="77777777" w:rsidR="007820F2" w:rsidRPr="007820F2" w:rsidRDefault="007820F2" w:rsidP="007820F2">
            <w:pPr>
              <w:rPr>
                <w:rFonts w:ascii="Arial" w:hAnsi="Arial" w:cs="Arial"/>
                <w:szCs w:val="20"/>
                <w:lang w:val="en-SG"/>
              </w:rPr>
            </w:pPr>
            <w:r w:rsidRPr="007820F2">
              <w:rPr>
                <w:rFonts w:ascii="Arial" w:hAnsi="Arial" w:cs="Arial"/>
                <w:szCs w:val="20"/>
                <w:lang w:val="en-SG"/>
              </w:rPr>
              <w:t>intranet</w:t>
            </w:r>
          </w:p>
        </w:tc>
        <w:tc>
          <w:tcPr>
            <w:tcW w:w="0" w:type="auto"/>
            <w:hideMark/>
          </w:tcPr>
          <w:p w14:paraId="173298EC"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ocms_offence_notice_owner_driver_addr</w:t>
            </w:r>
            <w:proofErr w:type="spellEnd"/>
          </w:p>
        </w:tc>
        <w:tc>
          <w:tcPr>
            <w:tcW w:w="0" w:type="auto"/>
            <w:hideMark/>
          </w:tcPr>
          <w:p w14:paraId="0B214159"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owner_driver_indicator</w:t>
            </w:r>
            <w:proofErr w:type="spellEnd"/>
          </w:p>
        </w:tc>
      </w:tr>
      <w:tr w:rsidR="007820F2" w:rsidRPr="007820F2" w14:paraId="63B2F2D2" w14:textId="77777777" w:rsidTr="007820F2">
        <w:tc>
          <w:tcPr>
            <w:tcW w:w="0" w:type="auto"/>
            <w:hideMark/>
          </w:tcPr>
          <w:p w14:paraId="186C77C1" w14:textId="77777777" w:rsidR="007820F2" w:rsidRPr="007820F2" w:rsidRDefault="007820F2" w:rsidP="007820F2">
            <w:pPr>
              <w:rPr>
                <w:rFonts w:ascii="Arial" w:hAnsi="Arial" w:cs="Arial"/>
                <w:szCs w:val="20"/>
                <w:lang w:val="en-SG"/>
              </w:rPr>
            </w:pPr>
            <w:r w:rsidRPr="007820F2">
              <w:rPr>
                <w:rFonts w:ascii="Arial" w:hAnsi="Arial" w:cs="Arial"/>
                <w:szCs w:val="20"/>
                <w:lang w:val="en-SG"/>
              </w:rPr>
              <w:t>intranet</w:t>
            </w:r>
          </w:p>
        </w:tc>
        <w:tc>
          <w:tcPr>
            <w:tcW w:w="0" w:type="auto"/>
            <w:hideMark/>
          </w:tcPr>
          <w:p w14:paraId="143AF45E"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ocms_offence_notice_owner_driver_addr</w:t>
            </w:r>
            <w:proofErr w:type="spellEnd"/>
          </w:p>
        </w:tc>
        <w:tc>
          <w:tcPr>
            <w:tcW w:w="0" w:type="auto"/>
            <w:hideMark/>
          </w:tcPr>
          <w:p w14:paraId="34BD780A"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type_of_address</w:t>
            </w:r>
            <w:proofErr w:type="spellEnd"/>
          </w:p>
        </w:tc>
      </w:tr>
      <w:tr w:rsidR="007820F2" w:rsidRPr="007820F2" w14:paraId="3F824620" w14:textId="77777777" w:rsidTr="007820F2">
        <w:tc>
          <w:tcPr>
            <w:tcW w:w="0" w:type="auto"/>
            <w:hideMark/>
          </w:tcPr>
          <w:p w14:paraId="631A3E4D" w14:textId="77777777" w:rsidR="007820F2" w:rsidRPr="007820F2" w:rsidRDefault="007820F2" w:rsidP="007820F2">
            <w:pPr>
              <w:rPr>
                <w:rFonts w:ascii="Arial" w:hAnsi="Arial" w:cs="Arial"/>
                <w:szCs w:val="20"/>
                <w:lang w:val="en-SG"/>
              </w:rPr>
            </w:pPr>
            <w:r w:rsidRPr="007820F2">
              <w:rPr>
                <w:rFonts w:ascii="Arial" w:hAnsi="Arial" w:cs="Arial"/>
                <w:szCs w:val="20"/>
                <w:lang w:val="en-SG"/>
              </w:rPr>
              <w:t>intranet</w:t>
            </w:r>
          </w:p>
        </w:tc>
        <w:tc>
          <w:tcPr>
            <w:tcW w:w="0" w:type="auto"/>
            <w:hideMark/>
          </w:tcPr>
          <w:p w14:paraId="00D4EBEA"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ocms_offence_notice_owner_driver_addr</w:t>
            </w:r>
            <w:proofErr w:type="spellEnd"/>
          </w:p>
        </w:tc>
        <w:tc>
          <w:tcPr>
            <w:tcW w:w="0" w:type="auto"/>
            <w:hideMark/>
          </w:tcPr>
          <w:p w14:paraId="036B1E9E"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bldg_name</w:t>
            </w:r>
            <w:proofErr w:type="spellEnd"/>
          </w:p>
        </w:tc>
      </w:tr>
      <w:tr w:rsidR="007820F2" w:rsidRPr="007820F2" w14:paraId="626F3515" w14:textId="77777777" w:rsidTr="007820F2">
        <w:tc>
          <w:tcPr>
            <w:tcW w:w="0" w:type="auto"/>
            <w:hideMark/>
          </w:tcPr>
          <w:p w14:paraId="03C91DD7" w14:textId="77777777" w:rsidR="007820F2" w:rsidRPr="007820F2" w:rsidRDefault="007820F2" w:rsidP="007820F2">
            <w:pPr>
              <w:rPr>
                <w:rFonts w:ascii="Arial" w:hAnsi="Arial" w:cs="Arial"/>
                <w:szCs w:val="20"/>
                <w:lang w:val="en-SG"/>
              </w:rPr>
            </w:pPr>
            <w:r w:rsidRPr="007820F2">
              <w:rPr>
                <w:rFonts w:ascii="Arial" w:hAnsi="Arial" w:cs="Arial"/>
                <w:szCs w:val="20"/>
                <w:lang w:val="en-SG"/>
              </w:rPr>
              <w:t>intranet</w:t>
            </w:r>
          </w:p>
        </w:tc>
        <w:tc>
          <w:tcPr>
            <w:tcW w:w="0" w:type="auto"/>
            <w:hideMark/>
          </w:tcPr>
          <w:p w14:paraId="558A7E05"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ocms_offence_notice_owner_driver_addr</w:t>
            </w:r>
            <w:proofErr w:type="spellEnd"/>
          </w:p>
        </w:tc>
        <w:tc>
          <w:tcPr>
            <w:tcW w:w="0" w:type="auto"/>
            <w:hideMark/>
          </w:tcPr>
          <w:p w14:paraId="3D117982"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blk_hse_no</w:t>
            </w:r>
            <w:proofErr w:type="spellEnd"/>
          </w:p>
        </w:tc>
      </w:tr>
      <w:tr w:rsidR="007820F2" w:rsidRPr="007820F2" w14:paraId="66B10E42" w14:textId="77777777" w:rsidTr="007820F2">
        <w:tc>
          <w:tcPr>
            <w:tcW w:w="0" w:type="auto"/>
            <w:hideMark/>
          </w:tcPr>
          <w:p w14:paraId="5F54640F" w14:textId="77777777" w:rsidR="007820F2" w:rsidRPr="007820F2" w:rsidRDefault="007820F2" w:rsidP="007820F2">
            <w:pPr>
              <w:rPr>
                <w:rFonts w:ascii="Arial" w:hAnsi="Arial" w:cs="Arial"/>
                <w:szCs w:val="20"/>
                <w:lang w:val="en-SG"/>
              </w:rPr>
            </w:pPr>
            <w:r w:rsidRPr="007820F2">
              <w:rPr>
                <w:rFonts w:ascii="Arial" w:hAnsi="Arial" w:cs="Arial"/>
                <w:szCs w:val="20"/>
                <w:lang w:val="en-SG"/>
              </w:rPr>
              <w:t>intranet</w:t>
            </w:r>
          </w:p>
        </w:tc>
        <w:tc>
          <w:tcPr>
            <w:tcW w:w="0" w:type="auto"/>
            <w:hideMark/>
          </w:tcPr>
          <w:p w14:paraId="438F6FD6"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ocms_offence_notice_owner_driver_addr</w:t>
            </w:r>
            <w:proofErr w:type="spellEnd"/>
          </w:p>
        </w:tc>
        <w:tc>
          <w:tcPr>
            <w:tcW w:w="0" w:type="auto"/>
            <w:hideMark/>
          </w:tcPr>
          <w:p w14:paraId="70C23D28"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floor_no</w:t>
            </w:r>
            <w:proofErr w:type="spellEnd"/>
          </w:p>
        </w:tc>
      </w:tr>
      <w:tr w:rsidR="007820F2" w:rsidRPr="007820F2" w14:paraId="6920A9ED" w14:textId="77777777" w:rsidTr="007820F2">
        <w:tc>
          <w:tcPr>
            <w:tcW w:w="0" w:type="auto"/>
            <w:hideMark/>
          </w:tcPr>
          <w:p w14:paraId="317CD504" w14:textId="77777777" w:rsidR="007820F2" w:rsidRPr="007820F2" w:rsidRDefault="007820F2" w:rsidP="007820F2">
            <w:pPr>
              <w:rPr>
                <w:rFonts w:ascii="Arial" w:hAnsi="Arial" w:cs="Arial"/>
                <w:szCs w:val="20"/>
                <w:lang w:val="en-SG"/>
              </w:rPr>
            </w:pPr>
            <w:r w:rsidRPr="007820F2">
              <w:rPr>
                <w:rFonts w:ascii="Arial" w:hAnsi="Arial" w:cs="Arial"/>
                <w:szCs w:val="20"/>
                <w:lang w:val="en-SG"/>
              </w:rPr>
              <w:t>intranet</w:t>
            </w:r>
          </w:p>
        </w:tc>
        <w:tc>
          <w:tcPr>
            <w:tcW w:w="0" w:type="auto"/>
            <w:hideMark/>
          </w:tcPr>
          <w:p w14:paraId="1D04C888"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ocms_offence_notice_owner_driver_addr</w:t>
            </w:r>
            <w:proofErr w:type="spellEnd"/>
          </w:p>
        </w:tc>
        <w:tc>
          <w:tcPr>
            <w:tcW w:w="0" w:type="auto"/>
            <w:hideMark/>
          </w:tcPr>
          <w:p w14:paraId="5B8DC739"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postal_code</w:t>
            </w:r>
            <w:proofErr w:type="spellEnd"/>
          </w:p>
        </w:tc>
      </w:tr>
      <w:tr w:rsidR="007820F2" w:rsidRPr="007820F2" w14:paraId="0105DB53" w14:textId="77777777" w:rsidTr="007820F2">
        <w:tc>
          <w:tcPr>
            <w:tcW w:w="0" w:type="auto"/>
            <w:hideMark/>
          </w:tcPr>
          <w:p w14:paraId="2523C93C" w14:textId="77777777" w:rsidR="007820F2" w:rsidRPr="007820F2" w:rsidRDefault="007820F2" w:rsidP="007820F2">
            <w:pPr>
              <w:rPr>
                <w:rFonts w:ascii="Arial" w:hAnsi="Arial" w:cs="Arial"/>
                <w:szCs w:val="20"/>
                <w:lang w:val="en-SG"/>
              </w:rPr>
            </w:pPr>
            <w:r w:rsidRPr="007820F2">
              <w:rPr>
                <w:rFonts w:ascii="Arial" w:hAnsi="Arial" w:cs="Arial"/>
                <w:szCs w:val="20"/>
                <w:lang w:val="en-SG"/>
              </w:rPr>
              <w:t>intranet</w:t>
            </w:r>
          </w:p>
        </w:tc>
        <w:tc>
          <w:tcPr>
            <w:tcW w:w="0" w:type="auto"/>
            <w:hideMark/>
          </w:tcPr>
          <w:p w14:paraId="68EBB7FE"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ocms_offence_notice_owner_driver_addr</w:t>
            </w:r>
            <w:proofErr w:type="spellEnd"/>
          </w:p>
        </w:tc>
        <w:tc>
          <w:tcPr>
            <w:tcW w:w="0" w:type="auto"/>
            <w:hideMark/>
          </w:tcPr>
          <w:p w14:paraId="35FE8A21"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street_name</w:t>
            </w:r>
            <w:proofErr w:type="spellEnd"/>
          </w:p>
        </w:tc>
      </w:tr>
      <w:tr w:rsidR="007820F2" w:rsidRPr="007820F2" w14:paraId="79E3C4D8" w14:textId="77777777" w:rsidTr="007820F2">
        <w:tc>
          <w:tcPr>
            <w:tcW w:w="0" w:type="auto"/>
            <w:hideMark/>
          </w:tcPr>
          <w:p w14:paraId="58BBAFA1" w14:textId="77777777" w:rsidR="007820F2" w:rsidRPr="007820F2" w:rsidRDefault="007820F2" w:rsidP="007820F2">
            <w:pPr>
              <w:rPr>
                <w:rFonts w:ascii="Arial" w:hAnsi="Arial" w:cs="Arial"/>
                <w:szCs w:val="20"/>
                <w:lang w:val="en-SG"/>
              </w:rPr>
            </w:pPr>
            <w:r w:rsidRPr="007820F2">
              <w:rPr>
                <w:rFonts w:ascii="Arial" w:hAnsi="Arial" w:cs="Arial"/>
                <w:szCs w:val="20"/>
                <w:lang w:val="en-SG"/>
              </w:rPr>
              <w:t>intranet</w:t>
            </w:r>
          </w:p>
        </w:tc>
        <w:tc>
          <w:tcPr>
            <w:tcW w:w="0" w:type="auto"/>
            <w:hideMark/>
          </w:tcPr>
          <w:p w14:paraId="334DA156"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ocms_offence_notice_owner_driver_addr</w:t>
            </w:r>
            <w:proofErr w:type="spellEnd"/>
          </w:p>
        </w:tc>
        <w:tc>
          <w:tcPr>
            <w:tcW w:w="0" w:type="auto"/>
            <w:hideMark/>
          </w:tcPr>
          <w:p w14:paraId="44332A1F"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unit_no</w:t>
            </w:r>
            <w:proofErr w:type="spellEnd"/>
          </w:p>
        </w:tc>
      </w:tr>
      <w:tr w:rsidR="007820F2" w:rsidRPr="007820F2" w14:paraId="31A07B60" w14:textId="77777777" w:rsidTr="007820F2">
        <w:tc>
          <w:tcPr>
            <w:tcW w:w="0" w:type="auto"/>
            <w:hideMark/>
          </w:tcPr>
          <w:p w14:paraId="32038DA7" w14:textId="77777777" w:rsidR="007820F2" w:rsidRPr="007820F2" w:rsidRDefault="007820F2" w:rsidP="007820F2">
            <w:pPr>
              <w:rPr>
                <w:rFonts w:ascii="Arial" w:hAnsi="Arial" w:cs="Arial"/>
                <w:szCs w:val="20"/>
                <w:lang w:val="en-SG"/>
              </w:rPr>
            </w:pPr>
            <w:r w:rsidRPr="007820F2">
              <w:rPr>
                <w:rFonts w:ascii="Arial" w:hAnsi="Arial" w:cs="Arial"/>
                <w:szCs w:val="20"/>
                <w:lang w:val="en-SG"/>
              </w:rPr>
              <w:t>intranet</w:t>
            </w:r>
          </w:p>
        </w:tc>
        <w:tc>
          <w:tcPr>
            <w:tcW w:w="0" w:type="auto"/>
            <w:hideMark/>
          </w:tcPr>
          <w:p w14:paraId="4D5E0AD2"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ocms_offence_notice_owner_driver_addr</w:t>
            </w:r>
            <w:proofErr w:type="spellEnd"/>
          </w:p>
        </w:tc>
        <w:tc>
          <w:tcPr>
            <w:tcW w:w="0" w:type="auto"/>
            <w:hideMark/>
          </w:tcPr>
          <w:p w14:paraId="2BD1FB3F"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cre_date</w:t>
            </w:r>
            <w:proofErr w:type="spellEnd"/>
          </w:p>
        </w:tc>
      </w:tr>
      <w:tr w:rsidR="007820F2" w:rsidRPr="007820F2" w14:paraId="4B66E78A" w14:textId="77777777" w:rsidTr="007820F2">
        <w:tc>
          <w:tcPr>
            <w:tcW w:w="0" w:type="auto"/>
            <w:hideMark/>
          </w:tcPr>
          <w:p w14:paraId="74A9E365" w14:textId="77777777" w:rsidR="007820F2" w:rsidRPr="007820F2" w:rsidRDefault="007820F2" w:rsidP="007820F2">
            <w:pPr>
              <w:rPr>
                <w:rFonts w:ascii="Arial" w:hAnsi="Arial" w:cs="Arial"/>
                <w:szCs w:val="20"/>
                <w:lang w:val="en-SG"/>
              </w:rPr>
            </w:pPr>
            <w:r w:rsidRPr="007820F2">
              <w:rPr>
                <w:rFonts w:ascii="Arial" w:hAnsi="Arial" w:cs="Arial"/>
                <w:szCs w:val="20"/>
                <w:lang w:val="en-SG"/>
              </w:rPr>
              <w:t>intranet</w:t>
            </w:r>
          </w:p>
        </w:tc>
        <w:tc>
          <w:tcPr>
            <w:tcW w:w="0" w:type="auto"/>
            <w:hideMark/>
          </w:tcPr>
          <w:p w14:paraId="34858B82"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ocms_offence_notice_owner_driver_addr</w:t>
            </w:r>
            <w:proofErr w:type="spellEnd"/>
          </w:p>
        </w:tc>
        <w:tc>
          <w:tcPr>
            <w:tcW w:w="0" w:type="auto"/>
            <w:hideMark/>
          </w:tcPr>
          <w:p w14:paraId="0245D0C6"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cre_user_id</w:t>
            </w:r>
            <w:proofErr w:type="spellEnd"/>
          </w:p>
        </w:tc>
      </w:tr>
      <w:tr w:rsidR="007820F2" w:rsidRPr="007820F2" w14:paraId="01294172" w14:textId="77777777" w:rsidTr="007820F2">
        <w:tc>
          <w:tcPr>
            <w:tcW w:w="0" w:type="auto"/>
            <w:hideMark/>
          </w:tcPr>
          <w:p w14:paraId="45CD6809" w14:textId="77777777" w:rsidR="007820F2" w:rsidRPr="007820F2" w:rsidRDefault="007820F2" w:rsidP="007820F2">
            <w:pPr>
              <w:rPr>
                <w:rFonts w:ascii="Arial" w:hAnsi="Arial" w:cs="Arial"/>
                <w:szCs w:val="20"/>
                <w:lang w:val="en-SG"/>
              </w:rPr>
            </w:pPr>
            <w:r w:rsidRPr="007820F2">
              <w:rPr>
                <w:rFonts w:ascii="Arial" w:hAnsi="Arial" w:cs="Arial"/>
                <w:szCs w:val="20"/>
                <w:lang w:val="en-SG"/>
              </w:rPr>
              <w:t>intranet</w:t>
            </w:r>
          </w:p>
        </w:tc>
        <w:tc>
          <w:tcPr>
            <w:tcW w:w="0" w:type="auto"/>
            <w:hideMark/>
          </w:tcPr>
          <w:p w14:paraId="741CF603"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ocms_offence_notice_owner_driver_addr</w:t>
            </w:r>
            <w:proofErr w:type="spellEnd"/>
          </w:p>
        </w:tc>
        <w:tc>
          <w:tcPr>
            <w:tcW w:w="0" w:type="auto"/>
            <w:hideMark/>
          </w:tcPr>
          <w:p w14:paraId="1616BBA4"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upd_date</w:t>
            </w:r>
            <w:proofErr w:type="spellEnd"/>
          </w:p>
        </w:tc>
      </w:tr>
      <w:tr w:rsidR="007820F2" w:rsidRPr="007820F2" w14:paraId="31B22E54" w14:textId="77777777" w:rsidTr="007820F2">
        <w:tc>
          <w:tcPr>
            <w:tcW w:w="0" w:type="auto"/>
            <w:hideMark/>
          </w:tcPr>
          <w:p w14:paraId="26C0751A" w14:textId="77777777" w:rsidR="007820F2" w:rsidRPr="007820F2" w:rsidRDefault="007820F2" w:rsidP="007820F2">
            <w:pPr>
              <w:rPr>
                <w:rFonts w:ascii="Arial" w:hAnsi="Arial" w:cs="Arial"/>
                <w:szCs w:val="20"/>
                <w:lang w:val="en-SG"/>
              </w:rPr>
            </w:pPr>
            <w:r w:rsidRPr="007820F2">
              <w:rPr>
                <w:rFonts w:ascii="Arial" w:hAnsi="Arial" w:cs="Arial"/>
                <w:szCs w:val="20"/>
                <w:lang w:val="en-SG"/>
              </w:rPr>
              <w:t>intranet</w:t>
            </w:r>
          </w:p>
        </w:tc>
        <w:tc>
          <w:tcPr>
            <w:tcW w:w="0" w:type="auto"/>
            <w:hideMark/>
          </w:tcPr>
          <w:p w14:paraId="40593340"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ocms_offence_notice_owner_driver_addr</w:t>
            </w:r>
            <w:proofErr w:type="spellEnd"/>
          </w:p>
        </w:tc>
        <w:tc>
          <w:tcPr>
            <w:tcW w:w="0" w:type="auto"/>
            <w:hideMark/>
          </w:tcPr>
          <w:p w14:paraId="390FE432"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upd_user_id</w:t>
            </w:r>
            <w:proofErr w:type="spellEnd"/>
          </w:p>
        </w:tc>
      </w:tr>
      <w:tr w:rsidR="007820F2" w:rsidRPr="007820F2" w:rsidDel="00000EAF" w14:paraId="4898B6F4" w14:textId="4AC2100C" w:rsidTr="007820F2">
        <w:trPr>
          <w:del w:id="5102" w:author="MUBIYARTO WIBISONO" w:date="2025-11-11T16:00:00Z"/>
        </w:trPr>
        <w:tc>
          <w:tcPr>
            <w:tcW w:w="0" w:type="auto"/>
            <w:hideMark/>
          </w:tcPr>
          <w:p w14:paraId="1BA81007" w14:textId="3705033E" w:rsidR="007820F2" w:rsidRPr="007820F2" w:rsidDel="00000EAF" w:rsidRDefault="007820F2" w:rsidP="007820F2">
            <w:pPr>
              <w:rPr>
                <w:del w:id="5103" w:author="MUBIYARTO WIBISONO" w:date="2025-11-11T16:00:00Z"/>
                <w:rFonts w:ascii="Arial" w:hAnsi="Arial" w:cs="Arial"/>
                <w:szCs w:val="20"/>
                <w:lang w:val="en-SG"/>
              </w:rPr>
            </w:pPr>
            <w:del w:id="5104" w:author="MUBIYARTO WIBISONO" w:date="2025-11-11T16:00:00Z">
              <w:r w:rsidRPr="007820F2" w:rsidDel="00000EAF">
                <w:rPr>
                  <w:rFonts w:ascii="Arial" w:hAnsi="Arial" w:cs="Arial"/>
                  <w:szCs w:val="20"/>
                  <w:lang w:val="en-SG"/>
                </w:rPr>
                <w:delText>intranet</w:delText>
              </w:r>
            </w:del>
          </w:p>
        </w:tc>
        <w:tc>
          <w:tcPr>
            <w:tcW w:w="0" w:type="auto"/>
            <w:hideMark/>
          </w:tcPr>
          <w:p w14:paraId="197BA946" w14:textId="5E39D53E" w:rsidR="007820F2" w:rsidRPr="007820F2" w:rsidDel="00000EAF" w:rsidRDefault="007820F2" w:rsidP="007820F2">
            <w:pPr>
              <w:rPr>
                <w:del w:id="5105" w:author="MUBIYARTO WIBISONO" w:date="2025-11-11T16:00:00Z"/>
                <w:rFonts w:ascii="Arial" w:hAnsi="Arial" w:cs="Arial"/>
                <w:szCs w:val="20"/>
                <w:lang w:val="en-SG"/>
              </w:rPr>
            </w:pPr>
            <w:del w:id="5106" w:author="MUBIYARTO WIBISONO" w:date="2025-11-11T16:00:00Z">
              <w:r w:rsidRPr="007820F2" w:rsidDel="00000EAF">
                <w:rPr>
                  <w:rFonts w:ascii="Arial" w:hAnsi="Arial" w:cs="Arial"/>
                  <w:szCs w:val="20"/>
                  <w:lang w:val="en-SG"/>
                </w:rPr>
                <w:delText>ocms_offence_notice_owner_driver_addr</w:delText>
              </w:r>
            </w:del>
          </w:p>
        </w:tc>
        <w:tc>
          <w:tcPr>
            <w:tcW w:w="0" w:type="auto"/>
            <w:hideMark/>
          </w:tcPr>
          <w:p w14:paraId="381995E8" w14:textId="53F074EA" w:rsidR="007820F2" w:rsidRPr="007820F2" w:rsidDel="00000EAF" w:rsidRDefault="007820F2" w:rsidP="007820F2">
            <w:pPr>
              <w:rPr>
                <w:del w:id="5107" w:author="MUBIYARTO WIBISONO" w:date="2025-11-11T16:00:00Z"/>
                <w:rFonts w:ascii="Arial" w:hAnsi="Arial" w:cs="Arial"/>
                <w:szCs w:val="20"/>
                <w:lang w:val="en-SG"/>
              </w:rPr>
            </w:pPr>
            <w:del w:id="5108" w:author="MUBIYARTO WIBISONO" w:date="2025-11-11T16:00:00Z">
              <w:r w:rsidRPr="007820F2" w:rsidDel="00000EAF">
                <w:rPr>
                  <w:rFonts w:ascii="Arial" w:hAnsi="Arial" w:cs="Arial"/>
                  <w:szCs w:val="20"/>
                  <w:lang w:val="en-SG"/>
                </w:rPr>
                <w:delText>is_sync</w:delText>
              </w:r>
            </w:del>
          </w:p>
        </w:tc>
      </w:tr>
      <w:tr w:rsidR="007820F2" w:rsidRPr="007820F2" w14:paraId="62D21CC9" w14:textId="77777777" w:rsidTr="007820F2">
        <w:tc>
          <w:tcPr>
            <w:tcW w:w="0" w:type="auto"/>
            <w:hideMark/>
          </w:tcPr>
          <w:p w14:paraId="25AF8808" w14:textId="77777777" w:rsidR="007820F2" w:rsidRPr="007820F2" w:rsidRDefault="007820F2" w:rsidP="007820F2">
            <w:pPr>
              <w:rPr>
                <w:rFonts w:ascii="Arial" w:hAnsi="Arial" w:cs="Arial"/>
                <w:szCs w:val="20"/>
                <w:lang w:val="en-SG"/>
              </w:rPr>
            </w:pPr>
            <w:r w:rsidRPr="007820F2">
              <w:rPr>
                <w:rFonts w:ascii="Arial" w:hAnsi="Arial" w:cs="Arial"/>
                <w:szCs w:val="20"/>
                <w:lang w:val="en-SG"/>
              </w:rPr>
              <w:t>intranet</w:t>
            </w:r>
          </w:p>
        </w:tc>
        <w:tc>
          <w:tcPr>
            <w:tcW w:w="0" w:type="auto"/>
            <w:hideMark/>
          </w:tcPr>
          <w:p w14:paraId="5A026921"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ocms_valid_offence_notice</w:t>
            </w:r>
            <w:proofErr w:type="spellEnd"/>
            <w:r w:rsidRPr="007820F2">
              <w:rPr>
                <w:rFonts w:ascii="Arial" w:hAnsi="Arial" w:cs="Arial"/>
                <w:szCs w:val="20"/>
                <w:lang w:val="en-SG"/>
              </w:rPr>
              <w:t xml:space="preserve"> (patch)</w:t>
            </w:r>
          </w:p>
        </w:tc>
        <w:tc>
          <w:tcPr>
            <w:tcW w:w="0" w:type="auto"/>
            <w:hideMark/>
          </w:tcPr>
          <w:p w14:paraId="2988091B"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upd_date</w:t>
            </w:r>
            <w:proofErr w:type="spellEnd"/>
          </w:p>
        </w:tc>
      </w:tr>
      <w:tr w:rsidR="007820F2" w:rsidRPr="007820F2" w14:paraId="4A964708" w14:textId="77777777" w:rsidTr="007820F2">
        <w:tc>
          <w:tcPr>
            <w:tcW w:w="0" w:type="auto"/>
            <w:hideMark/>
          </w:tcPr>
          <w:p w14:paraId="31A72BE7" w14:textId="77777777" w:rsidR="007820F2" w:rsidRPr="007820F2" w:rsidRDefault="007820F2" w:rsidP="007820F2">
            <w:pPr>
              <w:rPr>
                <w:rFonts w:ascii="Arial" w:hAnsi="Arial" w:cs="Arial"/>
                <w:szCs w:val="20"/>
                <w:lang w:val="en-SG"/>
              </w:rPr>
            </w:pPr>
            <w:r w:rsidRPr="007820F2">
              <w:rPr>
                <w:rFonts w:ascii="Arial" w:hAnsi="Arial" w:cs="Arial"/>
                <w:szCs w:val="20"/>
                <w:lang w:val="en-SG"/>
              </w:rPr>
              <w:t>intranet</w:t>
            </w:r>
          </w:p>
        </w:tc>
        <w:tc>
          <w:tcPr>
            <w:tcW w:w="0" w:type="auto"/>
            <w:hideMark/>
          </w:tcPr>
          <w:p w14:paraId="754C116F"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ocms_valid_offence_notice</w:t>
            </w:r>
            <w:proofErr w:type="spellEnd"/>
            <w:r w:rsidRPr="007820F2">
              <w:rPr>
                <w:rFonts w:ascii="Arial" w:hAnsi="Arial" w:cs="Arial"/>
                <w:szCs w:val="20"/>
                <w:lang w:val="en-SG"/>
              </w:rPr>
              <w:t xml:space="preserve"> (patch)</w:t>
            </w:r>
          </w:p>
        </w:tc>
        <w:tc>
          <w:tcPr>
            <w:tcW w:w="0" w:type="auto"/>
            <w:hideMark/>
          </w:tcPr>
          <w:p w14:paraId="0245CB56"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upd_user_id</w:t>
            </w:r>
            <w:proofErr w:type="spellEnd"/>
          </w:p>
        </w:tc>
      </w:tr>
      <w:tr w:rsidR="007820F2" w:rsidRPr="007820F2" w14:paraId="7FD98105" w14:textId="77777777" w:rsidTr="007820F2">
        <w:tc>
          <w:tcPr>
            <w:tcW w:w="0" w:type="auto"/>
            <w:hideMark/>
          </w:tcPr>
          <w:p w14:paraId="022FDEDF" w14:textId="77777777" w:rsidR="007820F2" w:rsidRPr="007820F2" w:rsidRDefault="007820F2" w:rsidP="007820F2">
            <w:pPr>
              <w:rPr>
                <w:rFonts w:ascii="Arial" w:hAnsi="Arial" w:cs="Arial"/>
                <w:szCs w:val="20"/>
                <w:lang w:val="en-SG"/>
              </w:rPr>
            </w:pPr>
            <w:r w:rsidRPr="007820F2">
              <w:rPr>
                <w:rFonts w:ascii="Arial" w:hAnsi="Arial" w:cs="Arial"/>
                <w:szCs w:val="20"/>
                <w:lang w:val="en-SG"/>
              </w:rPr>
              <w:t>intranet</w:t>
            </w:r>
          </w:p>
        </w:tc>
        <w:tc>
          <w:tcPr>
            <w:tcW w:w="0" w:type="auto"/>
            <w:hideMark/>
          </w:tcPr>
          <w:p w14:paraId="0185B6C8"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ocms_valid_offence_notice</w:t>
            </w:r>
            <w:proofErr w:type="spellEnd"/>
            <w:r w:rsidRPr="007820F2">
              <w:rPr>
                <w:rFonts w:ascii="Arial" w:hAnsi="Arial" w:cs="Arial"/>
                <w:szCs w:val="20"/>
                <w:lang w:val="en-SG"/>
              </w:rPr>
              <w:t xml:space="preserve"> (patch)</w:t>
            </w:r>
          </w:p>
        </w:tc>
        <w:tc>
          <w:tcPr>
            <w:tcW w:w="0" w:type="auto"/>
            <w:hideMark/>
          </w:tcPr>
          <w:p w14:paraId="01C1B8C1"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suspension_type</w:t>
            </w:r>
            <w:proofErr w:type="spellEnd"/>
          </w:p>
        </w:tc>
      </w:tr>
      <w:tr w:rsidR="007820F2" w:rsidRPr="007820F2" w14:paraId="6F5853B1" w14:textId="77777777" w:rsidTr="007820F2">
        <w:tc>
          <w:tcPr>
            <w:tcW w:w="0" w:type="auto"/>
            <w:hideMark/>
          </w:tcPr>
          <w:p w14:paraId="5637A3BF" w14:textId="77777777" w:rsidR="007820F2" w:rsidRPr="007820F2" w:rsidRDefault="007820F2" w:rsidP="007820F2">
            <w:pPr>
              <w:rPr>
                <w:rFonts w:ascii="Arial" w:hAnsi="Arial" w:cs="Arial"/>
                <w:szCs w:val="20"/>
                <w:lang w:val="en-SG"/>
              </w:rPr>
            </w:pPr>
            <w:r w:rsidRPr="007820F2">
              <w:rPr>
                <w:rFonts w:ascii="Arial" w:hAnsi="Arial" w:cs="Arial"/>
                <w:szCs w:val="20"/>
                <w:lang w:val="en-SG"/>
              </w:rPr>
              <w:t>intranet</w:t>
            </w:r>
          </w:p>
        </w:tc>
        <w:tc>
          <w:tcPr>
            <w:tcW w:w="0" w:type="auto"/>
            <w:hideMark/>
          </w:tcPr>
          <w:p w14:paraId="2F91ADFB"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ocms_valid_offence_notice</w:t>
            </w:r>
            <w:proofErr w:type="spellEnd"/>
            <w:r w:rsidRPr="007820F2">
              <w:rPr>
                <w:rFonts w:ascii="Arial" w:hAnsi="Arial" w:cs="Arial"/>
                <w:szCs w:val="20"/>
                <w:lang w:val="en-SG"/>
              </w:rPr>
              <w:t xml:space="preserve"> (patch)</w:t>
            </w:r>
          </w:p>
        </w:tc>
        <w:tc>
          <w:tcPr>
            <w:tcW w:w="0" w:type="auto"/>
            <w:hideMark/>
          </w:tcPr>
          <w:p w14:paraId="02CC36A0"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epr_reason_of_suspension</w:t>
            </w:r>
            <w:proofErr w:type="spellEnd"/>
          </w:p>
        </w:tc>
      </w:tr>
      <w:tr w:rsidR="007820F2" w:rsidRPr="007820F2" w14:paraId="36A73F9A" w14:textId="77777777" w:rsidTr="007820F2">
        <w:tc>
          <w:tcPr>
            <w:tcW w:w="0" w:type="auto"/>
            <w:hideMark/>
          </w:tcPr>
          <w:p w14:paraId="2A8F96A7" w14:textId="77777777" w:rsidR="007820F2" w:rsidRPr="007820F2" w:rsidRDefault="007820F2" w:rsidP="007820F2">
            <w:pPr>
              <w:rPr>
                <w:rFonts w:ascii="Arial" w:hAnsi="Arial" w:cs="Arial"/>
                <w:szCs w:val="20"/>
                <w:lang w:val="en-SG"/>
              </w:rPr>
            </w:pPr>
            <w:r w:rsidRPr="007820F2">
              <w:rPr>
                <w:rFonts w:ascii="Arial" w:hAnsi="Arial" w:cs="Arial"/>
                <w:szCs w:val="20"/>
                <w:lang w:val="en-SG"/>
              </w:rPr>
              <w:t>intranet</w:t>
            </w:r>
          </w:p>
        </w:tc>
        <w:tc>
          <w:tcPr>
            <w:tcW w:w="0" w:type="auto"/>
            <w:hideMark/>
          </w:tcPr>
          <w:p w14:paraId="61935E0E"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ocms_valid_offence_notice</w:t>
            </w:r>
            <w:proofErr w:type="spellEnd"/>
            <w:r w:rsidRPr="007820F2">
              <w:rPr>
                <w:rFonts w:ascii="Arial" w:hAnsi="Arial" w:cs="Arial"/>
                <w:szCs w:val="20"/>
                <w:lang w:val="en-SG"/>
              </w:rPr>
              <w:t xml:space="preserve"> (patch)</w:t>
            </w:r>
          </w:p>
        </w:tc>
        <w:tc>
          <w:tcPr>
            <w:tcW w:w="0" w:type="auto"/>
            <w:hideMark/>
          </w:tcPr>
          <w:p w14:paraId="6D8C33AC"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epr_date_of_suspension</w:t>
            </w:r>
            <w:proofErr w:type="spellEnd"/>
          </w:p>
        </w:tc>
      </w:tr>
      <w:tr w:rsidR="007820F2" w:rsidRPr="007820F2" w14:paraId="425AB238" w14:textId="77777777" w:rsidTr="007820F2">
        <w:tc>
          <w:tcPr>
            <w:tcW w:w="0" w:type="auto"/>
            <w:hideMark/>
          </w:tcPr>
          <w:p w14:paraId="493FC2FF" w14:textId="77777777" w:rsidR="007820F2" w:rsidRPr="007820F2" w:rsidRDefault="007820F2" w:rsidP="007820F2">
            <w:pPr>
              <w:rPr>
                <w:rFonts w:ascii="Arial" w:hAnsi="Arial" w:cs="Arial"/>
                <w:szCs w:val="20"/>
                <w:lang w:val="en-SG"/>
              </w:rPr>
            </w:pPr>
            <w:r w:rsidRPr="007820F2">
              <w:rPr>
                <w:rFonts w:ascii="Arial" w:hAnsi="Arial" w:cs="Arial"/>
                <w:szCs w:val="20"/>
                <w:lang w:val="en-SG"/>
              </w:rPr>
              <w:t>intranet</w:t>
            </w:r>
          </w:p>
        </w:tc>
        <w:tc>
          <w:tcPr>
            <w:tcW w:w="0" w:type="auto"/>
            <w:hideMark/>
          </w:tcPr>
          <w:p w14:paraId="2E28987D"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ocms_valid_offence_notice</w:t>
            </w:r>
            <w:proofErr w:type="spellEnd"/>
            <w:r w:rsidRPr="007820F2">
              <w:rPr>
                <w:rFonts w:ascii="Arial" w:hAnsi="Arial" w:cs="Arial"/>
                <w:szCs w:val="20"/>
                <w:lang w:val="en-SG"/>
              </w:rPr>
              <w:t xml:space="preserve"> (patch)</w:t>
            </w:r>
          </w:p>
        </w:tc>
        <w:tc>
          <w:tcPr>
            <w:tcW w:w="0" w:type="auto"/>
            <w:hideMark/>
          </w:tcPr>
          <w:p w14:paraId="666EC3CE"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due_date_of_revival</w:t>
            </w:r>
            <w:proofErr w:type="spellEnd"/>
          </w:p>
        </w:tc>
      </w:tr>
      <w:tr w:rsidR="007820F2" w:rsidRPr="007820F2" w14:paraId="2FD60B1F" w14:textId="77777777" w:rsidTr="007820F2">
        <w:tc>
          <w:tcPr>
            <w:tcW w:w="0" w:type="auto"/>
            <w:hideMark/>
          </w:tcPr>
          <w:p w14:paraId="2C73D5E7" w14:textId="77777777" w:rsidR="007820F2" w:rsidRPr="007820F2" w:rsidRDefault="007820F2" w:rsidP="007820F2">
            <w:pPr>
              <w:rPr>
                <w:rFonts w:ascii="Arial" w:hAnsi="Arial" w:cs="Arial"/>
                <w:szCs w:val="20"/>
                <w:lang w:val="en-SG"/>
              </w:rPr>
            </w:pPr>
            <w:r w:rsidRPr="007820F2">
              <w:rPr>
                <w:rFonts w:ascii="Arial" w:hAnsi="Arial" w:cs="Arial"/>
                <w:szCs w:val="20"/>
                <w:lang w:val="en-SG"/>
              </w:rPr>
              <w:t>intranet</w:t>
            </w:r>
          </w:p>
        </w:tc>
        <w:tc>
          <w:tcPr>
            <w:tcW w:w="0" w:type="auto"/>
            <w:hideMark/>
          </w:tcPr>
          <w:p w14:paraId="72E1C44C"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ocms_valid_offence_notice</w:t>
            </w:r>
            <w:proofErr w:type="spellEnd"/>
          </w:p>
        </w:tc>
        <w:tc>
          <w:tcPr>
            <w:tcW w:w="0" w:type="auto"/>
            <w:hideMark/>
          </w:tcPr>
          <w:p w14:paraId="5A349F74" w14:textId="77777777" w:rsidR="007820F2" w:rsidRPr="007820F2" w:rsidRDefault="007820F2" w:rsidP="007820F2">
            <w:pPr>
              <w:rPr>
                <w:rFonts w:ascii="Arial" w:hAnsi="Arial" w:cs="Arial"/>
                <w:szCs w:val="20"/>
                <w:lang w:val="en-SG"/>
              </w:rPr>
            </w:pPr>
            <w:proofErr w:type="spellStart"/>
            <w:r w:rsidRPr="007820F2">
              <w:rPr>
                <w:rFonts w:ascii="Arial" w:hAnsi="Arial" w:cs="Arial"/>
                <w:szCs w:val="20"/>
                <w:lang w:val="en-SG"/>
              </w:rPr>
              <w:t>is_sync</w:t>
            </w:r>
            <w:proofErr w:type="spellEnd"/>
          </w:p>
        </w:tc>
      </w:tr>
      <w:tr w:rsidR="007820F2" w:rsidDel="00000EAF" w14:paraId="267B8318" w14:textId="7EDF36A4" w:rsidTr="007820F2">
        <w:trPr>
          <w:del w:id="5109" w:author="MUBIYARTO WIBISONO" w:date="2025-11-11T16:01:00Z"/>
        </w:trPr>
        <w:tc>
          <w:tcPr>
            <w:tcW w:w="0" w:type="auto"/>
            <w:hideMark/>
          </w:tcPr>
          <w:p w14:paraId="07D01A28" w14:textId="65BFF390" w:rsidR="007820F2" w:rsidRPr="007820F2" w:rsidDel="00000EAF" w:rsidRDefault="007820F2">
            <w:pPr>
              <w:rPr>
                <w:del w:id="5110" w:author="MUBIYARTO WIBISONO" w:date="2025-11-11T16:01:00Z"/>
                <w:rFonts w:ascii="Arial" w:hAnsi="Arial" w:cs="Arial"/>
                <w:szCs w:val="20"/>
                <w:lang w:val="en-SG"/>
              </w:rPr>
            </w:pPr>
            <w:del w:id="5111" w:author="MUBIYARTO WIBISONO" w:date="2025-11-11T16:01:00Z">
              <w:r w:rsidRPr="007820F2" w:rsidDel="00000EAF">
                <w:rPr>
                  <w:rFonts w:ascii="Arial" w:hAnsi="Arial" w:cs="Arial"/>
                  <w:szCs w:val="20"/>
                  <w:lang w:val="en-SG"/>
                </w:rPr>
                <w:delText>internet</w:delText>
              </w:r>
              <w:bookmarkStart w:id="5112" w:name="_Toc213778363"/>
              <w:bookmarkEnd w:id="5112"/>
            </w:del>
          </w:p>
        </w:tc>
        <w:tc>
          <w:tcPr>
            <w:tcW w:w="0" w:type="auto"/>
            <w:hideMark/>
          </w:tcPr>
          <w:p w14:paraId="55883145" w14:textId="7B1F1E2A" w:rsidR="007820F2" w:rsidRPr="007820F2" w:rsidDel="00000EAF" w:rsidRDefault="007820F2">
            <w:pPr>
              <w:rPr>
                <w:del w:id="5113" w:author="MUBIYARTO WIBISONO" w:date="2025-11-11T16:01:00Z"/>
                <w:rFonts w:ascii="Arial" w:hAnsi="Arial" w:cs="Arial"/>
                <w:szCs w:val="20"/>
                <w:lang w:val="en-SG"/>
              </w:rPr>
            </w:pPr>
            <w:del w:id="5114" w:author="MUBIYARTO WIBISONO" w:date="2025-11-11T16:01:00Z">
              <w:r w:rsidRPr="007820F2" w:rsidDel="00000EAF">
                <w:rPr>
                  <w:rFonts w:ascii="Arial" w:hAnsi="Arial" w:cs="Arial"/>
                  <w:szCs w:val="20"/>
                  <w:lang w:val="en-SG"/>
                </w:rPr>
                <w:delText>eocms_valid_offence_notice (patch)</w:delText>
              </w:r>
              <w:bookmarkStart w:id="5115" w:name="_Toc213778364"/>
              <w:bookmarkEnd w:id="5115"/>
            </w:del>
          </w:p>
        </w:tc>
        <w:tc>
          <w:tcPr>
            <w:tcW w:w="0" w:type="auto"/>
            <w:hideMark/>
          </w:tcPr>
          <w:p w14:paraId="64D6FB81" w14:textId="51BDF14F" w:rsidR="007820F2" w:rsidRPr="007820F2" w:rsidDel="00000EAF" w:rsidRDefault="007820F2">
            <w:pPr>
              <w:rPr>
                <w:del w:id="5116" w:author="MUBIYARTO WIBISONO" w:date="2025-11-11T16:01:00Z"/>
                <w:rFonts w:ascii="Arial" w:hAnsi="Arial" w:cs="Arial"/>
                <w:szCs w:val="20"/>
                <w:lang w:val="en-SG"/>
              </w:rPr>
            </w:pPr>
            <w:del w:id="5117" w:author="MUBIYARTO WIBISONO" w:date="2025-11-11T16:01:00Z">
              <w:r w:rsidRPr="007820F2" w:rsidDel="00000EAF">
                <w:rPr>
                  <w:rFonts w:ascii="Arial" w:hAnsi="Arial" w:cs="Arial"/>
                  <w:szCs w:val="20"/>
                  <w:lang w:val="en-SG"/>
                </w:rPr>
                <w:delText>upd_date</w:delText>
              </w:r>
              <w:bookmarkStart w:id="5118" w:name="_Toc213778365"/>
              <w:bookmarkEnd w:id="5118"/>
            </w:del>
          </w:p>
        </w:tc>
        <w:bookmarkStart w:id="5119" w:name="_Toc213778366"/>
        <w:bookmarkEnd w:id="5119"/>
      </w:tr>
      <w:tr w:rsidR="007820F2" w:rsidDel="00000EAF" w14:paraId="09C307C9" w14:textId="1C68309E" w:rsidTr="007820F2">
        <w:trPr>
          <w:del w:id="5120" w:author="MUBIYARTO WIBISONO" w:date="2025-11-11T16:01:00Z"/>
        </w:trPr>
        <w:tc>
          <w:tcPr>
            <w:tcW w:w="0" w:type="auto"/>
            <w:hideMark/>
          </w:tcPr>
          <w:p w14:paraId="6B60F387" w14:textId="3E32B26F" w:rsidR="007820F2" w:rsidRPr="007820F2" w:rsidDel="00000EAF" w:rsidRDefault="007820F2">
            <w:pPr>
              <w:rPr>
                <w:del w:id="5121" w:author="MUBIYARTO WIBISONO" w:date="2025-11-11T16:01:00Z"/>
                <w:rFonts w:ascii="Arial" w:hAnsi="Arial" w:cs="Arial"/>
                <w:szCs w:val="20"/>
                <w:lang w:val="en-SG"/>
              </w:rPr>
            </w:pPr>
            <w:del w:id="5122" w:author="MUBIYARTO WIBISONO" w:date="2025-11-11T16:01:00Z">
              <w:r w:rsidRPr="007820F2" w:rsidDel="00000EAF">
                <w:rPr>
                  <w:rFonts w:ascii="Arial" w:hAnsi="Arial" w:cs="Arial"/>
                  <w:szCs w:val="20"/>
                  <w:lang w:val="en-SG"/>
                </w:rPr>
                <w:delText>internet</w:delText>
              </w:r>
              <w:bookmarkStart w:id="5123" w:name="_Toc213778367"/>
              <w:bookmarkEnd w:id="5123"/>
            </w:del>
          </w:p>
        </w:tc>
        <w:tc>
          <w:tcPr>
            <w:tcW w:w="0" w:type="auto"/>
            <w:hideMark/>
          </w:tcPr>
          <w:p w14:paraId="016B6AA6" w14:textId="67578032" w:rsidR="007820F2" w:rsidRPr="007820F2" w:rsidDel="00000EAF" w:rsidRDefault="007820F2">
            <w:pPr>
              <w:rPr>
                <w:del w:id="5124" w:author="MUBIYARTO WIBISONO" w:date="2025-11-11T16:01:00Z"/>
                <w:rFonts w:ascii="Arial" w:hAnsi="Arial" w:cs="Arial"/>
                <w:szCs w:val="20"/>
                <w:lang w:val="en-SG"/>
              </w:rPr>
            </w:pPr>
            <w:del w:id="5125" w:author="MUBIYARTO WIBISONO" w:date="2025-11-11T16:01:00Z">
              <w:r w:rsidRPr="007820F2" w:rsidDel="00000EAF">
                <w:rPr>
                  <w:rFonts w:ascii="Arial" w:hAnsi="Arial" w:cs="Arial"/>
                  <w:szCs w:val="20"/>
                  <w:lang w:val="en-SG"/>
                </w:rPr>
                <w:delText>eocms_valid_offence_notice (patch)</w:delText>
              </w:r>
              <w:bookmarkStart w:id="5126" w:name="_Toc213778368"/>
              <w:bookmarkEnd w:id="5126"/>
            </w:del>
          </w:p>
        </w:tc>
        <w:tc>
          <w:tcPr>
            <w:tcW w:w="0" w:type="auto"/>
            <w:hideMark/>
          </w:tcPr>
          <w:p w14:paraId="10E7054D" w14:textId="341ECB40" w:rsidR="007820F2" w:rsidRPr="007820F2" w:rsidDel="00000EAF" w:rsidRDefault="007820F2">
            <w:pPr>
              <w:rPr>
                <w:del w:id="5127" w:author="MUBIYARTO WIBISONO" w:date="2025-11-11T16:01:00Z"/>
                <w:rFonts w:ascii="Arial" w:hAnsi="Arial" w:cs="Arial"/>
                <w:szCs w:val="20"/>
                <w:lang w:val="en-SG"/>
              </w:rPr>
            </w:pPr>
            <w:del w:id="5128" w:author="MUBIYARTO WIBISONO" w:date="2025-11-11T16:01:00Z">
              <w:r w:rsidRPr="007820F2" w:rsidDel="00000EAF">
                <w:rPr>
                  <w:rFonts w:ascii="Arial" w:hAnsi="Arial" w:cs="Arial"/>
                  <w:szCs w:val="20"/>
                  <w:lang w:val="en-SG"/>
                </w:rPr>
                <w:delText>upd_user_id</w:delText>
              </w:r>
              <w:bookmarkStart w:id="5129" w:name="_Toc213778369"/>
              <w:bookmarkEnd w:id="5129"/>
            </w:del>
          </w:p>
        </w:tc>
        <w:bookmarkStart w:id="5130" w:name="_Toc213778370"/>
        <w:bookmarkEnd w:id="5130"/>
      </w:tr>
      <w:tr w:rsidR="007820F2" w:rsidDel="00000EAF" w14:paraId="4F9A96DE" w14:textId="1D40F2C2" w:rsidTr="007820F2">
        <w:trPr>
          <w:del w:id="5131" w:author="MUBIYARTO WIBISONO" w:date="2025-11-11T16:01:00Z"/>
        </w:trPr>
        <w:tc>
          <w:tcPr>
            <w:tcW w:w="0" w:type="auto"/>
            <w:hideMark/>
          </w:tcPr>
          <w:p w14:paraId="1A0E5A77" w14:textId="67392F2A" w:rsidR="007820F2" w:rsidRPr="007820F2" w:rsidDel="00000EAF" w:rsidRDefault="007820F2">
            <w:pPr>
              <w:rPr>
                <w:del w:id="5132" w:author="MUBIYARTO WIBISONO" w:date="2025-11-11T16:01:00Z"/>
                <w:rFonts w:ascii="Arial" w:hAnsi="Arial" w:cs="Arial"/>
                <w:szCs w:val="20"/>
                <w:lang w:val="en-SG"/>
              </w:rPr>
            </w:pPr>
            <w:del w:id="5133" w:author="MUBIYARTO WIBISONO" w:date="2025-11-11T16:01:00Z">
              <w:r w:rsidRPr="007820F2" w:rsidDel="00000EAF">
                <w:rPr>
                  <w:rFonts w:ascii="Arial" w:hAnsi="Arial" w:cs="Arial"/>
                  <w:szCs w:val="20"/>
                  <w:lang w:val="en-SG"/>
                </w:rPr>
                <w:delText>internet</w:delText>
              </w:r>
              <w:bookmarkStart w:id="5134" w:name="_Toc213778371"/>
              <w:bookmarkEnd w:id="5134"/>
            </w:del>
          </w:p>
        </w:tc>
        <w:tc>
          <w:tcPr>
            <w:tcW w:w="0" w:type="auto"/>
            <w:hideMark/>
          </w:tcPr>
          <w:p w14:paraId="33B1380C" w14:textId="2182B60F" w:rsidR="007820F2" w:rsidRPr="007820F2" w:rsidDel="00000EAF" w:rsidRDefault="007820F2">
            <w:pPr>
              <w:rPr>
                <w:del w:id="5135" w:author="MUBIYARTO WIBISONO" w:date="2025-11-11T16:01:00Z"/>
                <w:rFonts w:ascii="Arial" w:hAnsi="Arial" w:cs="Arial"/>
                <w:szCs w:val="20"/>
                <w:lang w:val="en-SG"/>
              </w:rPr>
            </w:pPr>
            <w:del w:id="5136" w:author="MUBIYARTO WIBISONO" w:date="2025-11-11T16:01:00Z">
              <w:r w:rsidRPr="007820F2" w:rsidDel="00000EAF">
                <w:rPr>
                  <w:rFonts w:ascii="Arial" w:hAnsi="Arial" w:cs="Arial"/>
                  <w:szCs w:val="20"/>
                  <w:lang w:val="en-SG"/>
                </w:rPr>
                <w:delText>eocms_valid_offence_notice (patch)</w:delText>
              </w:r>
              <w:bookmarkStart w:id="5137" w:name="_Toc213778372"/>
              <w:bookmarkEnd w:id="5137"/>
            </w:del>
          </w:p>
        </w:tc>
        <w:tc>
          <w:tcPr>
            <w:tcW w:w="0" w:type="auto"/>
            <w:hideMark/>
          </w:tcPr>
          <w:p w14:paraId="30BFF805" w14:textId="4696AB93" w:rsidR="007820F2" w:rsidRPr="007820F2" w:rsidDel="00000EAF" w:rsidRDefault="007820F2">
            <w:pPr>
              <w:rPr>
                <w:del w:id="5138" w:author="MUBIYARTO WIBISONO" w:date="2025-11-11T16:01:00Z"/>
                <w:rFonts w:ascii="Arial" w:hAnsi="Arial" w:cs="Arial"/>
                <w:szCs w:val="20"/>
                <w:lang w:val="en-SG"/>
              </w:rPr>
            </w:pPr>
            <w:del w:id="5139" w:author="MUBIYARTO WIBISONO" w:date="2025-11-11T16:01:00Z">
              <w:r w:rsidRPr="007820F2" w:rsidDel="00000EAF">
                <w:rPr>
                  <w:rFonts w:ascii="Arial" w:hAnsi="Arial" w:cs="Arial"/>
                  <w:szCs w:val="20"/>
                  <w:lang w:val="en-SG"/>
                </w:rPr>
                <w:delText>suspension_type</w:delText>
              </w:r>
              <w:bookmarkStart w:id="5140" w:name="_Toc213778373"/>
              <w:bookmarkEnd w:id="5140"/>
            </w:del>
          </w:p>
        </w:tc>
        <w:bookmarkStart w:id="5141" w:name="_Toc213778374"/>
        <w:bookmarkEnd w:id="5141"/>
      </w:tr>
      <w:tr w:rsidR="007820F2" w:rsidDel="00000EAF" w14:paraId="19A06363" w14:textId="039C0819" w:rsidTr="007820F2">
        <w:trPr>
          <w:del w:id="5142" w:author="MUBIYARTO WIBISONO" w:date="2025-11-11T16:01:00Z"/>
        </w:trPr>
        <w:tc>
          <w:tcPr>
            <w:tcW w:w="0" w:type="auto"/>
            <w:hideMark/>
          </w:tcPr>
          <w:p w14:paraId="789AA9EF" w14:textId="25CB0F3C" w:rsidR="007820F2" w:rsidRPr="007820F2" w:rsidDel="00000EAF" w:rsidRDefault="007820F2">
            <w:pPr>
              <w:rPr>
                <w:del w:id="5143" w:author="MUBIYARTO WIBISONO" w:date="2025-11-11T16:01:00Z"/>
                <w:rFonts w:ascii="Arial" w:hAnsi="Arial" w:cs="Arial"/>
                <w:szCs w:val="20"/>
                <w:lang w:val="en-SG"/>
              </w:rPr>
            </w:pPr>
            <w:del w:id="5144" w:author="MUBIYARTO WIBISONO" w:date="2025-11-11T16:01:00Z">
              <w:r w:rsidRPr="007820F2" w:rsidDel="00000EAF">
                <w:rPr>
                  <w:rFonts w:ascii="Arial" w:hAnsi="Arial" w:cs="Arial"/>
                  <w:szCs w:val="20"/>
                  <w:lang w:val="en-SG"/>
                </w:rPr>
                <w:lastRenderedPageBreak/>
                <w:delText>internet</w:delText>
              </w:r>
              <w:bookmarkStart w:id="5145" w:name="_Toc213778375"/>
              <w:bookmarkEnd w:id="5145"/>
            </w:del>
          </w:p>
        </w:tc>
        <w:tc>
          <w:tcPr>
            <w:tcW w:w="0" w:type="auto"/>
            <w:hideMark/>
          </w:tcPr>
          <w:p w14:paraId="607631E7" w14:textId="772704E5" w:rsidR="007820F2" w:rsidRPr="007820F2" w:rsidDel="00000EAF" w:rsidRDefault="007820F2">
            <w:pPr>
              <w:rPr>
                <w:del w:id="5146" w:author="MUBIYARTO WIBISONO" w:date="2025-11-11T16:01:00Z"/>
                <w:rFonts w:ascii="Arial" w:hAnsi="Arial" w:cs="Arial"/>
                <w:szCs w:val="20"/>
                <w:lang w:val="en-SG"/>
              </w:rPr>
            </w:pPr>
            <w:del w:id="5147" w:author="MUBIYARTO WIBISONO" w:date="2025-11-11T16:01:00Z">
              <w:r w:rsidRPr="007820F2" w:rsidDel="00000EAF">
                <w:rPr>
                  <w:rFonts w:ascii="Arial" w:hAnsi="Arial" w:cs="Arial"/>
                  <w:szCs w:val="20"/>
                  <w:lang w:val="en-SG"/>
                </w:rPr>
                <w:delText>eocms_valid_offence_notice (patch)</w:delText>
              </w:r>
              <w:bookmarkStart w:id="5148" w:name="_Toc213778376"/>
              <w:bookmarkEnd w:id="5148"/>
            </w:del>
          </w:p>
        </w:tc>
        <w:tc>
          <w:tcPr>
            <w:tcW w:w="0" w:type="auto"/>
            <w:hideMark/>
          </w:tcPr>
          <w:p w14:paraId="31656354" w14:textId="55003271" w:rsidR="007820F2" w:rsidRPr="007820F2" w:rsidDel="00000EAF" w:rsidRDefault="007820F2">
            <w:pPr>
              <w:rPr>
                <w:del w:id="5149" w:author="MUBIYARTO WIBISONO" w:date="2025-11-11T16:01:00Z"/>
                <w:rFonts w:ascii="Arial" w:hAnsi="Arial" w:cs="Arial"/>
                <w:szCs w:val="20"/>
                <w:lang w:val="en-SG"/>
              </w:rPr>
            </w:pPr>
            <w:del w:id="5150" w:author="MUBIYARTO WIBISONO" w:date="2025-11-11T16:01:00Z">
              <w:r w:rsidRPr="007820F2" w:rsidDel="00000EAF">
                <w:rPr>
                  <w:rFonts w:ascii="Arial" w:hAnsi="Arial" w:cs="Arial"/>
                  <w:szCs w:val="20"/>
                  <w:lang w:val="en-SG"/>
                </w:rPr>
                <w:delText>epr_reason_of_suspension</w:delText>
              </w:r>
              <w:bookmarkStart w:id="5151" w:name="_Toc213778377"/>
              <w:bookmarkEnd w:id="5151"/>
            </w:del>
          </w:p>
        </w:tc>
        <w:bookmarkStart w:id="5152" w:name="_Toc213778378"/>
        <w:bookmarkEnd w:id="5152"/>
      </w:tr>
      <w:tr w:rsidR="007820F2" w:rsidDel="00000EAF" w14:paraId="5771B682" w14:textId="36039F59" w:rsidTr="007820F2">
        <w:trPr>
          <w:del w:id="5153" w:author="MUBIYARTO WIBISONO" w:date="2025-11-11T16:01:00Z"/>
        </w:trPr>
        <w:tc>
          <w:tcPr>
            <w:tcW w:w="0" w:type="auto"/>
            <w:hideMark/>
          </w:tcPr>
          <w:p w14:paraId="39118696" w14:textId="618BA4F2" w:rsidR="007820F2" w:rsidRPr="007820F2" w:rsidDel="00000EAF" w:rsidRDefault="007820F2">
            <w:pPr>
              <w:rPr>
                <w:del w:id="5154" w:author="MUBIYARTO WIBISONO" w:date="2025-11-11T16:01:00Z"/>
                <w:rFonts w:ascii="Arial" w:hAnsi="Arial" w:cs="Arial"/>
                <w:szCs w:val="20"/>
                <w:lang w:val="en-SG"/>
              </w:rPr>
            </w:pPr>
            <w:del w:id="5155" w:author="MUBIYARTO WIBISONO" w:date="2025-11-11T16:01:00Z">
              <w:r w:rsidRPr="007820F2" w:rsidDel="00000EAF">
                <w:rPr>
                  <w:rFonts w:ascii="Arial" w:hAnsi="Arial" w:cs="Arial"/>
                  <w:szCs w:val="20"/>
                  <w:lang w:val="en-SG"/>
                </w:rPr>
                <w:delText>internet</w:delText>
              </w:r>
              <w:bookmarkStart w:id="5156" w:name="_Toc213778379"/>
              <w:bookmarkEnd w:id="5156"/>
            </w:del>
          </w:p>
        </w:tc>
        <w:tc>
          <w:tcPr>
            <w:tcW w:w="0" w:type="auto"/>
            <w:hideMark/>
          </w:tcPr>
          <w:p w14:paraId="7064F61E" w14:textId="53AD6C43" w:rsidR="007820F2" w:rsidRPr="007820F2" w:rsidDel="00000EAF" w:rsidRDefault="007820F2">
            <w:pPr>
              <w:rPr>
                <w:del w:id="5157" w:author="MUBIYARTO WIBISONO" w:date="2025-11-11T16:01:00Z"/>
                <w:rFonts w:ascii="Arial" w:hAnsi="Arial" w:cs="Arial"/>
                <w:szCs w:val="20"/>
                <w:lang w:val="en-SG"/>
              </w:rPr>
            </w:pPr>
            <w:del w:id="5158" w:author="MUBIYARTO WIBISONO" w:date="2025-11-11T16:01:00Z">
              <w:r w:rsidRPr="007820F2" w:rsidDel="00000EAF">
                <w:rPr>
                  <w:rFonts w:ascii="Arial" w:hAnsi="Arial" w:cs="Arial"/>
                  <w:szCs w:val="20"/>
                  <w:lang w:val="en-SG"/>
                </w:rPr>
                <w:delText>eocms_valid_offence_notice (patch)</w:delText>
              </w:r>
              <w:bookmarkStart w:id="5159" w:name="_Toc213778380"/>
              <w:bookmarkEnd w:id="5159"/>
            </w:del>
          </w:p>
        </w:tc>
        <w:tc>
          <w:tcPr>
            <w:tcW w:w="0" w:type="auto"/>
            <w:hideMark/>
          </w:tcPr>
          <w:p w14:paraId="6C42BDA1" w14:textId="2BCB6C39" w:rsidR="007820F2" w:rsidRPr="007820F2" w:rsidDel="00000EAF" w:rsidRDefault="007820F2">
            <w:pPr>
              <w:rPr>
                <w:del w:id="5160" w:author="MUBIYARTO WIBISONO" w:date="2025-11-11T16:01:00Z"/>
                <w:rFonts w:ascii="Arial" w:hAnsi="Arial" w:cs="Arial"/>
                <w:szCs w:val="20"/>
                <w:lang w:val="en-SG"/>
              </w:rPr>
            </w:pPr>
            <w:del w:id="5161" w:author="MUBIYARTO WIBISONO" w:date="2025-11-11T16:01:00Z">
              <w:r w:rsidRPr="007820F2" w:rsidDel="00000EAF">
                <w:rPr>
                  <w:rFonts w:ascii="Arial" w:hAnsi="Arial" w:cs="Arial"/>
                  <w:szCs w:val="20"/>
                  <w:lang w:val="en-SG"/>
                </w:rPr>
                <w:delText>epr_date_of_suspension</w:delText>
              </w:r>
              <w:bookmarkStart w:id="5162" w:name="_Toc213778381"/>
              <w:bookmarkEnd w:id="5162"/>
            </w:del>
          </w:p>
        </w:tc>
        <w:bookmarkStart w:id="5163" w:name="_Toc213778382"/>
        <w:bookmarkEnd w:id="5163"/>
      </w:tr>
      <w:tr w:rsidR="007820F2" w:rsidDel="00000EAF" w14:paraId="09D4E8B8" w14:textId="184054E8" w:rsidTr="007820F2">
        <w:trPr>
          <w:del w:id="5164" w:author="MUBIYARTO WIBISONO" w:date="2025-11-11T16:01:00Z"/>
        </w:trPr>
        <w:tc>
          <w:tcPr>
            <w:tcW w:w="0" w:type="auto"/>
            <w:hideMark/>
          </w:tcPr>
          <w:p w14:paraId="07D5EF3A" w14:textId="2EE62895" w:rsidR="007820F2" w:rsidRPr="007820F2" w:rsidDel="00000EAF" w:rsidRDefault="007820F2">
            <w:pPr>
              <w:rPr>
                <w:del w:id="5165" w:author="MUBIYARTO WIBISONO" w:date="2025-11-11T16:01:00Z"/>
                <w:rFonts w:ascii="Arial" w:hAnsi="Arial" w:cs="Arial"/>
                <w:szCs w:val="20"/>
                <w:lang w:val="en-SG"/>
              </w:rPr>
            </w:pPr>
            <w:del w:id="5166" w:author="MUBIYARTO WIBISONO" w:date="2025-11-11T16:01:00Z">
              <w:r w:rsidRPr="007820F2" w:rsidDel="00000EAF">
                <w:rPr>
                  <w:rFonts w:ascii="Arial" w:hAnsi="Arial" w:cs="Arial"/>
                  <w:szCs w:val="20"/>
                  <w:lang w:val="en-SG"/>
                </w:rPr>
                <w:delText>PII</w:delText>
              </w:r>
              <w:bookmarkStart w:id="5167" w:name="_Toc213778383"/>
              <w:bookmarkEnd w:id="5167"/>
            </w:del>
          </w:p>
        </w:tc>
        <w:tc>
          <w:tcPr>
            <w:tcW w:w="0" w:type="auto"/>
            <w:hideMark/>
          </w:tcPr>
          <w:p w14:paraId="3547342D" w14:textId="45EA7C82" w:rsidR="007820F2" w:rsidRPr="007820F2" w:rsidDel="00000EAF" w:rsidRDefault="007820F2">
            <w:pPr>
              <w:rPr>
                <w:del w:id="5168" w:author="MUBIYARTO WIBISONO" w:date="2025-11-11T16:01:00Z"/>
                <w:rFonts w:ascii="Arial" w:hAnsi="Arial" w:cs="Arial"/>
                <w:szCs w:val="20"/>
                <w:lang w:val="en-SG"/>
              </w:rPr>
            </w:pPr>
            <w:del w:id="5169" w:author="MUBIYARTO WIBISONO" w:date="2025-11-11T16:01:00Z">
              <w:r w:rsidRPr="007820F2" w:rsidDel="00000EAF">
                <w:rPr>
                  <w:rFonts w:ascii="Arial" w:hAnsi="Arial" w:cs="Arial"/>
                  <w:szCs w:val="20"/>
                  <w:lang w:val="en-SG"/>
                </w:rPr>
                <w:delText>eocms_offence_notice_owner_driver_addr</w:delText>
              </w:r>
              <w:bookmarkStart w:id="5170" w:name="_Toc213778384"/>
              <w:bookmarkEnd w:id="5170"/>
            </w:del>
          </w:p>
        </w:tc>
        <w:tc>
          <w:tcPr>
            <w:tcW w:w="0" w:type="auto"/>
            <w:hideMark/>
          </w:tcPr>
          <w:p w14:paraId="07A96D5B" w14:textId="47C629D9" w:rsidR="007820F2" w:rsidRPr="007820F2" w:rsidDel="00000EAF" w:rsidRDefault="007820F2">
            <w:pPr>
              <w:rPr>
                <w:del w:id="5171" w:author="MUBIYARTO WIBISONO" w:date="2025-11-11T16:01:00Z"/>
                <w:rFonts w:ascii="Arial" w:hAnsi="Arial" w:cs="Arial"/>
                <w:szCs w:val="20"/>
                <w:lang w:val="en-SG"/>
              </w:rPr>
            </w:pPr>
            <w:del w:id="5172" w:author="MUBIYARTO WIBISONO" w:date="2025-11-11T16:01:00Z">
              <w:r w:rsidRPr="007820F2" w:rsidDel="00000EAF">
                <w:rPr>
                  <w:rFonts w:ascii="Arial" w:hAnsi="Arial" w:cs="Arial"/>
                  <w:szCs w:val="20"/>
                  <w:lang w:val="en-SG"/>
                </w:rPr>
                <w:delText>notice_no</w:delText>
              </w:r>
              <w:bookmarkStart w:id="5173" w:name="_Toc213778385"/>
              <w:bookmarkEnd w:id="5173"/>
            </w:del>
          </w:p>
        </w:tc>
        <w:bookmarkStart w:id="5174" w:name="_Toc213778386"/>
        <w:bookmarkEnd w:id="5174"/>
      </w:tr>
      <w:tr w:rsidR="007820F2" w:rsidDel="00000EAF" w14:paraId="05FF6E0C" w14:textId="04CE0234" w:rsidTr="007820F2">
        <w:trPr>
          <w:del w:id="5175" w:author="MUBIYARTO WIBISONO" w:date="2025-11-11T16:01:00Z"/>
        </w:trPr>
        <w:tc>
          <w:tcPr>
            <w:tcW w:w="0" w:type="auto"/>
            <w:hideMark/>
          </w:tcPr>
          <w:p w14:paraId="47F09836" w14:textId="3ED6CDC6" w:rsidR="007820F2" w:rsidRPr="007820F2" w:rsidDel="00000EAF" w:rsidRDefault="007820F2">
            <w:pPr>
              <w:rPr>
                <w:del w:id="5176" w:author="MUBIYARTO WIBISONO" w:date="2025-11-11T16:01:00Z"/>
                <w:rFonts w:ascii="Arial" w:hAnsi="Arial" w:cs="Arial"/>
                <w:szCs w:val="20"/>
                <w:lang w:val="en-SG"/>
              </w:rPr>
            </w:pPr>
            <w:del w:id="5177" w:author="MUBIYARTO WIBISONO" w:date="2025-11-11T16:01:00Z">
              <w:r w:rsidRPr="007820F2" w:rsidDel="00000EAF">
                <w:rPr>
                  <w:rFonts w:ascii="Arial" w:hAnsi="Arial" w:cs="Arial"/>
                  <w:szCs w:val="20"/>
                  <w:lang w:val="en-SG"/>
                </w:rPr>
                <w:delText>PII</w:delText>
              </w:r>
              <w:bookmarkStart w:id="5178" w:name="_Toc213778387"/>
              <w:bookmarkEnd w:id="5178"/>
            </w:del>
          </w:p>
        </w:tc>
        <w:tc>
          <w:tcPr>
            <w:tcW w:w="0" w:type="auto"/>
            <w:hideMark/>
          </w:tcPr>
          <w:p w14:paraId="740C2063" w14:textId="280A20DC" w:rsidR="007820F2" w:rsidRPr="007820F2" w:rsidDel="00000EAF" w:rsidRDefault="007820F2">
            <w:pPr>
              <w:rPr>
                <w:del w:id="5179" w:author="MUBIYARTO WIBISONO" w:date="2025-11-11T16:01:00Z"/>
                <w:rFonts w:ascii="Arial" w:hAnsi="Arial" w:cs="Arial"/>
                <w:szCs w:val="20"/>
                <w:lang w:val="en-SG"/>
              </w:rPr>
            </w:pPr>
            <w:del w:id="5180" w:author="MUBIYARTO WIBISONO" w:date="2025-11-11T16:01:00Z">
              <w:r w:rsidRPr="007820F2" w:rsidDel="00000EAF">
                <w:rPr>
                  <w:rFonts w:ascii="Arial" w:hAnsi="Arial" w:cs="Arial"/>
                  <w:szCs w:val="20"/>
                  <w:lang w:val="en-SG"/>
                </w:rPr>
                <w:delText>eocms_offence_notice_owner_driver_addr</w:delText>
              </w:r>
              <w:bookmarkStart w:id="5181" w:name="_Toc213778388"/>
              <w:bookmarkEnd w:id="5181"/>
            </w:del>
          </w:p>
        </w:tc>
        <w:tc>
          <w:tcPr>
            <w:tcW w:w="0" w:type="auto"/>
            <w:hideMark/>
          </w:tcPr>
          <w:p w14:paraId="10436ED4" w14:textId="116257C6" w:rsidR="007820F2" w:rsidRPr="007820F2" w:rsidDel="00000EAF" w:rsidRDefault="007820F2">
            <w:pPr>
              <w:rPr>
                <w:del w:id="5182" w:author="MUBIYARTO WIBISONO" w:date="2025-11-11T16:01:00Z"/>
                <w:rFonts w:ascii="Arial" w:hAnsi="Arial" w:cs="Arial"/>
                <w:szCs w:val="20"/>
                <w:lang w:val="en-SG"/>
              </w:rPr>
            </w:pPr>
            <w:del w:id="5183" w:author="MUBIYARTO WIBISONO" w:date="2025-11-11T16:01:00Z">
              <w:r w:rsidRPr="007820F2" w:rsidDel="00000EAF">
                <w:rPr>
                  <w:rFonts w:ascii="Arial" w:hAnsi="Arial" w:cs="Arial"/>
                  <w:szCs w:val="20"/>
                  <w:lang w:val="en-SG"/>
                </w:rPr>
                <w:delText>owner_driver_indicator</w:delText>
              </w:r>
              <w:bookmarkStart w:id="5184" w:name="_Toc213778389"/>
              <w:bookmarkEnd w:id="5184"/>
            </w:del>
          </w:p>
        </w:tc>
        <w:bookmarkStart w:id="5185" w:name="_Toc213778390"/>
        <w:bookmarkEnd w:id="5185"/>
      </w:tr>
      <w:tr w:rsidR="007820F2" w:rsidDel="00000EAF" w14:paraId="024D2981" w14:textId="301AE74F" w:rsidTr="007820F2">
        <w:trPr>
          <w:del w:id="5186" w:author="MUBIYARTO WIBISONO" w:date="2025-11-11T16:01:00Z"/>
        </w:trPr>
        <w:tc>
          <w:tcPr>
            <w:tcW w:w="0" w:type="auto"/>
            <w:hideMark/>
          </w:tcPr>
          <w:p w14:paraId="332D6A39" w14:textId="559FF528" w:rsidR="007820F2" w:rsidRPr="007820F2" w:rsidDel="00000EAF" w:rsidRDefault="007820F2">
            <w:pPr>
              <w:rPr>
                <w:del w:id="5187" w:author="MUBIYARTO WIBISONO" w:date="2025-11-11T16:01:00Z"/>
                <w:rFonts w:ascii="Arial" w:hAnsi="Arial" w:cs="Arial"/>
                <w:szCs w:val="20"/>
                <w:lang w:val="en-SG"/>
              </w:rPr>
            </w:pPr>
            <w:del w:id="5188" w:author="MUBIYARTO WIBISONO" w:date="2025-11-11T16:01:00Z">
              <w:r w:rsidRPr="007820F2" w:rsidDel="00000EAF">
                <w:rPr>
                  <w:rFonts w:ascii="Arial" w:hAnsi="Arial" w:cs="Arial"/>
                  <w:szCs w:val="20"/>
                  <w:lang w:val="en-SG"/>
                </w:rPr>
                <w:delText>PII</w:delText>
              </w:r>
              <w:bookmarkStart w:id="5189" w:name="_Toc213778391"/>
              <w:bookmarkEnd w:id="5189"/>
            </w:del>
          </w:p>
        </w:tc>
        <w:tc>
          <w:tcPr>
            <w:tcW w:w="0" w:type="auto"/>
            <w:hideMark/>
          </w:tcPr>
          <w:p w14:paraId="7050D875" w14:textId="5E97F3D9" w:rsidR="007820F2" w:rsidRPr="007820F2" w:rsidDel="00000EAF" w:rsidRDefault="007820F2">
            <w:pPr>
              <w:rPr>
                <w:del w:id="5190" w:author="MUBIYARTO WIBISONO" w:date="2025-11-11T16:01:00Z"/>
                <w:rFonts w:ascii="Arial" w:hAnsi="Arial" w:cs="Arial"/>
                <w:szCs w:val="20"/>
                <w:lang w:val="en-SG"/>
              </w:rPr>
            </w:pPr>
            <w:del w:id="5191" w:author="MUBIYARTO WIBISONO" w:date="2025-11-11T16:01:00Z">
              <w:r w:rsidRPr="007820F2" w:rsidDel="00000EAF">
                <w:rPr>
                  <w:rFonts w:ascii="Arial" w:hAnsi="Arial" w:cs="Arial"/>
                  <w:szCs w:val="20"/>
                  <w:lang w:val="en-SG"/>
                </w:rPr>
                <w:delText>eocms_offence_notice_owner_driver_addr</w:delText>
              </w:r>
              <w:bookmarkStart w:id="5192" w:name="_Toc213778392"/>
              <w:bookmarkEnd w:id="5192"/>
            </w:del>
          </w:p>
        </w:tc>
        <w:tc>
          <w:tcPr>
            <w:tcW w:w="0" w:type="auto"/>
            <w:hideMark/>
          </w:tcPr>
          <w:p w14:paraId="688CF2D8" w14:textId="7B275CAA" w:rsidR="007820F2" w:rsidRPr="007820F2" w:rsidDel="00000EAF" w:rsidRDefault="007820F2">
            <w:pPr>
              <w:rPr>
                <w:del w:id="5193" w:author="MUBIYARTO WIBISONO" w:date="2025-11-11T16:01:00Z"/>
                <w:rFonts w:ascii="Arial" w:hAnsi="Arial" w:cs="Arial"/>
                <w:szCs w:val="20"/>
                <w:lang w:val="en-SG"/>
              </w:rPr>
            </w:pPr>
            <w:del w:id="5194" w:author="MUBIYARTO WIBISONO" w:date="2025-11-11T16:01:00Z">
              <w:r w:rsidRPr="007820F2" w:rsidDel="00000EAF">
                <w:rPr>
                  <w:rFonts w:ascii="Arial" w:hAnsi="Arial" w:cs="Arial"/>
                  <w:szCs w:val="20"/>
                  <w:lang w:val="en-SG"/>
                </w:rPr>
                <w:delText>type_of_address</w:delText>
              </w:r>
              <w:bookmarkStart w:id="5195" w:name="_Toc213778393"/>
              <w:bookmarkEnd w:id="5195"/>
            </w:del>
          </w:p>
        </w:tc>
        <w:bookmarkStart w:id="5196" w:name="_Toc213778394"/>
        <w:bookmarkEnd w:id="5196"/>
      </w:tr>
      <w:tr w:rsidR="007820F2" w:rsidDel="00000EAF" w14:paraId="633E55EA" w14:textId="3C4DBD3A" w:rsidTr="007820F2">
        <w:trPr>
          <w:del w:id="5197" w:author="MUBIYARTO WIBISONO" w:date="2025-11-11T16:01:00Z"/>
        </w:trPr>
        <w:tc>
          <w:tcPr>
            <w:tcW w:w="0" w:type="auto"/>
            <w:hideMark/>
          </w:tcPr>
          <w:p w14:paraId="653DF5F4" w14:textId="183A0AED" w:rsidR="007820F2" w:rsidRPr="007820F2" w:rsidDel="00000EAF" w:rsidRDefault="007820F2">
            <w:pPr>
              <w:rPr>
                <w:del w:id="5198" w:author="MUBIYARTO WIBISONO" w:date="2025-11-11T16:01:00Z"/>
                <w:rFonts w:ascii="Arial" w:hAnsi="Arial" w:cs="Arial"/>
                <w:szCs w:val="20"/>
                <w:lang w:val="en-SG"/>
              </w:rPr>
            </w:pPr>
            <w:del w:id="5199" w:author="MUBIYARTO WIBISONO" w:date="2025-11-11T16:01:00Z">
              <w:r w:rsidRPr="007820F2" w:rsidDel="00000EAF">
                <w:rPr>
                  <w:rFonts w:ascii="Arial" w:hAnsi="Arial" w:cs="Arial"/>
                  <w:szCs w:val="20"/>
                  <w:lang w:val="en-SG"/>
                </w:rPr>
                <w:delText>PII</w:delText>
              </w:r>
              <w:bookmarkStart w:id="5200" w:name="_Toc213778395"/>
              <w:bookmarkEnd w:id="5200"/>
            </w:del>
          </w:p>
        </w:tc>
        <w:tc>
          <w:tcPr>
            <w:tcW w:w="0" w:type="auto"/>
            <w:hideMark/>
          </w:tcPr>
          <w:p w14:paraId="15118569" w14:textId="7D2B7B60" w:rsidR="007820F2" w:rsidRPr="007820F2" w:rsidDel="00000EAF" w:rsidRDefault="007820F2">
            <w:pPr>
              <w:rPr>
                <w:del w:id="5201" w:author="MUBIYARTO WIBISONO" w:date="2025-11-11T16:01:00Z"/>
                <w:rFonts w:ascii="Arial" w:hAnsi="Arial" w:cs="Arial"/>
                <w:szCs w:val="20"/>
                <w:lang w:val="en-SG"/>
              </w:rPr>
            </w:pPr>
            <w:del w:id="5202" w:author="MUBIYARTO WIBISONO" w:date="2025-11-11T16:01:00Z">
              <w:r w:rsidRPr="007820F2" w:rsidDel="00000EAF">
                <w:rPr>
                  <w:rFonts w:ascii="Arial" w:hAnsi="Arial" w:cs="Arial"/>
                  <w:szCs w:val="20"/>
                  <w:lang w:val="en-SG"/>
                </w:rPr>
                <w:delText>eocms_offence_notice_owner_driver_addr</w:delText>
              </w:r>
              <w:bookmarkStart w:id="5203" w:name="_Toc213778396"/>
              <w:bookmarkEnd w:id="5203"/>
            </w:del>
          </w:p>
        </w:tc>
        <w:tc>
          <w:tcPr>
            <w:tcW w:w="0" w:type="auto"/>
            <w:hideMark/>
          </w:tcPr>
          <w:p w14:paraId="5C37C99C" w14:textId="29F52308" w:rsidR="007820F2" w:rsidRPr="007820F2" w:rsidDel="00000EAF" w:rsidRDefault="007820F2">
            <w:pPr>
              <w:rPr>
                <w:del w:id="5204" w:author="MUBIYARTO WIBISONO" w:date="2025-11-11T16:01:00Z"/>
                <w:rFonts w:ascii="Arial" w:hAnsi="Arial" w:cs="Arial"/>
                <w:szCs w:val="20"/>
                <w:lang w:val="en-SG"/>
              </w:rPr>
            </w:pPr>
            <w:del w:id="5205" w:author="MUBIYARTO WIBISONO" w:date="2025-11-11T16:01:00Z">
              <w:r w:rsidRPr="007820F2" w:rsidDel="00000EAF">
                <w:rPr>
                  <w:rFonts w:ascii="Arial" w:hAnsi="Arial" w:cs="Arial"/>
                  <w:szCs w:val="20"/>
                  <w:lang w:val="en-SG"/>
                </w:rPr>
                <w:delText>bldg_name</w:delText>
              </w:r>
              <w:bookmarkStart w:id="5206" w:name="_Toc213778397"/>
              <w:bookmarkEnd w:id="5206"/>
            </w:del>
          </w:p>
        </w:tc>
        <w:bookmarkStart w:id="5207" w:name="_Toc213778398"/>
        <w:bookmarkEnd w:id="5207"/>
      </w:tr>
      <w:tr w:rsidR="007820F2" w:rsidDel="00000EAF" w14:paraId="696F690D" w14:textId="3FE568C4" w:rsidTr="007820F2">
        <w:trPr>
          <w:del w:id="5208" w:author="MUBIYARTO WIBISONO" w:date="2025-11-11T16:01:00Z"/>
        </w:trPr>
        <w:tc>
          <w:tcPr>
            <w:tcW w:w="0" w:type="auto"/>
            <w:hideMark/>
          </w:tcPr>
          <w:p w14:paraId="6972CF97" w14:textId="64FA4459" w:rsidR="007820F2" w:rsidRPr="007820F2" w:rsidDel="00000EAF" w:rsidRDefault="007820F2">
            <w:pPr>
              <w:rPr>
                <w:del w:id="5209" w:author="MUBIYARTO WIBISONO" w:date="2025-11-11T16:01:00Z"/>
                <w:rFonts w:ascii="Arial" w:hAnsi="Arial" w:cs="Arial"/>
                <w:szCs w:val="20"/>
                <w:lang w:val="en-SG"/>
              </w:rPr>
            </w:pPr>
            <w:del w:id="5210" w:author="MUBIYARTO WIBISONO" w:date="2025-11-11T16:01:00Z">
              <w:r w:rsidRPr="007820F2" w:rsidDel="00000EAF">
                <w:rPr>
                  <w:rFonts w:ascii="Arial" w:hAnsi="Arial" w:cs="Arial"/>
                  <w:szCs w:val="20"/>
                  <w:lang w:val="en-SG"/>
                </w:rPr>
                <w:delText>PII</w:delText>
              </w:r>
              <w:bookmarkStart w:id="5211" w:name="_Toc213778399"/>
              <w:bookmarkEnd w:id="5211"/>
            </w:del>
          </w:p>
        </w:tc>
        <w:tc>
          <w:tcPr>
            <w:tcW w:w="0" w:type="auto"/>
            <w:hideMark/>
          </w:tcPr>
          <w:p w14:paraId="7492CF09" w14:textId="2449C588" w:rsidR="007820F2" w:rsidRPr="007820F2" w:rsidDel="00000EAF" w:rsidRDefault="007820F2">
            <w:pPr>
              <w:rPr>
                <w:del w:id="5212" w:author="MUBIYARTO WIBISONO" w:date="2025-11-11T16:01:00Z"/>
                <w:rFonts w:ascii="Arial" w:hAnsi="Arial" w:cs="Arial"/>
                <w:szCs w:val="20"/>
                <w:lang w:val="en-SG"/>
              </w:rPr>
            </w:pPr>
            <w:del w:id="5213" w:author="MUBIYARTO WIBISONO" w:date="2025-11-11T16:01:00Z">
              <w:r w:rsidRPr="007820F2" w:rsidDel="00000EAF">
                <w:rPr>
                  <w:rFonts w:ascii="Arial" w:hAnsi="Arial" w:cs="Arial"/>
                  <w:szCs w:val="20"/>
                  <w:lang w:val="en-SG"/>
                </w:rPr>
                <w:delText>eocms_offence_notice_owner_driver_addr</w:delText>
              </w:r>
              <w:bookmarkStart w:id="5214" w:name="_Toc213778400"/>
              <w:bookmarkEnd w:id="5214"/>
            </w:del>
          </w:p>
        </w:tc>
        <w:tc>
          <w:tcPr>
            <w:tcW w:w="0" w:type="auto"/>
            <w:hideMark/>
          </w:tcPr>
          <w:p w14:paraId="3F1D7DC9" w14:textId="50A40876" w:rsidR="007820F2" w:rsidRPr="007820F2" w:rsidDel="00000EAF" w:rsidRDefault="007820F2">
            <w:pPr>
              <w:rPr>
                <w:del w:id="5215" w:author="MUBIYARTO WIBISONO" w:date="2025-11-11T16:01:00Z"/>
                <w:rFonts w:ascii="Arial" w:hAnsi="Arial" w:cs="Arial"/>
                <w:szCs w:val="20"/>
                <w:lang w:val="en-SG"/>
              </w:rPr>
            </w:pPr>
            <w:del w:id="5216" w:author="MUBIYARTO WIBISONO" w:date="2025-11-11T16:01:00Z">
              <w:r w:rsidRPr="007820F2" w:rsidDel="00000EAF">
                <w:rPr>
                  <w:rFonts w:ascii="Arial" w:hAnsi="Arial" w:cs="Arial"/>
                  <w:szCs w:val="20"/>
                  <w:lang w:val="en-SG"/>
                </w:rPr>
                <w:delText>blk_hse_no</w:delText>
              </w:r>
              <w:bookmarkStart w:id="5217" w:name="_Toc213778401"/>
              <w:bookmarkEnd w:id="5217"/>
            </w:del>
          </w:p>
        </w:tc>
        <w:bookmarkStart w:id="5218" w:name="_Toc213778402"/>
        <w:bookmarkEnd w:id="5218"/>
      </w:tr>
      <w:tr w:rsidR="007820F2" w:rsidDel="00000EAF" w14:paraId="4A765A9A" w14:textId="288CAD68" w:rsidTr="007820F2">
        <w:trPr>
          <w:del w:id="5219" w:author="MUBIYARTO WIBISONO" w:date="2025-11-11T16:01:00Z"/>
        </w:trPr>
        <w:tc>
          <w:tcPr>
            <w:tcW w:w="0" w:type="auto"/>
            <w:hideMark/>
          </w:tcPr>
          <w:p w14:paraId="721DFA2D" w14:textId="5C12D393" w:rsidR="007820F2" w:rsidRPr="007820F2" w:rsidDel="00000EAF" w:rsidRDefault="007820F2">
            <w:pPr>
              <w:rPr>
                <w:del w:id="5220" w:author="MUBIYARTO WIBISONO" w:date="2025-11-11T16:01:00Z"/>
                <w:rFonts w:ascii="Arial" w:hAnsi="Arial" w:cs="Arial"/>
                <w:szCs w:val="20"/>
                <w:lang w:val="en-SG"/>
              </w:rPr>
            </w:pPr>
            <w:del w:id="5221" w:author="MUBIYARTO WIBISONO" w:date="2025-11-11T16:01:00Z">
              <w:r w:rsidRPr="007820F2" w:rsidDel="00000EAF">
                <w:rPr>
                  <w:rFonts w:ascii="Arial" w:hAnsi="Arial" w:cs="Arial"/>
                  <w:szCs w:val="20"/>
                  <w:lang w:val="en-SG"/>
                </w:rPr>
                <w:delText>PII</w:delText>
              </w:r>
              <w:bookmarkStart w:id="5222" w:name="_Toc213778403"/>
              <w:bookmarkEnd w:id="5222"/>
            </w:del>
          </w:p>
        </w:tc>
        <w:tc>
          <w:tcPr>
            <w:tcW w:w="0" w:type="auto"/>
            <w:hideMark/>
          </w:tcPr>
          <w:p w14:paraId="0313841E" w14:textId="4584F85B" w:rsidR="007820F2" w:rsidRPr="007820F2" w:rsidDel="00000EAF" w:rsidRDefault="007820F2">
            <w:pPr>
              <w:rPr>
                <w:del w:id="5223" w:author="MUBIYARTO WIBISONO" w:date="2025-11-11T16:01:00Z"/>
                <w:rFonts w:ascii="Arial" w:hAnsi="Arial" w:cs="Arial"/>
                <w:szCs w:val="20"/>
                <w:lang w:val="en-SG"/>
              </w:rPr>
            </w:pPr>
            <w:del w:id="5224" w:author="MUBIYARTO WIBISONO" w:date="2025-11-11T16:01:00Z">
              <w:r w:rsidRPr="007820F2" w:rsidDel="00000EAF">
                <w:rPr>
                  <w:rFonts w:ascii="Arial" w:hAnsi="Arial" w:cs="Arial"/>
                  <w:szCs w:val="20"/>
                  <w:lang w:val="en-SG"/>
                </w:rPr>
                <w:delText>eocms_offence_notice_owner_driver_addr</w:delText>
              </w:r>
              <w:bookmarkStart w:id="5225" w:name="_Toc213778404"/>
              <w:bookmarkEnd w:id="5225"/>
            </w:del>
          </w:p>
        </w:tc>
        <w:tc>
          <w:tcPr>
            <w:tcW w:w="0" w:type="auto"/>
            <w:hideMark/>
          </w:tcPr>
          <w:p w14:paraId="1EC01871" w14:textId="283F898D" w:rsidR="007820F2" w:rsidRPr="007820F2" w:rsidDel="00000EAF" w:rsidRDefault="007820F2">
            <w:pPr>
              <w:rPr>
                <w:del w:id="5226" w:author="MUBIYARTO WIBISONO" w:date="2025-11-11T16:01:00Z"/>
                <w:rFonts w:ascii="Arial" w:hAnsi="Arial" w:cs="Arial"/>
                <w:szCs w:val="20"/>
                <w:lang w:val="en-SG"/>
              </w:rPr>
            </w:pPr>
            <w:del w:id="5227" w:author="MUBIYARTO WIBISONO" w:date="2025-11-11T16:01:00Z">
              <w:r w:rsidRPr="007820F2" w:rsidDel="00000EAF">
                <w:rPr>
                  <w:rFonts w:ascii="Arial" w:hAnsi="Arial" w:cs="Arial"/>
                  <w:szCs w:val="20"/>
                  <w:lang w:val="en-SG"/>
                </w:rPr>
                <w:delText>floor_no</w:delText>
              </w:r>
              <w:bookmarkStart w:id="5228" w:name="_Toc213778405"/>
              <w:bookmarkEnd w:id="5228"/>
            </w:del>
          </w:p>
        </w:tc>
        <w:bookmarkStart w:id="5229" w:name="_Toc213778406"/>
        <w:bookmarkEnd w:id="5229"/>
      </w:tr>
      <w:tr w:rsidR="007820F2" w:rsidDel="00000EAF" w14:paraId="40E58D88" w14:textId="241746E8" w:rsidTr="007820F2">
        <w:trPr>
          <w:del w:id="5230" w:author="MUBIYARTO WIBISONO" w:date="2025-11-11T16:01:00Z"/>
        </w:trPr>
        <w:tc>
          <w:tcPr>
            <w:tcW w:w="0" w:type="auto"/>
            <w:hideMark/>
          </w:tcPr>
          <w:p w14:paraId="397EB597" w14:textId="6F962AA9" w:rsidR="007820F2" w:rsidRPr="007820F2" w:rsidDel="00000EAF" w:rsidRDefault="007820F2">
            <w:pPr>
              <w:rPr>
                <w:del w:id="5231" w:author="MUBIYARTO WIBISONO" w:date="2025-11-11T16:01:00Z"/>
                <w:rFonts w:ascii="Arial" w:hAnsi="Arial" w:cs="Arial"/>
                <w:szCs w:val="20"/>
                <w:lang w:val="en-SG"/>
              </w:rPr>
            </w:pPr>
            <w:del w:id="5232" w:author="MUBIYARTO WIBISONO" w:date="2025-11-11T16:01:00Z">
              <w:r w:rsidRPr="007820F2" w:rsidDel="00000EAF">
                <w:rPr>
                  <w:rFonts w:ascii="Arial" w:hAnsi="Arial" w:cs="Arial"/>
                  <w:szCs w:val="20"/>
                  <w:lang w:val="en-SG"/>
                </w:rPr>
                <w:delText>PII</w:delText>
              </w:r>
              <w:bookmarkStart w:id="5233" w:name="_Toc213778407"/>
              <w:bookmarkEnd w:id="5233"/>
            </w:del>
          </w:p>
        </w:tc>
        <w:tc>
          <w:tcPr>
            <w:tcW w:w="0" w:type="auto"/>
            <w:hideMark/>
          </w:tcPr>
          <w:p w14:paraId="4D092E0F" w14:textId="741210F4" w:rsidR="007820F2" w:rsidRPr="007820F2" w:rsidDel="00000EAF" w:rsidRDefault="007820F2">
            <w:pPr>
              <w:rPr>
                <w:del w:id="5234" w:author="MUBIYARTO WIBISONO" w:date="2025-11-11T16:01:00Z"/>
                <w:rFonts w:ascii="Arial" w:hAnsi="Arial" w:cs="Arial"/>
                <w:szCs w:val="20"/>
                <w:lang w:val="en-SG"/>
              </w:rPr>
            </w:pPr>
            <w:del w:id="5235" w:author="MUBIYARTO WIBISONO" w:date="2025-11-11T16:01:00Z">
              <w:r w:rsidRPr="007820F2" w:rsidDel="00000EAF">
                <w:rPr>
                  <w:rFonts w:ascii="Arial" w:hAnsi="Arial" w:cs="Arial"/>
                  <w:szCs w:val="20"/>
                  <w:lang w:val="en-SG"/>
                </w:rPr>
                <w:delText>eocms_offence_notice_owner_driver_addr</w:delText>
              </w:r>
              <w:bookmarkStart w:id="5236" w:name="_Toc213778408"/>
              <w:bookmarkEnd w:id="5236"/>
            </w:del>
          </w:p>
        </w:tc>
        <w:tc>
          <w:tcPr>
            <w:tcW w:w="0" w:type="auto"/>
            <w:hideMark/>
          </w:tcPr>
          <w:p w14:paraId="7438C4DF" w14:textId="3D092D2F" w:rsidR="007820F2" w:rsidRPr="007820F2" w:rsidDel="00000EAF" w:rsidRDefault="007820F2">
            <w:pPr>
              <w:rPr>
                <w:del w:id="5237" w:author="MUBIYARTO WIBISONO" w:date="2025-11-11T16:01:00Z"/>
                <w:rFonts w:ascii="Arial" w:hAnsi="Arial" w:cs="Arial"/>
                <w:szCs w:val="20"/>
                <w:lang w:val="en-SG"/>
              </w:rPr>
            </w:pPr>
            <w:del w:id="5238" w:author="MUBIYARTO WIBISONO" w:date="2025-11-11T16:01:00Z">
              <w:r w:rsidRPr="007820F2" w:rsidDel="00000EAF">
                <w:rPr>
                  <w:rFonts w:ascii="Arial" w:hAnsi="Arial" w:cs="Arial"/>
                  <w:szCs w:val="20"/>
                  <w:lang w:val="en-SG"/>
                </w:rPr>
                <w:delText>postal_code</w:delText>
              </w:r>
              <w:bookmarkStart w:id="5239" w:name="_Toc213778409"/>
              <w:bookmarkEnd w:id="5239"/>
            </w:del>
          </w:p>
        </w:tc>
        <w:bookmarkStart w:id="5240" w:name="_Toc213778410"/>
        <w:bookmarkEnd w:id="5240"/>
      </w:tr>
      <w:tr w:rsidR="007820F2" w:rsidDel="00000EAF" w14:paraId="104030B9" w14:textId="1A4C8660" w:rsidTr="007820F2">
        <w:trPr>
          <w:del w:id="5241" w:author="MUBIYARTO WIBISONO" w:date="2025-11-11T16:01:00Z"/>
        </w:trPr>
        <w:tc>
          <w:tcPr>
            <w:tcW w:w="0" w:type="auto"/>
            <w:hideMark/>
          </w:tcPr>
          <w:p w14:paraId="41737140" w14:textId="49618E7B" w:rsidR="007820F2" w:rsidRPr="007820F2" w:rsidDel="00000EAF" w:rsidRDefault="007820F2">
            <w:pPr>
              <w:rPr>
                <w:del w:id="5242" w:author="MUBIYARTO WIBISONO" w:date="2025-11-11T16:01:00Z"/>
                <w:rFonts w:ascii="Arial" w:hAnsi="Arial" w:cs="Arial"/>
                <w:szCs w:val="20"/>
                <w:lang w:val="en-SG"/>
              </w:rPr>
            </w:pPr>
            <w:del w:id="5243" w:author="MUBIYARTO WIBISONO" w:date="2025-11-11T16:01:00Z">
              <w:r w:rsidRPr="007820F2" w:rsidDel="00000EAF">
                <w:rPr>
                  <w:rFonts w:ascii="Arial" w:hAnsi="Arial" w:cs="Arial"/>
                  <w:szCs w:val="20"/>
                  <w:lang w:val="en-SG"/>
                </w:rPr>
                <w:delText>PII</w:delText>
              </w:r>
              <w:bookmarkStart w:id="5244" w:name="_Toc213778411"/>
              <w:bookmarkEnd w:id="5244"/>
            </w:del>
          </w:p>
        </w:tc>
        <w:tc>
          <w:tcPr>
            <w:tcW w:w="0" w:type="auto"/>
            <w:hideMark/>
          </w:tcPr>
          <w:p w14:paraId="04CC6BBC" w14:textId="2EDBF505" w:rsidR="007820F2" w:rsidRPr="007820F2" w:rsidDel="00000EAF" w:rsidRDefault="007820F2">
            <w:pPr>
              <w:rPr>
                <w:del w:id="5245" w:author="MUBIYARTO WIBISONO" w:date="2025-11-11T16:01:00Z"/>
                <w:rFonts w:ascii="Arial" w:hAnsi="Arial" w:cs="Arial"/>
                <w:szCs w:val="20"/>
                <w:lang w:val="en-SG"/>
              </w:rPr>
            </w:pPr>
            <w:del w:id="5246" w:author="MUBIYARTO WIBISONO" w:date="2025-11-11T16:01:00Z">
              <w:r w:rsidRPr="007820F2" w:rsidDel="00000EAF">
                <w:rPr>
                  <w:rFonts w:ascii="Arial" w:hAnsi="Arial" w:cs="Arial"/>
                  <w:szCs w:val="20"/>
                  <w:lang w:val="en-SG"/>
                </w:rPr>
                <w:delText>eocms_offence_notice_owner_driver_addr</w:delText>
              </w:r>
              <w:bookmarkStart w:id="5247" w:name="_Toc213778412"/>
              <w:bookmarkEnd w:id="5247"/>
            </w:del>
          </w:p>
        </w:tc>
        <w:tc>
          <w:tcPr>
            <w:tcW w:w="0" w:type="auto"/>
            <w:hideMark/>
          </w:tcPr>
          <w:p w14:paraId="314DC9B7" w14:textId="68B246A1" w:rsidR="007820F2" w:rsidRPr="007820F2" w:rsidDel="00000EAF" w:rsidRDefault="007820F2">
            <w:pPr>
              <w:rPr>
                <w:del w:id="5248" w:author="MUBIYARTO WIBISONO" w:date="2025-11-11T16:01:00Z"/>
                <w:rFonts w:ascii="Arial" w:hAnsi="Arial" w:cs="Arial"/>
                <w:szCs w:val="20"/>
                <w:lang w:val="en-SG"/>
              </w:rPr>
            </w:pPr>
            <w:del w:id="5249" w:author="MUBIYARTO WIBISONO" w:date="2025-11-11T16:01:00Z">
              <w:r w:rsidRPr="007820F2" w:rsidDel="00000EAF">
                <w:rPr>
                  <w:rFonts w:ascii="Arial" w:hAnsi="Arial" w:cs="Arial"/>
                  <w:szCs w:val="20"/>
                  <w:lang w:val="en-SG"/>
                </w:rPr>
                <w:delText>street_name</w:delText>
              </w:r>
              <w:bookmarkStart w:id="5250" w:name="_Toc213778413"/>
              <w:bookmarkEnd w:id="5250"/>
            </w:del>
          </w:p>
        </w:tc>
        <w:bookmarkStart w:id="5251" w:name="_Toc213778414"/>
        <w:bookmarkEnd w:id="5251"/>
      </w:tr>
      <w:tr w:rsidR="007820F2" w:rsidDel="00000EAF" w14:paraId="555522B9" w14:textId="47F4869C" w:rsidTr="007820F2">
        <w:trPr>
          <w:del w:id="5252" w:author="MUBIYARTO WIBISONO" w:date="2025-11-11T16:01:00Z"/>
        </w:trPr>
        <w:tc>
          <w:tcPr>
            <w:tcW w:w="0" w:type="auto"/>
            <w:hideMark/>
          </w:tcPr>
          <w:p w14:paraId="0999E860" w14:textId="1BD058FC" w:rsidR="007820F2" w:rsidRPr="007820F2" w:rsidDel="00000EAF" w:rsidRDefault="007820F2">
            <w:pPr>
              <w:rPr>
                <w:del w:id="5253" w:author="MUBIYARTO WIBISONO" w:date="2025-11-11T16:01:00Z"/>
                <w:rFonts w:ascii="Arial" w:hAnsi="Arial" w:cs="Arial"/>
                <w:szCs w:val="20"/>
                <w:lang w:val="en-SG"/>
              </w:rPr>
            </w:pPr>
            <w:del w:id="5254" w:author="MUBIYARTO WIBISONO" w:date="2025-11-11T16:01:00Z">
              <w:r w:rsidRPr="007820F2" w:rsidDel="00000EAF">
                <w:rPr>
                  <w:rFonts w:ascii="Arial" w:hAnsi="Arial" w:cs="Arial"/>
                  <w:szCs w:val="20"/>
                  <w:lang w:val="en-SG"/>
                </w:rPr>
                <w:delText>PII</w:delText>
              </w:r>
              <w:bookmarkStart w:id="5255" w:name="_Toc213778415"/>
              <w:bookmarkEnd w:id="5255"/>
            </w:del>
          </w:p>
        </w:tc>
        <w:tc>
          <w:tcPr>
            <w:tcW w:w="0" w:type="auto"/>
            <w:hideMark/>
          </w:tcPr>
          <w:p w14:paraId="70746312" w14:textId="4D20A23E" w:rsidR="007820F2" w:rsidRPr="007820F2" w:rsidDel="00000EAF" w:rsidRDefault="007820F2">
            <w:pPr>
              <w:rPr>
                <w:del w:id="5256" w:author="MUBIYARTO WIBISONO" w:date="2025-11-11T16:01:00Z"/>
                <w:rFonts w:ascii="Arial" w:hAnsi="Arial" w:cs="Arial"/>
                <w:szCs w:val="20"/>
                <w:lang w:val="en-SG"/>
              </w:rPr>
            </w:pPr>
            <w:del w:id="5257" w:author="MUBIYARTO WIBISONO" w:date="2025-11-11T16:01:00Z">
              <w:r w:rsidRPr="007820F2" w:rsidDel="00000EAF">
                <w:rPr>
                  <w:rFonts w:ascii="Arial" w:hAnsi="Arial" w:cs="Arial"/>
                  <w:szCs w:val="20"/>
                  <w:lang w:val="en-SG"/>
                </w:rPr>
                <w:delText>eocms_offence_notice_owner_driver_addr</w:delText>
              </w:r>
              <w:bookmarkStart w:id="5258" w:name="_Toc213778416"/>
              <w:bookmarkEnd w:id="5258"/>
            </w:del>
          </w:p>
        </w:tc>
        <w:tc>
          <w:tcPr>
            <w:tcW w:w="0" w:type="auto"/>
            <w:hideMark/>
          </w:tcPr>
          <w:p w14:paraId="3C098C38" w14:textId="41327663" w:rsidR="007820F2" w:rsidRPr="007820F2" w:rsidDel="00000EAF" w:rsidRDefault="007820F2">
            <w:pPr>
              <w:rPr>
                <w:del w:id="5259" w:author="MUBIYARTO WIBISONO" w:date="2025-11-11T16:01:00Z"/>
                <w:rFonts w:ascii="Arial" w:hAnsi="Arial" w:cs="Arial"/>
                <w:szCs w:val="20"/>
                <w:lang w:val="en-SG"/>
              </w:rPr>
            </w:pPr>
            <w:del w:id="5260" w:author="MUBIYARTO WIBISONO" w:date="2025-11-11T16:01:00Z">
              <w:r w:rsidRPr="007820F2" w:rsidDel="00000EAF">
                <w:rPr>
                  <w:rFonts w:ascii="Arial" w:hAnsi="Arial" w:cs="Arial"/>
                  <w:szCs w:val="20"/>
                  <w:lang w:val="en-SG"/>
                </w:rPr>
                <w:delText>unit_no</w:delText>
              </w:r>
              <w:bookmarkStart w:id="5261" w:name="_Toc213778417"/>
              <w:bookmarkEnd w:id="5261"/>
            </w:del>
          </w:p>
        </w:tc>
        <w:bookmarkStart w:id="5262" w:name="_Toc213778418"/>
        <w:bookmarkEnd w:id="5262"/>
      </w:tr>
      <w:tr w:rsidR="007820F2" w:rsidDel="00000EAF" w14:paraId="41578022" w14:textId="77E188AF" w:rsidTr="007820F2">
        <w:trPr>
          <w:del w:id="5263" w:author="MUBIYARTO WIBISONO" w:date="2025-11-11T16:01:00Z"/>
        </w:trPr>
        <w:tc>
          <w:tcPr>
            <w:tcW w:w="0" w:type="auto"/>
            <w:hideMark/>
          </w:tcPr>
          <w:p w14:paraId="3E220001" w14:textId="59D3441C" w:rsidR="007820F2" w:rsidRPr="007820F2" w:rsidDel="00000EAF" w:rsidRDefault="007820F2">
            <w:pPr>
              <w:rPr>
                <w:del w:id="5264" w:author="MUBIYARTO WIBISONO" w:date="2025-11-11T16:01:00Z"/>
                <w:rFonts w:ascii="Arial" w:hAnsi="Arial" w:cs="Arial"/>
                <w:szCs w:val="20"/>
                <w:lang w:val="en-SG"/>
              </w:rPr>
            </w:pPr>
            <w:del w:id="5265" w:author="MUBIYARTO WIBISONO" w:date="2025-11-11T16:01:00Z">
              <w:r w:rsidRPr="007820F2" w:rsidDel="00000EAF">
                <w:rPr>
                  <w:rFonts w:ascii="Arial" w:hAnsi="Arial" w:cs="Arial"/>
                  <w:szCs w:val="20"/>
                  <w:lang w:val="en-SG"/>
                </w:rPr>
                <w:delText>PII</w:delText>
              </w:r>
              <w:bookmarkStart w:id="5266" w:name="_Toc213778419"/>
              <w:bookmarkEnd w:id="5266"/>
            </w:del>
          </w:p>
        </w:tc>
        <w:tc>
          <w:tcPr>
            <w:tcW w:w="0" w:type="auto"/>
            <w:hideMark/>
          </w:tcPr>
          <w:p w14:paraId="3966F650" w14:textId="38793274" w:rsidR="007820F2" w:rsidRPr="007820F2" w:rsidDel="00000EAF" w:rsidRDefault="007820F2">
            <w:pPr>
              <w:rPr>
                <w:del w:id="5267" w:author="MUBIYARTO WIBISONO" w:date="2025-11-11T16:01:00Z"/>
                <w:rFonts w:ascii="Arial" w:hAnsi="Arial" w:cs="Arial"/>
                <w:szCs w:val="20"/>
                <w:lang w:val="en-SG"/>
              </w:rPr>
            </w:pPr>
            <w:del w:id="5268" w:author="MUBIYARTO WIBISONO" w:date="2025-11-11T16:01:00Z">
              <w:r w:rsidRPr="007820F2" w:rsidDel="00000EAF">
                <w:rPr>
                  <w:rFonts w:ascii="Arial" w:hAnsi="Arial" w:cs="Arial"/>
                  <w:szCs w:val="20"/>
                  <w:lang w:val="en-SG"/>
                </w:rPr>
                <w:delText>eocms_offence_notice_owner_driver_addr</w:delText>
              </w:r>
              <w:bookmarkStart w:id="5269" w:name="_Toc213778420"/>
              <w:bookmarkEnd w:id="5269"/>
            </w:del>
          </w:p>
        </w:tc>
        <w:tc>
          <w:tcPr>
            <w:tcW w:w="0" w:type="auto"/>
            <w:hideMark/>
          </w:tcPr>
          <w:p w14:paraId="3E042DA2" w14:textId="122A328A" w:rsidR="007820F2" w:rsidRPr="007820F2" w:rsidDel="00000EAF" w:rsidRDefault="007820F2">
            <w:pPr>
              <w:rPr>
                <w:del w:id="5270" w:author="MUBIYARTO WIBISONO" w:date="2025-11-11T16:01:00Z"/>
                <w:rFonts w:ascii="Arial" w:hAnsi="Arial" w:cs="Arial"/>
                <w:szCs w:val="20"/>
                <w:lang w:val="en-SG"/>
              </w:rPr>
            </w:pPr>
            <w:del w:id="5271" w:author="MUBIYARTO WIBISONO" w:date="2025-11-11T16:01:00Z">
              <w:r w:rsidRPr="007820F2" w:rsidDel="00000EAF">
                <w:rPr>
                  <w:rFonts w:ascii="Arial" w:hAnsi="Arial" w:cs="Arial"/>
                  <w:szCs w:val="20"/>
                  <w:lang w:val="en-SG"/>
                </w:rPr>
                <w:delText>cre_date</w:delText>
              </w:r>
              <w:bookmarkStart w:id="5272" w:name="_Toc213778421"/>
              <w:bookmarkEnd w:id="5272"/>
            </w:del>
          </w:p>
        </w:tc>
        <w:bookmarkStart w:id="5273" w:name="_Toc213778422"/>
        <w:bookmarkEnd w:id="5273"/>
      </w:tr>
      <w:tr w:rsidR="007820F2" w:rsidDel="00000EAF" w14:paraId="0B5D38F0" w14:textId="6C88B02E" w:rsidTr="007820F2">
        <w:trPr>
          <w:del w:id="5274" w:author="MUBIYARTO WIBISONO" w:date="2025-11-11T16:01:00Z"/>
        </w:trPr>
        <w:tc>
          <w:tcPr>
            <w:tcW w:w="0" w:type="auto"/>
            <w:hideMark/>
          </w:tcPr>
          <w:p w14:paraId="54DB81DA" w14:textId="62A734B2" w:rsidR="007820F2" w:rsidRPr="007820F2" w:rsidDel="00000EAF" w:rsidRDefault="007820F2">
            <w:pPr>
              <w:rPr>
                <w:del w:id="5275" w:author="MUBIYARTO WIBISONO" w:date="2025-11-11T16:01:00Z"/>
                <w:rFonts w:ascii="Arial" w:hAnsi="Arial" w:cs="Arial"/>
                <w:szCs w:val="20"/>
                <w:lang w:val="en-SG"/>
              </w:rPr>
            </w:pPr>
            <w:del w:id="5276" w:author="MUBIYARTO WIBISONO" w:date="2025-11-11T16:01:00Z">
              <w:r w:rsidRPr="007820F2" w:rsidDel="00000EAF">
                <w:rPr>
                  <w:rFonts w:ascii="Arial" w:hAnsi="Arial" w:cs="Arial"/>
                  <w:szCs w:val="20"/>
                  <w:lang w:val="en-SG"/>
                </w:rPr>
                <w:delText>PII</w:delText>
              </w:r>
              <w:bookmarkStart w:id="5277" w:name="_Toc213778423"/>
              <w:bookmarkEnd w:id="5277"/>
            </w:del>
          </w:p>
        </w:tc>
        <w:tc>
          <w:tcPr>
            <w:tcW w:w="0" w:type="auto"/>
            <w:hideMark/>
          </w:tcPr>
          <w:p w14:paraId="04115873" w14:textId="0BE8A78F" w:rsidR="007820F2" w:rsidRPr="007820F2" w:rsidDel="00000EAF" w:rsidRDefault="007820F2">
            <w:pPr>
              <w:rPr>
                <w:del w:id="5278" w:author="MUBIYARTO WIBISONO" w:date="2025-11-11T16:01:00Z"/>
                <w:rFonts w:ascii="Arial" w:hAnsi="Arial" w:cs="Arial"/>
                <w:szCs w:val="20"/>
                <w:lang w:val="en-SG"/>
              </w:rPr>
            </w:pPr>
            <w:del w:id="5279" w:author="MUBIYARTO WIBISONO" w:date="2025-11-11T16:01:00Z">
              <w:r w:rsidRPr="007820F2" w:rsidDel="00000EAF">
                <w:rPr>
                  <w:rFonts w:ascii="Arial" w:hAnsi="Arial" w:cs="Arial"/>
                  <w:szCs w:val="20"/>
                  <w:lang w:val="en-SG"/>
                </w:rPr>
                <w:delText>eocms_offence_notice_owner_driver_addr</w:delText>
              </w:r>
              <w:bookmarkStart w:id="5280" w:name="_Toc213778424"/>
              <w:bookmarkEnd w:id="5280"/>
            </w:del>
          </w:p>
        </w:tc>
        <w:tc>
          <w:tcPr>
            <w:tcW w:w="0" w:type="auto"/>
            <w:hideMark/>
          </w:tcPr>
          <w:p w14:paraId="287AD57F" w14:textId="40CBFBD3" w:rsidR="007820F2" w:rsidRPr="007820F2" w:rsidDel="00000EAF" w:rsidRDefault="007820F2">
            <w:pPr>
              <w:rPr>
                <w:del w:id="5281" w:author="MUBIYARTO WIBISONO" w:date="2025-11-11T16:01:00Z"/>
                <w:rFonts w:ascii="Arial" w:hAnsi="Arial" w:cs="Arial"/>
                <w:szCs w:val="20"/>
                <w:lang w:val="en-SG"/>
              </w:rPr>
            </w:pPr>
            <w:del w:id="5282" w:author="MUBIYARTO WIBISONO" w:date="2025-11-11T16:01:00Z">
              <w:r w:rsidRPr="007820F2" w:rsidDel="00000EAF">
                <w:rPr>
                  <w:rFonts w:ascii="Arial" w:hAnsi="Arial" w:cs="Arial"/>
                  <w:szCs w:val="20"/>
                  <w:lang w:val="en-SG"/>
                </w:rPr>
                <w:delText>cre_user_id</w:delText>
              </w:r>
              <w:bookmarkStart w:id="5283" w:name="_Toc213778425"/>
              <w:bookmarkEnd w:id="5283"/>
            </w:del>
          </w:p>
        </w:tc>
        <w:bookmarkStart w:id="5284" w:name="_Toc213778426"/>
        <w:bookmarkEnd w:id="5284"/>
      </w:tr>
      <w:tr w:rsidR="007820F2" w:rsidDel="00000EAF" w14:paraId="4179D75B" w14:textId="6DBCADA2" w:rsidTr="007820F2">
        <w:trPr>
          <w:del w:id="5285" w:author="MUBIYARTO WIBISONO" w:date="2025-11-11T16:01:00Z"/>
        </w:trPr>
        <w:tc>
          <w:tcPr>
            <w:tcW w:w="0" w:type="auto"/>
            <w:hideMark/>
          </w:tcPr>
          <w:p w14:paraId="125E13D3" w14:textId="55B21045" w:rsidR="007820F2" w:rsidRPr="007820F2" w:rsidDel="00000EAF" w:rsidRDefault="007820F2">
            <w:pPr>
              <w:rPr>
                <w:del w:id="5286" w:author="MUBIYARTO WIBISONO" w:date="2025-11-11T16:01:00Z"/>
                <w:rFonts w:ascii="Arial" w:hAnsi="Arial" w:cs="Arial"/>
                <w:szCs w:val="20"/>
                <w:lang w:val="en-SG"/>
              </w:rPr>
            </w:pPr>
            <w:del w:id="5287" w:author="MUBIYARTO WIBISONO" w:date="2025-11-11T16:01:00Z">
              <w:r w:rsidRPr="007820F2" w:rsidDel="00000EAF">
                <w:rPr>
                  <w:rFonts w:ascii="Arial" w:hAnsi="Arial" w:cs="Arial"/>
                  <w:szCs w:val="20"/>
                  <w:lang w:val="en-SG"/>
                </w:rPr>
                <w:delText>PII</w:delText>
              </w:r>
              <w:bookmarkStart w:id="5288" w:name="_Toc213778427"/>
              <w:bookmarkEnd w:id="5288"/>
            </w:del>
          </w:p>
        </w:tc>
        <w:tc>
          <w:tcPr>
            <w:tcW w:w="0" w:type="auto"/>
            <w:hideMark/>
          </w:tcPr>
          <w:p w14:paraId="3E2B47D1" w14:textId="13772927" w:rsidR="007820F2" w:rsidRPr="007820F2" w:rsidDel="00000EAF" w:rsidRDefault="007820F2">
            <w:pPr>
              <w:rPr>
                <w:del w:id="5289" w:author="MUBIYARTO WIBISONO" w:date="2025-11-11T16:01:00Z"/>
                <w:rFonts w:ascii="Arial" w:hAnsi="Arial" w:cs="Arial"/>
                <w:szCs w:val="20"/>
                <w:lang w:val="en-SG"/>
              </w:rPr>
            </w:pPr>
            <w:del w:id="5290" w:author="MUBIYARTO WIBISONO" w:date="2025-11-11T16:01:00Z">
              <w:r w:rsidRPr="007820F2" w:rsidDel="00000EAF">
                <w:rPr>
                  <w:rFonts w:ascii="Arial" w:hAnsi="Arial" w:cs="Arial"/>
                  <w:szCs w:val="20"/>
                  <w:lang w:val="en-SG"/>
                </w:rPr>
                <w:delText>eocms_offence_notice_owner_driver_addr</w:delText>
              </w:r>
              <w:bookmarkStart w:id="5291" w:name="_Toc213778428"/>
              <w:bookmarkEnd w:id="5291"/>
            </w:del>
          </w:p>
        </w:tc>
        <w:tc>
          <w:tcPr>
            <w:tcW w:w="0" w:type="auto"/>
            <w:hideMark/>
          </w:tcPr>
          <w:p w14:paraId="1D6EDF51" w14:textId="0C608435" w:rsidR="007820F2" w:rsidRPr="007820F2" w:rsidDel="00000EAF" w:rsidRDefault="007820F2">
            <w:pPr>
              <w:rPr>
                <w:del w:id="5292" w:author="MUBIYARTO WIBISONO" w:date="2025-11-11T16:01:00Z"/>
                <w:rFonts w:ascii="Arial" w:hAnsi="Arial" w:cs="Arial"/>
                <w:szCs w:val="20"/>
                <w:lang w:val="en-SG"/>
              </w:rPr>
            </w:pPr>
            <w:del w:id="5293" w:author="MUBIYARTO WIBISONO" w:date="2025-11-11T16:01:00Z">
              <w:r w:rsidRPr="007820F2" w:rsidDel="00000EAF">
                <w:rPr>
                  <w:rFonts w:ascii="Arial" w:hAnsi="Arial" w:cs="Arial"/>
                  <w:szCs w:val="20"/>
                  <w:lang w:val="en-SG"/>
                </w:rPr>
                <w:delText>upd_date</w:delText>
              </w:r>
              <w:bookmarkStart w:id="5294" w:name="_Toc213778429"/>
              <w:bookmarkEnd w:id="5294"/>
            </w:del>
          </w:p>
        </w:tc>
        <w:bookmarkStart w:id="5295" w:name="_Toc213778430"/>
        <w:bookmarkEnd w:id="5295"/>
      </w:tr>
      <w:tr w:rsidR="007820F2" w:rsidDel="00000EAF" w14:paraId="12816A9E" w14:textId="7B26F990" w:rsidTr="007820F2">
        <w:trPr>
          <w:del w:id="5296" w:author="MUBIYARTO WIBISONO" w:date="2025-11-11T16:01:00Z"/>
        </w:trPr>
        <w:tc>
          <w:tcPr>
            <w:tcW w:w="0" w:type="auto"/>
            <w:hideMark/>
          </w:tcPr>
          <w:p w14:paraId="7A4788FC" w14:textId="04ECEE46" w:rsidR="007820F2" w:rsidRPr="007820F2" w:rsidDel="00000EAF" w:rsidRDefault="007820F2">
            <w:pPr>
              <w:rPr>
                <w:del w:id="5297" w:author="MUBIYARTO WIBISONO" w:date="2025-11-11T16:01:00Z"/>
                <w:rFonts w:ascii="Arial" w:hAnsi="Arial" w:cs="Arial"/>
                <w:szCs w:val="20"/>
                <w:lang w:val="en-SG"/>
              </w:rPr>
            </w:pPr>
            <w:del w:id="5298" w:author="MUBIYARTO WIBISONO" w:date="2025-11-11T16:01:00Z">
              <w:r w:rsidRPr="007820F2" w:rsidDel="00000EAF">
                <w:rPr>
                  <w:rFonts w:ascii="Arial" w:hAnsi="Arial" w:cs="Arial"/>
                  <w:szCs w:val="20"/>
                  <w:lang w:val="en-SG"/>
                </w:rPr>
                <w:delText>PII</w:delText>
              </w:r>
              <w:bookmarkStart w:id="5299" w:name="_Toc213778431"/>
              <w:bookmarkEnd w:id="5299"/>
            </w:del>
          </w:p>
        </w:tc>
        <w:tc>
          <w:tcPr>
            <w:tcW w:w="0" w:type="auto"/>
            <w:hideMark/>
          </w:tcPr>
          <w:p w14:paraId="255F1DF7" w14:textId="3D343E14" w:rsidR="007820F2" w:rsidRPr="007820F2" w:rsidDel="00000EAF" w:rsidRDefault="007820F2">
            <w:pPr>
              <w:rPr>
                <w:del w:id="5300" w:author="MUBIYARTO WIBISONO" w:date="2025-11-11T16:01:00Z"/>
                <w:rFonts w:ascii="Arial" w:hAnsi="Arial" w:cs="Arial"/>
                <w:szCs w:val="20"/>
                <w:lang w:val="en-SG"/>
              </w:rPr>
            </w:pPr>
            <w:del w:id="5301" w:author="MUBIYARTO WIBISONO" w:date="2025-11-11T16:01:00Z">
              <w:r w:rsidRPr="007820F2" w:rsidDel="00000EAF">
                <w:rPr>
                  <w:rFonts w:ascii="Arial" w:hAnsi="Arial" w:cs="Arial"/>
                  <w:szCs w:val="20"/>
                  <w:lang w:val="en-SG"/>
                </w:rPr>
                <w:delText>eocms_offence_notice_owner_driver_addr</w:delText>
              </w:r>
              <w:bookmarkStart w:id="5302" w:name="_Toc213778432"/>
              <w:bookmarkEnd w:id="5302"/>
            </w:del>
          </w:p>
        </w:tc>
        <w:tc>
          <w:tcPr>
            <w:tcW w:w="0" w:type="auto"/>
            <w:hideMark/>
          </w:tcPr>
          <w:p w14:paraId="4D0D4E4B" w14:textId="2A07752D" w:rsidR="007820F2" w:rsidRPr="007820F2" w:rsidDel="00000EAF" w:rsidRDefault="007820F2">
            <w:pPr>
              <w:rPr>
                <w:del w:id="5303" w:author="MUBIYARTO WIBISONO" w:date="2025-11-11T16:01:00Z"/>
                <w:rFonts w:ascii="Arial" w:hAnsi="Arial" w:cs="Arial"/>
                <w:szCs w:val="20"/>
                <w:lang w:val="en-SG"/>
              </w:rPr>
            </w:pPr>
            <w:del w:id="5304" w:author="MUBIYARTO WIBISONO" w:date="2025-11-11T16:01:00Z">
              <w:r w:rsidRPr="007820F2" w:rsidDel="00000EAF">
                <w:rPr>
                  <w:rFonts w:ascii="Arial" w:hAnsi="Arial" w:cs="Arial"/>
                  <w:szCs w:val="20"/>
                  <w:lang w:val="en-SG"/>
                </w:rPr>
                <w:delText>upd_user_id</w:delText>
              </w:r>
              <w:bookmarkStart w:id="5305" w:name="_Toc213778433"/>
              <w:bookmarkEnd w:id="5305"/>
            </w:del>
          </w:p>
        </w:tc>
        <w:bookmarkStart w:id="5306" w:name="_Toc213778434"/>
        <w:bookmarkEnd w:id="5306"/>
      </w:tr>
    </w:tbl>
    <w:p w14:paraId="6490C975" w14:textId="7FF3E580" w:rsidR="007820F2" w:rsidRPr="002040D1" w:rsidDel="00000EAF" w:rsidRDefault="007820F2" w:rsidP="007820F2">
      <w:pPr>
        <w:rPr>
          <w:ins w:id="5307" w:author="Rafif" w:date="2025-10-30T16:45:00Z"/>
          <w:del w:id="5308" w:author="MUBIYARTO WIBISONO" w:date="2025-11-11T16:07:00Z"/>
          <w:rFonts w:ascii="Arial" w:hAnsi="Arial" w:cs="Arial"/>
          <w:sz w:val="20"/>
          <w:szCs w:val="20"/>
          <w:rPrChange w:id="5309" w:author="Rafif" w:date="2025-10-30T16:45:00Z">
            <w:rPr>
              <w:ins w:id="5310" w:author="Rafif" w:date="2025-10-30T16:45:00Z"/>
              <w:del w:id="5311" w:author="MUBIYARTO WIBISONO" w:date="2025-11-11T16:07:00Z"/>
              <w:lang w:val="en-US"/>
            </w:rPr>
          </w:rPrChange>
        </w:rPr>
      </w:pPr>
      <w:bookmarkStart w:id="5312" w:name="_Toc213778435"/>
      <w:bookmarkEnd w:id="5312"/>
    </w:p>
    <w:p w14:paraId="371175B9" w14:textId="2A5F3E46" w:rsidR="002040D1" w:rsidDel="00000EAF" w:rsidRDefault="002040D1" w:rsidP="002040D1">
      <w:pPr>
        <w:pStyle w:val="Heading3"/>
        <w:rPr>
          <w:ins w:id="5313" w:author="Rafif" w:date="2025-10-30T16:46:00Z"/>
          <w:del w:id="5314" w:author="MUBIYARTO WIBISONO" w:date="2025-11-11T16:01:00Z"/>
          <w:lang w:val="en-US"/>
        </w:rPr>
      </w:pPr>
      <w:bookmarkStart w:id="5315" w:name="_Toc212740079"/>
      <w:ins w:id="5316" w:author="Rafif" w:date="2025-10-30T16:45:00Z">
        <w:del w:id="5317" w:author="MUBIYARTO WIBISONO" w:date="2025-11-11T16:01:00Z">
          <w:r w:rsidDel="00000EAF">
            <w:rPr>
              <w:lang w:val="en-US"/>
            </w:rPr>
            <w:delText>Failed Sending eNotification</w:delText>
          </w:r>
        </w:del>
      </w:ins>
      <w:bookmarkStart w:id="5318" w:name="_Toc213778436"/>
      <w:bookmarkEnd w:id="5315"/>
      <w:bookmarkEnd w:id="5318"/>
    </w:p>
    <w:p w14:paraId="31B26A85" w14:textId="291D8625" w:rsidR="002040D1" w:rsidRPr="002040D1" w:rsidDel="00000EAF" w:rsidRDefault="002040D1">
      <w:pPr>
        <w:rPr>
          <w:ins w:id="5319" w:author="Rafif" w:date="2025-10-30T16:45:00Z"/>
          <w:del w:id="5320" w:author="MUBIYARTO WIBISONO" w:date="2025-11-11T16:01:00Z"/>
          <w:lang w:val="en-US"/>
        </w:rPr>
        <w:pPrChange w:id="5321" w:author="Rafif" w:date="2025-10-30T16:46:00Z">
          <w:pPr>
            <w:pStyle w:val="Heading3"/>
          </w:pPr>
        </w:pPrChange>
      </w:pPr>
      <w:ins w:id="5322" w:author="Rafif" w:date="2025-10-30T16:46:00Z">
        <w:del w:id="5323" w:author="MUBIYARTO WIBISONO" w:date="2025-11-11T16:01:00Z">
          <w:r w:rsidRPr="002E363B" w:rsidDel="00000EAF">
            <w:rPr>
              <w:noProof/>
              <w:lang w:val="en-SG" w:eastAsia="en-SG"/>
            </w:rPr>
            <w:drawing>
              <wp:inline distT="0" distB="0" distL="0" distR="0" wp14:anchorId="334D33EA" wp14:editId="2744A6DB">
                <wp:extent cx="5943600" cy="1854835"/>
                <wp:effectExtent l="0" t="0" r="0" b="0"/>
                <wp:docPr id="16792611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854835"/>
                        </a:xfrm>
                        <a:prstGeom prst="rect">
                          <a:avLst/>
                        </a:prstGeom>
                        <a:noFill/>
                        <a:ln>
                          <a:noFill/>
                        </a:ln>
                      </pic:spPr>
                    </pic:pic>
                  </a:graphicData>
                </a:graphic>
              </wp:inline>
            </w:drawing>
          </w:r>
        </w:del>
      </w:ins>
      <w:bookmarkStart w:id="5324" w:name="_Toc213778437"/>
      <w:bookmarkEnd w:id="5324"/>
    </w:p>
    <w:p w14:paraId="16911457" w14:textId="35CA31E7" w:rsidR="002040D1" w:rsidDel="00000EAF" w:rsidRDefault="002040D1" w:rsidP="002040D1">
      <w:pPr>
        <w:rPr>
          <w:ins w:id="5325" w:author="Rafif" w:date="2025-10-30T17:02:00Z"/>
          <w:del w:id="5326" w:author="MUBIYARTO WIBISONO" w:date="2025-11-11T16:01:00Z"/>
          <w:rFonts w:ascii="Arial" w:hAnsi="Arial" w:cs="Arial"/>
          <w:sz w:val="20"/>
          <w:szCs w:val="20"/>
        </w:rPr>
      </w:pPr>
      <w:ins w:id="5327" w:author="Rafif" w:date="2025-10-30T16:45:00Z">
        <w:del w:id="5328" w:author="MUBIYARTO WIBISONO" w:date="2025-11-11T16:01:00Z">
          <w:r w:rsidRPr="00B32071" w:rsidDel="00000EAF">
            <w:rPr>
              <w:rFonts w:ascii="Arial" w:hAnsi="Arial" w:cs="Arial"/>
              <w:sz w:val="20"/>
              <w:szCs w:val="20"/>
            </w:rPr>
            <w:delText>NOTE: Due to page size limit, the full-sized image is appended.</w:delText>
          </w:r>
        </w:del>
      </w:ins>
      <w:bookmarkStart w:id="5329" w:name="_Toc213778438"/>
      <w:bookmarkEnd w:id="5329"/>
    </w:p>
    <w:p w14:paraId="78EE40CF" w14:textId="373B1BA1" w:rsidR="007B2306" w:rsidDel="00000EAF" w:rsidRDefault="00427588" w:rsidP="002040D1">
      <w:pPr>
        <w:rPr>
          <w:del w:id="5330" w:author="MUBIYARTO WIBISONO" w:date="2025-11-11T16:01:00Z"/>
          <w:rFonts w:ascii="Arial" w:hAnsi="Arial" w:cs="Arial"/>
          <w:sz w:val="20"/>
          <w:szCs w:val="20"/>
        </w:rPr>
      </w:pPr>
      <w:ins w:id="5331" w:author="Rafif" w:date="2025-10-30T17:03:00Z">
        <w:del w:id="5332" w:author="MUBIYARTO WIBISONO" w:date="2025-11-11T16:01:00Z">
          <w:r w:rsidDel="00000EAF">
            <w:rPr>
              <w:rFonts w:ascii="Arial" w:hAnsi="Arial" w:cs="Arial"/>
              <w:sz w:val="20"/>
              <w:szCs w:val="20"/>
            </w:rPr>
            <w:object w:dxaOrig="1287" w:dyaOrig="837" w14:anchorId="51AABFC4">
              <v:shape id="_x0000_i1035" type="#_x0000_t75" style="width:63.75pt;height:42pt" o:ole="">
                <v:imagedata r:id="rId50" o:title=""/>
              </v:shape>
              <o:OLEObject Type="Embed" ProgID="Package" ShapeID="_x0000_i1035" DrawAspect="Icon" ObjectID="_1827413438" r:id="rId51"/>
            </w:object>
          </w:r>
        </w:del>
      </w:ins>
      <w:bookmarkStart w:id="5333" w:name="_Toc213778439"/>
      <w:bookmarkEnd w:id="5333"/>
    </w:p>
    <w:tbl>
      <w:tblPr>
        <w:tblStyle w:val="TableGrid"/>
        <w:tblW w:w="0" w:type="auto"/>
        <w:tblLook w:val="04A0" w:firstRow="1" w:lastRow="0" w:firstColumn="1" w:lastColumn="0" w:noHBand="0" w:noVBand="1"/>
      </w:tblPr>
      <w:tblGrid>
        <w:gridCol w:w="884"/>
        <w:gridCol w:w="3418"/>
        <w:gridCol w:w="2889"/>
      </w:tblGrid>
      <w:tr w:rsidR="006F3F26" w:rsidRPr="006F3F26" w:rsidDel="00000EAF" w14:paraId="474380A1" w14:textId="31CE72BC" w:rsidTr="006F3F26">
        <w:trPr>
          <w:del w:id="5334" w:author="MUBIYARTO WIBISONO" w:date="2025-11-11T16:01:00Z"/>
        </w:trPr>
        <w:tc>
          <w:tcPr>
            <w:tcW w:w="0" w:type="auto"/>
            <w:shd w:val="clear" w:color="auto" w:fill="F2F2F2" w:themeFill="background1" w:themeFillShade="F2"/>
            <w:hideMark/>
          </w:tcPr>
          <w:p w14:paraId="5048C230" w14:textId="19E46E3A" w:rsidR="006F3F26" w:rsidRPr="006F3F26" w:rsidDel="00000EAF" w:rsidRDefault="006F3F26" w:rsidP="006F3F26">
            <w:pPr>
              <w:rPr>
                <w:del w:id="5335" w:author="MUBIYARTO WIBISONO" w:date="2025-11-11T16:01:00Z"/>
                <w:rFonts w:ascii="Arial" w:hAnsi="Arial" w:cs="Arial"/>
                <w:b/>
                <w:bCs/>
                <w:szCs w:val="20"/>
                <w:lang w:val="en-SG"/>
              </w:rPr>
            </w:pPr>
            <w:del w:id="5336" w:author="MUBIYARTO WIBISONO" w:date="2025-11-11T16:01:00Z">
              <w:r w:rsidRPr="006F3F26" w:rsidDel="00000EAF">
                <w:rPr>
                  <w:rFonts w:ascii="Arial" w:hAnsi="Arial" w:cs="Arial"/>
                  <w:b/>
                  <w:bCs/>
                  <w:szCs w:val="20"/>
                  <w:lang w:val="en-SG"/>
                </w:rPr>
                <w:delText>Zone</w:delText>
              </w:r>
              <w:bookmarkStart w:id="5337" w:name="_Toc213778440"/>
              <w:bookmarkEnd w:id="5337"/>
            </w:del>
          </w:p>
        </w:tc>
        <w:tc>
          <w:tcPr>
            <w:tcW w:w="0" w:type="auto"/>
            <w:shd w:val="clear" w:color="auto" w:fill="F2F2F2" w:themeFill="background1" w:themeFillShade="F2"/>
            <w:hideMark/>
          </w:tcPr>
          <w:p w14:paraId="124E9876" w14:textId="2975085D" w:rsidR="006F3F26" w:rsidRPr="006F3F26" w:rsidDel="00000EAF" w:rsidRDefault="006F3F26" w:rsidP="006F3F26">
            <w:pPr>
              <w:rPr>
                <w:del w:id="5338" w:author="MUBIYARTO WIBISONO" w:date="2025-11-11T16:01:00Z"/>
                <w:rFonts w:ascii="Arial" w:hAnsi="Arial" w:cs="Arial"/>
                <w:b/>
                <w:bCs/>
                <w:szCs w:val="20"/>
                <w:lang w:val="en-SG"/>
              </w:rPr>
            </w:pPr>
            <w:del w:id="5339" w:author="MUBIYARTO WIBISONO" w:date="2025-11-11T16:01:00Z">
              <w:r w:rsidRPr="006F3F26" w:rsidDel="00000EAF">
                <w:rPr>
                  <w:rFonts w:ascii="Arial" w:hAnsi="Arial" w:cs="Arial"/>
                  <w:b/>
                  <w:bCs/>
                  <w:szCs w:val="20"/>
                  <w:lang w:val="en-SG"/>
                </w:rPr>
                <w:delText>Database Table</w:delText>
              </w:r>
              <w:bookmarkStart w:id="5340" w:name="_Toc213778441"/>
              <w:bookmarkEnd w:id="5340"/>
            </w:del>
          </w:p>
        </w:tc>
        <w:tc>
          <w:tcPr>
            <w:tcW w:w="0" w:type="auto"/>
            <w:shd w:val="clear" w:color="auto" w:fill="F2F2F2" w:themeFill="background1" w:themeFillShade="F2"/>
            <w:hideMark/>
          </w:tcPr>
          <w:p w14:paraId="6C3BA55B" w14:textId="54A750AA" w:rsidR="006F3F26" w:rsidRPr="006F3F26" w:rsidDel="00000EAF" w:rsidRDefault="006F3F26" w:rsidP="006F3F26">
            <w:pPr>
              <w:rPr>
                <w:del w:id="5341" w:author="MUBIYARTO WIBISONO" w:date="2025-11-11T16:01:00Z"/>
                <w:rFonts w:ascii="Arial" w:hAnsi="Arial" w:cs="Arial"/>
                <w:b/>
                <w:bCs/>
                <w:szCs w:val="20"/>
                <w:lang w:val="en-SG"/>
              </w:rPr>
            </w:pPr>
            <w:del w:id="5342" w:author="MUBIYARTO WIBISONO" w:date="2025-11-11T16:01:00Z">
              <w:r w:rsidRPr="006F3F26" w:rsidDel="00000EAF">
                <w:rPr>
                  <w:rFonts w:ascii="Arial" w:hAnsi="Arial" w:cs="Arial"/>
                  <w:b/>
                  <w:bCs/>
                  <w:szCs w:val="20"/>
                  <w:lang w:val="en-SG"/>
                </w:rPr>
                <w:delText>Field Name</w:delText>
              </w:r>
              <w:bookmarkStart w:id="5343" w:name="_Toc213778442"/>
              <w:bookmarkEnd w:id="5343"/>
            </w:del>
          </w:p>
        </w:tc>
        <w:bookmarkStart w:id="5344" w:name="_Toc213778443"/>
        <w:bookmarkEnd w:id="5344"/>
      </w:tr>
      <w:tr w:rsidR="006F3F26" w:rsidRPr="006F3F26" w:rsidDel="00000EAF" w14:paraId="2BB733ED" w14:textId="61CA3D6B" w:rsidTr="006F3F26">
        <w:trPr>
          <w:del w:id="5345" w:author="MUBIYARTO WIBISONO" w:date="2025-11-11T16:01:00Z"/>
        </w:trPr>
        <w:tc>
          <w:tcPr>
            <w:tcW w:w="0" w:type="auto"/>
            <w:hideMark/>
          </w:tcPr>
          <w:p w14:paraId="03AA81F9" w14:textId="201F42EB" w:rsidR="006F3F26" w:rsidRPr="006F3F26" w:rsidDel="00000EAF" w:rsidRDefault="006F3F26" w:rsidP="006F3F26">
            <w:pPr>
              <w:rPr>
                <w:del w:id="5346" w:author="MUBIYARTO WIBISONO" w:date="2025-11-11T16:01:00Z"/>
                <w:rFonts w:ascii="Arial" w:hAnsi="Arial" w:cs="Arial"/>
                <w:szCs w:val="20"/>
                <w:lang w:val="en-SG"/>
              </w:rPr>
            </w:pPr>
            <w:del w:id="5347" w:author="MUBIYARTO WIBISONO" w:date="2025-11-11T16:01:00Z">
              <w:r w:rsidRPr="006F3F26" w:rsidDel="00000EAF">
                <w:rPr>
                  <w:rFonts w:ascii="Arial" w:hAnsi="Arial" w:cs="Arial"/>
                  <w:szCs w:val="20"/>
                  <w:lang w:val="en-SG"/>
                </w:rPr>
                <w:lastRenderedPageBreak/>
                <w:delText>intranet</w:delText>
              </w:r>
              <w:bookmarkStart w:id="5348" w:name="_Toc213778444"/>
              <w:bookmarkEnd w:id="5348"/>
            </w:del>
          </w:p>
        </w:tc>
        <w:tc>
          <w:tcPr>
            <w:tcW w:w="0" w:type="auto"/>
            <w:hideMark/>
          </w:tcPr>
          <w:p w14:paraId="3F48ECFF" w14:textId="26701E26" w:rsidR="006F3F26" w:rsidRPr="006F3F26" w:rsidDel="00000EAF" w:rsidRDefault="006F3F26" w:rsidP="006F3F26">
            <w:pPr>
              <w:rPr>
                <w:del w:id="5349" w:author="MUBIYARTO WIBISONO" w:date="2025-11-11T16:01:00Z"/>
                <w:rFonts w:ascii="Arial" w:hAnsi="Arial" w:cs="Arial"/>
                <w:szCs w:val="20"/>
                <w:lang w:val="en-SG"/>
              </w:rPr>
            </w:pPr>
            <w:del w:id="5350" w:author="MUBIYARTO WIBISONO" w:date="2025-11-11T16:01:00Z">
              <w:r w:rsidRPr="006F3F26" w:rsidDel="00000EAF">
                <w:rPr>
                  <w:rFonts w:ascii="Arial" w:hAnsi="Arial" w:cs="Arial"/>
                  <w:szCs w:val="20"/>
                  <w:lang w:val="en-SG"/>
                </w:rPr>
                <w:delText>ocms_valid_offence_notice (patch)</w:delText>
              </w:r>
              <w:bookmarkStart w:id="5351" w:name="_Toc213778445"/>
              <w:bookmarkEnd w:id="5351"/>
            </w:del>
          </w:p>
        </w:tc>
        <w:tc>
          <w:tcPr>
            <w:tcW w:w="0" w:type="auto"/>
            <w:hideMark/>
          </w:tcPr>
          <w:p w14:paraId="6BB8CDAC" w14:textId="455ED2D0" w:rsidR="006F3F26" w:rsidRPr="006F3F26" w:rsidDel="00000EAF" w:rsidRDefault="006F3F26" w:rsidP="006F3F26">
            <w:pPr>
              <w:rPr>
                <w:del w:id="5352" w:author="MUBIYARTO WIBISONO" w:date="2025-11-11T16:01:00Z"/>
                <w:rFonts w:ascii="Arial" w:hAnsi="Arial" w:cs="Arial"/>
                <w:szCs w:val="20"/>
                <w:lang w:val="en-SG"/>
              </w:rPr>
            </w:pPr>
            <w:commentRangeStart w:id="5353"/>
            <w:commentRangeStart w:id="5354"/>
            <w:del w:id="5355" w:author="MUBIYARTO WIBISONO" w:date="2025-11-11T16:01:00Z">
              <w:r w:rsidRPr="006F3F26" w:rsidDel="00000EAF">
                <w:rPr>
                  <w:rFonts w:ascii="Arial" w:hAnsi="Arial" w:cs="Arial"/>
                  <w:szCs w:val="20"/>
                  <w:lang w:val="en-SG"/>
                </w:rPr>
                <w:delText>due_date_of_revival</w:delText>
              </w:r>
              <w:commentRangeEnd w:id="5353"/>
              <w:r w:rsidR="000F6515" w:rsidDel="00000EAF">
                <w:rPr>
                  <w:rStyle w:val="CommentReference"/>
                </w:rPr>
                <w:commentReference w:id="5353"/>
              </w:r>
              <w:commentRangeEnd w:id="5354"/>
              <w:r w:rsidR="00C1078D" w:rsidDel="00000EAF">
                <w:rPr>
                  <w:rStyle w:val="CommentReference"/>
                </w:rPr>
                <w:commentReference w:id="5354"/>
              </w:r>
              <w:bookmarkStart w:id="5356" w:name="_Toc213778446"/>
              <w:bookmarkEnd w:id="5356"/>
            </w:del>
          </w:p>
        </w:tc>
        <w:bookmarkStart w:id="5357" w:name="_Toc213778447"/>
        <w:bookmarkEnd w:id="5357"/>
      </w:tr>
      <w:tr w:rsidR="006F3F26" w:rsidRPr="006F3F26" w:rsidDel="00000EAF" w14:paraId="4F83A8DC" w14:textId="1020A613" w:rsidTr="006F3F26">
        <w:trPr>
          <w:del w:id="5358" w:author="MUBIYARTO WIBISONO" w:date="2025-11-11T16:01:00Z"/>
        </w:trPr>
        <w:tc>
          <w:tcPr>
            <w:tcW w:w="0" w:type="auto"/>
            <w:hideMark/>
          </w:tcPr>
          <w:p w14:paraId="2E4FC911" w14:textId="5921A9FC" w:rsidR="006F3F26" w:rsidRPr="006F3F26" w:rsidDel="00000EAF" w:rsidRDefault="006F3F26" w:rsidP="006F3F26">
            <w:pPr>
              <w:rPr>
                <w:del w:id="5359" w:author="MUBIYARTO WIBISONO" w:date="2025-11-11T16:01:00Z"/>
                <w:rFonts w:ascii="Arial" w:hAnsi="Arial" w:cs="Arial"/>
                <w:szCs w:val="20"/>
                <w:lang w:val="en-SG"/>
              </w:rPr>
            </w:pPr>
            <w:del w:id="5360" w:author="MUBIYARTO WIBISONO" w:date="2025-11-11T16:01:00Z">
              <w:r w:rsidRPr="006F3F26" w:rsidDel="00000EAF">
                <w:rPr>
                  <w:rFonts w:ascii="Arial" w:hAnsi="Arial" w:cs="Arial"/>
                  <w:szCs w:val="20"/>
                  <w:lang w:val="en-SG"/>
                </w:rPr>
                <w:delText>intranet</w:delText>
              </w:r>
              <w:bookmarkStart w:id="5361" w:name="_Toc213778448"/>
              <w:bookmarkEnd w:id="5361"/>
            </w:del>
          </w:p>
        </w:tc>
        <w:tc>
          <w:tcPr>
            <w:tcW w:w="0" w:type="auto"/>
            <w:hideMark/>
          </w:tcPr>
          <w:p w14:paraId="45E14CF8" w14:textId="6E07AA3A" w:rsidR="006F3F26" w:rsidRPr="006F3F26" w:rsidDel="00000EAF" w:rsidRDefault="006F3F26" w:rsidP="006F3F26">
            <w:pPr>
              <w:rPr>
                <w:del w:id="5362" w:author="MUBIYARTO WIBISONO" w:date="2025-11-11T16:01:00Z"/>
                <w:rFonts w:ascii="Arial" w:hAnsi="Arial" w:cs="Arial"/>
                <w:szCs w:val="20"/>
                <w:lang w:val="en-SG"/>
              </w:rPr>
            </w:pPr>
            <w:del w:id="5363" w:author="MUBIYARTO WIBISONO" w:date="2025-11-11T16:01:00Z">
              <w:r w:rsidRPr="006F3F26" w:rsidDel="00000EAF">
                <w:rPr>
                  <w:rFonts w:ascii="Arial" w:hAnsi="Arial" w:cs="Arial"/>
                  <w:szCs w:val="20"/>
                  <w:lang w:val="en-SG"/>
                </w:rPr>
                <w:delText>ocms_valid_offence_notice (patch)</w:delText>
              </w:r>
              <w:bookmarkStart w:id="5364" w:name="_Toc213778449"/>
              <w:bookmarkEnd w:id="5364"/>
            </w:del>
          </w:p>
        </w:tc>
        <w:tc>
          <w:tcPr>
            <w:tcW w:w="0" w:type="auto"/>
            <w:hideMark/>
          </w:tcPr>
          <w:p w14:paraId="6F529DFB" w14:textId="0A2A342F" w:rsidR="006F3F26" w:rsidRPr="006F3F26" w:rsidDel="00000EAF" w:rsidRDefault="006F3F26" w:rsidP="006F3F26">
            <w:pPr>
              <w:rPr>
                <w:del w:id="5365" w:author="MUBIYARTO WIBISONO" w:date="2025-11-11T16:01:00Z"/>
                <w:rFonts w:ascii="Arial" w:hAnsi="Arial" w:cs="Arial"/>
                <w:szCs w:val="20"/>
                <w:lang w:val="en-SG"/>
              </w:rPr>
            </w:pPr>
            <w:del w:id="5366" w:author="MUBIYARTO WIBISONO" w:date="2025-11-11T16:01:00Z">
              <w:r w:rsidRPr="006F3F26" w:rsidDel="00000EAF">
                <w:rPr>
                  <w:rFonts w:ascii="Arial" w:hAnsi="Arial" w:cs="Arial"/>
                  <w:szCs w:val="20"/>
                  <w:lang w:val="en-SG"/>
                </w:rPr>
                <w:delText>epr_date_of_suspension</w:delText>
              </w:r>
              <w:bookmarkStart w:id="5367" w:name="_Toc213778450"/>
              <w:bookmarkEnd w:id="5367"/>
            </w:del>
          </w:p>
        </w:tc>
        <w:bookmarkStart w:id="5368" w:name="_Toc213778451"/>
        <w:bookmarkEnd w:id="5368"/>
      </w:tr>
      <w:tr w:rsidR="006F3F26" w:rsidRPr="006F3F26" w:rsidDel="00000EAF" w14:paraId="235CBDB3" w14:textId="622AA53A" w:rsidTr="006F3F26">
        <w:trPr>
          <w:del w:id="5369" w:author="MUBIYARTO WIBISONO" w:date="2025-11-11T16:01:00Z"/>
        </w:trPr>
        <w:tc>
          <w:tcPr>
            <w:tcW w:w="0" w:type="auto"/>
            <w:hideMark/>
          </w:tcPr>
          <w:p w14:paraId="08F1D15F" w14:textId="5E96B771" w:rsidR="006F3F26" w:rsidRPr="006F3F26" w:rsidDel="00000EAF" w:rsidRDefault="006F3F26" w:rsidP="006F3F26">
            <w:pPr>
              <w:rPr>
                <w:del w:id="5370" w:author="MUBIYARTO WIBISONO" w:date="2025-11-11T16:01:00Z"/>
                <w:rFonts w:ascii="Arial" w:hAnsi="Arial" w:cs="Arial"/>
                <w:szCs w:val="20"/>
                <w:lang w:val="en-SG"/>
              </w:rPr>
            </w:pPr>
            <w:del w:id="5371" w:author="MUBIYARTO WIBISONO" w:date="2025-11-11T16:01:00Z">
              <w:r w:rsidRPr="006F3F26" w:rsidDel="00000EAF">
                <w:rPr>
                  <w:rFonts w:ascii="Arial" w:hAnsi="Arial" w:cs="Arial"/>
                  <w:szCs w:val="20"/>
                  <w:lang w:val="en-SG"/>
                </w:rPr>
                <w:delText>intranet</w:delText>
              </w:r>
              <w:bookmarkStart w:id="5372" w:name="_Toc213778452"/>
              <w:bookmarkEnd w:id="5372"/>
            </w:del>
          </w:p>
        </w:tc>
        <w:tc>
          <w:tcPr>
            <w:tcW w:w="0" w:type="auto"/>
            <w:hideMark/>
          </w:tcPr>
          <w:p w14:paraId="3FF9EDFF" w14:textId="74074927" w:rsidR="006F3F26" w:rsidRPr="006F3F26" w:rsidDel="00000EAF" w:rsidRDefault="006F3F26" w:rsidP="006F3F26">
            <w:pPr>
              <w:rPr>
                <w:del w:id="5373" w:author="MUBIYARTO WIBISONO" w:date="2025-11-11T16:01:00Z"/>
                <w:rFonts w:ascii="Arial" w:hAnsi="Arial" w:cs="Arial"/>
                <w:szCs w:val="20"/>
                <w:lang w:val="en-SG"/>
              </w:rPr>
            </w:pPr>
            <w:del w:id="5374" w:author="MUBIYARTO WIBISONO" w:date="2025-11-11T16:01:00Z">
              <w:r w:rsidRPr="006F3F26" w:rsidDel="00000EAF">
                <w:rPr>
                  <w:rFonts w:ascii="Arial" w:hAnsi="Arial" w:cs="Arial"/>
                  <w:szCs w:val="20"/>
                  <w:lang w:val="en-SG"/>
                </w:rPr>
                <w:delText>ocms_valid_offence_notice (patch)</w:delText>
              </w:r>
              <w:bookmarkStart w:id="5375" w:name="_Toc213778453"/>
              <w:bookmarkEnd w:id="5375"/>
            </w:del>
          </w:p>
        </w:tc>
        <w:tc>
          <w:tcPr>
            <w:tcW w:w="0" w:type="auto"/>
            <w:hideMark/>
          </w:tcPr>
          <w:p w14:paraId="722C2A39" w14:textId="2B25BF5A" w:rsidR="006F3F26" w:rsidRPr="006F3F26" w:rsidDel="00000EAF" w:rsidRDefault="006F3F26" w:rsidP="006F3F26">
            <w:pPr>
              <w:rPr>
                <w:del w:id="5376" w:author="MUBIYARTO WIBISONO" w:date="2025-11-11T16:01:00Z"/>
                <w:rFonts w:ascii="Arial" w:hAnsi="Arial" w:cs="Arial"/>
                <w:szCs w:val="20"/>
                <w:lang w:val="en-SG"/>
              </w:rPr>
            </w:pPr>
            <w:del w:id="5377" w:author="MUBIYARTO WIBISONO" w:date="2025-11-11T16:01:00Z">
              <w:r w:rsidRPr="006F3F26" w:rsidDel="00000EAF">
                <w:rPr>
                  <w:rFonts w:ascii="Arial" w:hAnsi="Arial" w:cs="Arial"/>
                  <w:szCs w:val="20"/>
                  <w:lang w:val="en-SG"/>
                </w:rPr>
                <w:delText>epr_reason_of_suspension</w:delText>
              </w:r>
              <w:bookmarkStart w:id="5378" w:name="_Toc213778454"/>
              <w:bookmarkEnd w:id="5378"/>
            </w:del>
          </w:p>
        </w:tc>
        <w:bookmarkStart w:id="5379" w:name="_Toc213778455"/>
        <w:bookmarkEnd w:id="5379"/>
      </w:tr>
      <w:tr w:rsidR="006F3F26" w:rsidRPr="006F3F26" w:rsidDel="00000EAF" w14:paraId="7D9E9003" w14:textId="569A9E7B" w:rsidTr="006F3F26">
        <w:trPr>
          <w:del w:id="5380" w:author="MUBIYARTO WIBISONO" w:date="2025-11-11T16:01:00Z"/>
        </w:trPr>
        <w:tc>
          <w:tcPr>
            <w:tcW w:w="0" w:type="auto"/>
            <w:hideMark/>
          </w:tcPr>
          <w:p w14:paraId="37E65292" w14:textId="52074612" w:rsidR="006F3F26" w:rsidRPr="006F3F26" w:rsidDel="00000EAF" w:rsidRDefault="006F3F26" w:rsidP="006F3F26">
            <w:pPr>
              <w:rPr>
                <w:del w:id="5381" w:author="MUBIYARTO WIBISONO" w:date="2025-11-11T16:01:00Z"/>
                <w:rFonts w:ascii="Arial" w:hAnsi="Arial" w:cs="Arial"/>
                <w:szCs w:val="20"/>
                <w:lang w:val="en-SG"/>
              </w:rPr>
            </w:pPr>
            <w:del w:id="5382" w:author="MUBIYARTO WIBISONO" w:date="2025-11-11T16:01:00Z">
              <w:r w:rsidRPr="006F3F26" w:rsidDel="00000EAF">
                <w:rPr>
                  <w:rFonts w:ascii="Arial" w:hAnsi="Arial" w:cs="Arial"/>
                  <w:szCs w:val="20"/>
                  <w:lang w:val="en-SG"/>
                </w:rPr>
                <w:delText>intranet</w:delText>
              </w:r>
              <w:bookmarkStart w:id="5383" w:name="_Toc213778456"/>
              <w:bookmarkEnd w:id="5383"/>
            </w:del>
          </w:p>
        </w:tc>
        <w:tc>
          <w:tcPr>
            <w:tcW w:w="0" w:type="auto"/>
            <w:hideMark/>
          </w:tcPr>
          <w:p w14:paraId="19FA7D03" w14:textId="3F37E98C" w:rsidR="006F3F26" w:rsidRPr="006F3F26" w:rsidDel="00000EAF" w:rsidRDefault="006F3F26" w:rsidP="006F3F26">
            <w:pPr>
              <w:rPr>
                <w:del w:id="5384" w:author="MUBIYARTO WIBISONO" w:date="2025-11-11T16:01:00Z"/>
                <w:rFonts w:ascii="Arial" w:hAnsi="Arial" w:cs="Arial"/>
                <w:szCs w:val="20"/>
                <w:lang w:val="en-SG"/>
              </w:rPr>
            </w:pPr>
            <w:del w:id="5385" w:author="MUBIYARTO WIBISONO" w:date="2025-11-11T16:01:00Z">
              <w:r w:rsidRPr="006F3F26" w:rsidDel="00000EAF">
                <w:rPr>
                  <w:rFonts w:ascii="Arial" w:hAnsi="Arial" w:cs="Arial"/>
                  <w:szCs w:val="20"/>
                  <w:lang w:val="en-SG"/>
                </w:rPr>
                <w:delText>ocms_valid_offence_notice (patch)</w:delText>
              </w:r>
              <w:bookmarkStart w:id="5386" w:name="_Toc213778457"/>
              <w:bookmarkEnd w:id="5386"/>
            </w:del>
          </w:p>
        </w:tc>
        <w:tc>
          <w:tcPr>
            <w:tcW w:w="0" w:type="auto"/>
            <w:hideMark/>
          </w:tcPr>
          <w:p w14:paraId="399AAAFD" w14:textId="3DF40CC4" w:rsidR="006F3F26" w:rsidRPr="006F3F26" w:rsidDel="00000EAF" w:rsidRDefault="006F3F26" w:rsidP="006F3F26">
            <w:pPr>
              <w:rPr>
                <w:del w:id="5387" w:author="MUBIYARTO WIBISONO" w:date="2025-11-11T16:01:00Z"/>
                <w:rFonts w:ascii="Arial" w:hAnsi="Arial" w:cs="Arial"/>
                <w:szCs w:val="20"/>
                <w:lang w:val="en-SG"/>
              </w:rPr>
            </w:pPr>
            <w:del w:id="5388" w:author="MUBIYARTO WIBISONO" w:date="2025-11-11T16:01:00Z">
              <w:r w:rsidRPr="006F3F26" w:rsidDel="00000EAF">
                <w:rPr>
                  <w:rFonts w:ascii="Arial" w:hAnsi="Arial" w:cs="Arial"/>
                  <w:szCs w:val="20"/>
                  <w:lang w:val="en-SG"/>
                </w:rPr>
                <w:delText>suspension_type</w:delText>
              </w:r>
              <w:bookmarkStart w:id="5389" w:name="_Toc213778458"/>
              <w:bookmarkEnd w:id="5389"/>
            </w:del>
          </w:p>
        </w:tc>
        <w:bookmarkStart w:id="5390" w:name="_Toc213778459"/>
        <w:bookmarkEnd w:id="5390"/>
      </w:tr>
      <w:tr w:rsidR="006F3F26" w:rsidRPr="006F3F26" w:rsidDel="00000EAF" w14:paraId="08E96BE5" w14:textId="62D3E89E" w:rsidTr="006F3F26">
        <w:trPr>
          <w:del w:id="5391" w:author="MUBIYARTO WIBISONO" w:date="2025-11-11T16:01:00Z"/>
        </w:trPr>
        <w:tc>
          <w:tcPr>
            <w:tcW w:w="0" w:type="auto"/>
            <w:hideMark/>
          </w:tcPr>
          <w:p w14:paraId="4707B6B4" w14:textId="2619CFBC" w:rsidR="006F3F26" w:rsidRPr="006F3F26" w:rsidDel="00000EAF" w:rsidRDefault="006F3F26" w:rsidP="006F3F26">
            <w:pPr>
              <w:rPr>
                <w:del w:id="5392" w:author="MUBIYARTO WIBISONO" w:date="2025-11-11T16:01:00Z"/>
                <w:rFonts w:ascii="Arial" w:hAnsi="Arial" w:cs="Arial"/>
                <w:szCs w:val="20"/>
                <w:lang w:val="en-SG"/>
              </w:rPr>
            </w:pPr>
            <w:del w:id="5393" w:author="MUBIYARTO WIBISONO" w:date="2025-11-11T16:01:00Z">
              <w:r w:rsidRPr="006F3F26" w:rsidDel="00000EAF">
                <w:rPr>
                  <w:rFonts w:ascii="Arial" w:hAnsi="Arial" w:cs="Arial"/>
                  <w:szCs w:val="20"/>
                  <w:lang w:val="en-SG"/>
                </w:rPr>
                <w:delText>intranet</w:delText>
              </w:r>
              <w:bookmarkStart w:id="5394" w:name="_Toc213778460"/>
              <w:bookmarkEnd w:id="5394"/>
            </w:del>
          </w:p>
        </w:tc>
        <w:tc>
          <w:tcPr>
            <w:tcW w:w="0" w:type="auto"/>
            <w:hideMark/>
          </w:tcPr>
          <w:p w14:paraId="0DF8FBB9" w14:textId="78896A2B" w:rsidR="006F3F26" w:rsidRPr="006F3F26" w:rsidDel="00000EAF" w:rsidRDefault="006F3F26" w:rsidP="006F3F26">
            <w:pPr>
              <w:rPr>
                <w:del w:id="5395" w:author="MUBIYARTO WIBISONO" w:date="2025-11-11T16:01:00Z"/>
                <w:rFonts w:ascii="Arial" w:hAnsi="Arial" w:cs="Arial"/>
                <w:szCs w:val="20"/>
                <w:lang w:val="en-SG"/>
              </w:rPr>
            </w:pPr>
            <w:del w:id="5396" w:author="MUBIYARTO WIBISONO" w:date="2025-11-11T16:01:00Z">
              <w:r w:rsidRPr="006F3F26" w:rsidDel="00000EAF">
                <w:rPr>
                  <w:rFonts w:ascii="Arial" w:hAnsi="Arial" w:cs="Arial"/>
                  <w:szCs w:val="20"/>
                  <w:lang w:val="en-SG"/>
                </w:rPr>
                <w:delText>ocms_valid_offence_notice (patch)</w:delText>
              </w:r>
              <w:bookmarkStart w:id="5397" w:name="_Toc213778461"/>
              <w:bookmarkEnd w:id="5397"/>
            </w:del>
          </w:p>
        </w:tc>
        <w:tc>
          <w:tcPr>
            <w:tcW w:w="0" w:type="auto"/>
            <w:hideMark/>
          </w:tcPr>
          <w:p w14:paraId="23DDA400" w14:textId="00F219C9" w:rsidR="006F3F26" w:rsidRPr="006F3F26" w:rsidDel="00000EAF" w:rsidRDefault="006F3F26" w:rsidP="006F3F26">
            <w:pPr>
              <w:rPr>
                <w:del w:id="5398" w:author="MUBIYARTO WIBISONO" w:date="2025-11-11T16:01:00Z"/>
                <w:rFonts w:ascii="Arial" w:hAnsi="Arial" w:cs="Arial"/>
                <w:szCs w:val="20"/>
                <w:lang w:val="en-SG"/>
              </w:rPr>
            </w:pPr>
            <w:del w:id="5399" w:author="MUBIYARTO WIBISONO" w:date="2025-11-11T16:01:00Z">
              <w:r w:rsidRPr="006F3F26" w:rsidDel="00000EAF">
                <w:rPr>
                  <w:rFonts w:ascii="Arial" w:hAnsi="Arial" w:cs="Arial"/>
                  <w:szCs w:val="20"/>
                  <w:lang w:val="en-SG"/>
                </w:rPr>
                <w:delText>prev_processing_date</w:delText>
              </w:r>
              <w:bookmarkStart w:id="5400" w:name="_Toc213778462"/>
              <w:bookmarkEnd w:id="5400"/>
            </w:del>
          </w:p>
        </w:tc>
        <w:bookmarkStart w:id="5401" w:name="_Toc213778463"/>
        <w:bookmarkEnd w:id="5401"/>
      </w:tr>
      <w:tr w:rsidR="006F3F26" w:rsidRPr="006F3F26" w:rsidDel="00000EAF" w14:paraId="74257C80" w14:textId="21EF3199" w:rsidTr="006F3F26">
        <w:trPr>
          <w:del w:id="5402" w:author="MUBIYARTO WIBISONO" w:date="2025-11-11T16:01:00Z"/>
        </w:trPr>
        <w:tc>
          <w:tcPr>
            <w:tcW w:w="0" w:type="auto"/>
            <w:hideMark/>
          </w:tcPr>
          <w:p w14:paraId="7DDCE623" w14:textId="08FF526B" w:rsidR="006F3F26" w:rsidRPr="006F3F26" w:rsidDel="00000EAF" w:rsidRDefault="006F3F26" w:rsidP="006F3F26">
            <w:pPr>
              <w:rPr>
                <w:del w:id="5403" w:author="MUBIYARTO WIBISONO" w:date="2025-11-11T16:01:00Z"/>
                <w:rFonts w:ascii="Arial" w:hAnsi="Arial" w:cs="Arial"/>
                <w:szCs w:val="20"/>
                <w:lang w:val="en-SG"/>
              </w:rPr>
            </w:pPr>
            <w:del w:id="5404" w:author="MUBIYARTO WIBISONO" w:date="2025-11-11T16:01:00Z">
              <w:r w:rsidRPr="006F3F26" w:rsidDel="00000EAF">
                <w:rPr>
                  <w:rFonts w:ascii="Arial" w:hAnsi="Arial" w:cs="Arial"/>
                  <w:szCs w:val="20"/>
                  <w:lang w:val="en-SG"/>
                </w:rPr>
                <w:delText>intranet</w:delText>
              </w:r>
              <w:bookmarkStart w:id="5405" w:name="_Toc213778464"/>
              <w:bookmarkEnd w:id="5405"/>
            </w:del>
          </w:p>
        </w:tc>
        <w:tc>
          <w:tcPr>
            <w:tcW w:w="0" w:type="auto"/>
            <w:hideMark/>
          </w:tcPr>
          <w:p w14:paraId="1E75C487" w14:textId="745D2E0E" w:rsidR="006F3F26" w:rsidRPr="006F3F26" w:rsidDel="00000EAF" w:rsidRDefault="006F3F26" w:rsidP="006F3F26">
            <w:pPr>
              <w:rPr>
                <w:del w:id="5406" w:author="MUBIYARTO WIBISONO" w:date="2025-11-11T16:01:00Z"/>
                <w:rFonts w:ascii="Arial" w:hAnsi="Arial" w:cs="Arial"/>
                <w:szCs w:val="20"/>
                <w:lang w:val="en-SG"/>
              </w:rPr>
            </w:pPr>
            <w:del w:id="5407" w:author="MUBIYARTO WIBISONO" w:date="2025-11-11T16:01:00Z">
              <w:r w:rsidRPr="006F3F26" w:rsidDel="00000EAF">
                <w:rPr>
                  <w:rFonts w:ascii="Arial" w:hAnsi="Arial" w:cs="Arial"/>
                  <w:szCs w:val="20"/>
                  <w:lang w:val="en-SG"/>
                </w:rPr>
                <w:delText>ocms_valid_offence_notice (patch)</w:delText>
              </w:r>
              <w:bookmarkStart w:id="5408" w:name="_Toc213778465"/>
              <w:bookmarkEnd w:id="5408"/>
            </w:del>
          </w:p>
        </w:tc>
        <w:tc>
          <w:tcPr>
            <w:tcW w:w="0" w:type="auto"/>
            <w:hideMark/>
          </w:tcPr>
          <w:p w14:paraId="2701339B" w14:textId="273B1DB3" w:rsidR="006F3F26" w:rsidRPr="006F3F26" w:rsidDel="00000EAF" w:rsidRDefault="006F3F26" w:rsidP="006F3F26">
            <w:pPr>
              <w:rPr>
                <w:del w:id="5409" w:author="MUBIYARTO WIBISONO" w:date="2025-11-11T16:01:00Z"/>
                <w:rFonts w:ascii="Arial" w:hAnsi="Arial" w:cs="Arial"/>
                <w:szCs w:val="20"/>
                <w:lang w:val="en-SG"/>
              </w:rPr>
            </w:pPr>
            <w:del w:id="5410" w:author="MUBIYARTO WIBISONO" w:date="2025-11-11T16:01:00Z">
              <w:r w:rsidRPr="006F3F26" w:rsidDel="00000EAF">
                <w:rPr>
                  <w:rFonts w:ascii="Arial" w:hAnsi="Arial" w:cs="Arial"/>
                  <w:szCs w:val="20"/>
                  <w:lang w:val="en-SG"/>
                </w:rPr>
                <w:delText>prev_processing_stage</w:delText>
              </w:r>
              <w:bookmarkStart w:id="5411" w:name="_Toc213778466"/>
              <w:bookmarkEnd w:id="5411"/>
            </w:del>
          </w:p>
        </w:tc>
        <w:bookmarkStart w:id="5412" w:name="_Toc213778467"/>
        <w:bookmarkEnd w:id="5412"/>
      </w:tr>
      <w:tr w:rsidR="006F3F26" w:rsidRPr="006F3F26" w:rsidDel="00000EAF" w14:paraId="738296B1" w14:textId="173E6DC9" w:rsidTr="006F3F26">
        <w:trPr>
          <w:del w:id="5413" w:author="MUBIYARTO WIBISONO" w:date="2025-11-11T16:01:00Z"/>
        </w:trPr>
        <w:tc>
          <w:tcPr>
            <w:tcW w:w="0" w:type="auto"/>
            <w:hideMark/>
          </w:tcPr>
          <w:p w14:paraId="5D26275F" w14:textId="0E5F2A6A" w:rsidR="006F3F26" w:rsidRPr="006F3F26" w:rsidDel="00000EAF" w:rsidRDefault="006F3F26" w:rsidP="006F3F26">
            <w:pPr>
              <w:rPr>
                <w:del w:id="5414" w:author="MUBIYARTO WIBISONO" w:date="2025-11-11T16:01:00Z"/>
                <w:rFonts w:ascii="Arial" w:hAnsi="Arial" w:cs="Arial"/>
                <w:szCs w:val="20"/>
                <w:lang w:val="en-SG"/>
              </w:rPr>
            </w:pPr>
            <w:del w:id="5415" w:author="MUBIYARTO WIBISONO" w:date="2025-11-11T16:01:00Z">
              <w:r w:rsidRPr="006F3F26" w:rsidDel="00000EAF">
                <w:rPr>
                  <w:rFonts w:ascii="Arial" w:hAnsi="Arial" w:cs="Arial"/>
                  <w:szCs w:val="20"/>
                  <w:lang w:val="en-SG"/>
                </w:rPr>
                <w:delText>intranet</w:delText>
              </w:r>
              <w:bookmarkStart w:id="5416" w:name="_Toc213778468"/>
              <w:bookmarkEnd w:id="5416"/>
            </w:del>
          </w:p>
        </w:tc>
        <w:tc>
          <w:tcPr>
            <w:tcW w:w="0" w:type="auto"/>
            <w:hideMark/>
          </w:tcPr>
          <w:p w14:paraId="1BC13E82" w14:textId="143BA6E9" w:rsidR="006F3F26" w:rsidRPr="006F3F26" w:rsidDel="00000EAF" w:rsidRDefault="006F3F26" w:rsidP="006F3F26">
            <w:pPr>
              <w:rPr>
                <w:del w:id="5417" w:author="MUBIYARTO WIBISONO" w:date="2025-11-11T16:01:00Z"/>
                <w:rFonts w:ascii="Arial" w:hAnsi="Arial" w:cs="Arial"/>
                <w:szCs w:val="20"/>
                <w:lang w:val="en-SG"/>
              </w:rPr>
            </w:pPr>
            <w:del w:id="5418" w:author="MUBIYARTO WIBISONO" w:date="2025-11-11T16:01:00Z">
              <w:r w:rsidRPr="006F3F26" w:rsidDel="00000EAF">
                <w:rPr>
                  <w:rFonts w:ascii="Arial" w:hAnsi="Arial" w:cs="Arial"/>
                  <w:szCs w:val="20"/>
                  <w:lang w:val="en-SG"/>
                </w:rPr>
                <w:delText>ocms_valid_offence_notice (patch)</w:delText>
              </w:r>
              <w:bookmarkStart w:id="5419" w:name="_Toc213778469"/>
              <w:bookmarkEnd w:id="5419"/>
            </w:del>
          </w:p>
        </w:tc>
        <w:tc>
          <w:tcPr>
            <w:tcW w:w="0" w:type="auto"/>
            <w:hideMark/>
          </w:tcPr>
          <w:p w14:paraId="5F87B048" w14:textId="54B0A1DD" w:rsidR="006F3F26" w:rsidRPr="006F3F26" w:rsidDel="00000EAF" w:rsidRDefault="006F3F26" w:rsidP="006F3F26">
            <w:pPr>
              <w:rPr>
                <w:del w:id="5420" w:author="MUBIYARTO WIBISONO" w:date="2025-11-11T16:01:00Z"/>
                <w:rFonts w:ascii="Arial" w:hAnsi="Arial" w:cs="Arial"/>
                <w:szCs w:val="20"/>
                <w:lang w:val="en-SG"/>
              </w:rPr>
            </w:pPr>
            <w:del w:id="5421" w:author="MUBIYARTO WIBISONO" w:date="2025-11-11T16:01:00Z">
              <w:r w:rsidRPr="006F3F26" w:rsidDel="00000EAF">
                <w:rPr>
                  <w:rFonts w:ascii="Arial" w:hAnsi="Arial" w:cs="Arial"/>
                  <w:szCs w:val="20"/>
                  <w:lang w:val="en-SG"/>
                </w:rPr>
                <w:delText>last_processing_date</w:delText>
              </w:r>
              <w:bookmarkStart w:id="5422" w:name="_Toc213778470"/>
              <w:bookmarkEnd w:id="5422"/>
            </w:del>
          </w:p>
        </w:tc>
        <w:bookmarkStart w:id="5423" w:name="_Toc213778471"/>
        <w:bookmarkEnd w:id="5423"/>
      </w:tr>
      <w:tr w:rsidR="006F3F26" w:rsidRPr="006F3F26" w:rsidDel="00000EAF" w14:paraId="2A08B7D2" w14:textId="02CD16FA" w:rsidTr="006F3F26">
        <w:trPr>
          <w:del w:id="5424" w:author="MUBIYARTO WIBISONO" w:date="2025-11-11T16:01:00Z"/>
        </w:trPr>
        <w:tc>
          <w:tcPr>
            <w:tcW w:w="0" w:type="auto"/>
            <w:hideMark/>
          </w:tcPr>
          <w:p w14:paraId="73DBEAA6" w14:textId="7E4299B6" w:rsidR="006F3F26" w:rsidRPr="006F3F26" w:rsidDel="00000EAF" w:rsidRDefault="006F3F26" w:rsidP="006F3F26">
            <w:pPr>
              <w:rPr>
                <w:del w:id="5425" w:author="MUBIYARTO WIBISONO" w:date="2025-11-11T16:01:00Z"/>
                <w:rFonts w:ascii="Arial" w:hAnsi="Arial" w:cs="Arial"/>
                <w:szCs w:val="20"/>
                <w:lang w:val="en-SG"/>
              </w:rPr>
            </w:pPr>
            <w:del w:id="5426" w:author="MUBIYARTO WIBISONO" w:date="2025-11-11T16:01:00Z">
              <w:r w:rsidRPr="006F3F26" w:rsidDel="00000EAF">
                <w:rPr>
                  <w:rFonts w:ascii="Arial" w:hAnsi="Arial" w:cs="Arial"/>
                  <w:szCs w:val="20"/>
                  <w:lang w:val="en-SG"/>
                </w:rPr>
                <w:delText>intranet</w:delText>
              </w:r>
              <w:bookmarkStart w:id="5427" w:name="_Toc213778472"/>
              <w:bookmarkEnd w:id="5427"/>
            </w:del>
          </w:p>
        </w:tc>
        <w:tc>
          <w:tcPr>
            <w:tcW w:w="0" w:type="auto"/>
            <w:hideMark/>
          </w:tcPr>
          <w:p w14:paraId="56C5E74D" w14:textId="65DF5BCF" w:rsidR="006F3F26" w:rsidRPr="006F3F26" w:rsidDel="00000EAF" w:rsidRDefault="006F3F26" w:rsidP="006F3F26">
            <w:pPr>
              <w:rPr>
                <w:del w:id="5428" w:author="MUBIYARTO WIBISONO" w:date="2025-11-11T16:01:00Z"/>
                <w:rFonts w:ascii="Arial" w:hAnsi="Arial" w:cs="Arial"/>
                <w:szCs w:val="20"/>
                <w:lang w:val="en-SG"/>
              </w:rPr>
            </w:pPr>
            <w:del w:id="5429" w:author="MUBIYARTO WIBISONO" w:date="2025-11-11T16:01:00Z">
              <w:r w:rsidRPr="006F3F26" w:rsidDel="00000EAF">
                <w:rPr>
                  <w:rFonts w:ascii="Arial" w:hAnsi="Arial" w:cs="Arial"/>
                  <w:szCs w:val="20"/>
                  <w:lang w:val="en-SG"/>
                </w:rPr>
                <w:delText>ocms_valid_offence_notice (patch)</w:delText>
              </w:r>
              <w:bookmarkStart w:id="5430" w:name="_Toc213778473"/>
              <w:bookmarkEnd w:id="5430"/>
            </w:del>
          </w:p>
        </w:tc>
        <w:tc>
          <w:tcPr>
            <w:tcW w:w="0" w:type="auto"/>
            <w:hideMark/>
          </w:tcPr>
          <w:p w14:paraId="01475EB3" w14:textId="4851BD04" w:rsidR="006F3F26" w:rsidRPr="006F3F26" w:rsidDel="00000EAF" w:rsidRDefault="006F3F26" w:rsidP="006F3F26">
            <w:pPr>
              <w:rPr>
                <w:del w:id="5431" w:author="MUBIYARTO WIBISONO" w:date="2025-11-11T16:01:00Z"/>
                <w:rFonts w:ascii="Arial" w:hAnsi="Arial" w:cs="Arial"/>
                <w:szCs w:val="20"/>
                <w:lang w:val="en-SG"/>
              </w:rPr>
            </w:pPr>
            <w:del w:id="5432" w:author="MUBIYARTO WIBISONO" w:date="2025-11-11T16:01:00Z">
              <w:r w:rsidRPr="006F3F26" w:rsidDel="00000EAF">
                <w:rPr>
                  <w:rFonts w:ascii="Arial" w:hAnsi="Arial" w:cs="Arial"/>
                  <w:szCs w:val="20"/>
                  <w:lang w:val="en-SG"/>
                </w:rPr>
                <w:delText>last_processing_stage</w:delText>
              </w:r>
              <w:bookmarkStart w:id="5433" w:name="_Toc213778474"/>
              <w:bookmarkEnd w:id="5433"/>
            </w:del>
          </w:p>
        </w:tc>
        <w:bookmarkStart w:id="5434" w:name="_Toc213778475"/>
        <w:bookmarkEnd w:id="5434"/>
      </w:tr>
      <w:tr w:rsidR="006F3F26" w:rsidRPr="006F3F26" w:rsidDel="00000EAF" w14:paraId="5F8891F3" w14:textId="2A87F54D" w:rsidTr="006F3F26">
        <w:trPr>
          <w:del w:id="5435" w:author="MUBIYARTO WIBISONO" w:date="2025-11-11T16:01:00Z"/>
        </w:trPr>
        <w:tc>
          <w:tcPr>
            <w:tcW w:w="0" w:type="auto"/>
            <w:hideMark/>
          </w:tcPr>
          <w:p w14:paraId="2B80AF02" w14:textId="7430C486" w:rsidR="006F3F26" w:rsidRPr="006F3F26" w:rsidDel="00000EAF" w:rsidRDefault="006F3F26" w:rsidP="006F3F26">
            <w:pPr>
              <w:rPr>
                <w:del w:id="5436" w:author="MUBIYARTO WIBISONO" w:date="2025-11-11T16:01:00Z"/>
                <w:rFonts w:ascii="Arial" w:hAnsi="Arial" w:cs="Arial"/>
                <w:szCs w:val="20"/>
                <w:lang w:val="en-SG"/>
              </w:rPr>
            </w:pPr>
            <w:del w:id="5437" w:author="MUBIYARTO WIBISONO" w:date="2025-11-11T16:01:00Z">
              <w:r w:rsidRPr="006F3F26" w:rsidDel="00000EAF">
                <w:rPr>
                  <w:rFonts w:ascii="Arial" w:hAnsi="Arial" w:cs="Arial"/>
                  <w:szCs w:val="20"/>
                  <w:lang w:val="en-SG"/>
                </w:rPr>
                <w:delText>intranet</w:delText>
              </w:r>
              <w:bookmarkStart w:id="5438" w:name="_Toc213778476"/>
              <w:bookmarkEnd w:id="5438"/>
            </w:del>
          </w:p>
        </w:tc>
        <w:tc>
          <w:tcPr>
            <w:tcW w:w="0" w:type="auto"/>
            <w:hideMark/>
          </w:tcPr>
          <w:p w14:paraId="02C6BC28" w14:textId="53E15207" w:rsidR="006F3F26" w:rsidRPr="006F3F26" w:rsidDel="00000EAF" w:rsidRDefault="006F3F26" w:rsidP="006F3F26">
            <w:pPr>
              <w:rPr>
                <w:del w:id="5439" w:author="MUBIYARTO WIBISONO" w:date="2025-11-11T16:01:00Z"/>
                <w:rFonts w:ascii="Arial" w:hAnsi="Arial" w:cs="Arial"/>
                <w:szCs w:val="20"/>
                <w:lang w:val="en-SG"/>
              </w:rPr>
            </w:pPr>
            <w:del w:id="5440" w:author="MUBIYARTO WIBISONO" w:date="2025-11-11T16:01:00Z">
              <w:r w:rsidRPr="006F3F26" w:rsidDel="00000EAF">
                <w:rPr>
                  <w:rFonts w:ascii="Arial" w:hAnsi="Arial" w:cs="Arial"/>
                  <w:szCs w:val="20"/>
                  <w:lang w:val="en-SG"/>
                </w:rPr>
                <w:delText>ocms_valid_offence_notice (patch)</w:delText>
              </w:r>
              <w:bookmarkStart w:id="5441" w:name="_Toc213778477"/>
              <w:bookmarkEnd w:id="5441"/>
            </w:del>
          </w:p>
        </w:tc>
        <w:tc>
          <w:tcPr>
            <w:tcW w:w="0" w:type="auto"/>
            <w:hideMark/>
          </w:tcPr>
          <w:p w14:paraId="1D2CECE3" w14:textId="61919EDA" w:rsidR="006F3F26" w:rsidRPr="006F3F26" w:rsidDel="00000EAF" w:rsidRDefault="006F3F26" w:rsidP="006F3F26">
            <w:pPr>
              <w:rPr>
                <w:del w:id="5442" w:author="MUBIYARTO WIBISONO" w:date="2025-11-11T16:01:00Z"/>
                <w:rFonts w:ascii="Arial" w:hAnsi="Arial" w:cs="Arial"/>
                <w:szCs w:val="20"/>
                <w:lang w:val="en-SG"/>
              </w:rPr>
            </w:pPr>
            <w:del w:id="5443" w:author="MUBIYARTO WIBISONO" w:date="2025-11-11T16:01:00Z">
              <w:r w:rsidRPr="006F3F26" w:rsidDel="00000EAF">
                <w:rPr>
                  <w:rFonts w:ascii="Arial" w:hAnsi="Arial" w:cs="Arial"/>
                  <w:szCs w:val="20"/>
                  <w:lang w:val="en-SG"/>
                </w:rPr>
                <w:delText>next_processing_date</w:delText>
              </w:r>
              <w:bookmarkStart w:id="5444" w:name="_Toc213778478"/>
              <w:bookmarkEnd w:id="5444"/>
            </w:del>
          </w:p>
        </w:tc>
        <w:bookmarkStart w:id="5445" w:name="_Toc213778479"/>
        <w:bookmarkEnd w:id="5445"/>
      </w:tr>
      <w:tr w:rsidR="006F3F26" w:rsidRPr="006F3F26" w:rsidDel="00000EAF" w14:paraId="3002D60A" w14:textId="6981C69B" w:rsidTr="006F3F26">
        <w:trPr>
          <w:del w:id="5446" w:author="MUBIYARTO WIBISONO" w:date="2025-11-11T16:01:00Z"/>
        </w:trPr>
        <w:tc>
          <w:tcPr>
            <w:tcW w:w="0" w:type="auto"/>
            <w:hideMark/>
          </w:tcPr>
          <w:p w14:paraId="1554096F" w14:textId="1F7766F7" w:rsidR="006F3F26" w:rsidRPr="006F3F26" w:rsidDel="00000EAF" w:rsidRDefault="006F3F26" w:rsidP="006F3F26">
            <w:pPr>
              <w:rPr>
                <w:del w:id="5447" w:author="MUBIYARTO WIBISONO" w:date="2025-11-11T16:01:00Z"/>
                <w:rFonts w:ascii="Arial" w:hAnsi="Arial" w:cs="Arial"/>
                <w:szCs w:val="20"/>
                <w:lang w:val="en-SG"/>
              </w:rPr>
            </w:pPr>
            <w:del w:id="5448" w:author="MUBIYARTO WIBISONO" w:date="2025-11-11T16:01:00Z">
              <w:r w:rsidRPr="006F3F26" w:rsidDel="00000EAF">
                <w:rPr>
                  <w:rFonts w:ascii="Arial" w:hAnsi="Arial" w:cs="Arial"/>
                  <w:szCs w:val="20"/>
                  <w:lang w:val="en-SG"/>
                </w:rPr>
                <w:delText>intranet</w:delText>
              </w:r>
              <w:bookmarkStart w:id="5449" w:name="_Toc213778480"/>
              <w:bookmarkEnd w:id="5449"/>
            </w:del>
          </w:p>
        </w:tc>
        <w:tc>
          <w:tcPr>
            <w:tcW w:w="0" w:type="auto"/>
            <w:hideMark/>
          </w:tcPr>
          <w:p w14:paraId="53FAA391" w14:textId="528F1199" w:rsidR="006F3F26" w:rsidRPr="006F3F26" w:rsidDel="00000EAF" w:rsidRDefault="006F3F26" w:rsidP="006F3F26">
            <w:pPr>
              <w:rPr>
                <w:del w:id="5450" w:author="MUBIYARTO WIBISONO" w:date="2025-11-11T16:01:00Z"/>
                <w:rFonts w:ascii="Arial" w:hAnsi="Arial" w:cs="Arial"/>
                <w:szCs w:val="20"/>
                <w:lang w:val="en-SG"/>
              </w:rPr>
            </w:pPr>
            <w:del w:id="5451" w:author="MUBIYARTO WIBISONO" w:date="2025-11-11T16:01:00Z">
              <w:r w:rsidRPr="006F3F26" w:rsidDel="00000EAF">
                <w:rPr>
                  <w:rFonts w:ascii="Arial" w:hAnsi="Arial" w:cs="Arial"/>
                  <w:szCs w:val="20"/>
                  <w:lang w:val="en-SG"/>
                </w:rPr>
                <w:delText>ocms_valid_offence_notice (patch)</w:delText>
              </w:r>
              <w:bookmarkStart w:id="5452" w:name="_Toc213778481"/>
              <w:bookmarkEnd w:id="5452"/>
            </w:del>
          </w:p>
        </w:tc>
        <w:tc>
          <w:tcPr>
            <w:tcW w:w="0" w:type="auto"/>
            <w:hideMark/>
          </w:tcPr>
          <w:p w14:paraId="5161CD03" w14:textId="67D82148" w:rsidR="006F3F26" w:rsidRPr="006F3F26" w:rsidDel="00000EAF" w:rsidRDefault="006F3F26" w:rsidP="006F3F26">
            <w:pPr>
              <w:rPr>
                <w:del w:id="5453" w:author="MUBIYARTO WIBISONO" w:date="2025-11-11T16:01:00Z"/>
                <w:rFonts w:ascii="Arial" w:hAnsi="Arial" w:cs="Arial"/>
                <w:szCs w:val="20"/>
                <w:lang w:val="en-SG"/>
              </w:rPr>
            </w:pPr>
            <w:del w:id="5454" w:author="MUBIYARTO WIBISONO" w:date="2025-11-11T16:01:00Z">
              <w:r w:rsidRPr="006F3F26" w:rsidDel="00000EAF">
                <w:rPr>
                  <w:rFonts w:ascii="Arial" w:hAnsi="Arial" w:cs="Arial"/>
                  <w:szCs w:val="20"/>
                  <w:lang w:val="en-SG"/>
                </w:rPr>
                <w:delText>next_processing_stage</w:delText>
              </w:r>
              <w:bookmarkStart w:id="5455" w:name="_Toc213778482"/>
              <w:bookmarkEnd w:id="5455"/>
            </w:del>
          </w:p>
        </w:tc>
        <w:bookmarkStart w:id="5456" w:name="_Toc213778483"/>
        <w:bookmarkEnd w:id="5456"/>
      </w:tr>
      <w:tr w:rsidR="006F3F26" w:rsidRPr="006F3F26" w:rsidDel="00000EAF" w14:paraId="060F8857" w14:textId="097E2ABA" w:rsidTr="006F3F26">
        <w:trPr>
          <w:del w:id="5457" w:author="MUBIYARTO WIBISONO" w:date="2025-11-11T16:01:00Z"/>
        </w:trPr>
        <w:tc>
          <w:tcPr>
            <w:tcW w:w="0" w:type="auto"/>
            <w:hideMark/>
          </w:tcPr>
          <w:p w14:paraId="77DA1153" w14:textId="37CCDD34" w:rsidR="006F3F26" w:rsidRPr="006F3F26" w:rsidDel="00000EAF" w:rsidRDefault="006F3F26" w:rsidP="006F3F26">
            <w:pPr>
              <w:rPr>
                <w:del w:id="5458" w:author="MUBIYARTO WIBISONO" w:date="2025-11-11T16:01:00Z"/>
                <w:rFonts w:ascii="Arial" w:hAnsi="Arial" w:cs="Arial"/>
                <w:szCs w:val="20"/>
                <w:lang w:val="en-SG"/>
              </w:rPr>
            </w:pPr>
            <w:del w:id="5459" w:author="MUBIYARTO WIBISONO" w:date="2025-11-11T16:01:00Z">
              <w:r w:rsidRPr="006F3F26" w:rsidDel="00000EAF">
                <w:rPr>
                  <w:rFonts w:ascii="Arial" w:hAnsi="Arial" w:cs="Arial"/>
                  <w:szCs w:val="20"/>
                  <w:lang w:val="en-SG"/>
                </w:rPr>
                <w:delText>intranet</w:delText>
              </w:r>
              <w:bookmarkStart w:id="5460" w:name="_Toc213778484"/>
              <w:bookmarkEnd w:id="5460"/>
            </w:del>
          </w:p>
        </w:tc>
        <w:tc>
          <w:tcPr>
            <w:tcW w:w="0" w:type="auto"/>
            <w:hideMark/>
          </w:tcPr>
          <w:p w14:paraId="03D7993D" w14:textId="71B5AB1D" w:rsidR="006F3F26" w:rsidRPr="006F3F26" w:rsidDel="00000EAF" w:rsidRDefault="006F3F26" w:rsidP="006F3F26">
            <w:pPr>
              <w:rPr>
                <w:del w:id="5461" w:author="MUBIYARTO WIBISONO" w:date="2025-11-11T16:01:00Z"/>
                <w:rFonts w:ascii="Arial" w:hAnsi="Arial" w:cs="Arial"/>
                <w:szCs w:val="20"/>
                <w:lang w:val="en-SG"/>
              </w:rPr>
            </w:pPr>
            <w:del w:id="5462" w:author="MUBIYARTO WIBISONO" w:date="2025-11-11T16:01:00Z">
              <w:r w:rsidRPr="006F3F26" w:rsidDel="00000EAF">
                <w:rPr>
                  <w:rFonts w:ascii="Arial" w:hAnsi="Arial" w:cs="Arial"/>
                  <w:szCs w:val="20"/>
                  <w:lang w:val="en-SG"/>
                </w:rPr>
                <w:delText>ocms_valid_offence_notice (patch)</w:delText>
              </w:r>
              <w:bookmarkStart w:id="5463" w:name="_Toc213778485"/>
              <w:bookmarkEnd w:id="5463"/>
            </w:del>
          </w:p>
        </w:tc>
        <w:tc>
          <w:tcPr>
            <w:tcW w:w="0" w:type="auto"/>
            <w:hideMark/>
          </w:tcPr>
          <w:p w14:paraId="011E64D9" w14:textId="7F76BEAF" w:rsidR="006F3F26" w:rsidRPr="006F3F26" w:rsidDel="00000EAF" w:rsidRDefault="006F3F26" w:rsidP="006F3F26">
            <w:pPr>
              <w:rPr>
                <w:del w:id="5464" w:author="MUBIYARTO WIBISONO" w:date="2025-11-11T16:01:00Z"/>
                <w:rFonts w:ascii="Arial" w:hAnsi="Arial" w:cs="Arial"/>
                <w:szCs w:val="20"/>
                <w:lang w:val="en-SG"/>
              </w:rPr>
            </w:pPr>
            <w:del w:id="5465" w:author="MUBIYARTO WIBISONO" w:date="2025-11-11T16:01:00Z">
              <w:r w:rsidRPr="006F3F26" w:rsidDel="00000EAF">
                <w:rPr>
                  <w:rFonts w:ascii="Arial" w:hAnsi="Arial" w:cs="Arial"/>
                  <w:szCs w:val="20"/>
                  <w:lang w:val="en-SG"/>
                </w:rPr>
                <w:delText>upd_date</w:delText>
              </w:r>
              <w:bookmarkStart w:id="5466" w:name="_Toc213778486"/>
              <w:bookmarkEnd w:id="5466"/>
            </w:del>
          </w:p>
        </w:tc>
        <w:bookmarkStart w:id="5467" w:name="_Toc213778487"/>
        <w:bookmarkEnd w:id="5467"/>
      </w:tr>
      <w:tr w:rsidR="006F3F26" w:rsidRPr="006F3F26" w:rsidDel="00000EAF" w14:paraId="26E09B60" w14:textId="6EBAD2D9" w:rsidTr="006F3F26">
        <w:trPr>
          <w:del w:id="5468" w:author="MUBIYARTO WIBISONO" w:date="2025-11-11T16:01:00Z"/>
        </w:trPr>
        <w:tc>
          <w:tcPr>
            <w:tcW w:w="0" w:type="auto"/>
            <w:hideMark/>
          </w:tcPr>
          <w:p w14:paraId="1CEE2B3B" w14:textId="6C3F0F95" w:rsidR="006F3F26" w:rsidRPr="006F3F26" w:rsidDel="00000EAF" w:rsidRDefault="006F3F26" w:rsidP="006F3F26">
            <w:pPr>
              <w:rPr>
                <w:del w:id="5469" w:author="MUBIYARTO WIBISONO" w:date="2025-11-11T16:01:00Z"/>
                <w:rFonts w:ascii="Arial" w:hAnsi="Arial" w:cs="Arial"/>
                <w:szCs w:val="20"/>
                <w:lang w:val="en-SG"/>
              </w:rPr>
            </w:pPr>
            <w:del w:id="5470" w:author="MUBIYARTO WIBISONO" w:date="2025-11-11T16:01:00Z">
              <w:r w:rsidRPr="006F3F26" w:rsidDel="00000EAF">
                <w:rPr>
                  <w:rFonts w:ascii="Arial" w:hAnsi="Arial" w:cs="Arial"/>
                  <w:szCs w:val="20"/>
                  <w:lang w:val="en-SG"/>
                </w:rPr>
                <w:delText>intranet</w:delText>
              </w:r>
              <w:bookmarkStart w:id="5471" w:name="_Toc213778488"/>
              <w:bookmarkEnd w:id="5471"/>
            </w:del>
          </w:p>
        </w:tc>
        <w:tc>
          <w:tcPr>
            <w:tcW w:w="0" w:type="auto"/>
            <w:hideMark/>
          </w:tcPr>
          <w:p w14:paraId="77FD2931" w14:textId="707BAAF4" w:rsidR="006F3F26" w:rsidRPr="006F3F26" w:rsidDel="00000EAF" w:rsidRDefault="006F3F26" w:rsidP="006F3F26">
            <w:pPr>
              <w:rPr>
                <w:del w:id="5472" w:author="MUBIYARTO WIBISONO" w:date="2025-11-11T16:01:00Z"/>
                <w:rFonts w:ascii="Arial" w:hAnsi="Arial" w:cs="Arial"/>
                <w:szCs w:val="20"/>
                <w:lang w:val="en-SG"/>
              </w:rPr>
            </w:pPr>
            <w:del w:id="5473" w:author="MUBIYARTO WIBISONO" w:date="2025-11-11T16:01:00Z">
              <w:r w:rsidRPr="006F3F26" w:rsidDel="00000EAF">
                <w:rPr>
                  <w:rFonts w:ascii="Arial" w:hAnsi="Arial" w:cs="Arial"/>
                  <w:szCs w:val="20"/>
                  <w:lang w:val="en-SG"/>
                </w:rPr>
                <w:delText>ocms_valid_offence_notice (patch)</w:delText>
              </w:r>
              <w:bookmarkStart w:id="5474" w:name="_Toc213778489"/>
              <w:bookmarkEnd w:id="5474"/>
            </w:del>
          </w:p>
        </w:tc>
        <w:tc>
          <w:tcPr>
            <w:tcW w:w="0" w:type="auto"/>
            <w:hideMark/>
          </w:tcPr>
          <w:p w14:paraId="4622248A" w14:textId="48A7F6FB" w:rsidR="006F3F26" w:rsidRPr="006F3F26" w:rsidDel="00000EAF" w:rsidRDefault="006F3F26" w:rsidP="006F3F26">
            <w:pPr>
              <w:rPr>
                <w:del w:id="5475" w:author="MUBIYARTO WIBISONO" w:date="2025-11-11T16:01:00Z"/>
                <w:rFonts w:ascii="Arial" w:hAnsi="Arial" w:cs="Arial"/>
                <w:szCs w:val="20"/>
                <w:lang w:val="en-SG"/>
              </w:rPr>
            </w:pPr>
            <w:del w:id="5476" w:author="MUBIYARTO WIBISONO" w:date="2025-11-11T16:01:00Z">
              <w:r w:rsidRPr="006F3F26" w:rsidDel="00000EAF">
                <w:rPr>
                  <w:rFonts w:ascii="Arial" w:hAnsi="Arial" w:cs="Arial"/>
                  <w:szCs w:val="20"/>
                  <w:lang w:val="en-SG"/>
                </w:rPr>
                <w:delText>upd_user_id</w:delText>
              </w:r>
              <w:bookmarkStart w:id="5477" w:name="_Toc213778490"/>
              <w:bookmarkEnd w:id="5477"/>
            </w:del>
          </w:p>
        </w:tc>
        <w:bookmarkStart w:id="5478" w:name="_Toc213778491"/>
        <w:bookmarkEnd w:id="5478"/>
      </w:tr>
      <w:tr w:rsidR="006F3F26" w:rsidRPr="006F3F26" w:rsidDel="00000EAF" w14:paraId="5B0E1908" w14:textId="45E696ED" w:rsidTr="006F3F26">
        <w:trPr>
          <w:del w:id="5479" w:author="MUBIYARTO WIBISONO" w:date="2025-11-11T16:01:00Z"/>
        </w:trPr>
        <w:tc>
          <w:tcPr>
            <w:tcW w:w="0" w:type="auto"/>
            <w:hideMark/>
          </w:tcPr>
          <w:p w14:paraId="11B5722B" w14:textId="454B3DD5" w:rsidR="006F3F26" w:rsidRPr="006F3F26" w:rsidDel="00000EAF" w:rsidRDefault="006F3F26" w:rsidP="006F3F26">
            <w:pPr>
              <w:rPr>
                <w:del w:id="5480" w:author="MUBIYARTO WIBISONO" w:date="2025-11-11T16:01:00Z"/>
                <w:rFonts w:ascii="Arial" w:hAnsi="Arial" w:cs="Arial"/>
                <w:szCs w:val="20"/>
                <w:lang w:val="en-SG"/>
              </w:rPr>
            </w:pPr>
            <w:del w:id="5481" w:author="MUBIYARTO WIBISONO" w:date="2025-11-11T16:01:00Z">
              <w:r w:rsidRPr="006F3F26" w:rsidDel="00000EAF">
                <w:rPr>
                  <w:rFonts w:ascii="Arial" w:hAnsi="Arial" w:cs="Arial"/>
                  <w:szCs w:val="20"/>
                  <w:lang w:val="en-SG"/>
                </w:rPr>
                <w:delText>intranet</w:delText>
              </w:r>
              <w:bookmarkStart w:id="5482" w:name="_Toc213778492"/>
              <w:bookmarkEnd w:id="5482"/>
            </w:del>
          </w:p>
        </w:tc>
        <w:tc>
          <w:tcPr>
            <w:tcW w:w="0" w:type="auto"/>
            <w:hideMark/>
          </w:tcPr>
          <w:p w14:paraId="78E98940" w14:textId="145FA6CA" w:rsidR="006F3F26" w:rsidRPr="006F3F26" w:rsidDel="00000EAF" w:rsidRDefault="006F3F26" w:rsidP="006F3F26">
            <w:pPr>
              <w:rPr>
                <w:del w:id="5483" w:author="MUBIYARTO WIBISONO" w:date="2025-11-11T16:01:00Z"/>
                <w:rFonts w:ascii="Arial" w:hAnsi="Arial" w:cs="Arial"/>
                <w:szCs w:val="20"/>
                <w:lang w:val="en-SG"/>
              </w:rPr>
            </w:pPr>
            <w:del w:id="5484" w:author="MUBIYARTO WIBISONO" w:date="2025-11-11T16:01:00Z">
              <w:r w:rsidRPr="006F3F26" w:rsidDel="00000EAF">
                <w:rPr>
                  <w:rFonts w:ascii="Arial" w:hAnsi="Arial" w:cs="Arial"/>
                  <w:szCs w:val="20"/>
                  <w:lang w:val="en-SG"/>
                </w:rPr>
                <w:delText>ocms_valid_offence_notice</w:delText>
              </w:r>
              <w:bookmarkStart w:id="5485" w:name="_Toc213778493"/>
              <w:bookmarkEnd w:id="5485"/>
            </w:del>
          </w:p>
        </w:tc>
        <w:tc>
          <w:tcPr>
            <w:tcW w:w="0" w:type="auto"/>
            <w:hideMark/>
          </w:tcPr>
          <w:p w14:paraId="32434DD8" w14:textId="528EA897" w:rsidR="006F3F26" w:rsidRPr="006F3F26" w:rsidDel="00000EAF" w:rsidRDefault="006F3F26" w:rsidP="006F3F26">
            <w:pPr>
              <w:rPr>
                <w:del w:id="5486" w:author="MUBIYARTO WIBISONO" w:date="2025-11-11T16:01:00Z"/>
                <w:rFonts w:ascii="Arial" w:hAnsi="Arial" w:cs="Arial"/>
                <w:szCs w:val="20"/>
                <w:lang w:val="en-SG"/>
              </w:rPr>
            </w:pPr>
            <w:del w:id="5487" w:author="MUBIYARTO WIBISONO" w:date="2025-11-11T16:01:00Z">
              <w:r w:rsidRPr="006F3F26" w:rsidDel="00000EAF">
                <w:rPr>
                  <w:rFonts w:ascii="Arial" w:hAnsi="Arial" w:cs="Arial"/>
                  <w:szCs w:val="20"/>
                  <w:lang w:val="en-SG"/>
                </w:rPr>
                <w:delText>is_sync (set true)</w:delText>
              </w:r>
              <w:bookmarkStart w:id="5488" w:name="_Toc213778494"/>
              <w:bookmarkEnd w:id="5488"/>
            </w:del>
          </w:p>
        </w:tc>
        <w:bookmarkStart w:id="5489" w:name="_Toc213778495"/>
        <w:bookmarkEnd w:id="5489"/>
      </w:tr>
      <w:tr w:rsidR="006F3F26" w:rsidDel="00000EAF" w14:paraId="1ABE703C" w14:textId="3DB6353F" w:rsidTr="006F3F26">
        <w:trPr>
          <w:del w:id="5490" w:author="MUBIYARTO WIBISONO" w:date="2025-11-11T16:01:00Z"/>
        </w:trPr>
        <w:tc>
          <w:tcPr>
            <w:tcW w:w="0" w:type="auto"/>
            <w:hideMark/>
          </w:tcPr>
          <w:p w14:paraId="496952CC" w14:textId="3160431D" w:rsidR="006F3F26" w:rsidRPr="006F3F26" w:rsidDel="00000EAF" w:rsidRDefault="006F3F26">
            <w:pPr>
              <w:rPr>
                <w:del w:id="5491" w:author="MUBIYARTO WIBISONO" w:date="2025-11-11T16:01:00Z"/>
                <w:rFonts w:ascii="Arial" w:hAnsi="Arial" w:cs="Arial"/>
                <w:szCs w:val="20"/>
                <w:lang w:val="en-SG"/>
              </w:rPr>
            </w:pPr>
            <w:del w:id="5492" w:author="MUBIYARTO WIBISONO" w:date="2025-11-11T16:01:00Z">
              <w:r w:rsidRPr="006F3F26" w:rsidDel="00000EAF">
                <w:rPr>
                  <w:rFonts w:ascii="Arial" w:hAnsi="Arial" w:cs="Arial"/>
                  <w:szCs w:val="20"/>
                  <w:lang w:val="en-SG"/>
                </w:rPr>
                <w:delText>internet</w:delText>
              </w:r>
              <w:bookmarkStart w:id="5493" w:name="_Toc213778496"/>
              <w:bookmarkEnd w:id="5493"/>
            </w:del>
          </w:p>
        </w:tc>
        <w:tc>
          <w:tcPr>
            <w:tcW w:w="0" w:type="auto"/>
            <w:hideMark/>
          </w:tcPr>
          <w:p w14:paraId="689A3B0B" w14:textId="4CFDC5A6" w:rsidR="006F3F26" w:rsidRPr="006F3F26" w:rsidDel="00000EAF" w:rsidRDefault="006F3F26">
            <w:pPr>
              <w:rPr>
                <w:del w:id="5494" w:author="MUBIYARTO WIBISONO" w:date="2025-11-11T16:01:00Z"/>
                <w:rFonts w:ascii="Arial" w:hAnsi="Arial" w:cs="Arial"/>
                <w:szCs w:val="20"/>
                <w:lang w:val="en-SG"/>
              </w:rPr>
            </w:pPr>
            <w:del w:id="5495" w:author="MUBIYARTO WIBISONO" w:date="2025-11-11T16:01:00Z">
              <w:r w:rsidRPr="006F3F26" w:rsidDel="00000EAF">
                <w:rPr>
                  <w:rFonts w:ascii="Arial" w:hAnsi="Arial" w:cs="Arial"/>
                  <w:szCs w:val="20"/>
                  <w:lang w:val="en-SG"/>
                </w:rPr>
                <w:delText>eocms_valid_offence_notice (patch)</w:delText>
              </w:r>
              <w:bookmarkStart w:id="5496" w:name="_Toc213778497"/>
              <w:bookmarkEnd w:id="5496"/>
            </w:del>
          </w:p>
        </w:tc>
        <w:tc>
          <w:tcPr>
            <w:tcW w:w="0" w:type="auto"/>
            <w:hideMark/>
          </w:tcPr>
          <w:p w14:paraId="7FD7F427" w14:textId="57E31555" w:rsidR="006F3F26" w:rsidRPr="006F3F26" w:rsidDel="00000EAF" w:rsidRDefault="006F3F26">
            <w:pPr>
              <w:rPr>
                <w:del w:id="5497" w:author="MUBIYARTO WIBISONO" w:date="2025-11-11T16:01:00Z"/>
                <w:rFonts w:ascii="Arial" w:hAnsi="Arial" w:cs="Arial"/>
                <w:szCs w:val="20"/>
                <w:lang w:val="en-SG"/>
              </w:rPr>
            </w:pPr>
            <w:del w:id="5498" w:author="MUBIYARTO WIBISONO" w:date="2025-11-11T16:01:00Z">
              <w:r w:rsidRPr="006F3F26" w:rsidDel="00000EAF">
                <w:rPr>
                  <w:rFonts w:ascii="Arial" w:hAnsi="Arial" w:cs="Arial"/>
                  <w:szCs w:val="20"/>
                  <w:lang w:val="en-SG"/>
                </w:rPr>
                <w:delText>upd_date</w:delText>
              </w:r>
              <w:bookmarkStart w:id="5499" w:name="_Toc213778498"/>
              <w:bookmarkEnd w:id="5499"/>
            </w:del>
          </w:p>
        </w:tc>
        <w:bookmarkStart w:id="5500" w:name="_Toc213778499"/>
        <w:bookmarkEnd w:id="5500"/>
      </w:tr>
      <w:tr w:rsidR="006F3F26" w:rsidDel="00000EAF" w14:paraId="0EC617AF" w14:textId="4C0F3D09" w:rsidTr="006F3F26">
        <w:trPr>
          <w:del w:id="5501" w:author="MUBIYARTO WIBISONO" w:date="2025-11-11T16:01:00Z"/>
        </w:trPr>
        <w:tc>
          <w:tcPr>
            <w:tcW w:w="0" w:type="auto"/>
            <w:hideMark/>
          </w:tcPr>
          <w:p w14:paraId="16E46F36" w14:textId="443D7DF3" w:rsidR="006F3F26" w:rsidRPr="006F3F26" w:rsidDel="00000EAF" w:rsidRDefault="006F3F26">
            <w:pPr>
              <w:rPr>
                <w:del w:id="5502" w:author="MUBIYARTO WIBISONO" w:date="2025-11-11T16:01:00Z"/>
                <w:rFonts w:ascii="Arial" w:hAnsi="Arial" w:cs="Arial"/>
                <w:szCs w:val="20"/>
                <w:lang w:val="en-SG"/>
              </w:rPr>
            </w:pPr>
            <w:del w:id="5503" w:author="MUBIYARTO WIBISONO" w:date="2025-11-11T16:01:00Z">
              <w:r w:rsidRPr="006F3F26" w:rsidDel="00000EAF">
                <w:rPr>
                  <w:rFonts w:ascii="Arial" w:hAnsi="Arial" w:cs="Arial"/>
                  <w:szCs w:val="20"/>
                  <w:lang w:val="en-SG"/>
                </w:rPr>
                <w:delText>internet</w:delText>
              </w:r>
              <w:bookmarkStart w:id="5504" w:name="_Toc213778500"/>
              <w:bookmarkEnd w:id="5504"/>
            </w:del>
          </w:p>
        </w:tc>
        <w:tc>
          <w:tcPr>
            <w:tcW w:w="0" w:type="auto"/>
            <w:hideMark/>
          </w:tcPr>
          <w:p w14:paraId="548B340C" w14:textId="0AC710BE" w:rsidR="006F3F26" w:rsidRPr="006F3F26" w:rsidDel="00000EAF" w:rsidRDefault="006F3F26">
            <w:pPr>
              <w:rPr>
                <w:del w:id="5505" w:author="MUBIYARTO WIBISONO" w:date="2025-11-11T16:01:00Z"/>
                <w:rFonts w:ascii="Arial" w:hAnsi="Arial" w:cs="Arial"/>
                <w:szCs w:val="20"/>
                <w:lang w:val="en-SG"/>
              </w:rPr>
            </w:pPr>
            <w:del w:id="5506" w:author="MUBIYARTO WIBISONO" w:date="2025-11-11T16:01:00Z">
              <w:r w:rsidRPr="006F3F26" w:rsidDel="00000EAF">
                <w:rPr>
                  <w:rFonts w:ascii="Arial" w:hAnsi="Arial" w:cs="Arial"/>
                  <w:szCs w:val="20"/>
                  <w:lang w:val="en-SG"/>
                </w:rPr>
                <w:delText>eocms_valid_offence_notice (patch)</w:delText>
              </w:r>
              <w:bookmarkStart w:id="5507" w:name="_Toc213778501"/>
              <w:bookmarkEnd w:id="5507"/>
            </w:del>
          </w:p>
        </w:tc>
        <w:tc>
          <w:tcPr>
            <w:tcW w:w="0" w:type="auto"/>
            <w:hideMark/>
          </w:tcPr>
          <w:p w14:paraId="7B588A7F" w14:textId="74CF341D" w:rsidR="006F3F26" w:rsidRPr="006F3F26" w:rsidDel="00000EAF" w:rsidRDefault="006F3F26">
            <w:pPr>
              <w:rPr>
                <w:del w:id="5508" w:author="MUBIYARTO WIBISONO" w:date="2025-11-11T16:01:00Z"/>
                <w:rFonts w:ascii="Arial" w:hAnsi="Arial" w:cs="Arial"/>
                <w:szCs w:val="20"/>
                <w:lang w:val="en-SG"/>
              </w:rPr>
            </w:pPr>
            <w:del w:id="5509" w:author="MUBIYARTO WIBISONO" w:date="2025-11-11T16:01:00Z">
              <w:r w:rsidRPr="006F3F26" w:rsidDel="00000EAF">
                <w:rPr>
                  <w:rFonts w:ascii="Arial" w:hAnsi="Arial" w:cs="Arial"/>
                  <w:szCs w:val="20"/>
                  <w:lang w:val="en-SG"/>
                </w:rPr>
                <w:delText>upd_user_id</w:delText>
              </w:r>
              <w:bookmarkStart w:id="5510" w:name="_Toc213778502"/>
              <w:bookmarkEnd w:id="5510"/>
            </w:del>
          </w:p>
        </w:tc>
        <w:bookmarkStart w:id="5511" w:name="_Toc213778503"/>
        <w:bookmarkEnd w:id="5511"/>
      </w:tr>
      <w:tr w:rsidR="006F3F26" w:rsidDel="00000EAF" w14:paraId="1DAD0641" w14:textId="23039E7F" w:rsidTr="006F3F26">
        <w:trPr>
          <w:del w:id="5512" w:author="MUBIYARTO WIBISONO" w:date="2025-11-11T16:01:00Z"/>
        </w:trPr>
        <w:tc>
          <w:tcPr>
            <w:tcW w:w="0" w:type="auto"/>
            <w:hideMark/>
          </w:tcPr>
          <w:p w14:paraId="60875DA1" w14:textId="08C24DB5" w:rsidR="006F3F26" w:rsidRPr="006F3F26" w:rsidDel="00000EAF" w:rsidRDefault="006F3F26">
            <w:pPr>
              <w:rPr>
                <w:del w:id="5513" w:author="MUBIYARTO WIBISONO" w:date="2025-11-11T16:01:00Z"/>
                <w:rFonts w:ascii="Arial" w:hAnsi="Arial" w:cs="Arial"/>
                <w:szCs w:val="20"/>
                <w:lang w:val="en-SG"/>
              </w:rPr>
            </w:pPr>
            <w:del w:id="5514" w:author="MUBIYARTO WIBISONO" w:date="2025-11-11T16:01:00Z">
              <w:r w:rsidRPr="006F3F26" w:rsidDel="00000EAF">
                <w:rPr>
                  <w:rFonts w:ascii="Arial" w:hAnsi="Arial" w:cs="Arial"/>
                  <w:szCs w:val="20"/>
                  <w:lang w:val="en-SG"/>
                </w:rPr>
                <w:delText>internet</w:delText>
              </w:r>
              <w:bookmarkStart w:id="5515" w:name="_Toc213778504"/>
              <w:bookmarkEnd w:id="5515"/>
            </w:del>
          </w:p>
        </w:tc>
        <w:tc>
          <w:tcPr>
            <w:tcW w:w="0" w:type="auto"/>
            <w:hideMark/>
          </w:tcPr>
          <w:p w14:paraId="441FC726" w14:textId="262A5D6C" w:rsidR="006F3F26" w:rsidRPr="006F3F26" w:rsidDel="00000EAF" w:rsidRDefault="006F3F26">
            <w:pPr>
              <w:rPr>
                <w:del w:id="5516" w:author="MUBIYARTO WIBISONO" w:date="2025-11-11T16:01:00Z"/>
                <w:rFonts w:ascii="Arial" w:hAnsi="Arial" w:cs="Arial"/>
                <w:szCs w:val="20"/>
                <w:lang w:val="en-SG"/>
              </w:rPr>
            </w:pPr>
            <w:del w:id="5517" w:author="MUBIYARTO WIBISONO" w:date="2025-11-11T16:01:00Z">
              <w:r w:rsidRPr="006F3F26" w:rsidDel="00000EAF">
                <w:rPr>
                  <w:rFonts w:ascii="Arial" w:hAnsi="Arial" w:cs="Arial"/>
                  <w:szCs w:val="20"/>
                  <w:lang w:val="en-SG"/>
                </w:rPr>
                <w:delText>eocms_valid_offence_notice (patch)</w:delText>
              </w:r>
              <w:bookmarkStart w:id="5518" w:name="_Toc213778505"/>
              <w:bookmarkEnd w:id="5518"/>
            </w:del>
          </w:p>
        </w:tc>
        <w:tc>
          <w:tcPr>
            <w:tcW w:w="0" w:type="auto"/>
            <w:hideMark/>
          </w:tcPr>
          <w:p w14:paraId="1227D898" w14:textId="602C6AA1" w:rsidR="006F3F26" w:rsidRPr="006F3F26" w:rsidDel="00000EAF" w:rsidRDefault="006F3F26">
            <w:pPr>
              <w:rPr>
                <w:del w:id="5519" w:author="MUBIYARTO WIBISONO" w:date="2025-11-11T16:01:00Z"/>
                <w:rFonts w:ascii="Arial" w:hAnsi="Arial" w:cs="Arial"/>
                <w:szCs w:val="20"/>
                <w:lang w:val="en-SG"/>
              </w:rPr>
            </w:pPr>
            <w:del w:id="5520" w:author="MUBIYARTO WIBISONO" w:date="2025-11-11T16:01:00Z">
              <w:r w:rsidRPr="006F3F26" w:rsidDel="00000EAF">
                <w:rPr>
                  <w:rFonts w:ascii="Arial" w:hAnsi="Arial" w:cs="Arial"/>
                  <w:szCs w:val="20"/>
                  <w:lang w:val="en-SG"/>
                </w:rPr>
                <w:delText>suspension_type</w:delText>
              </w:r>
              <w:bookmarkStart w:id="5521" w:name="_Toc213778506"/>
              <w:bookmarkEnd w:id="5521"/>
            </w:del>
          </w:p>
        </w:tc>
        <w:bookmarkStart w:id="5522" w:name="_Toc213778507"/>
        <w:bookmarkEnd w:id="5522"/>
      </w:tr>
      <w:tr w:rsidR="006F3F26" w:rsidDel="00000EAF" w14:paraId="1167A354" w14:textId="1E835F9F" w:rsidTr="006F3F26">
        <w:trPr>
          <w:del w:id="5523" w:author="MUBIYARTO WIBISONO" w:date="2025-11-11T16:01:00Z"/>
        </w:trPr>
        <w:tc>
          <w:tcPr>
            <w:tcW w:w="0" w:type="auto"/>
            <w:hideMark/>
          </w:tcPr>
          <w:p w14:paraId="11D5A696" w14:textId="3A73CCF8" w:rsidR="006F3F26" w:rsidRPr="006F3F26" w:rsidDel="00000EAF" w:rsidRDefault="006F3F26">
            <w:pPr>
              <w:rPr>
                <w:del w:id="5524" w:author="MUBIYARTO WIBISONO" w:date="2025-11-11T16:01:00Z"/>
                <w:rFonts w:ascii="Arial" w:hAnsi="Arial" w:cs="Arial"/>
                <w:szCs w:val="20"/>
                <w:lang w:val="en-SG"/>
              </w:rPr>
            </w:pPr>
            <w:del w:id="5525" w:author="MUBIYARTO WIBISONO" w:date="2025-11-11T16:01:00Z">
              <w:r w:rsidRPr="006F3F26" w:rsidDel="00000EAF">
                <w:rPr>
                  <w:rFonts w:ascii="Arial" w:hAnsi="Arial" w:cs="Arial"/>
                  <w:szCs w:val="20"/>
                  <w:lang w:val="en-SG"/>
                </w:rPr>
                <w:delText>internet</w:delText>
              </w:r>
              <w:bookmarkStart w:id="5526" w:name="_Toc213778508"/>
              <w:bookmarkEnd w:id="5526"/>
            </w:del>
          </w:p>
        </w:tc>
        <w:tc>
          <w:tcPr>
            <w:tcW w:w="0" w:type="auto"/>
            <w:hideMark/>
          </w:tcPr>
          <w:p w14:paraId="4C647A18" w14:textId="00323B8B" w:rsidR="006F3F26" w:rsidRPr="006F3F26" w:rsidDel="00000EAF" w:rsidRDefault="006F3F26">
            <w:pPr>
              <w:rPr>
                <w:del w:id="5527" w:author="MUBIYARTO WIBISONO" w:date="2025-11-11T16:01:00Z"/>
                <w:rFonts w:ascii="Arial" w:hAnsi="Arial" w:cs="Arial"/>
                <w:szCs w:val="20"/>
                <w:lang w:val="en-SG"/>
              </w:rPr>
            </w:pPr>
            <w:del w:id="5528" w:author="MUBIYARTO WIBISONO" w:date="2025-11-11T16:01:00Z">
              <w:r w:rsidRPr="006F3F26" w:rsidDel="00000EAF">
                <w:rPr>
                  <w:rFonts w:ascii="Arial" w:hAnsi="Arial" w:cs="Arial"/>
                  <w:szCs w:val="20"/>
                  <w:lang w:val="en-SG"/>
                </w:rPr>
                <w:delText>eocms_valid_offence_notice (patch)</w:delText>
              </w:r>
              <w:bookmarkStart w:id="5529" w:name="_Toc213778509"/>
              <w:bookmarkEnd w:id="5529"/>
            </w:del>
          </w:p>
        </w:tc>
        <w:tc>
          <w:tcPr>
            <w:tcW w:w="0" w:type="auto"/>
            <w:hideMark/>
          </w:tcPr>
          <w:p w14:paraId="45ACCE00" w14:textId="30C8B2E2" w:rsidR="006F3F26" w:rsidRPr="006F3F26" w:rsidDel="00000EAF" w:rsidRDefault="006F3F26">
            <w:pPr>
              <w:rPr>
                <w:del w:id="5530" w:author="MUBIYARTO WIBISONO" w:date="2025-11-11T16:01:00Z"/>
                <w:rFonts w:ascii="Arial" w:hAnsi="Arial" w:cs="Arial"/>
                <w:szCs w:val="20"/>
                <w:lang w:val="en-SG"/>
              </w:rPr>
            </w:pPr>
            <w:del w:id="5531" w:author="MUBIYARTO WIBISONO" w:date="2025-11-11T16:01:00Z">
              <w:r w:rsidRPr="006F3F26" w:rsidDel="00000EAF">
                <w:rPr>
                  <w:rFonts w:ascii="Arial" w:hAnsi="Arial" w:cs="Arial"/>
                  <w:szCs w:val="20"/>
                  <w:lang w:val="en-SG"/>
                </w:rPr>
                <w:delText>epr_reason_of_suspension</w:delText>
              </w:r>
              <w:bookmarkStart w:id="5532" w:name="_Toc213778510"/>
              <w:bookmarkEnd w:id="5532"/>
            </w:del>
          </w:p>
        </w:tc>
        <w:bookmarkStart w:id="5533" w:name="_Toc213778511"/>
        <w:bookmarkEnd w:id="5533"/>
      </w:tr>
      <w:tr w:rsidR="006F3F26" w:rsidDel="00000EAF" w14:paraId="492DDF9B" w14:textId="608AA48F" w:rsidTr="006F3F26">
        <w:trPr>
          <w:del w:id="5534" w:author="MUBIYARTO WIBISONO" w:date="2025-11-11T16:01:00Z"/>
        </w:trPr>
        <w:tc>
          <w:tcPr>
            <w:tcW w:w="0" w:type="auto"/>
            <w:hideMark/>
          </w:tcPr>
          <w:p w14:paraId="4FF19260" w14:textId="37938D7D" w:rsidR="006F3F26" w:rsidRPr="006F3F26" w:rsidDel="00000EAF" w:rsidRDefault="006F3F26">
            <w:pPr>
              <w:rPr>
                <w:del w:id="5535" w:author="MUBIYARTO WIBISONO" w:date="2025-11-11T16:01:00Z"/>
                <w:rFonts w:ascii="Arial" w:hAnsi="Arial" w:cs="Arial"/>
                <w:szCs w:val="20"/>
                <w:lang w:val="en-SG"/>
              </w:rPr>
            </w:pPr>
            <w:del w:id="5536" w:author="MUBIYARTO WIBISONO" w:date="2025-11-11T16:01:00Z">
              <w:r w:rsidRPr="006F3F26" w:rsidDel="00000EAF">
                <w:rPr>
                  <w:rFonts w:ascii="Arial" w:hAnsi="Arial" w:cs="Arial"/>
                  <w:szCs w:val="20"/>
                  <w:lang w:val="en-SG"/>
                </w:rPr>
                <w:delText>internet</w:delText>
              </w:r>
              <w:bookmarkStart w:id="5537" w:name="_Toc213778512"/>
              <w:bookmarkEnd w:id="5537"/>
            </w:del>
          </w:p>
        </w:tc>
        <w:tc>
          <w:tcPr>
            <w:tcW w:w="0" w:type="auto"/>
            <w:hideMark/>
          </w:tcPr>
          <w:p w14:paraId="018943F2" w14:textId="67252703" w:rsidR="006F3F26" w:rsidRPr="006F3F26" w:rsidDel="00000EAF" w:rsidRDefault="006F3F26">
            <w:pPr>
              <w:rPr>
                <w:del w:id="5538" w:author="MUBIYARTO WIBISONO" w:date="2025-11-11T16:01:00Z"/>
                <w:rFonts w:ascii="Arial" w:hAnsi="Arial" w:cs="Arial"/>
                <w:szCs w:val="20"/>
                <w:lang w:val="en-SG"/>
              </w:rPr>
            </w:pPr>
            <w:del w:id="5539" w:author="MUBIYARTO WIBISONO" w:date="2025-11-11T16:01:00Z">
              <w:r w:rsidRPr="006F3F26" w:rsidDel="00000EAF">
                <w:rPr>
                  <w:rFonts w:ascii="Arial" w:hAnsi="Arial" w:cs="Arial"/>
                  <w:szCs w:val="20"/>
                  <w:lang w:val="en-SG"/>
                </w:rPr>
                <w:delText>eocms_valid_offence_notice (patch)</w:delText>
              </w:r>
              <w:bookmarkStart w:id="5540" w:name="_Toc213778513"/>
              <w:bookmarkEnd w:id="5540"/>
            </w:del>
          </w:p>
        </w:tc>
        <w:tc>
          <w:tcPr>
            <w:tcW w:w="0" w:type="auto"/>
            <w:hideMark/>
          </w:tcPr>
          <w:p w14:paraId="0A0050F1" w14:textId="6CED23FD" w:rsidR="006F3F26" w:rsidRPr="006F3F26" w:rsidDel="00000EAF" w:rsidRDefault="006F3F26">
            <w:pPr>
              <w:rPr>
                <w:del w:id="5541" w:author="MUBIYARTO WIBISONO" w:date="2025-11-11T16:01:00Z"/>
                <w:rFonts w:ascii="Arial" w:hAnsi="Arial" w:cs="Arial"/>
                <w:szCs w:val="20"/>
                <w:lang w:val="en-SG"/>
              </w:rPr>
            </w:pPr>
            <w:del w:id="5542" w:author="MUBIYARTO WIBISONO" w:date="2025-11-11T16:01:00Z">
              <w:r w:rsidRPr="006F3F26" w:rsidDel="00000EAF">
                <w:rPr>
                  <w:rFonts w:ascii="Arial" w:hAnsi="Arial" w:cs="Arial"/>
                  <w:szCs w:val="20"/>
                  <w:lang w:val="en-SG"/>
                </w:rPr>
                <w:delText>epr_date_of_suspension</w:delText>
              </w:r>
              <w:bookmarkStart w:id="5543" w:name="_Toc213778514"/>
              <w:bookmarkEnd w:id="5543"/>
            </w:del>
          </w:p>
        </w:tc>
        <w:bookmarkStart w:id="5544" w:name="_Toc213778515"/>
        <w:bookmarkEnd w:id="5544"/>
      </w:tr>
      <w:tr w:rsidR="006F3F26" w:rsidDel="00000EAF" w14:paraId="142DE637" w14:textId="386D2A67" w:rsidTr="006F3F26">
        <w:trPr>
          <w:del w:id="5545" w:author="MUBIYARTO WIBISONO" w:date="2025-11-11T16:01:00Z"/>
        </w:trPr>
        <w:tc>
          <w:tcPr>
            <w:tcW w:w="0" w:type="auto"/>
            <w:hideMark/>
          </w:tcPr>
          <w:p w14:paraId="7FE8092B" w14:textId="11EC5C7D" w:rsidR="006F3F26" w:rsidRPr="006F3F26" w:rsidDel="00000EAF" w:rsidRDefault="006F3F26">
            <w:pPr>
              <w:rPr>
                <w:del w:id="5546" w:author="MUBIYARTO WIBISONO" w:date="2025-11-11T16:01:00Z"/>
                <w:rFonts w:ascii="Arial" w:hAnsi="Arial" w:cs="Arial"/>
                <w:szCs w:val="20"/>
                <w:lang w:val="en-SG"/>
              </w:rPr>
            </w:pPr>
            <w:del w:id="5547" w:author="MUBIYARTO WIBISONO" w:date="2025-11-11T16:01:00Z">
              <w:r w:rsidRPr="006F3F26" w:rsidDel="00000EAF">
                <w:rPr>
                  <w:rFonts w:ascii="Arial" w:hAnsi="Arial" w:cs="Arial"/>
                  <w:szCs w:val="20"/>
                  <w:lang w:val="en-SG"/>
                </w:rPr>
                <w:delText>internet</w:delText>
              </w:r>
              <w:bookmarkStart w:id="5548" w:name="_Toc213778516"/>
              <w:bookmarkEnd w:id="5548"/>
            </w:del>
          </w:p>
        </w:tc>
        <w:tc>
          <w:tcPr>
            <w:tcW w:w="0" w:type="auto"/>
            <w:hideMark/>
          </w:tcPr>
          <w:p w14:paraId="03B4C6A3" w14:textId="56A7858D" w:rsidR="006F3F26" w:rsidRPr="006F3F26" w:rsidDel="00000EAF" w:rsidRDefault="006F3F26">
            <w:pPr>
              <w:rPr>
                <w:del w:id="5549" w:author="MUBIYARTO WIBISONO" w:date="2025-11-11T16:01:00Z"/>
                <w:rFonts w:ascii="Arial" w:hAnsi="Arial" w:cs="Arial"/>
                <w:szCs w:val="20"/>
                <w:lang w:val="en-SG"/>
              </w:rPr>
            </w:pPr>
            <w:del w:id="5550" w:author="MUBIYARTO WIBISONO" w:date="2025-11-11T16:01:00Z">
              <w:r w:rsidRPr="006F3F26" w:rsidDel="00000EAF">
                <w:rPr>
                  <w:rFonts w:ascii="Arial" w:hAnsi="Arial" w:cs="Arial"/>
                  <w:szCs w:val="20"/>
                  <w:lang w:val="en-SG"/>
                </w:rPr>
                <w:delText>eocms_valid_offence_notice (patch)</w:delText>
              </w:r>
              <w:bookmarkStart w:id="5551" w:name="_Toc213778517"/>
              <w:bookmarkEnd w:id="5551"/>
            </w:del>
          </w:p>
        </w:tc>
        <w:tc>
          <w:tcPr>
            <w:tcW w:w="0" w:type="auto"/>
            <w:hideMark/>
          </w:tcPr>
          <w:p w14:paraId="49351330" w14:textId="72761E16" w:rsidR="006F3F26" w:rsidRPr="006F3F26" w:rsidDel="00000EAF" w:rsidRDefault="006F3F26">
            <w:pPr>
              <w:rPr>
                <w:del w:id="5552" w:author="MUBIYARTO WIBISONO" w:date="2025-11-11T16:01:00Z"/>
                <w:rFonts w:ascii="Arial" w:hAnsi="Arial" w:cs="Arial"/>
                <w:szCs w:val="20"/>
                <w:lang w:val="en-SG"/>
              </w:rPr>
            </w:pPr>
            <w:del w:id="5553" w:author="MUBIYARTO WIBISONO" w:date="2025-11-11T16:01:00Z">
              <w:r w:rsidRPr="006F3F26" w:rsidDel="00000EAF">
                <w:rPr>
                  <w:rFonts w:ascii="Arial" w:hAnsi="Arial" w:cs="Arial"/>
                  <w:szCs w:val="20"/>
                  <w:lang w:val="en-SG"/>
                </w:rPr>
                <w:delText>last_processing_stage</w:delText>
              </w:r>
              <w:bookmarkStart w:id="5554" w:name="_Toc213778518"/>
              <w:bookmarkEnd w:id="5554"/>
            </w:del>
          </w:p>
        </w:tc>
        <w:bookmarkStart w:id="5555" w:name="_Toc213778519"/>
        <w:bookmarkEnd w:id="5555"/>
      </w:tr>
      <w:tr w:rsidR="006F3F26" w:rsidDel="00000EAF" w14:paraId="7F8A3940" w14:textId="451950A9" w:rsidTr="006F3F26">
        <w:trPr>
          <w:del w:id="5556" w:author="MUBIYARTO WIBISONO" w:date="2025-11-11T16:01:00Z"/>
        </w:trPr>
        <w:tc>
          <w:tcPr>
            <w:tcW w:w="0" w:type="auto"/>
            <w:hideMark/>
          </w:tcPr>
          <w:p w14:paraId="3FE59449" w14:textId="6255BB5F" w:rsidR="006F3F26" w:rsidRPr="006F3F26" w:rsidDel="00000EAF" w:rsidRDefault="006F3F26">
            <w:pPr>
              <w:rPr>
                <w:del w:id="5557" w:author="MUBIYARTO WIBISONO" w:date="2025-11-11T16:01:00Z"/>
                <w:rFonts w:ascii="Arial" w:hAnsi="Arial" w:cs="Arial"/>
                <w:szCs w:val="20"/>
                <w:lang w:val="en-SG"/>
              </w:rPr>
            </w:pPr>
            <w:del w:id="5558" w:author="MUBIYARTO WIBISONO" w:date="2025-11-11T16:01:00Z">
              <w:r w:rsidRPr="006F3F26" w:rsidDel="00000EAF">
                <w:rPr>
                  <w:rFonts w:ascii="Arial" w:hAnsi="Arial" w:cs="Arial"/>
                  <w:szCs w:val="20"/>
                  <w:lang w:val="en-SG"/>
                </w:rPr>
                <w:delText>internet</w:delText>
              </w:r>
              <w:bookmarkStart w:id="5559" w:name="_Toc213778520"/>
              <w:bookmarkEnd w:id="5559"/>
            </w:del>
          </w:p>
        </w:tc>
        <w:tc>
          <w:tcPr>
            <w:tcW w:w="0" w:type="auto"/>
            <w:hideMark/>
          </w:tcPr>
          <w:p w14:paraId="65769939" w14:textId="01E13959" w:rsidR="006F3F26" w:rsidRPr="006F3F26" w:rsidDel="00000EAF" w:rsidRDefault="006F3F26">
            <w:pPr>
              <w:rPr>
                <w:del w:id="5560" w:author="MUBIYARTO WIBISONO" w:date="2025-11-11T16:01:00Z"/>
                <w:rFonts w:ascii="Arial" w:hAnsi="Arial" w:cs="Arial"/>
                <w:szCs w:val="20"/>
                <w:lang w:val="en-SG"/>
              </w:rPr>
            </w:pPr>
            <w:del w:id="5561" w:author="MUBIYARTO WIBISONO" w:date="2025-11-11T16:01:00Z">
              <w:r w:rsidRPr="006F3F26" w:rsidDel="00000EAF">
                <w:rPr>
                  <w:rFonts w:ascii="Arial" w:hAnsi="Arial" w:cs="Arial"/>
                  <w:szCs w:val="20"/>
                  <w:lang w:val="en-SG"/>
                </w:rPr>
                <w:delText>eocms_valid_offence_notice (patch)</w:delText>
              </w:r>
              <w:bookmarkStart w:id="5562" w:name="_Toc213778521"/>
              <w:bookmarkEnd w:id="5562"/>
            </w:del>
          </w:p>
        </w:tc>
        <w:tc>
          <w:tcPr>
            <w:tcW w:w="0" w:type="auto"/>
            <w:hideMark/>
          </w:tcPr>
          <w:p w14:paraId="11E0FE58" w14:textId="1B37C1FA" w:rsidR="006F3F26" w:rsidRPr="006F3F26" w:rsidDel="00000EAF" w:rsidRDefault="006F3F26">
            <w:pPr>
              <w:rPr>
                <w:del w:id="5563" w:author="MUBIYARTO WIBISONO" w:date="2025-11-11T16:01:00Z"/>
                <w:rFonts w:ascii="Arial" w:hAnsi="Arial" w:cs="Arial"/>
                <w:szCs w:val="20"/>
                <w:lang w:val="en-SG"/>
              </w:rPr>
            </w:pPr>
            <w:del w:id="5564" w:author="MUBIYARTO WIBISONO" w:date="2025-11-11T16:01:00Z">
              <w:r w:rsidRPr="006F3F26" w:rsidDel="00000EAF">
                <w:rPr>
                  <w:rFonts w:ascii="Arial" w:hAnsi="Arial" w:cs="Arial"/>
                  <w:szCs w:val="20"/>
                  <w:lang w:val="en-SG"/>
                </w:rPr>
                <w:delText>next_processing_stage</w:delText>
              </w:r>
              <w:bookmarkStart w:id="5565" w:name="_Toc213778522"/>
              <w:bookmarkEnd w:id="5565"/>
            </w:del>
          </w:p>
        </w:tc>
        <w:bookmarkStart w:id="5566" w:name="_Toc213778523"/>
        <w:bookmarkEnd w:id="5566"/>
      </w:tr>
    </w:tbl>
    <w:p w14:paraId="5A01E4A1" w14:textId="5F10F104" w:rsidR="006F3F26" w:rsidDel="00000EAF" w:rsidRDefault="006F3F26" w:rsidP="002040D1">
      <w:pPr>
        <w:rPr>
          <w:ins w:id="5567" w:author="Rafif" w:date="2025-10-30T16:45:00Z"/>
          <w:del w:id="5568" w:author="MUBIYARTO WIBISONO" w:date="2025-11-11T16:07:00Z"/>
          <w:rFonts w:ascii="Arial" w:hAnsi="Arial" w:cs="Arial"/>
          <w:sz w:val="20"/>
          <w:szCs w:val="20"/>
        </w:rPr>
      </w:pPr>
      <w:bookmarkStart w:id="5569" w:name="_Toc213778524"/>
      <w:bookmarkEnd w:id="5569"/>
    </w:p>
    <w:p w14:paraId="4AE312CA" w14:textId="523D51C2" w:rsidR="002040D1" w:rsidRDefault="002040D1">
      <w:pPr>
        <w:pStyle w:val="Heading3"/>
        <w:ind w:left="851" w:hanging="851"/>
        <w:rPr>
          <w:ins w:id="5570" w:author="Rafif" w:date="2025-10-30T16:46:00Z"/>
          <w:lang w:val="en-US"/>
        </w:rPr>
        <w:pPrChange w:id="5571" w:author="MUBIYARTO WIBISONO" w:date="2025-11-11T16:07:00Z">
          <w:pPr>
            <w:pStyle w:val="Heading3"/>
          </w:pPr>
        </w:pPrChange>
      </w:pPr>
      <w:bookmarkStart w:id="5572" w:name="_Toc212740080"/>
      <w:bookmarkStart w:id="5573" w:name="_Toc213778525"/>
      <w:ins w:id="5574" w:author="Rafif" w:date="2025-10-30T16:46:00Z">
        <w:r>
          <w:rPr>
            <w:lang w:val="en-US"/>
          </w:rPr>
          <w:lastRenderedPageBreak/>
          <w:t>Enquiry Toppan File</w:t>
        </w:r>
        <w:bookmarkEnd w:id="5572"/>
        <w:bookmarkEnd w:id="5573"/>
      </w:ins>
    </w:p>
    <w:p w14:paraId="048178C5" w14:textId="4625230F" w:rsidR="002040D1" w:rsidRPr="002040D1" w:rsidRDefault="00000EAF">
      <w:pPr>
        <w:rPr>
          <w:ins w:id="5575" w:author="Rafif" w:date="2025-10-30T16:46:00Z"/>
          <w:lang w:val="en-US"/>
        </w:rPr>
        <w:pPrChange w:id="5576" w:author="Rafif" w:date="2025-10-30T16:46:00Z">
          <w:pPr>
            <w:pStyle w:val="Heading3"/>
          </w:pPr>
        </w:pPrChange>
      </w:pPr>
      <w:ins w:id="5577" w:author="MUBIYARTO WIBISONO" w:date="2025-11-11T16:02:00Z">
        <w:r w:rsidRPr="00C745E0">
          <w:rPr>
            <w:noProof/>
            <w:lang w:val="en-SG" w:eastAsia="en-SG"/>
          </w:rPr>
          <w:drawing>
            <wp:inline distT="0" distB="0" distL="0" distR="0" wp14:anchorId="04A6BBCC" wp14:editId="404308C0">
              <wp:extent cx="5943600" cy="1855470"/>
              <wp:effectExtent l="0" t="0" r="0" b="0"/>
              <wp:docPr id="15179464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855470"/>
                      </a:xfrm>
                      <a:prstGeom prst="rect">
                        <a:avLst/>
                      </a:prstGeom>
                      <a:noFill/>
                      <a:ln>
                        <a:noFill/>
                      </a:ln>
                    </pic:spPr>
                  </pic:pic>
                </a:graphicData>
              </a:graphic>
            </wp:inline>
          </w:drawing>
        </w:r>
      </w:ins>
      <w:ins w:id="5578" w:author="Rafif" w:date="2025-10-30T16:46:00Z">
        <w:del w:id="5579" w:author="MUBIYARTO WIBISONO" w:date="2025-11-11T16:01:00Z">
          <w:r w:rsidR="002040D1" w:rsidRPr="00C745E0" w:rsidDel="00000EAF">
            <w:rPr>
              <w:noProof/>
              <w:lang w:val="en-SG" w:eastAsia="en-SG"/>
            </w:rPr>
            <w:drawing>
              <wp:inline distT="0" distB="0" distL="0" distR="0" wp14:anchorId="110EC378" wp14:editId="3D0BDFF8">
                <wp:extent cx="5943600" cy="1854835"/>
                <wp:effectExtent l="0" t="0" r="0" b="0"/>
                <wp:docPr id="2954158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854835"/>
                        </a:xfrm>
                        <a:prstGeom prst="rect">
                          <a:avLst/>
                        </a:prstGeom>
                        <a:noFill/>
                        <a:ln>
                          <a:noFill/>
                        </a:ln>
                      </pic:spPr>
                    </pic:pic>
                  </a:graphicData>
                </a:graphic>
              </wp:inline>
            </w:drawing>
          </w:r>
        </w:del>
      </w:ins>
    </w:p>
    <w:p w14:paraId="1EAF29DA" w14:textId="77777777" w:rsidR="002040D1" w:rsidRDefault="002040D1" w:rsidP="002040D1">
      <w:pPr>
        <w:rPr>
          <w:ins w:id="5580" w:author="Rafif" w:date="2025-10-30T16:46:00Z"/>
          <w:rFonts w:ascii="Arial" w:hAnsi="Arial" w:cs="Arial"/>
          <w:sz w:val="20"/>
          <w:szCs w:val="20"/>
        </w:rPr>
      </w:pPr>
      <w:ins w:id="5581" w:author="Rafif" w:date="2025-10-30T16:46:00Z">
        <w:r w:rsidRPr="00B32071">
          <w:rPr>
            <w:rFonts w:ascii="Arial" w:hAnsi="Arial" w:cs="Arial"/>
            <w:sz w:val="20"/>
            <w:szCs w:val="20"/>
          </w:rPr>
          <w:t>NOTE: Due to page size limit, the full-sized image is appended.</w:t>
        </w:r>
      </w:ins>
    </w:p>
    <w:p w14:paraId="3E073D71" w14:textId="5EF92CFC" w:rsidR="002040D1" w:rsidRPr="002040D1" w:rsidRDefault="005E7D4C" w:rsidP="002040D1">
      <w:pPr>
        <w:rPr>
          <w:lang w:val="en-US"/>
          <w:rPrChange w:id="5582" w:author="Rafif" w:date="2025-10-30T16:44:00Z">
            <w:rPr/>
          </w:rPrChange>
        </w:rPr>
      </w:pPr>
      <w:ins w:id="5583" w:author="MUBIYARTO WIBISONO" w:date="2025-11-11T16:02:00Z">
        <w:r>
          <w:rPr>
            <w:lang w:val="en-US"/>
          </w:rPr>
          <w:object w:dxaOrig="1688" w:dyaOrig="1092" w14:anchorId="4D4C7C30">
            <v:shape id="_x0000_i1036" type="#_x0000_t75" style="width:84pt;height:54.75pt" o:ole="">
              <v:imagedata r:id="rId54" o:title=""/>
            </v:shape>
            <o:OLEObject Type="Embed" ProgID="Package" ShapeID="_x0000_i1036" DrawAspect="Icon" ObjectID="_1827413439" r:id="rId55"/>
          </w:object>
        </w:r>
      </w:ins>
      <w:ins w:id="5584" w:author="Rafif" w:date="2025-10-30T17:03:00Z">
        <w:del w:id="5585" w:author="MUBIYARTO WIBISONO" w:date="2025-11-11T16:01:00Z">
          <w:r w:rsidR="00427588" w:rsidDel="00000EAF">
            <w:rPr>
              <w:lang w:val="en-US"/>
            </w:rPr>
            <w:object w:dxaOrig="1287" w:dyaOrig="837" w14:anchorId="0AD9FF7B">
              <v:shape id="_x0000_i1037" type="#_x0000_t75" style="width:63.75pt;height:42pt" o:ole="">
                <v:imagedata r:id="rId56" o:title=""/>
              </v:shape>
              <o:OLEObject Type="Embed" ProgID="Package" ShapeID="_x0000_i1037" DrawAspect="Icon" ObjectID="_1827413440" r:id="rId57"/>
            </w:object>
          </w:r>
        </w:del>
      </w:ins>
    </w:p>
    <w:p w14:paraId="36096264" w14:textId="77777777" w:rsidR="004D1EB4" w:rsidRDefault="004D1EB4" w:rsidP="004A0EC3"/>
    <w:tbl>
      <w:tblPr>
        <w:tblStyle w:val="TableGrid"/>
        <w:tblW w:w="0" w:type="auto"/>
        <w:tblLook w:val="04A0" w:firstRow="1" w:lastRow="0" w:firstColumn="1" w:lastColumn="0" w:noHBand="0" w:noVBand="1"/>
      </w:tblPr>
      <w:tblGrid>
        <w:gridCol w:w="884"/>
        <w:gridCol w:w="1709"/>
        <w:gridCol w:w="3418"/>
        <w:gridCol w:w="2907"/>
      </w:tblGrid>
      <w:tr w:rsidR="001941A6" w:rsidRPr="001941A6" w14:paraId="08999DD5" w14:textId="77777777" w:rsidTr="001941A6">
        <w:tc>
          <w:tcPr>
            <w:tcW w:w="0" w:type="auto"/>
            <w:hideMark/>
          </w:tcPr>
          <w:p w14:paraId="30D041F9" w14:textId="77777777" w:rsidR="001941A6" w:rsidRPr="001941A6" w:rsidRDefault="001941A6" w:rsidP="001941A6">
            <w:pPr>
              <w:rPr>
                <w:rFonts w:ascii="Arial" w:hAnsi="Arial" w:cs="Arial"/>
                <w:b/>
                <w:bCs/>
                <w:szCs w:val="20"/>
                <w:lang w:val="en-SG"/>
              </w:rPr>
            </w:pPr>
            <w:r w:rsidRPr="001941A6">
              <w:rPr>
                <w:rFonts w:ascii="Arial" w:hAnsi="Arial" w:cs="Arial"/>
                <w:b/>
                <w:bCs/>
                <w:szCs w:val="20"/>
                <w:lang w:val="en-SG"/>
              </w:rPr>
              <w:t>Zone</w:t>
            </w:r>
          </w:p>
        </w:tc>
        <w:tc>
          <w:tcPr>
            <w:tcW w:w="0" w:type="auto"/>
            <w:gridSpan w:val="2"/>
            <w:hideMark/>
          </w:tcPr>
          <w:p w14:paraId="407FA8F3" w14:textId="77777777" w:rsidR="001941A6" w:rsidRPr="001941A6" w:rsidRDefault="001941A6" w:rsidP="001941A6">
            <w:pPr>
              <w:rPr>
                <w:rFonts w:ascii="Arial" w:hAnsi="Arial" w:cs="Arial"/>
                <w:b/>
                <w:bCs/>
                <w:szCs w:val="20"/>
                <w:lang w:val="en-SG"/>
              </w:rPr>
            </w:pPr>
            <w:r w:rsidRPr="001941A6">
              <w:rPr>
                <w:rFonts w:ascii="Arial" w:hAnsi="Arial" w:cs="Arial"/>
                <w:b/>
                <w:bCs/>
                <w:szCs w:val="20"/>
                <w:lang w:val="en-SG"/>
              </w:rPr>
              <w:t>Database Table</w:t>
            </w:r>
          </w:p>
        </w:tc>
        <w:tc>
          <w:tcPr>
            <w:tcW w:w="0" w:type="auto"/>
            <w:hideMark/>
          </w:tcPr>
          <w:p w14:paraId="7C8154A8" w14:textId="77777777" w:rsidR="001941A6" w:rsidRPr="001941A6" w:rsidRDefault="001941A6" w:rsidP="001941A6">
            <w:pPr>
              <w:rPr>
                <w:rFonts w:ascii="Arial" w:hAnsi="Arial" w:cs="Arial"/>
                <w:b/>
                <w:bCs/>
                <w:szCs w:val="20"/>
                <w:lang w:val="en-SG"/>
              </w:rPr>
            </w:pPr>
            <w:r w:rsidRPr="001941A6">
              <w:rPr>
                <w:rFonts w:ascii="Arial" w:hAnsi="Arial" w:cs="Arial"/>
                <w:b/>
                <w:bCs/>
                <w:szCs w:val="20"/>
                <w:lang w:val="en-SG"/>
              </w:rPr>
              <w:t>Field Name</w:t>
            </w:r>
          </w:p>
        </w:tc>
      </w:tr>
      <w:tr w:rsidR="001941A6" w:rsidRPr="001941A6" w14:paraId="2CE3401D" w14:textId="77777777" w:rsidTr="001941A6">
        <w:tc>
          <w:tcPr>
            <w:tcW w:w="0" w:type="auto"/>
            <w:hideMark/>
          </w:tcPr>
          <w:p w14:paraId="08489DF8"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intranet</w:t>
            </w:r>
          </w:p>
        </w:tc>
        <w:tc>
          <w:tcPr>
            <w:tcW w:w="0" w:type="auto"/>
            <w:gridSpan w:val="2"/>
            <w:hideMark/>
          </w:tcPr>
          <w:p w14:paraId="64E0DF4D"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ocms_valid_offence_notice</w:t>
            </w:r>
            <w:proofErr w:type="spellEnd"/>
            <w:r w:rsidRPr="001941A6">
              <w:rPr>
                <w:rFonts w:ascii="Arial" w:hAnsi="Arial" w:cs="Arial"/>
                <w:szCs w:val="20"/>
                <w:lang w:val="en-SG"/>
              </w:rPr>
              <w:t xml:space="preserve"> (patch)</w:t>
            </w:r>
          </w:p>
        </w:tc>
        <w:tc>
          <w:tcPr>
            <w:tcW w:w="0" w:type="auto"/>
            <w:hideMark/>
          </w:tcPr>
          <w:p w14:paraId="21E36D42"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due_date_of_revival</w:t>
            </w:r>
            <w:proofErr w:type="spellEnd"/>
          </w:p>
        </w:tc>
      </w:tr>
      <w:tr w:rsidR="001941A6" w:rsidRPr="001941A6" w14:paraId="401D5D85" w14:textId="77777777" w:rsidTr="001941A6">
        <w:tc>
          <w:tcPr>
            <w:tcW w:w="0" w:type="auto"/>
            <w:hideMark/>
          </w:tcPr>
          <w:p w14:paraId="251F68C9"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intranet</w:t>
            </w:r>
          </w:p>
        </w:tc>
        <w:tc>
          <w:tcPr>
            <w:tcW w:w="0" w:type="auto"/>
            <w:gridSpan w:val="2"/>
            <w:hideMark/>
          </w:tcPr>
          <w:p w14:paraId="4103AF1A"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ocms_valid_offence_notice</w:t>
            </w:r>
            <w:proofErr w:type="spellEnd"/>
            <w:r w:rsidRPr="001941A6">
              <w:rPr>
                <w:rFonts w:ascii="Arial" w:hAnsi="Arial" w:cs="Arial"/>
                <w:szCs w:val="20"/>
                <w:lang w:val="en-SG"/>
              </w:rPr>
              <w:t xml:space="preserve"> (patch)</w:t>
            </w:r>
          </w:p>
        </w:tc>
        <w:tc>
          <w:tcPr>
            <w:tcW w:w="0" w:type="auto"/>
            <w:hideMark/>
          </w:tcPr>
          <w:p w14:paraId="4561483E"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epr_date_of_suspension</w:t>
            </w:r>
            <w:proofErr w:type="spellEnd"/>
          </w:p>
        </w:tc>
      </w:tr>
      <w:tr w:rsidR="001941A6" w:rsidRPr="001941A6" w14:paraId="21F9B920" w14:textId="77777777" w:rsidTr="001941A6">
        <w:tc>
          <w:tcPr>
            <w:tcW w:w="0" w:type="auto"/>
            <w:hideMark/>
          </w:tcPr>
          <w:p w14:paraId="41999FD7"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intranet</w:t>
            </w:r>
          </w:p>
        </w:tc>
        <w:tc>
          <w:tcPr>
            <w:tcW w:w="0" w:type="auto"/>
            <w:gridSpan w:val="2"/>
            <w:hideMark/>
          </w:tcPr>
          <w:p w14:paraId="3D95E3DB"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ocms_valid_offence_notice</w:t>
            </w:r>
            <w:proofErr w:type="spellEnd"/>
            <w:r w:rsidRPr="001941A6">
              <w:rPr>
                <w:rFonts w:ascii="Arial" w:hAnsi="Arial" w:cs="Arial"/>
                <w:szCs w:val="20"/>
                <w:lang w:val="en-SG"/>
              </w:rPr>
              <w:t xml:space="preserve"> (patch)</w:t>
            </w:r>
          </w:p>
        </w:tc>
        <w:tc>
          <w:tcPr>
            <w:tcW w:w="0" w:type="auto"/>
            <w:hideMark/>
          </w:tcPr>
          <w:p w14:paraId="3A531FDA"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epr_reason_of_suspension</w:t>
            </w:r>
            <w:proofErr w:type="spellEnd"/>
          </w:p>
        </w:tc>
      </w:tr>
      <w:tr w:rsidR="001941A6" w:rsidRPr="001941A6" w14:paraId="1354D29E" w14:textId="77777777" w:rsidTr="001941A6">
        <w:tc>
          <w:tcPr>
            <w:tcW w:w="0" w:type="auto"/>
            <w:hideMark/>
          </w:tcPr>
          <w:p w14:paraId="043FCCAE"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intranet</w:t>
            </w:r>
          </w:p>
        </w:tc>
        <w:tc>
          <w:tcPr>
            <w:tcW w:w="0" w:type="auto"/>
            <w:gridSpan w:val="2"/>
            <w:hideMark/>
          </w:tcPr>
          <w:p w14:paraId="1E9BF0B3"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ocms_valid_offence_notice</w:t>
            </w:r>
            <w:proofErr w:type="spellEnd"/>
            <w:r w:rsidRPr="001941A6">
              <w:rPr>
                <w:rFonts w:ascii="Arial" w:hAnsi="Arial" w:cs="Arial"/>
                <w:szCs w:val="20"/>
                <w:lang w:val="en-SG"/>
              </w:rPr>
              <w:t xml:space="preserve"> (patch)</w:t>
            </w:r>
          </w:p>
        </w:tc>
        <w:tc>
          <w:tcPr>
            <w:tcW w:w="0" w:type="auto"/>
            <w:hideMark/>
          </w:tcPr>
          <w:p w14:paraId="5F6DD36C"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suspension_type</w:t>
            </w:r>
            <w:proofErr w:type="spellEnd"/>
          </w:p>
        </w:tc>
      </w:tr>
      <w:tr w:rsidR="001941A6" w:rsidRPr="001941A6" w14:paraId="3ED38851" w14:textId="77777777" w:rsidTr="001941A6">
        <w:tc>
          <w:tcPr>
            <w:tcW w:w="0" w:type="auto"/>
            <w:hideMark/>
          </w:tcPr>
          <w:p w14:paraId="3820BEF5"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intranet</w:t>
            </w:r>
          </w:p>
        </w:tc>
        <w:tc>
          <w:tcPr>
            <w:tcW w:w="0" w:type="auto"/>
            <w:gridSpan w:val="2"/>
            <w:hideMark/>
          </w:tcPr>
          <w:p w14:paraId="5B4A8263"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ocms_valid_offence_notice</w:t>
            </w:r>
            <w:proofErr w:type="spellEnd"/>
            <w:r w:rsidRPr="001941A6">
              <w:rPr>
                <w:rFonts w:ascii="Arial" w:hAnsi="Arial" w:cs="Arial"/>
                <w:szCs w:val="20"/>
                <w:lang w:val="en-SG"/>
              </w:rPr>
              <w:t xml:space="preserve"> (patch)</w:t>
            </w:r>
          </w:p>
        </w:tc>
        <w:tc>
          <w:tcPr>
            <w:tcW w:w="0" w:type="auto"/>
            <w:hideMark/>
          </w:tcPr>
          <w:p w14:paraId="5478F172"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payment_due_date</w:t>
            </w:r>
            <w:proofErr w:type="spellEnd"/>
          </w:p>
        </w:tc>
      </w:tr>
      <w:tr w:rsidR="001941A6" w:rsidRPr="001941A6" w14:paraId="6DC2592C" w14:textId="77777777" w:rsidTr="001941A6">
        <w:tc>
          <w:tcPr>
            <w:tcW w:w="0" w:type="auto"/>
            <w:hideMark/>
          </w:tcPr>
          <w:p w14:paraId="54216676"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intranet</w:t>
            </w:r>
          </w:p>
        </w:tc>
        <w:tc>
          <w:tcPr>
            <w:tcW w:w="0" w:type="auto"/>
            <w:gridSpan w:val="2"/>
            <w:hideMark/>
          </w:tcPr>
          <w:p w14:paraId="2064B14F"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ocms_valid_offence_notice</w:t>
            </w:r>
            <w:proofErr w:type="spellEnd"/>
            <w:r w:rsidRPr="001941A6">
              <w:rPr>
                <w:rFonts w:ascii="Arial" w:hAnsi="Arial" w:cs="Arial"/>
                <w:szCs w:val="20"/>
                <w:lang w:val="en-SG"/>
              </w:rPr>
              <w:t xml:space="preserve"> (patch)</w:t>
            </w:r>
          </w:p>
        </w:tc>
        <w:tc>
          <w:tcPr>
            <w:tcW w:w="0" w:type="auto"/>
            <w:hideMark/>
          </w:tcPr>
          <w:p w14:paraId="51F2E184"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administration_fee</w:t>
            </w:r>
            <w:proofErr w:type="spellEnd"/>
          </w:p>
        </w:tc>
      </w:tr>
      <w:tr w:rsidR="001941A6" w:rsidRPr="001941A6" w14:paraId="342EB0A5" w14:textId="77777777" w:rsidTr="001941A6">
        <w:tc>
          <w:tcPr>
            <w:tcW w:w="0" w:type="auto"/>
            <w:hideMark/>
          </w:tcPr>
          <w:p w14:paraId="53E3CD1E"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intranet</w:t>
            </w:r>
          </w:p>
        </w:tc>
        <w:tc>
          <w:tcPr>
            <w:tcW w:w="0" w:type="auto"/>
            <w:gridSpan w:val="2"/>
            <w:hideMark/>
          </w:tcPr>
          <w:p w14:paraId="6540D389"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ocms_valid_offence_notice</w:t>
            </w:r>
            <w:proofErr w:type="spellEnd"/>
            <w:r w:rsidRPr="001941A6">
              <w:rPr>
                <w:rFonts w:ascii="Arial" w:hAnsi="Arial" w:cs="Arial"/>
                <w:szCs w:val="20"/>
                <w:lang w:val="en-SG"/>
              </w:rPr>
              <w:t xml:space="preserve"> (patch)</w:t>
            </w:r>
          </w:p>
        </w:tc>
        <w:tc>
          <w:tcPr>
            <w:tcW w:w="0" w:type="auto"/>
            <w:hideMark/>
          </w:tcPr>
          <w:p w14:paraId="03000E3B"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amount_payable</w:t>
            </w:r>
            <w:proofErr w:type="spellEnd"/>
          </w:p>
        </w:tc>
      </w:tr>
      <w:tr w:rsidR="001941A6" w:rsidRPr="001941A6" w14:paraId="152AD396" w14:textId="77777777" w:rsidTr="001941A6">
        <w:tc>
          <w:tcPr>
            <w:tcW w:w="0" w:type="auto"/>
            <w:hideMark/>
          </w:tcPr>
          <w:p w14:paraId="7E3B8128"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intranet</w:t>
            </w:r>
          </w:p>
        </w:tc>
        <w:tc>
          <w:tcPr>
            <w:tcW w:w="0" w:type="auto"/>
            <w:gridSpan w:val="2"/>
            <w:hideMark/>
          </w:tcPr>
          <w:p w14:paraId="4BD6DCDB"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ocms_valid_offence_notice</w:t>
            </w:r>
            <w:proofErr w:type="spellEnd"/>
            <w:r w:rsidRPr="001941A6">
              <w:rPr>
                <w:rFonts w:ascii="Arial" w:hAnsi="Arial" w:cs="Arial"/>
                <w:szCs w:val="20"/>
                <w:lang w:val="en-SG"/>
              </w:rPr>
              <w:t xml:space="preserve"> (patch)</w:t>
            </w:r>
          </w:p>
        </w:tc>
        <w:tc>
          <w:tcPr>
            <w:tcW w:w="0" w:type="auto"/>
            <w:hideMark/>
          </w:tcPr>
          <w:p w14:paraId="0CE3AB2F"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prev_processing_date</w:t>
            </w:r>
            <w:proofErr w:type="spellEnd"/>
          </w:p>
        </w:tc>
      </w:tr>
      <w:tr w:rsidR="001941A6" w:rsidRPr="001941A6" w14:paraId="660705BC" w14:textId="77777777" w:rsidTr="001941A6">
        <w:tc>
          <w:tcPr>
            <w:tcW w:w="0" w:type="auto"/>
            <w:hideMark/>
          </w:tcPr>
          <w:p w14:paraId="2703ED19"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intranet</w:t>
            </w:r>
          </w:p>
        </w:tc>
        <w:tc>
          <w:tcPr>
            <w:tcW w:w="0" w:type="auto"/>
            <w:gridSpan w:val="2"/>
            <w:hideMark/>
          </w:tcPr>
          <w:p w14:paraId="5CAB961F"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ocms_valid_offence_notice</w:t>
            </w:r>
            <w:proofErr w:type="spellEnd"/>
            <w:r w:rsidRPr="001941A6">
              <w:rPr>
                <w:rFonts w:ascii="Arial" w:hAnsi="Arial" w:cs="Arial"/>
                <w:szCs w:val="20"/>
                <w:lang w:val="en-SG"/>
              </w:rPr>
              <w:t xml:space="preserve"> (patch)</w:t>
            </w:r>
          </w:p>
        </w:tc>
        <w:tc>
          <w:tcPr>
            <w:tcW w:w="0" w:type="auto"/>
            <w:hideMark/>
          </w:tcPr>
          <w:p w14:paraId="3DAB0C63"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prev_processing_stage</w:t>
            </w:r>
            <w:proofErr w:type="spellEnd"/>
          </w:p>
        </w:tc>
      </w:tr>
      <w:tr w:rsidR="001941A6" w:rsidRPr="001941A6" w14:paraId="59B0AEFD" w14:textId="77777777" w:rsidTr="001941A6">
        <w:tc>
          <w:tcPr>
            <w:tcW w:w="0" w:type="auto"/>
            <w:hideMark/>
          </w:tcPr>
          <w:p w14:paraId="3673D9FC" w14:textId="77777777" w:rsidR="001941A6" w:rsidRPr="001941A6" w:rsidRDefault="001941A6" w:rsidP="001941A6">
            <w:pPr>
              <w:rPr>
                <w:rFonts w:ascii="Arial" w:hAnsi="Arial" w:cs="Arial"/>
                <w:szCs w:val="20"/>
                <w:lang w:val="en-SG"/>
              </w:rPr>
            </w:pPr>
            <w:r w:rsidRPr="001941A6">
              <w:rPr>
                <w:rFonts w:ascii="Arial" w:hAnsi="Arial" w:cs="Arial"/>
                <w:szCs w:val="20"/>
                <w:lang w:val="en-SG"/>
              </w:rPr>
              <w:lastRenderedPageBreak/>
              <w:t>intranet</w:t>
            </w:r>
          </w:p>
        </w:tc>
        <w:tc>
          <w:tcPr>
            <w:tcW w:w="0" w:type="auto"/>
            <w:gridSpan w:val="2"/>
            <w:hideMark/>
          </w:tcPr>
          <w:p w14:paraId="157E667A"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ocms_valid_offence_notice</w:t>
            </w:r>
            <w:proofErr w:type="spellEnd"/>
            <w:r w:rsidRPr="001941A6">
              <w:rPr>
                <w:rFonts w:ascii="Arial" w:hAnsi="Arial" w:cs="Arial"/>
                <w:szCs w:val="20"/>
                <w:lang w:val="en-SG"/>
              </w:rPr>
              <w:t xml:space="preserve"> (patch)</w:t>
            </w:r>
          </w:p>
        </w:tc>
        <w:tc>
          <w:tcPr>
            <w:tcW w:w="0" w:type="auto"/>
            <w:hideMark/>
          </w:tcPr>
          <w:p w14:paraId="2D2E0633"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last_processing_date</w:t>
            </w:r>
            <w:proofErr w:type="spellEnd"/>
          </w:p>
        </w:tc>
      </w:tr>
      <w:tr w:rsidR="001941A6" w:rsidRPr="001941A6" w14:paraId="61A84B5A" w14:textId="77777777" w:rsidTr="001941A6">
        <w:tc>
          <w:tcPr>
            <w:tcW w:w="0" w:type="auto"/>
            <w:hideMark/>
          </w:tcPr>
          <w:p w14:paraId="6A35FF4B"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intranet</w:t>
            </w:r>
          </w:p>
        </w:tc>
        <w:tc>
          <w:tcPr>
            <w:tcW w:w="0" w:type="auto"/>
            <w:gridSpan w:val="2"/>
            <w:hideMark/>
          </w:tcPr>
          <w:p w14:paraId="348FC2DA"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ocms_valid_offence_notice</w:t>
            </w:r>
            <w:proofErr w:type="spellEnd"/>
            <w:r w:rsidRPr="001941A6">
              <w:rPr>
                <w:rFonts w:ascii="Arial" w:hAnsi="Arial" w:cs="Arial"/>
                <w:szCs w:val="20"/>
                <w:lang w:val="en-SG"/>
              </w:rPr>
              <w:t xml:space="preserve"> (patch)</w:t>
            </w:r>
          </w:p>
        </w:tc>
        <w:tc>
          <w:tcPr>
            <w:tcW w:w="0" w:type="auto"/>
            <w:hideMark/>
          </w:tcPr>
          <w:p w14:paraId="0A330089"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last_processing_stage</w:t>
            </w:r>
            <w:proofErr w:type="spellEnd"/>
          </w:p>
        </w:tc>
      </w:tr>
      <w:tr w:rsidR="001941A6" w:rsidRPr="001941A6" w14:paraId="0AF7E678" w14:textId="77777777" w:rsidTr="001941A6">
        <w:tc>
          <w:tcPr>
            <w:tcW w:w="0" w:type="auto"/>
            <w:hideMark/>
          </w:tcPr>
          <w:p w14:paraId="105FB5C2"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intranet</w:t>
            </w:r>
          </w:p>
        </w:tc>
        <w:tc>
          <w:tcPr>
            <w:tcW w:w="0" w:type="auto"/>
            <w:gridSpan w:val="2"/>
            <w:hideMark/>
          </w:tcPr>
          <w:p w14:paraId="42CC82D5"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ocms_valid_offence_notice</w:t>
            </w:r>
            <w:proofErr w:type="spellEnd"/>
            <w:r w:rsidRPr="001941A6">
              <w:rPr>
                <w:rFonts w:ascii="Arial" w:hAnsi="Arial" w:cs="Arial"/>
                <w:szCs w:val="20"/>
                <w:lang w:val="en-SG"/>
              </w:rPr>
              <w:t xml:space="preserve"> (patch)</w:t>
            </w:r>
          </w:p>
        </w:tc>
        <w:tc>
          <w:tcPr>
            <w:tcW w:w="0" w:type="auto"/>
            <w:hideMark/>
          </w:tcPr>
          <w:p w14:paraId="3AC3F76D"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next_processing_date</w:t>
            </w:r>
            <w:proofErr w:type="spellEnd"/>
          </w:p>
        </w:tc>
      </w:tr>
      <w:tr w:rsidR="001941A6" w:rsidRPr="001941A6" w14:paraId="7AC12D93" w14:textId="77777777" w:rsidTr="001941A6">
        <w:tc>
          <w:tcPr>
            <w:tcW w:w="0" w:type="auto"/>
            <w:hideMark/>
          </w:tcPr>
          <w:p w14:paraId="63514336"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intranet</w:t>
            </w:r>
          </w:p>
        </w:tc>
        <w:tc>
          <w:tcPr>
            <w:tcW w:w="0" w:type="auto"/>
            <w:gridSpan w:val="2"/>
            <w:hideMark/>
          </w:tcPr>
          <w:p w14:paraId="3F8C629B"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ocms_valid_offence_notice</w:t>
            </w:r>
            <w:proofErr w:type="spellEnd"/>
            <w:r w:rsidRPr="001941A6">
              <w:rPr>
                <w:rFonts w:ascii="Arial" w:hAnsi="Arial" w:cs="Arial"/>
                <w:szCs w:val="20"/>
                <w:lang w:val="en-SG"/>
              </w:rPr>
              <w:t xml:space="preserve"> (patch)</w:t>
            </w:r>
          </w:p>
        </w:tc>
        <w:tc>
          <w:tcPr>
            <w:tcW w:w="0" w:type="auto"/>
            <w:hideMark/>
          </w:tcPr>
          <w:p w14:paraId="07AFB50B"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next_processing_stage</w:t>
            </w:r>
            <w:proofErr w:type="spellEnd"/>
          </w:p>
        </w:tc>
      </w:tr>
      <w:tr w:rsidR="001941A6" w:rsidRPr="001941A6" w14:paraId="75BE8B77" w14:textId="77777777" w:rsidTr="001941A6">
        <w:tc>
          <w:tcPr>
            <w:tcW w:w="0" w:type="auto"/>
            <w:hideMark/>
          </w:tcPr>
          <w:p w14:paraId="5FFE64A6"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intranet</w:t>
            </w:r>
          </w:p>
        </w:tc>
        <w:tc>
          <w:tcPr>
            <w:tcW w:w="0" w:type="auto"/>
            <w:gridSpan w:val="2"/>
            <w:hideMark/>
          </w:tcPr>
          <w:p w14:paraId="3D682512"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ocms_valid_offence_notice</w:t>
            </w:r>
            <w:proofErr w:type="spellEnd"/>
            <w:r w:rsidRPr="001941A6">
              <w:rPr>
                <w:rFonts w:ascii="Arial" w:hAnsi="Arial" w:cs="Arial"/>
                <w:szCs w:val="20"/>
                <w:lang w:val="en-SG"/>
              </w:rPr>
              <w:t xml:space="preserve"> (patch)</w:t>
            </w:r>
          </w:p>
        </w:tc>
        <w:tc>
          <w:tcPr>
            <w:tcW w:w="0" w:type="auto"/>
            <w:hideMark/>
          </w:tcPr>
          <w:p w14:paraId="5F630B8A"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upd_date</w:t>
            </w:r>
            <w:proofErr w:type="spellEnd"/>
          </w:p>
        </w:tc>
      </w:tr>
      <w:tr w:rsidR="001941A6" w:rsidRPr="001941A6" w14:paraId="070DFCE8" w14:textId="77777777" w:rsidTr="001941A6">
        <w:tc>
          <w:tcPr>
            <w:tcW w:w="0" w:type="auto"/>
            <w:hideMark/>
          </w:tcPr>
          <w:p w14:paraId="29F9485F"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intranet</w:t>
            </w:r>
          </w:p>
        </w:tc>
        <w:tc>
          <w:tcPr>
            <w:tcW w:w="0" w:type="auto"/>
            <w:gridSpan w:val="2"/>
            <w:hideMark/>
          </w:tcPr>
          <w:p w14:paraId="5B5A2CF7"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ocms_valid_offence_notice</w:t>
            </w:r>
            <w:proofErr w:type="spellEnd"/>
            <w:r w:rsidRPr="001941A6">
              <w:rPr>
                <w:rFonts w:ascii="Arial" w:hAnsi="Arial" w:cs="Arial"/>
                <w:szCs w:val="20"/>
                <w:lang w:val="en-SG"/>
              </w:rPr>
              <w:t xml:space="preserve"> (patch)</w:t>
            </w:r>
          </w:p>
        </w:tc>
        <w:tc>
          <w:tcPr>
            <w:tcW w:w="0" w:type="auto"/>
            <w:hideMark/>
          </w:tcPr>
          <w:p w14:paraId="2D7BF25F"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upd_user_id</w:t>
            </w:r>
            <w:proofErr w:type="spellEnd"/>
          </w:p>
        </w:tc>
      </w:tr>
      <w:tr w:rsidR="001941A6" w:rsidRPr="001941A6" w14:paraId="7C401B32" w14:textId="77777777" w:rsidTr="001941A6">
        <w:tc>
          <w:tcPr>
            <w:tcW w:w="0" w:type="auto"/>
            <w:hideMark/>
          </w:tcPr>
          <w:p w14:paraId="3EAC1451"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intranet</w:t>
            </w:r>
          </w:p>
        </w:tc>
        <w:tc>
          <w:tcPr>
            <w:tcW w:w="0" w:type="auto"/>
            <w:gridSpan w:val="2"/>
            <w:hideMark/>
          </w:tcPr>
          <w:p w14:paraId="6A943E91"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ocms_valid_offence_notice</w:t>
            </w:r>
            <w:proofErr w:type="spellEnd"/>
          </w:p>
        </w:tc>
        <w:tc>
          <w:tcPr>
            <w:tcW w:w="0" w:type="auto"/>
            <w:hideMark/>
          </w:tcPr>
          <w:p w14:paraId="54312408"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is_sync</w:t>
            </w:r>
            <w:proofErr w:type="spellEnd"/>
            <w:r w:rsidRPr="001941A6">
              <w:rPr>
                <w:rFonts w:ascii="Arial" w:hAnsi="Arial" w:cs="Arial"/>
                <w:szCs w:val="20"/>
                <w:lang w:val="en-SG"/>
              </w:rPr>
              <w:t xml:space="preserve"> (set true)</w:t>
            </w:r>
          </w:p>
        </w:tc>
      </w:tr>
      <w:tr w:rsidR="001941A6" w:rsidRPr="001941A6" w14:paraId="2CDB9518" w14:textId="77777777" w:rsidTr="001941A6">
        <w:tc>
          <w:tcPr>
            <w:tcW w:w="0" w:type="auto"/>
            <w:hideMark/>
          </w:tcPr>
          <w:p w14:paraId="0DCB9EC3"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internet</w:t>
            </w:r>
          </w:p>
        </w:tc>
        <w:tc>
          <w:tcPr>
            <w:tcW w:w="0" w:type="auto"/>
            <w:gridSpan w:val="2"/>
            <w:hideMark/>
          </w:tcPr>
          <w:p w14:paraId="57964BB9"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eocms_valid_offence_notice</w:t>
            </w:r>
            <w:proofErr w:type="spellEnd"/>
            <w:r w:rsidRPr="001941A6">
              <w:rPr>
                <w:rFonts w:ascii="Arial" w:hAnsi="Arial" w:cs="Arial"/>
                <w:szCs w:val="20"/>
                <w:lang w:val="en-SG"/>
              </w:rPr>
              <w:t xml:space="preserve"> (patch)</w:t>
            </w:r>
          </w:p>
        </w:tc>
        <w:tc>
          <w:tcPr>
            <w:tcW w:w="0" w:type="auto"/>
            <w:hideMark/>
          </w:tcPr>
          <w:p w14:paraId="3BE3CA7B"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upd_date</w:t>
            </w:r>
            <w:proofErr w:type="spellEnd"/>
          </w:p>
        </w:tc>
      </w:tr>
      <w:tr w:rsidR="001941A6" w:rsidRPr="001941A6" w14:paraId="5D58B46F" w14:textId="77777777" w:rsidTr="001941A6">
        <w:tc>
          <w:tcPr>
            <w:tcW w:w="0" w:type="auto"/>
            <w:hideMark/>
          </w:tcPr>
          <w:p w14:paraId="7EF38D56"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internet</w:t>
            </w:r>
          </w:p>
        </w:tc>
        <w:tc>
          <w:tcPr>
            <w:tcW w:w="0" w:type="auto"/>
            <w:gridSpan w:val="2"/>
            <w:hideMark/>
          </w:tcPr>
          <w:p w14:paraId="6082115A"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eocms_valid_offence_notice</w:t>
            </w:r>
            <w:proofErr w:type="spellEnd"/>
            <w:r w:rsidRPr="001941A6">
              <w:rPr>
                <w:rFonts w:ascii="Arial" w:hAnsi="Arial" w:cs="Arial"/>
                <w:szCs w:val="20"/>
                <w:lang w:val="en-SG"/>
              </w:rPr>
              <w:t xml:space="preserve"> (patch)</w:t>
            </w:r>
          </w:p>
        </w:tc>
        <w:tc>
          <w:tcPr>
            <w:tcW w:w="0" w:type="auto"/>
            <w:hideMark/>
          </w:tcPr>
          <w:p w14:paraId="78E0A64C"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upd_user_id</w:t>
            </w:r>
            <w:proofErr w:type="spellEnd"/>
          </w:p>
        </w:tc>
      </w:tr>
      <w:tr w:rsidR="001941A6" w:rsidRPr="001941A6" w14:paraId="15DE3BD5" w14:textId="77777777" w:rsidTr="001941A6">
        <w:tc>
          <w:tcPr>
            <w:tcW w:w="0" w:type="auto"/>
            <w:hideMark/>
          </w:tcPr>
          <w:p w14:paraId="2F0EE5DC"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internet</w:t>
            </w:r>
          </w:p>
        </w:tc>
        <w:tc>
          <w:tcPr>
            <w:tcW w:w="0" w:type="auto"/>
            <w:gridSpan w:val="2"/>
            <w:hideMark/>
          </w:tcPr>
          <w:p w14:paraId="6994F319"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eocms_valid_offence_notice</w:t>
            </w:r>
            <w:proofErr w:type="spellEnd"/>
            <w:r w:rsidRPr="001941A6">
              <w:rPr>
                <w:rFonts w:ascii="Arial" w:hAnsi="Arial" w:cs="Arial"/>
                <w:szCs w:val="20"/>
                <w:lang w:val="en-SG"/>
              </w:rPr>
              <w:t xml:space="preserve"> (patch)</w:t>
            </w:r>
          </w:p>
        </w:tc>
        <w:tc>
          <w:tcPr>
            <w:tcW w:w="0" w:type="auto"/>
            <w:hideMark/>
          </w:tcPr>
          <w:p w14:paraId="123EFF8B"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suspension_type</w:t>
            </w:r>
            <w:proofErr w:type="spellEnd"/>
          </w:p>
        </w:tc>
      </w:tr>
      <w:tr w:rsidR="001941A6" w:rsidRPr="001941A6" w14:paraId="64FCDD01" w14:textId="77777777" w:rsidTr="001941A6">
        <w:tc>
          <w:tcPr>
            <w:tcW w:w="0" w:type="auto"/>
            <w:hideMark/>
          </w:tcPr>
          <w:p w14:paraId="09AA2709"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internet</w:t>
            </w:r>
          </w:p>
        </w:tc>
        <w:tc>
          <w:tcPr>
            <w:tcW w:w="0" w:type="auto"/>
            <w:gridSpan w:val="2"/>
            <w:hideMark/>
          </w:tcPr>
          <w:p w14:paraId="5FA830C6"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eocms_valid_offence_notice</w:t>
            </w:r>
            <w:proofErr w:type="spellEnd"/>
            <w:r w:rsidRPr="001941A6">
              <w:rPr>
                <w:rFonts w:ascii="Arial" w:hAnsi="Arial" w:cs="Arial"/>
                <w:szCs w:val="20"/>
                <w:lang w:val="en-SG"/>
              </w:rPr>
              <w:t xml:space="preserve"> (patch)</w:t>
            </w:r>
          </w:p>
        </w:tc>
        <w:tc>
          <w:tcPr>
            <w:tcW w:w="0" w:type="auto"/>
            <w:hideMark/>
          </w:tcPr>
          <w:p w14:paraId="52641816"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epr_reason_of_suspension</w:t>
            </w:r>
            <w:proofErr w:type="spellEnd"/>
          </w:p>
        </w:tc>
      </w:tr>
      <w:tr w:rsidR="001941A6" w:rsidRPr="001941A6" w14:paraId="243CDB89" w14:textId="77777777" w:rsidTr="001941A6">
        <w:tc>
          <w:tcPr>
            <w:tcW w:w="0" w:type="auto"/>
            <w:hideMark/>
          </w:tcPr>
          <w:p w14:paraId="53B76779"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internet</w:t>
            </w:r>
          </w:p>
        </w:tc>
        <w:tc>
          <w:tcPr>
            <w:tcW w:w="0" w:type="auto"/>
            <w:gridSpan w:val="2"/>
            <w:hideMark/>
          </w:tcPr>
          <w:p w14:paraId="3E096D51"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eocms_valid_offence_notice</w:t>
            </w:r>
            <w:proofErr w:type="spellEnd"/>
            <w:r w:rsidRPr="001941A6">
              <w:rPr>
                <w:rFonts w:ascii="Arial" w:hAnsi="Arial" w:cs="Arial"/>
                <w:szCs w:val="20"/>
                <w:lang w:val="en-SG"/>
              </w:rPr>
              <w:t xml:space="preserve"> (patch)</w:t>
            </w:r>
          </w:p>
        </w:tc>
        <w:tc>
          <w:tcPr>
            <w:tcW w:w="0" w:type="auto"/>
            <w:hideMark/>
          </w:tcPr>
          <w:p w14:paraId="0AB38689"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epr_date_of_suspension</w:t>
            </w:r>
            <w:proofErr w:type="spellEnd"/>
          </w:p>
        </w:tc>
      </w:tr>
      <w:tr w:rsidR="001941A6" w:rsidRPr="001941A6" w14:paraId="2A4D1F9B" w14:textId="77777777" w:rsidTr="001941A6">
        <w:tc>
          <w:tcPr>
            <w:tcW w:w="0" w:type="auto"/>
            <w:hideMark/>
          </w:tcPr>
          <w:p w14:paraId="4DBEDF3A"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internet</w:t>
            </w:r>
          </w:p>
        </w:tc>
        <w:tc>
          <w:tcPr>
            <w:tcW w:w="0" w:type="auto"/>
            <w:gridSpan w:val="2"/>
            <w:hideMark/>
          </w:tcPr>
          <w:p w14:paraId="2E868059"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eocms_valid_offence_notice</w:t>
            </w:r>
            <w:proofErr w:type="spellEnd"/>
            <w:r w:rsidRPr="001941A6">
              <w:rPr>
                <w:rFonts w:ascii="Arial" w:hAnsi="Arial" w:cs="Arial"/>
                <w:szCs w:val="20"/>
                <w:lang w:val="en-SG"/>
              </w:rPr>
              <w:t xml:space="preserve"> (patch)</w:t>
            </w:r>
          </w:p>
        </w:tc>
        <w:tc>
          <w:tcPr>
            <w:tcW w:w="0" w:type="auto"/>
            <w:hideMark/>
          </w:tcPr>
          <w:p w14:paraId="78F6ACB9"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amount_payable</w:t>
            </w:r>
            <w:proofErr w:type="spellEnd"/>
          </w:p>
        </w:tc>
      </w:tr>
      <w:tr w:rsidR="001941A6" w:rsidRPr="001941A6" w14:paraId="6AAB17C8" w14:textId="77777777" w:rsidTr="001941A6">
        <w:tc>
          <w:tcPr>
            <w:tcW w:w="0" w:type="auto"/>
            <w:hideMark/>
          </w:tcPr>
          <w:p w14:paraId="6BC25473"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internet</w:t>
            </w:r>
          </w:p>
        </w:tc>
        <w:tc>
          <w:tcPr>
            <w:tcW w:w="0" w:type="auto"/>
            <w:gridSpan w:val="2"/>
            <w:hideMark/>
          </w:tcPr>
          <w:p w14:paraId="192EA323"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eocms_valid_offence_notice</w:t>
            </w:r>
            <w:proofErr w:type="spellEnd"/>
            <w:r w:rsidRPr="001941A6">
              <w:rPr>
                <w:rFonts w:ascii="Arial" w:hAnsi="Arial" w:cs="Arial"/>
                <w:szCs w:val="20"/>
                <w:lang w:val="en-SG"/>
              </w:rPr>
              <w:t xml:space="preserve"> (patch)</w:t>
            </w:r>
          </w:p>
        </w:tc>
        <w:tc>
          <w:tcPr>
            <w:tcW w:w="0" w:type="auto"/>
            <w:hideMark/>
          </w:tcPr>
          <w:p w14:paraId="2D3523CC"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last_processing_stage</w:t>
            </w:r>
            <w:proofErr w:type="spellEnd"/>
          </w:p>
        </w:tc>
      </w:tr>
      <w:tr w:rsidR="001941A6" w:rsidRPr="001941A6" w14:paraId="555E421A" w14:textId="77777777" w:rsidTr="001941A6">
        <w:tc>
          <w:tcPr>
            <w:tcW w:w="0" w:type="auto"/>
            <w:hideMark/>
          </w:tcPr>
          <w:p w14:paraId="40BC4938" w14:textId="77777777" w:rsidR="001941A6" w:rsidRPr="001941A6" w:rsidRDefault="001941A6" w:rsidP="001941A6">
            <w:pPr>
              <w:rPr>
                <w:rFonts w:ascii="Arial" w:hAnsi="Arial" w:cs="Arial"/>
                <w:szCs w:val="20"/>
                <w:lang w:val="en-SG"/>
              </w:rPr>
            </w:pPr>
            <w:r w:rsidRPr="001941A6">
              <w:rPr>
                <w:rFonts w:ascii="Arial" w:hAnsi="Arial" w:cs="Arial"/>
                <w:szCs w:val="20"/>
                <w:lang w:val="en-SG"/>
              </w:rPr>
              <w:t>internet</w:t>
            </w:r>
          </w:p>
        </w:tc>
        <w:tc>
          <w:tcPr>
            <w:tcW w:w="0" w:type="auto"/>
            <w:gridSpan w:val="2"/>
            <w:hideMark/>
          </w:tcPr>
          <w:p w14:paraId="1251C2F6"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eocms_valid_offence_notice</w:t>
            </w:r>
            <w:proofErr w:type="spellEnd"/>
            <w:r w:rsidRPr="001941A6">
              <w:rPr>
                <w:rFonts w:ascii="Arial" w:hAnsi="Arial" w:cs="Arial"/>
                <w:szCs w:val="20"/>
                <w:lang w:val="en-SG"/>
              </w:rPr>
              <w:t xml:space="preserve"> (patch)</w:t>
            </w:r>
          </w:p>
        </w:tc>
        <w:tc>
          <w:tcPr>
            <w:tcW w:w="0" w:type="auto"/>
            <w:hideMark/>
          </w:tcPr>
          <w:p w14:paraId="65B11422" w14:textId="77777777" w:rsidR="001941A6" w:rsidRPr="001941A6" w:rsidRDefault="001941A6" w:rsidP="001941A6">
            <w:pPr>
              <w:rPr>
                <w:rFonts w:ascii="Arial" w:hAnsi="Arial" w:cs="Arial"/>
                <w:szCs w:val="20"/>
                <w:lang w:val="en-SG"/>
              </w:rPr>
            </w:pPr>
            <w:proofErr w:type="spellStart"/>
            <w:r w:rsidRPr="001941A6">
              <w:rPr>
                <w:rFonts w:ascii="Arial" w:hAnsi="Arial" w:cs="Arial"/>
                <w:szCs w:val="20"/>
                <w:lang w:val="en-SG"/>
              </w:rPr>
              <w:t>next_processing_stage</w:t>
            </w:r>
            <w:proofErr w:type="spellEnd"/>
          </w:p>
        </w:tc>
      </w:tr>
      <w:tr w:rsidR="00000EAF" w:rsidRPr="001941A6" w14:paraId="1A4F7D8C" w14:textId="77777777" w:rsidTr="001941A6">
        <w:trPr>
          <w:ins w:id="5586" w:author="MUBIYARTO WIBISONO" w:date="2025-11-11T16:04:00Z"/>
        </w:trPr>
        <w:tc>
          <w:tcPr>
            <w:tcW w:w="0" w:type="auto"/>
            <w:gridSpan w:val="2"/>
          </w:tcPr>
          <w:p w14:paraId="7C3A588E" w14:textId="408817DB" w:rsidR="00000EAF" w:rsidRPr="001941A6" w:rsidRDefault="00000EAF" w:rsidP="00000EAF">
            <w:pPr>
              <w:rPr>
                <w:ins w:id="5587" w:author="MUBIYARTO WIBISONO" w:date="2025-11-11T16:04:00Z"/>
                <w:rFonts w:ascii="Arial" w:hAnsi="Arial" w:cs="Arial"/>
                <w:szCs w:val="20"/>
                <w:lang w:val="en-SG"/>
              </w:rPr>
            </w:pPr>
            <w:ins w:id="5588" w:author="MUBIYARTO WIBISONO" w:date="2025-11-11T16:04:00Z">
              <w:r w:rsidRPr="001941A6">
                <w:rPr>
                  <w:rFonts w:ascii="Arial" w:hAnsi="Arial" w:cs="Arial"/>
                  <w:szCs w:val="20"/>
                  <w:lang w:val="en-SG"/>
                </w:rPr>
                <w:t>internet</w:t>
              </w:r>
            </w:ins>
          </w:p>
        </w:tc>
        <w:tc>
          <w:tcPr>
            <w:tcW w:w="0" w:type="auto"/>
          </w:tcPr>
          <w:p w14:paraId="65642FFA" w14:textId="400808A5" w:rsidR="00000EAF" w:rsidRPr="001941A6" w:rsidRDefault="00000EAF" w:rsidP="00000EAF">
            <w:pPr>
              <w:rPr>
                <w:ins w:id="5589" w:author="MUBIYARTO WIBISONO" w:date="2025-11-11T16:04:00Z"/>
                <w:rFonts w:ascii="Arial" w:hAnsi="Arial" w:cs="Arial"/>
                <w:szCs w:val="20"/>
                <w:lang w:val="en-SG"/>
              </w:rPr>
            </w:pPr>
            <w:proofErr w:type="spellStart"/>
            <w:ins w:id="5590" w:author="MUBIYARTO WIBISONO" w:date="2025-11-11T16:04:00Z">
              <w:r w:rsidRPr="001941A6">
                <w:rPr>
                  <w:rFonts w:ascii="Arial" w:hAnsi="Arial" w:cs="Arial"/>
                  <w:szCs w:val="20"/>
                  <w:lang w:val="en-SG"/>
                </w:rPr>
                <w:t>eocms_valid_offence_notice</w:t>
              </w:r>
              <w:proofErr w:type="spellEnd"/>
              <w:r w:rsidRPr="001941A6">
                <w:rPr>
                  <w:rFonts w:ascii="Arial" w:hAnsi="Arial" w:cs="Arial"/>
                  <w:szCs w:val="20"/>
                  <w:lang w:val="en-SG"/>
                </w:rPr>
                <w:t xml:space="preserve"> (patch)</w:t>
              </w:r>
            </w:ins>
          </w:p>
        </w:tc>
        <w:tc>
          <w:tcPr>
            <w:tcW w:w="0" w:type="auto"/>
          </w:tcPr>
          <w:p w14:paraId="4F917557" w14:textId="5EB40BB6" w:rsidR="00000EAF" w:rsidRPr="001941A6" w:rsidRDefault="00000EAF" w:rsidP="00000EAF">
            <w:pPr>
              <w:rPr>
                <w:ins w:id="5591" w:author="MUBIYARTO WIBISONO" w:date="2025-11-11T16:04:00Z"/>
                <w:rFonts w:ascii="Arial" w:hAnsi="Arial" w:cs="Arial"/>
                <w:szCs w:val="20"/>
                <w:lang w:val="en-SG"/>
              </w:rPr>
            </w:pPr>
            <w:proofErr w:type="spellStart"/>
            <w:ins w:id="5592" w:author="MUBIYARTO WIBISONO" w:date="2025-11-11T16:04:00Z">
              <w:r>
                <w:rPr>
                  <w:rFonts w:ascii="Arial" w:hAnsi="Arial" w:cs="Arial"/>
                  <w:szCs w:val="20"/>
                  <w:lang w:val="en-SG"/>
                </w:rPr>
                <w:t>eservice_msg</w:t>
              </w:r>
              <w:proofErr w:type="spellEnd"/>
            </w:ins>
          </w:p>
        </w:tc>
      </w:tr>
      <w:tr w:rsidR="00000EAF" w:rsidRPr="001941A6" w14:paraId="7D3709B1" w14:textId="77777777" w:rsidTr="001941A6">
        <w:trPr>
          <w:ins w:id="5593" w:author="MUBIYARTO WIBISONO" w:date="2025-11-11T16:04:00Z"/>
        </w:trPr>
        <w:tc>
          <w:tcPr>
            <w:tcW w:w="0" w:type="auto"/>
            <w:gridSpan w:val="2"/>
          </w:tcPr>
          <w:p w14:paraId="50D1242A" w14:textId="156B77B3" w:rsidR="00000EAF" w:rsidRPr="001941A6" w:rsidRDefault="00000EAF" w:rsidP="00000EAF">
            <w:pPr>
              <w:rPr>
                <w:ins w:id="5594" w:author="MUBIYARTO WIBISONO" w:date="2025-11-11T16:04:00Z"/>
                <w:rFonts w:ascii="Arial" w:hAnsi="Arial" w:cs="Arial"/>
                <w:szCs w:val="20"/>
                <w:lang w:val="en-SG"/>
              </w:rPr>
            </w:pPr>
            <w:ins w:id="5595" w:author="MUBIYARTO WIBISONO" w:date="2025-11-11T16:04:00Z">
              <w:r w:rsidRPr="001941A6">
                <w:rPr>
                  <w:rFonts w:ascii="Arial" w:hAnsi="Arial" w:cs="Arial"/>
                  <w:szCs w:val="20"/>
                  <w:lang w:val="en-SG"/>
                </w:rPr>
                <w:t>internet</w:t>
              </w:r>
            </w:ins>
          </w:p>
        </w:tc>
        <w:tc>
          <w:tcPr>
            <w:tcW w:w="0" w:type="auto"/>
          </w:tcPr>
          <w:p w14:paraId="02653C66" w14:textId="56DBB8F6" w:rsidR="00000EAF" w:rsidRPr="001941A6" w:rsidRDefault="00000EAF" w:rsidP="00000EAF">
            <w:pPr>
              <w:rPr>
                <w:ins w:id="5596" w:author="MUBIYARTO WIBISONO" w:date="2025-11-11T16:04:00Z"/>
                <w:rFonts w:ascii="Arial" w:hAnsi="Arial" w:cs="Arial"/>
                <w:szCs w:val="20"/>
                <w:lang w:val="en-SG"/>
              </w:rPr>
            </w:pPr>
            <w:proofErr w:type="spellStart"/>
            <w:ins w:id="5597" w:author="MUBIYARTO WIBISONO" w:date="2025-11-11T16:04:00Z">
              <w:r w:rsidRPr="001941A6">
                <w:rPr>
                  <w:rFonts w:ascii="Arial" w:hAnsi="Arial" w:cs="Arial"/>
                  <w:szCs w:val="20"/>
                  <w:lang w:val="en-SG"/>
                </w:rPr>
                <w:t>eocms_valid_offence_notice</w:t>
              </w:r>
              <w:proofErr w:type="spellEnd"/>
              <w:r w:rsidRPr="001941A6">
                <w:rPr>
                  <w:rFonts w:ascii="Arial" w:hAnsi="Arial" w:cs="Arial"/>
                  <w:szCs w:val="20"/>
                  <w:lang w:val="en-SG"/>
                </w:rPr>
                <w:t xml:space="preserve"> (patch)</w:t>
              </w:r>
            </w:ins>
          </w:p>
        </w:tc>
        <w:tc>
          <w:tcPr>
            <w:tcW w:w="0" w:type="auto"/>
          </w:tcPr>
          <w:p w14:paraId="00CAC011" w14:textId="74C1C615" w:rsidR="00000EAF" w:rsidRPr="001941A6" w:rsidRDefault="00000EAF" w:rsidP="00000EAF">
            <w:pPr>
              <w:rPr>
                <w:ins w:id="5598" w:author="MUBIYARTO WIBISONO" w:date="2025-11-11T16:04:00Z"/>
                <w:rFonts w:ascii="Arial" w:hAnsi="Arial" w:cs="Arial"/>
                <w:szCs w:val="20"/>
                <w:lang w:val="en-SG"/>
              </w:rPr>
            </w:pPr>
            <w:proofErr w:type="spellStart"/>
            <w:ins w:id="5599" w:author="MUBIYARTO WIBISONO" w:date="2025-11-11T16:04:00Z">
              <w:r>
                <w:rPr>
                  <w:rFonts w:ascii="Arial" w:hAnsi="Arial" w:cs="Arial"/>
                  <w:szCs w:val="20"/>
                  <w:lang w:val="en-SG"/>
                </w:rPr>
                <w:t>payment_acceptance_allowed</w:t>
              </w:r>
              <w:proofErr w:type="spellEnd"/>
            </w:ins>
          </w:p>
        </w:tc>
      </w:tr>
    </w:tbl>
    <w:p w14:paraId="0B141CAE" w14:textId="77777777" w:rsidR="004D1EB4" w:rsidRDefault="004D1EB4" w:rsidP="004A0EC3"/>
    <w:p w14:paraId="2B2DC38E" w14:textId="54D5CD8C" w:rsidR="004D1EB4" w:rsidDel="00000EAF" w:rsidRDefault="004D1EB4" w:rsidP="004A0EC3">
      <w:pPr>
        <w:rPr>
          <w:del w:id="5600" w:author="MUBIYARTO WIBISONO" w:date="2025-11-11T16:07:00Z"/>
        </w:rPr>
      </w:pPr>
    </w:p>
    <w:p w14:paraId="3459BEC1" w14:textId="78D95D96" w:rsidR="004D1EB4" w:rsidDel="00000EAF" w:rsidRDefault="004D1EB4" w:rsidP="004A0EC3">
      <w:pPr>
        <w:rPr>
          <w:del w:id="5601" w:author="MUBIYARTO WIBISONO" w:date="2025-11-11T16:07:00Z"/>
        </w:rPr>
      </w:pPr>
    </w:p>
    <w:p w14:paraId="47CE7E8A" w14:textId="1FCE5F2D" w:rsidR="004D1EB4" w:rsidRDefault="0038375A" w:rsidP="004A0EC3">
      <w:pPr>
        <w:rPr>
          <w:ins w:id="5602" w:author="danupraset@gmail.com" w:date="2025-11-11T17:14:00Z"/>
        </w:rPr>
      </w:pPr>
      <w:ins w:id="5603" w:author="Yi Jie NEO (URA)" w:date="2025-11-06T18:18:00Z">
        <w:r w:rsidRPr="00A61170">
          <w:rPr>
            <w:highlight w:val="yellow"/>
            <w:rPrChange w:id="5604" w:author="Yi Jie NEO (URA)" w:date="2025-11-06T18:24:00Z">
              <w:rPr/>
            </w:rPrChange>
          </w:rPr>
          <w:t xml:space="preserve">++ what other process will trigger update from intranet to internet? </w:t>
        </w:r>
      </w:ins>
      <w:proofErr w:type="spellStart"/>
      <w:ins w:id="5605" w:author="Yi Jie NEO (URA)" w:date="2025-11-06T18:23:00Z">
        <w:r w:rsidRPr="00A61170">
          <w:rPr>
            <w:highlight w:val="yellow"/>
            <w:rPrChange w:id="5606" w:author="Yi Jie NEO (URA)" w:date="2025-11-06T18:24:00Z">
              <w:rPr/>
            </w:rPrChange>
          </w:rPr>
          <w:t>Dayend</w:t>
        </w:r>
        <w:proofErr w:type="spellEnd"/>
        <w:r w:rsidRPr="00A61170">
          <w:rPr>
            <w:highlight w:val="yellow"/>
            <w:rPrChange w:id="5607" w:author="Yi Jie NEO (URA)" w:date="2025-11-06T18:24:00Z">
              <w:rPr/>
            </w:rPrChange>
          </w:rPr>
          <w:t xml:space="preserve"> mass stage change process? </w:t>
        </w:r>
      </w:ins>
      <w:ins w:id="5608" w:author="Yi Jie NEO (URA)" w:date="2025-11-06T18:24:00Z">
        <w:r w:rsidR="00785E19" w:rsidRPr="00A61170">
          <w:rPr>
            <w:highlight w:val="yellow"/>
            <w:rPrChange w:id="5609" w:author="Yi Jie NEO (URA)" w:date="2025-11-06T18:24:00Z">
              <w:rPr/>
            </w:rPrChange>
          </w:rPr>
          <w:t>Update of payment allowance?</w:t>
        </w:r>
        <w:r w:rsidR="00785E19">
          <w:t xml:space="preserve"> </w:t>
        </w:r>
      </w:ins>
    </w:p>
    <w:p w14:paraId="3357B194" w14:textId="77777777" w:rsidR="00C810EC" w:rsidRDefault="00C810EC" w:rsidP="004A0EC3">
      <w:pPr>
        <w:rPr>
          <w:ins w:id="5610" w:author="danupraset@gmail.com" w:date="2025-11-11T17:14:00Z"/>
        </w:rPr>
      </w:pPr>
    </w:p>
    <w:p w14:paraId="3E083988" w14:textId="1A1E187F" w:rsidR="00C810EC" w:rsidDel="00F5463A" w:rsidRDefault="00C810EC" w:rsidP="004A0EC3">
      <w:pPr>
        <w:rPr>
          <w:del w:id="5611" w:author="danupraset@gmail.com" w:date="2025-11-11T18:24:00Z"/>
        </w:rPr>
      </w:pPr>
      <w:bookmarkStart w:id="5612" w:name="_Toc213778526"/>
      <w:bookmarkEnd w:id="5612"/>
    </w:p>
    <w:p w14:paraId="4818098A" w14:textId="1856A74F" w:rsidR="004D1EB4" w:rsidRDefault="00C810EC">
      <w:pPr>
        <w:pStyle w:val="Heading3"/>
        <w:ind w:left="851" w:hanging="851"/>
        <w:pPrChange w:id="5613" w:author="danupraset@gmail.com" w:date="2025-11-11T17:15:00Z">
          <w:pPr/>
        </w:pPrChange>
      </w:pPr>
      <w:bookmarkStart w:id="5614" w:name="_Toc213778527"/>
      <w:ins w:id="5615" w:author="danupraset@gmail.com" w:date="2025-11-11T17:15:00Z">
        <w:r>
          <w:t>Cron Push Intranet to Internet</w:t>
        </w:r>
      </w:ins>
      <w:bookmarkEnd w:id="5614"/>
    </w:p>
    <w:p w14:paraId="031BE50B" w14:textId="50EDD744" w:rsidR="004D1EB4" w:rsidDel="00000EAF" w:rsidRDefault="004D1EB4" w:rsidP="004A0EC3">
      <w:pPr>
        <w:rPr>
          <w:del w:id="5616" w:author="MUBIYARTO WIBISONO" w:date="2025-11-11T16:12:00Z"/>
        </w:rPr>
      </w:pPr>
    </w:p>
    <w:p w14:paraId="755D8BCD" w14:textId="50EE9E69" w:rsidR="004D1EB4" w:rsidDel="00000EAF" w:rsidRDefault="004D1EB4" w:rsidP="004A0EC3">
      <w:pPr>
        <w:rPr>
          <w:del w:id="5617" w:author="MUBIYARTO WIBISONO" w:date="2025-11-11T16:12:00Z"/>
        </w:rPr>
      </w:pPr>
    </w:p>
    <w:p w14:paraId="5F19BFAB" w14:textId="4337019A" w:rsidR="004D1EB4" w:rsidDel="00000EAF" w:rsidRDefault="004D1EB4" w:rsidP="004A0EC3">
      <w:pPr>
        <w:rPr>
          <w:del w:id="5618" w:author="MUBIYARTO WIBISONO" w:date="2025-11-11T16:12:00Z"/>
        </w:rPr>
      </w:pPr>
    </w:p>
    <w:p w14:paraId="60410E29" w14:textId="30455234" w:rsidR="004D1EB4" w:rsidDel="00000EAF" w:rsidRDefault="004D1EB4" w:rsidP="004A0EC3">
      <w:pPr>
        <w:rPr>
          <w:del w:id="5619" w:author="MUBIYARTO WIBISONO" w:date="2025-11-11T16:12:00Z"/>
        </w:rPr>
      </w:pPr>
    </w:p>
    <w:p w14:paraId="534952A2" w14:textId="6E6F65E3" w:rsidR="004D1EB4" w:rsidDel="00000EAF" w:rsidRDefault="004D1EB4" w:rsidP="004A0EC3">
      <w:pPr>
        <w:rPr>
          <w:del w:id="5620" w:author="MUBIYARTO WIBISONO" w:date="2025-11-11T16:12:00Z"/>
        </w:rPr>
      </w:pPr>
    </w:p>
    <w:p w14:paraId="325C2D7C" w14:textId="2337E81E" w:rsidR="004D1EB4" w:rsidDel="00000EAF" w:rsidRDefault="004D1EB4" w:rsidP="004A0EC3">
      <w:pPr>
        <w:rPr>
          <w:del w:id="5621" w:author="MUBIYARTO WIBISONO" w:date="2025-11-11T16:12:00Z"/>
        </w:rPr>
      </w:pPr>
    </w:p>
    <w:p w14:paraId="4AB9DECF" w14:textId="32D09486" w:rsidR="004D1EB4" w:rsidDel="00000EAF" w:rsidRDefault="004D1EB4" w:rsidP="004A0EC3">
      <w:pPr>
        <w:rPr>
          <w:del w:id="5622" w:author="MUBIYARTO WIBISONO" w:date="2025-11-11T16:12:00Z"/>
        </w:rPr>
      </w:pPr>
    </w:p>
    <w:p w14:paraId="043E1EB0" w14:textId="06DEB96A" w:rsidR="004D1EB4" w:rsidDel="00000EAF" w:rsidRDefault="004D1EB4" w:rsidP="004A0EC3">
      <w:pPr>
        <w:rPr>
          <w:del w:id="5623" w:author="MUBIYARTO WIBISONO" w:date="2025-11-11T16:12:00Z"/>
        </w:rPr>
      </w:pPr>
    </w:p>
    <w:p w14:paraId="57EF6A79" w14:textId="755646A4" w:rsidR="004D1EB4" w:rsidDel="00000EAF" w:rsidRDefault="004D1EB4" w:rsidP="004A0EC3">
      <w:pPr>
        <w:rPr>
          <w:del w:id="5624" w:author="MUBIYARTO WIBISONO" w:date="2025-11-11T16:12:00Z"/>
        </w:rPr>
      </w:pPr>
    </w:p>
    <w:p w14:paraId="7146C8A4" w14:textId="09E0FFB0" w:rsidR="004D1EB4" w:rsidDel="00000EAF" w:rsidRDefault="004D1EB4" w:rsidP="004A0EC3">
      <w:pPr>
        <w:rPr>
          <w:del w:id="5625" w:author="MUBIYARTO WIBISONO" w:date="2025-11-11T16:12:00Z"/>
        </w:rPr>
      </w:pPr>
    </w:p>
    <w:p w14:paraId="439DB89B" w14:textId="17BDAB07" w:rsidR="004D1EB4" w:rsidDel="00000EAF" w:rsidRDefault="004D1EB4" w:rsidP="004A0EC3">
      <w:pPr>
        <w:rPr>
          <w:del w:id="5626" w:author="MUBIYARTO WIBISONO" w:date="2025-11-11T16:12:00Z"/>
        </w:rPr>
      </w:pPr>
    </w:p>
    <w:p w14:paraId="210A0888" w14:textId="6256E5D6" w:rsidR="004D1EB4" w:rsidDel="00000EAF" w:rsidRDefault="004D1EB4" w:rsidP="004A0EC3">
      <w:pPr>
        <w:rPr>
          <w:del w:id="5627" w:author="MUBIYARTO WIBISONO" w:date="2025-11-11T16:12:00Z"/>
        </w:rPr>
      </w:pPr>
    </w:p>
    <w:p w14:paraId="32DE9A26" w14:textId="3ABC28B8" w:rsidR="004D1EB4" w:rsidDel="00000EAF" w:rsidRDefault="004D1EB4" w:rsidP="004A0EC3">
      <w:pPr>
        <w:rPr>
          <w:del w:id="5628" w:author="MUBIYARTO WIBISONO" w:date="2025-11-11T16:12:00Z"/>
        </w:rPr>
      </w:pPr>
    </w:p>
    <w:p w14:paraId="5F25F6C7" w14:textId="5F72FCD9" w:rsidR="00732060" w:rsidDel="00000EAF" w:rsidRDefault="00732060" w:rsidP="004D1EB4">
      <w:pPr>
        <w:rPr>
          <w:ins w:id="5629" w:author="Ahmad Rafif" w:date="2025-08-26T07:38:00Z"/>
          <w:del w:id="5630" w:author="MUBIYARTO WIBISONO" w:date="2025-11-11T16:12:00Z"/>
        </w:rPr>
      </w:pPr>
    </w:p>
    <w:p w14:paraId="18CADAE2" w14:textId="2C68A703" w:rsidR="00732060" w:rsidDel="00000EAF" w:rsidRDefault="00732060" w:rsidP="004D1EB4">
      <w:pPr>
        <w:rPr>
          <w:ins w:id="5631" w:author="Ahmad Rafif" w:date="2025-08-26T07:38:00Z"/>
          <w:del w:id="5632" w:author="MUBIYARTO WIBISONO" w:date="2025-11-11T16:12:00Z"/>
        </w:rPr>
      </w:pPr>
    </w:p>
    <w:p w14:paraId="45C20B51" w14:textId="45DBEDD0" w:rsidR="00732060" w:rsidDel="00000EAF" w:rsidRDefault="00732060" w:rsidP="004D1EB4">
      <w:pPr>
        <w:rPr>
          <w:ins w:id="5633" w:author="Ahmad Rafif" w:date="2025-08-26T07:38:00Z"/>
          <w:del w:id="5634" w:author="MUBIYARTO WIBISONO" w:date="2025-11-11T16:12:00Z"/>
        </w:rPr>
      </w:pPr>
    </w:p>
    <w:p w14:paraId="63C29EED" w14:textId="213F2898" w:rsidR="00732060" w:rsidDel="00000EAF" w:rsidRDefault="00732060" w:rsidP="004D1EB4">
      <w:pPr>
        <w:rPr>
          <w:ins w:id="5635" w:author="Ahmad Rafif" w:date="2025-08-26T07:38:00Z"/>
          <w:del w:id="5636" w:author="MUBIYARTO WIBISONO" w:date="2025-11-11T16:12:00Z"/>
        </w:rPr>
      </w:pPr>
    </w:p>
    <w:p w14:paraId="12432EFA" w14:textId="0F051581" w:rsidR="00732060" w:rsidDel="00000EAF" w:rsidRDefault="00732060" w:rsidP="004D1EB4">
      <w:pPr>
        <w:rPr>
          <w:ins w:id="5637" w:author="Ahmad Rafif" w:date="2025-08-26T07:38:00Z"/>
          <w:del w:id="5638" w:author="MUBIYARTO WIBISONO" w:date="2025-11-11T16:12:00Z"/>
        </w:rPr>
      </w:pPr>
    </w:p>
    <w:p w14:paraId="3275FBEF" w14:textId="49644899" w:rsidR="00732060" w:rsidDel="00D20E1C" w:rsidRDefault="00732060" w:rsidP="004D1EB4">
      <w:pPr>
        <w:rPr>
          <w:ins w:id="5639" w:author="Ahmad Rafif" w:date="2025-08-26T07:38:00Z"/>
          <w:del w:id="5640" w:author="danupraset@gmail.com" w:date="2025-09-23T16:06:00Z"/>
        </w:rPr>
      </w:pPr>
    </w:p>
    <w:p w14:paraId="419D9B97" w14:textId="2741FF9B" w:rsidR="00732060" w:rsidDel="00D20E1C" w:rsidRDefault="00732060" w:rsidP="004D1EB4">
      <w:pPr>
        <w:rPr>
          <w:ins w:id="5641" w:author="Ahmad Rafif" w:date="2025-08-26T07:38:00Z"/>
          <w:del w:id="5642" w:author="danupraset@gmail.com" w:date="2025-09-23T16:06:00Z"/>
        </w:rPr>
      </w:pPr>
    </w:p>
    <w:p w14:paraId="4F8EFC5A" w14:textId="29F7B7F9" w:rsidR="00732060" w:rsidDel="00D20E1C" w:rsidRDefault="00732060" w:rsidP="004D1EB4">
      <w:pPr>
        <w:rPr>
          <w:ins w:id="5643" w:author="Ahmad Rafif" w:date="2025-08-26T07:38:00Z"/>
          <w:del w:id="5644" w:author="danupraset@gmail.com" w:date="2025-09-23T16:06:00Z"/>
        </w:rPr>
      </w:pPr>
    </w:p>
    <w:p w14:paraId="6636E56A" w14:textId="1F599D0E" w:rsidR="00732060" w:rsidDel="00D20E1C" w:rsidRDefault="00732060" w:rsidP="004D1EB4">
      <w:pPr>
        <w:rPr>
          <w:ins w:id="5645" w:author="Ahmad Rafif" w:date="2025-08-26T07:38:00Z"/>
          <w:del w:id="5646" w:author="danupraset@gmail.com" w:date="2025-09-23T16:06:00Z"/>
        </w:rPr>
      </w:pPr>
    </w:p>
    <w:p w14:paraId="60E72417" w14:textId="4BEAF482" w:rsidR="00732060" w:rsidDel="00D20E1C" w:rsidRDefault="00732060" w:rsidP="004D1EB4">
      <w:pPr>
        <w:rPr>
          <w:ins w:id="5647" w:author="Ahmad Rafif" w:date="2025-08-26T07:38:00Z"/>
          <w:del w:id="5648" w:author="danupraset@gmail.com" w:date="2025-09-23T16:06:00Z"/>
        </w:rPr>
      </w:pPr>
    </w:p>
    <w:p w14:paraId="7498F5D7" w14:textId="64032A6F" w:rsidR="00732060" w:rsidDel="00D20E1C" w:rsidRDefault="00732060" w:rsidP="004D1EB4">
      <w:pPr>
        <w:rPr>
          <w:ins w:id="5649" w:author="Ahmad Rafif" w:date="2025-08-26T07:38:00Z"/>
          <w:del w:id="5650" w:author="danupraset@gmail.com" w:date="2025-09-23T16:06:00Z"/>
        </w:rPr>
      </w:pPr>
      <w:del w:id="5651" w:author="danupraset@gmail.com" w:date="2025-09-23T16:06:00Z">
        <w:r w:rsidRPr="00B32071" w:rsidDel="00D20E1C">
          <w:rPr>
            <w:rFonts w:ascii="Arial" w:hAnsi="Arial" w:cs="Arial"/>
            <w:noProof/>
            <w:lang w:val="en-SG" w:eastAsia="en-SG"/>
            <w14:ligatures w14:val="standardContextual"/>
            <w:rPrChange w:id="5652" w:author="Unknown">
              <w:rPr>
                <w:noProof/>
                <w:lang w:val="en-SG" w:eastAsia="en-SG"/>
              </w:rPr>
            </w:rPrChange>
          </w:rPr>
          <mc:AlternateContent>
            <mc:Choice Requires="wps">
              <w:drawing>
                <wp:anchor distT="0" distB="0" distL="114300" distR="114300" simplePos="0" relativeHeight="251665408" behindDoc="0" locked="0" layoutInCell="1" allowOverlap="1" wp14:anchorId="593619A8" wp14:editId="17A4BB13">
                  <wp:simplePos x="0" y="0"/>
                  <wp:positionH relativeFrom="column">
                    <wp:posOffset>-899160</wp:posOffset>
                  </wp:positionH>
                  <wp:positionV relativeFrom="paragraph">
                    <wp:posOffset>276860</wp:posOffset>
                  </wp:positionV>
                  <wp:extent cx="7743825" cy="1895475"/>
                  <wp:effectExtent l="0" t="0" r="9525" b="9525"/>
                  <wp:wrapNone/>
                  <wp:docPr id="1639815831" name="Rectangle 2"/>
                  <wp:cNvGraphicFramePr/>
                  <a:graphic xmlns:a="http://schemas.openxmlformats.org/drawingml/2006/main">
                    <a:graphicData uri="http://schemas.microsoft.com/office/word/2010/wordprocessingShape">
                      <wps:wsp>
                        <wps:cNvSpPr/>
                        <wps:spPr>
                          <a:xfrm>
                            <a:off x="0" y="0"/>
                            <a:ext cx="7743825" cy="1895475"/>
                          </a:xfrm>
                          <a:prstGeom prst="rect">
                            <a:avLst/>
                          </a:prstGeom>
                          <a:solidFill>
                            <a:sysClr val="window" lastClr="FFFFFF"/>
                          </a:solidFill>
                          <a:ln w="19050" cap="flat" cmpd="sng" algn="ctr">
                            <a:noFill/>
                            <a:prstDash val="solid"/>
                            <a:miter lim="800000"/>
                          </a:ln>
                          <a:effectLst/>
                        </wps:spPr>
                        <wps:txbx>
                          <w:txbxContent>
                            <w:p w14:paraId="34CF9D75" w14:textId="129FBF11" w:rsidR="00BB0DEB" w:rsidRPr="00A120E2" w:rsidRDefault="00BB0DEB" w:rsidP="004D1EB4">
                              <w:pPr>
                                <w:pStyle w:val="Heading1"/>
                              </w:pPr>
                              <w:bookmarkStart w:id="5653" w:name="_Toc204073160"/>
                              <w:bookmarkStart w:id="5654" w:name="_Toc205888882"/>
                              <w:bookmarkStart w:id="5655" w:name="_Toc205889317"/>
                              <w:bookmarkStart w:id="5656" w:name="_Toc205889410"/>
                              <w:bookmarkStart w:id="5657" w:name="_Toc209553433"/>
                              <w:del w:id="5658" w:author="Ahmad Rafif" w:date="2025-09-23T21:23:00Z">
                                <w:r w:rsidRPr="00A120E2" w:rsidDel="00F138A3">
                                  <w:delText xml:space="preserve">Section </w:delText>
                                </w:r>
                                <w:r w:rsidDel="00F138A3">
                                  <w:delText>2</w:delText>
                                </w:r>
                                <w:r w:rsidRPr="00A120E2" w:rsidDel="00F138A3">
                                  <w:delText xml:space="preserve"> </w:delText>
                                </w:r>
                                <w:r w:rsidDel="00F138A3">
                                  <w:rPr>
                                    <w:color w:val="005392"/>
                                  </w:rPr>
                                  <w:delText>–</w:delText>
                                </w:r>
                                <w:r w:rsidRPr="00A120E2" w:rsidDel="00F138A3">
                                  <w:delText xml:space="preserve"> </w:delText>
                                </w:r>
                                <w:r w:rsidRPr="00642294" w:rsidDel="00F138A3">
                                  <w:delText>Send outstanding parking offence notices to the payment channels according to Payment Matrix</w:delText>
                                </w:r>
                              </w:del>
                              <w:bookmarkEnd w:id="5653"/>
                              <w:bookmarkEnd w:id="5654"/>
                              <w:bookmarkEnd w:id="5655"/>
                              <w:bookmarkEnd w:id="5656"/>
                              <w:bookmarkEnd w:id="565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3619A8" id="_x0000_s1029" style="position:absolute;margin-left:-70.8pt;margin-top:21.8pt;width:609.75pt;height:149.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" fillcolor="window" stroked="f" strokeweight="1.5pt">
                  <v:textbox>
                    <w:txbxContent>
                      <w:p w14:paraId="34CF9D75" w14:textId="129FBF11" w:rsidR="00BB0DEB" w:rsidRPr="00A120E2" w:rsidRDefault="00BB0DEB" w:rsidP="004D1EB4">
                        <w:pPr>
                          <w:pStyle w:val="Heading1"/>
                        </w:pPr>
                        <w:bookmarkStart w:id="5640" w:name="_Toc204073160"/>
                        <w:bookmarkStart w:id="5641" w:name="_Toc205888882"/>
                        <w:bookmarkStart w:id="5642" w:name="_Toc205889317"/>
                        <w:bookmarkStart w:id="5643" w:name="_Toc205889410"/>
                        <w:bookmarkStart w:id="5644" w:name="_Toc209553433"/>
                        <w:del w:id="5645" w:author="Ahmad Rafif" w:date="2025-09-23T21:23:00Z">
                          <w:r w:rsidRPr="00A120E2" w:rsidDel="00F138A3">
                            <w:delText xml:space="preserve">Section </w:delText>
                          </w:r>
                          <w:r w:rsidDel="00F138A3">
                            <w:delText>2</w:delText>
                          </w:r>
                          <w:r w:rsidRPr="00A120E2" w:rsidDel="00F138A3">
                            <w:delText xml:space="preserve"> </w:delText>
                          </w:r>
                          <w:r w:rsidDel="00F138A3">
                            <w:rPr>
                              <w:color w:val="005392"/>
                            </w:rPr>
                            <w:delText>–</w:delText>
                          </w:r>
                          <w:r w:rsidRPr="00A120E2" w:rsidDel="00F138A3">
                            <w:delText xml:space="preserve"> </w:delText>
                          </w:r>
                          <w:r w:rsidRPr="00642294" w:rsidDel="00F138A3">
                            <w:delText>Send outstanding parking offence notices to the payment channels according to Payment Matrix</w:delText>
                          </w:r>
                        </w:del>
                        <w:bookmarkEnd w:id="5640"/>
                        <w:bookmarkEnd w:id="5641"/>
                        <w:bookmarkEnd w:id="5642"/>
                        <w:bookmarkEnd w:id="5643"/>
                        <w:bookmarkEnd w:id="5644"/>
                      </w:p>
                    </w:txbxContent>
                  </v:textbox>
                </v:rect>
              </w:pict>
            </mc:Fallback>
          </mc:AlternateContent>
        </w:r>
      </w:del>
    </w:p>
    <w:p w14:paraId="7157257B" w14:textId="687FD158" w:rsidR="00732060" w:rsidDel="00D20E1C" w:rsidRDefault="00732060" w:rsidP="004D1EB4">
      <w:pPr>
        <w:rPr>
          <w:ins w:id="5659" w:author="Ahmad Rafif" w:date="2025-08-26T07:38:00Z"/>
          <w:del w:id="5660" w:author="danupraset@gmail.com" w:date="2025-09-23T16:06:00Z"/>
        </w:rPr>
      </w:pPr>
    </w:p>
    <w:p w14:paraId="0C0D176C" w14:textId="0A8F01D3" w:rsidR="00732060" w:rsidDel="00D20E1C" w:rsidRDefault="00732060" w:rsidP="004D1EB4">
      <w:pPr>
        <w:rPr>
          <w:ins w:id="5661" w:author="Ahmad Rafif" w:date="2025-08-26T07:38:00Z"/>
          <w:del w:id="5662" w:author="danupraset@gmail.com" w:date="2025-09-23T16:06:00Z"/>
        </w:rPr>
      </w:pPr>
    </w:p>
    <w:p w14:paraId="09A4C793" w14:textId="2B45C1DD" w:rsidR="00732060" w:rsidDel="00D20E1C" w:rsidRDefault="00732060" w:rsidP="004D1EB4">
      <w:pPr>
        <w:rPr>
          <w:ins w:id="5663" w:author="Ahmad Rafif" w:date="2025-08-26T07:38:00Z"/>
          <w:del w:id="5664" w:author="danupraset@gmail.com" w:date="2025-09-23T16:06:00Z"/>
        </w:rPr>
      </w:pPr>
    </w:p>
    <w:p w14:paraId="50F29790" w14:textId="2E2AF654" w:rsidR="00732060" w:rsidDel="00D20E1C" w:rsidRDefault="00732060" w:rsidP="004D1EB4">
      <w:pPr>
        <w:rPr>
          <w:ins w:id="5665" w:author="Ahmad Rafif" w:date="2025-08-26T07:38:00Z"/>
          <w:del w:id="5666" w:author="danupraset@gmail.com" w:date="2025-09-23T16:06:00Z"/>
        </w:rPr>
      </w:pPr>
    </w:p>
    <w:p w14:paraId="67740574" w14:textId="4138D373" w:rsidR="00732060" w:rsidDel="00D20E1C" w:rsidRDefault="00732060" w:rsidP="004D1EB4">
      <w:pPr>
        <w:rPr>
          <w:ins w:id="5667" w:author="Ahmad Rafif" w:date="2025-08-26T07:38:00Z"/>
          <w:del w:id="5668" w:author="danupraset@gmail.com" w:date="2025-09-23T16:06:00Z"/>
        </w:rPr>
      </w:pPr>
    </w:p>
    <w:p w14:paraId="6EB5ADD5" w14:textId="3C14C1F0" w:rsidR="00732060" w:rsidDel="00D20E1C" w:rsidRDefault="00732060" w:rsidP="004D1EB4">
      <w:pPr>
        <w:rPr>
          <w:ins w:id="5669" w:author="Ahmad Rafif" w:date="2025-08-26T07:38:00Z"/>
          <w:del w:id="5670" w:author="danupraset@gmail.com" w:date="2025-09-23T16:06:00Z"/>
        </w:rPr>
      </w:pPr>
    </w:p>
    <w:p w14:paraId="6962D886" w14:textId="0360E1E4" w:rsidR="00732060" w:rsidDel="00D20E1C" w:rsidRDefault="00732060" w:rsidP="004D1EB4">
      <w:pPr>
        <w:rPr>
          <w:ins w:id="5671" w:author="Ahmad Rafif" w:date="2025-08-26T07:38:00Z"/>
          <w:del w:id="5672" w:author="danupraset@gmail.com" w:date="2025-09-23T16:06:00Z"/>
        </w:rPr>
      </w:pPr>
    </w:p>
    <w:p w14:paraId="659CF88C" w14:textId="36C6A92B" w:rsidR="00732060" w:rsidDel="00D20E1C" w:rsidRDefault="00732060" w:rsidP="004D1EB4">
      <w:pPr>
        <w:rPr>
          <w:ins w:id="5673" w:author="Ahmad Rafif" w:date="2025-08-26T07:38:00Z"/>
          <w:del w:id="5674" w:author="danupraset@gmail.com" w:date="2025-09-23T16:06:00Z"/>
        </w:rPr>
      </w:pPr>
    </w:p>
    <w:p w14:paraId="3A1B6967" w14:textId="7E549914" w:rsidR="00732060" w:rsidDel="00D20E1C" w:rsidRDefault="00732060" w:rsidP="004D1EB4">
      <w:pPr>
        <w:rPr>
          <w:ins w:id="5675" w:author="Ahmad Rafif" w:date="2025-08-26T07:38:00Z"/>
          <w:del w:id="5676" w:author="danupraset@gmail.com" w:date="2025-09-23T16:06:00Z"/>
        </w:rPr>
      </w:pPr>
    </w:p>
    <w:p w14:paraId="54BFD0F2" w14:textId="0E8198E4" w:rsidR="00732060" w:rsidDel="00D20E1C" w:rsidRDefault="00732060" w:rsidP="004D1EB4">
      <w:pPr>
        <w:rPr>
          <w:ins w:id="5677" w:author="Ahmad Rafif" w:date="2025-08-26T07:38:00Z"/>
          <w:del w:id="5678" w:author="danupraset@gmail.com" w:date="2025-09-23T16:06:00Z"/>
        </w:rPr>
      </w:pPr>
    </w:p>
    <w:p w14:paraId="3CD335D4" w14:textId="1CD329CA" w:rsidR="004D1EB4" w:rsidRPr="004D1EB4" w:rsidDel="00D20E1C" w:rsidRDefault="004D1EB4" w:rsidP="004D1EB4">
      <w:pPr>
        <w:rPr>
          <w:del w:id="5679" w:author="danupraset@gmail.com" w:date="2025-09-23T16:06:00Z"/>
        </w:rPr>
      </w:pPr>
    </w:p>
    <w:p w14:paraId="549BC86E" w14:textId="6BF6DE61" w:rsidR="004D1EB4" w:rsidRPr="004D1EB4" w:rsidDel="00D20E1C" w:rsidRDefault="004D1EB4" w:rsidP="004D1EB4">
      <w:pPr>
        <w:rPr>
          <w:del w:id="5680" w:author="danupraset@gmail.com" w:date="2025-09-23T16:06:00Z"/>
        </w:rPr>
      </w:pPr>
    </w:p>
    <w:p w14:paraId="77585F6D" w14:textId="78BE31AF" w:rsidR="004D1EB4" w:rsidRPr="004D1EB4" w:rsidDel="00D20E1C" w:rsidRDefault="004D1EB4" w:rsidP="004D1EB4">
      <w:pPr>
        <w:rPr>
          <w:del w:id="5681" w:author="danupraset@gmail.com" w:date="2025-09-23T16:06:00Z"/>
        </w:rPr>
      </w:pPr>
    </w:p>
    <w:p w14:paraId="2416754A" w14:textId="33850FEB" w:rsidR="004D1EB4" w:rsidRPr="004D1EB4" w:rsidDel="00D20E1C" w:rsidRDefault="004D1EB4" w:rsidP="004D1EB4">
      <w:pPr>
        <w:rPr>
          <w:del w:id="5682" w:author="danupraset@gmail.com" w:date="2025-09-23T16:06:00Z"/>
        </w:rPr>
      </w:pPr>
    </w:p>
    <w:p w14:paraId="32335DC6" w14:textId="12C08244" w:rsidR="004D1EB4" w:rsidRPr="004D1EB4" w:rsidDel="00D20E1C" w:rsidRDefault="004D1EB4" w:rsidP="004D1EB4">
      <w:pPr>
        <w:rPr>
          <w:del w:id="5683" w:author="danupraset@gmail.com" w:date="2025-09-23T16:06:00Z"/>
        </w:rPr>
      </w:pPr>
    </w:p>
    <w:p w14:paraId="7F4130CD" w14:textId="7E5220A6" w:rsidR="004D1EB4" w:rsidRPr="004D1EB4" w:rsidDel="00D20E1C" w:rsidRDefault="004D1EB4" w:rsidP="004D1EB4">
      <w:pPr>
        <w:rPr>
          <w:del w:id="5684" w:author="danupraset@gmail.com" w:date="2025-09-23T16:06:00Z"/>
        </w:rPr>
      </w:pPr>
    </w:p>
    <w:p w14:paraId="4F4565A2" w14:textId="2FBB781E" w:rsidR="004D1EB4" w:rsidRPr="004D1EB4" w:rsidDel="00D20E1C" w:rsidRDefault="004D1EB4" w:rsidP="004D1EB4">
      <w:pPr>
        <w:rPr>
          <w:del w:id="5685" w:author="danupraset@gmail.com" w:date="2025-09-23T16:06:00Z"/>
        </w:rPr>
      </w:pPr>
    </w:p>
    <w:p w14:paraId="4E297F35" w14:textId="45FBDB75" w:rsidR="004D1EB4" w:rsidRPr="004D1EB4" w:rsidDel="00D20E1C" w:rsidRDefault="004D1EB4" w:rsidP="004D1EB4">
      <w:pPr>
        <w:rPr>
          <w:del w:id="5686" w:author="danupraset@gmail.com" w:date="2025-09-23T16:06:00Z"/>
        </w:rPr>
      </w:pPr>
    </w:p>
    <w:p w14:paraId="4C9BC36C" w14:textId="6A1EF90F" w:rsidR="004D1EB4" w:rsidRPr="004D1EB4" w:rsidDel="00D20E1C" w:rsidRDefault="004D1EB4" w:rsidP="004D1EB4">
      <w:pPr>
        <w:rPr>
          <w:del w:id="5687" w:author="danupraset@gmail.com" w:date="2025-09-23T16:06:00Z"/>
        </w:rPr>
      </w:pPr>
    </w:p>
    <w:p w14:paraId="65C7CF7D" w14:textId="4145A152" w:rsidR="004D1EB4" w:rsidRPr="004D1EB4" w:rsidDel="00D20E1C" w:rsidRDefault="004D1EB4" w:rsidP="004D1EB4">
      <w:pPr>
        <w:rPr>
          <w:del w:id="5688" w:author="danupraset@gmail.com" w:date="2025-09-23T16:06:00Z"/>
        </w:rPr>
      </w:pPr>
    </w:p>
    <w:p w14:paraId="04C98C45" w14:textId="274A9DB5" w:rsidR="004D1EB4" w:rsidRPr="004D1EB4" w:rsidDel="00D20E1C" w:rsidRDefault="004D1EB4" w:rsidP="004D1EB4">
      <w:pPr>
        <w:rPr>
          <w:del w:id="5689" w:author="danupraset@gmail.com" w:date="2025-09-23T16:06:00Z"/>
        </w:rPr>
      </w:pPr>
    </w:p>
    <w:p w14:paraId="61496C26" w14:textId="7490F733" w:rsidR="004D1EB4" w:rsidDel="00D20E1C" w:rsidRDefault="004D1EB4" w:rsidP="004D1EB4">
      <w:pPr>
        <w:rPr>
          <w:del w:id="5690" w:author="danupraset@gmail.com" w:date="2025-09-23T16:06:00Z"/>
        </w:rPr>
      </w:pPr>
    </w:p>
    <w:p w14:paraId="5EC8C0E3" w14:textId="7868668C" w:rsidR="004D1EB4" w:rsidRPr="004D1EB4" w:rsidDel="00D20E1C" w:rsidRDefault="004D1EB4" w:rsidP="004D1EB4">
      <w:pPr>
        <w:rPr>
          <w:del w:id="5691" w:author="danupraset@gmail.com" w:date="2025-09-23T16:06:00Z"/>
        </w:rPr>
      </w:pPr>
    </w:p>
    <w:p w14:paraId="511BABE3" w14:textId="5832EEFC" w:rsidR="004D1EB4" w:rsidDel="00D20E1C" w:rsidRDefault="004D1EB4" w:rsidP="004D1EB4">
      <w:pPr>
        <w:rPr>
          <w:del w:id="5692" w:author="danupraset@gmail.com" w:date="2025-09-23T16:06:00Z"/>
        </w:rPr>
      </w:pPr>
    </w:p>
    <w:p w14:paraId="2241DD0B" w14:textId="35072991" w:rsidR="004D1EB4" w:rsidDel="00D20E1C" w:rsidRDefault="004D1EB4" w:rsidP="004D1EB4">
      <w:pPr>
        <w:jc w:val="center"/>
        <w:rPr>
          <w:del w:id="5693" w:author="danupraset@gmail.com" w:date="2025-09-23T16:06:00Z"/>
        </w:rPr>
      </w:pPr>
    </w:p>
    <w:p w14:paraId="7BA3F405" w14:textId="6ED2685B" w:rsidR="004D1EB4" w:rsidDel="00D20E1C" w:rsidRDefault="004D1EB4" w:rsidP="004D1EB4">
      <w:pPr>
        <w:jc w:val="center"/>
        <w:rPr>
          <w:del w:id="5694" w:author="danupraset@gmail.com" w:date="2025-09-23T16:06:00Z"/>
        </w:rPr>
      </w:pPr>
    </w:p>
    <w:p w14:paraId="22CCF830" w14:textId="18FA4C3E" w:rsidR="004D1EB4" w:rsidDel="00D20E1C" w:rsidRDefault="004D1EB4" w:rsidP="004D1EB4">
      <w:pPr>
        <w:jc w:val="center"/>
        <w:rPr>
          <w:del w:id="5695" w:author="danupraset@gmail.com" w:date="2025-09-23T16:06:00Z"/>
        </w:rPr>
      </w:pPr>
    </w:p>
    <w:p w14:paraId="16F46465" w14:textId="554BB0A0" w:rsidR="004D1EB4" w:rsidDel="00D20E1C" w:rsidRDefault="004D1EB4" w:rsidP="004D1EB4">
      <w:pPr>
        <w:jc w:val="center"/>
        <w:rPr>
          <w:del w:id="5696" w:author="danupraset@gmail.com" w:date="2025-09-23T16:06:00Z"/>
        </w:rPr>
      </w:pPr>
    </w:p>
    <w:p w14:paraId="24DE6E7A" w14:textId="53C3DC9D" w:rsidR="004D1EB4" w:rsidDel="00D20E1C" w:rsidRDefault="004D1EB4" w:rsidP="004D1EB4">
      <w:pPr>
        <w:jc w:val="center"/>
        <w:rPr>
          <w:del w:id="5697" w:author="danupraset@gmail.com" w:date="2025-09-23T16:06:00Z"/>
        </w:rPr>
      </w:pPr>
    </w:p>
    <w:p w14:paraId="4E12680B" w14:textId="1BF361DB" w:rsidR="004D1EB4" w:rsidDel="00D20E1C" w:rsidRDefault="004D1EB4" w:rsidP="004D1EB4">
      <w:pPr>
        <w:jc w:val="center"/>
        <w:rPr>
          <w:del w:id="5698" w:author="danupraset@gmail.com" w:date="2025-09-23T16:06:00Z"/>
        </w:rPr>
      </w:pPr>
    </w:p>
    <w:p w14:paraId="12640476" w14:textId="62FDDAD5" w:rsidR="004D1EB4" w:rsidDel="00D20E1C" w:rsidRDefault="004D1EB4" w:rsidP="004D1EB4">
      <w:pPr>
        <w:jc w:val="center"/>
        <w:rPr>
          <w:del w:id="5699" w:author="danupraset@gmail.com" w:date="2025-09-23T16:06:00Z"/>
        </w:rPr>
      </w:pPr>
    </w:p>
    <w:p w14:paraId="3989F265" w14:textId="3FC11A23" w:rsidR="004D1EB4" w:rsidDel="00D20E1C" w:rsidRDefault="004D1EB4" w:rsidP="004D1EB4">
      <w:pPr>
        <w:jc w:val="center"/>
        <w:rPr>
          <w:del w:id="5700" w:author="danupraset@gmail.com" w:date="2025-09-23T16:06:00Z"/>
        </w:rPr>
      </w:pPr>
    </w:p>
    <w:p w14:paraId="44553AB4" w14:textId="6E1474BF" w:rsidR="004D1EB4" w:rsidDel="00D20E1C" w:rsidRDefault="004D1EB4" w:rsidP="004D1EB4">
      <w:pPr>
        <w:pStyle w:val="ListParagraph"/>
        <w:numPr>
          <w:ilvl w:val="0"/>
          <w:numId w:val="5"/>
        </w:numPr>
        <w:jc w:val="center"/>
        <w:rPr>
          <w:del w:id="5701" w:author="danupraset@gmail.com" w:date="2025-09-23T16:06:00Z"/>
        </w:rPr>
      </w:pPr>
    </w:p>
    <w:p w14:paraId="4410837B" w14:textId="110A2825" w:rsidR="004D1EB4" w:rsidRPr="00B32071" w:rsidDel="00D20E1C" w:rsidRDefault="004D1EB4" w:rsidP="004D1EB4">
      <w:pPr>
        <w:pStyle w:val="Heading2"/>
        <w:numPr>
          <w:ilvl w:val="1"/>
          <w:numId w:val="51"/>
        </w:numPr>
        <w:ind w:left="709"/>
        <w:rPr>
          <w:del w:id="5702" w:author="danupraset@gmail.com" w:date="2025-09-23T16:06:00Z"/>
        </w:rPr>
      </w:pPr>
      <w:bookmarkStart w:id="5703" w:name="_Toc204073161"/>
      <w:bookmarkStart w:id="5704" w:name="_Toc205888883"/>
      <w:bookmarkStart w:id="5705" w:name="_Toc205889318"/>
      <w:bookmarkStart w:id="5706" w:name="_Toc205889411"/>
      <w:commentRangeStart w:id="5707"/>
      <w:commentRangeStart w:id="5708"/>
      <w:commentRangeStart w:id="5709"/>
      <w:commentRangeStart w:id="5710"/>
      <w:del w:id="5711" w:author="danupraset@gmail.com" w:date="2025-09-23T16:06:00Z">
        <w:r w:rsidRPr="00B32071" w:rsidDel="00D20E1C">
          <w:delText>Use Case</w:delText>
        </w:r>
        <w:bookmarkEnd w:id="5703"/>
        <w:bookmarkEnd w:id="5704"/>
        <w:bookmarkEnd w:id="5705"/>
        <w:bookmarkEnd w:id="5706"/>
        <w:commentRangeEnd w:id="5707"/>
        <w:r w:rsidR="00D016B5" w:rsidDel="00D20E1C">
          <w:rPr>
            <w:rStyle w:val="CommentReference"/>
            <w:rFonts w:ascii="Times New Roman" w:eastAsia="Times New Roman" w:hAnsi="Times New Roman" w:cs="Times New Roman"/>
            <w:b w:val="0"/>
            <w:bCs w:val="0"/>
            <w:color w:val="auto"/>
          </w:rPr>
          <w:commentReference w:id="5707"/>
        </w:r>
        <w:commentRangeEnd w:id="5708"/>
        <w:r w:rsidR="003E598A" w:rsidDel="00D20E1C">
          <w:rPr>
            <w:rStyle w:val="CommentReference"/>
            <w:rFonts w:ascii="Times New Roman" w:eastAsia="Times New Roman" w:hAnsi="Times New Roman" w:cs="Times New Roman"/>
            <w:b w:val="0"/>
            <w:bCs w:val="0"/>
            <w:color w:val="auto"/>
          </w:rPr>
          <w:commentReference w:id="5708"/>
        </w:r>
      </w:del>
      <w:commentRangeEnd w:id="5709"/>
      <w:r w:rsidR="00E52F55">
        <w:rPr>
          <w:rStyle w:val="CommentReference"/>
        </w:rPr>
        <w:commentReference w:id="5709"/>
      </w:r>
      <w:commentRangeEnd w:id="5710"/>
      <w:r w:rsidR="0056041F">
        <w:rPr>
          <w:rStyle w:val="CommentReference"/>
        </w:rPr>
        <w:commentReference w:id="5710"/>
      </w:r>
    </w:p>
    <w:p w14:paraId="4890D362" w14:textId="5E385A89" w:rsidR="004D1EB4" w:rsidRPr="00B32071" w:rsidDel="00D20E1C" w:rsidRDefault="004D1EB4" w:rsidP="004D1EB4">
      <w:pPr>
        <w:numPr>
          <w:ilvl w:val="0"/>
          <w:numId w:val="16"/>
        </w:numPr>
        <w:tabs>
          <w:tab w:val="clear" w:pos="720"/>
        </w:tabs>
        <w:ind w:left="426" w:hanging="426"/>
        <w:rPr>
          <w:del w:id="5712" w:author="danupraset@gmail.com" w:date="2025-09-23T16:06:00Z"/>
          <w:rFonts w:ascii="Arial" w:hAnsi="Arial" w:cs="Arial"/>
          <w:sz w:val="20"/>
          <w:szCs w:val="20"/>
          <w:lang w:val="en-SG"/>
        </w:rPr>
      </w:pPr>
      <w:del w:id="5713" w:author="danupraset@gmail.com" w:date="2025-09-23T16:06:00Z">
        <w:r w:rsidRPr="00003506" w:rsidDel="00D20E1C">
          <w:rPr>
            <w:rFonts w:ascii="Arial" w:hAnsi="Arial" w:cs="Arial"/>
            <w:sz w:val="20"/>
            <w:szCs w:val="20"/>
            <w:lang w:val="en-SG"/>
          </w:rPr>
          <w:delText xml:space="preserve">When the Pay for Parking Fines eService or AXS sends a backend request to search for notices based on the motorist’s search parameter, OCMS validates the search results against a pre-defined Payment Matrix before returning the search results. </w:delText>
        </w:r>
      </w:del>
    </w:p>
    <w:p w14:paraId="770A3E4D" w14:textId="32F60F57" w:rsidR="004D1EB4" w:rsidRPr="00003506" w:rsidDel="00D20E1C" w:rsidRDefault="004D1EB4" w:rsidP="004D1EB4">
      <w:pPr>
        <w:ind w:left="426"/>
        <w:rPr>
          <w:del w:id="5714" w:author="danupraset@gmail.com" w:date="2025-09-23T16:06:00Z"/>
          <w:rFonts w:ascii="Arial" w:hAnsi="Arial" w:cs="Arial"/>
          <w:sz w:val="20"/>
          <w:szCs w:val="20"/>
          <w:lang w:val="en-SG"/>
        </w:rPr>
      </w:pPr>
    </w:p>
    <w:p w14:paraId="5F04F8CC" w14:textId="253A8A98" w:rsidR="004D1EB4" w:rsidRPr="00003506" w:rsidDel="00D20E1C" w:rsidRDefault="004D1EB4" w:rsidP="004D1EB4">
      <w:pPr>
        <w:numPr>
          <w:ilvl w:val="0"/>
          <w:numId w:val="16"/>
        </w:numPr>
        <w:tabs>
          <w:tab w:val="clear" w:pos="720"/>
        </w:tabs>
        <w:ind w:left="426" w:hanging="426"/>
        <w:rPr>
          <w:del w:id="5715" w:author="danupraset@gmail.com" w:date="2025-09-23T16:06:00Z"/>
          <w:rFonts w:ascii="Arial" w:hAnsi="Arial" w:cs="Arial"/>
          <w:sz w:val="20"/>
          <w:szCs w:val="20"/>
          <w:lang w:val="en-SG"/>
        </w:rPr>
      </w:pPr>
      <w:del w:id="5716" w:author="danupraset@gmail.com" w:date="2025-09-23T16:06:00Z">
        <w:r w:rsidRPr="00003506" w:rsidDel="00D20E1C">
          <w:rPr>
            <w:rFonts w:ascii="Arial" w:hAnsi="Arial" w:cs="Arial"/>
            <w:sz w:val="20"/>
            <w:szCs w:val="20"/>
            <w:lang w:val="en-SG"/>
          </w:rPr>
          <w:delText>The Payment Matrix is a standard checklist of rules that determines:</w:delText>
        </w:r>
      </w:del>
    </w:p>
    <w:p w14:paraId="5CC98871" w14:textId="24CE2107" w:rsidR="004D1EB4" w:rsidRPr="00003506" w:rsidDel="00D20E1C" w:rsidRDefault="004D1EB4" w:rsidP="004D1EB4">
      <w:pPr>
        <w:numPr>
          <w:ilvl w:val="1"/>
          <w:numId w:val="17"/>
        </w:numPr>
        <w:ind w:left="1276" w:hanging="425"/>
        <w:rPr>
          <w:del w:id="5717" w:author="danupraset@gmail.com" w:date="2025-09-23T16:06:00Z"/>
          <w:rFonts w:ascii="Arial" w:hAnsi="Arial" w:cs="Arial"/>
          <w:sz w:val="20"/>
          <w:szCs w:val="20"/>
          <w:lang w:val="en-SG"/>
        </w:rPr>
      </w:pPr>
      <w:del w:id="5718" w:author="danupraset@gmail.com" w:date="2025-09-23T16:06:00Z">
        <w:r w:rsidRPr="00003506" w:rsidDel="00D20E1C">
          <w:rPr>
            <w:rFonts w:ascii="Arial" w:hAnsi="Arial" w:cs="Arial"/>
            <w:sz w:val="20"/>
            <w:szCs w:val="20"/>
            <w:lang w:val="en-SG"/>
          </w:rPr>
          <w:delText>Whether a notice can be displayed on the payment portal</w:delText>
        </w:r>
      </w:del>
    </w:p>
    <w:p w14:paraId="3A844B31" w14:textId="2E36E9AD" w:rsidR="004D1EB4" w:rsidRPr="00003506" w:rsidDel="00D20E1C" w:rsidRDefault="004D1EB4" w:rsidP="004D1EB4">
      <w:pPr>
        <w:numPr>
          <w:ilvl w:val="1"/>
          <w:numId w:val="18"/>
        </w:numPr>
        <w:ind w:left="1276" w:hanging="425"/>
        <w:rPr>
          <w:del w:id="5719" w:author="danupraset@gmail.com" w:date="2025-09-23T16:06:00Z"/>
          <w:rFonts w:ascii="Arial" w:hAnsi="Arial" w:cs="Arial"/>
          <w:sz w:val="20"/>
          <w:szCs w:val="20"/>
          <w:lang w:val="en-SG"/>
        </w:rPr>
      </w:pPr>
      <w:del w:id="5720" w:author="danupraset@gmail.com" w:date="2025-09-23T16:06:00Z">
        <w:r w:rsidRPr="00003506" w:rsidDel="00D20E1C">
          <w:rPr>
            <w:rFonts w:ascii="Arial" w:hAnsi="Arial" w:cs="Arial"/>
            <w:sz w:val="20"/>
            <w:szCs w:val="20"/>
            <w:lang w:val="en-SG"/>
          </w:rPr>
          <w:delText>Whether a notice is payable </w:delText>
        </w:r>
      </w:del>
    </w:p>
    <w:p w14:paraId="00455F1C" w14:textId="63E58F0E" w:rsidR="004D1EB4" w:rsidRPr="00003506" w:rsidDel="00D20E1C" w:rsidRDefault="004D1EB4" w:rsidP="004D1EB4">
      <w:pPr>
        <w:numPr>
          <w:ilvl w:val="1"/>
          <w:numId w:val="19"/>
        </w:numPr>
        <w:ind w:left="1276" w:hanging="425"/>
        <w:rPr>
          <w:del w:id="5721" w:author="danupraset@gmail.com" w:date="2025-09-23T16:06:00Z"/>
          <w:rFonts w:ascii="Arial" w:hAnsi="Arial" w:cs="Arial"/>
          <w:sz w:val="20"/>
          <w:szCs w:val="20"/>
          <w:lang w:val="en-SG"/>
        </w:rPr>
      </w:pPr>
      <w:del w:id="5722" w:author="danupraset@gmail.com" w:date="2025-09-23T16:06:00Z">
        <w:r w:rsidRPr="00003506" w:rsidDel="00D20E1C">
          <w:rPr>
            <w:rFonts w:ascii="Arial" w:hAnsi="Arial" w:cs="Arial"/>
            <w:sz w:val="20"/>
            <w:szCs w:val="20"/>
            <w:lang w:val="en-SG"/>
          </w:rPr>
          <w:delText>The corresponding user message that the eService portal should display based on the notice’s attributes</w:delText>
        </w:r>
      </w:del>
    </w:p>
    <w:p w14:paraId="005E7384" w14:textId="78AE00BF" w:rsidR="004D1EB4" w:rsidRPr="00003506" w:rsidDel="00D20E1C" w:rsidRDefault="004D1EB4" w:rsidP="004D1EB4">
      <w:pPr>
        <w:rPr>
          <w:del w:id="5723" w:author="danupraset@gmail.com" w:date="2025-09-23T16:06:00Z"/>
          <w:rFonts w:ascii="Arial" w:hAnsi="Arial" w:cs="Arial"/>
          <w:sz w:val="20"/>
          <w:szCs w:val="20"/>
          <w:lang w:val="en-SG"/>
        </w:rPr>
      </w:pPr>
    </w:p>
    <w:p w14:paraId="4282473A" w14:textId="5C6921D0" w:rsidR="004D1EB4" w:rsidRPr="00003506" w:rsidDel="00D20E1C" w:rsidRDefault="004D1EB4" w:rsidP="004D1EB4">
      <w:pPr>
        <w:numPr>
          <w:ilvl w:val="0"/>
          <w:numId w:val="20"/>
        </w:numPr>
        <w:ind w:left="426" w:hanging="426"/>
        <w:rPr>
          <w:del w:id="5724" w:author="danupraset@gmail.com" w:date="2025-09-23T16:06:00Z"/>
          <w:rFonts w:ascii="Arial" w:hAnsi="Arial" w:cs="Arial"/>
          <w:sz w:val="20"/>
          <w:szCs w:val="20"/>
          <w:lang w:val="en-SG"/>
        </w:rPr>
      </w:pPr>
      <w:del w:id="5725" w:author="danupraset@gmail.com" w:date="2025-09-23T16:06:00Z">
        <w:r w:rsidRPr="00003506" w:rsidDel="00D20E1C">
          <w:rPr>
            <w:rFonts w:ascii="Arial" w:hAnsi="Arial" w:cs="Arial"/>
            <w:sz w:val="20"/>
            <w:szCs w:val="20"/>
            <w:lang w:val="en-SG"/>
          </w:rPr>
          <w:delText xml:space="preserve">The Matrix will be implemented as a new table in the OCMS Internet database. </w:delText>
        </w:r>
        <w:r w:rsidRPr="00003506" w:rsidDel="00D20E1C">
          <w:rPr>
            <w:rFonts w:ascii="Arial" w:hAnsi="Arial" w:cs="Arial"/>
            <w:sz w:val="20"/>
            <w:szCs w:val="20"/>
            <w:lang w:val="en-SG"/>
          </w:rPr>
          <w:br/>
        </w:r>
      </w:del>
    </w:p>
    <w:p w14:paraId="1AF34DBC" w14:textId="4EDC8E49" w:rsidR="004D1EB4" w:rsidRPr="004D1EB4" w:rsidDel="00D20E1C" w:rsidRDefault="004D1EB4" w:rsidP="004D1EB4">
      <w:pPr>
        <w:numPr>
          <w:ilvl w:val="0"/>
          <w:numId w:val="21"/>
        </w:numPr>
        <w:ind w:left="426" w:hanging="426"/>
        <w:rPr>
          <w:del w:id="5726" w:author="danupraset@gmail.com" w:date="2025-09-23T16:06:00Z"/>
          <w:rFonts w:ascii="Arial" w:hAnsi="Arial" w:cs="Arial"/>
          <w:lang w:val="en-SG"/>
        </w:rPr>
      </w:pPr>
      <w:del w:id="5727" w:author="danupraset@gmail.com" w:date="2025-09-23T16:06:00Z">
        <w:r w:rsidRPr="00003506" w:rsidDel="00D20E1C">
          <w:rPr>
            <w:rFonts w:ascii="Arial" w:hAnsi="Arial" w:cs="Arial"/>
            <w:sz w:val="20"/>
            <w:szCs w:val="20"/>
            <w:lang w:val="en-SG"/>
          </w:rPr>
          <w:delText>Each row in the matrix maps a unique combination of attributes to corresponding outcomes that guide the system’s display logic, payment eligibility validation, and messages to end-users.</w:delText>
        </w:r>
      </w:del>
    </w:p>
    <w:p w14:paraId="6B15DD31" w14:textId="7E4B6DEB" w:rsidR="004D1EB4" w:rsidDel="00D20E1C" w:rsidRDefault="004D1EB4" w:rsidP="004D1EB4">
      <w:pPr>
        <w:rPr>
          <w:del w:id="5728" w:author="danupraset@gmail.com" w:date="2025-09-23T16:06:00Z"/>
          <w:rFonts w:ascii="Arial" w:hAnsi="Arial" w:cs="Arial"/>
          <w:sz w:val="20"/>
          <w:szCs w:val="20"/>
          <w:lang w:val="en-SG"/>
        </w:rPr>
      </w:pPr>
    </w:p>
    <w:p w14:paraId="114A7B52" w14:textId="2EC4C3B0" w:rsidR="004D1EB4" w:rsidDel="00D20E1C" w:rsidRDefault="004D1EB4" w:rsidP="004D1EB4">
      <w:pPr>
        <w:rPr>
          <w:del w:id="5729" w:author="danupraset@gmail.com" w:date="2025-09-23T16:06:00Z"/>
          <w:rFonts w:ascii="Arial" w:hAnsi="Arial" w:cs="Arial"/>
          <w:sz w:val="20"/>
          <w:szCs w:val="20"/>
          <w:lang w:val="en-SG"/>
        </w:rPr>
      </w:pPr>
    </w:p>
    <w:p w14:paraId="7FE288C6" w14:textId="4D93FF65" w:rsidR="004D1EB4" w:rsidDel="00D20E1C" w:rsidRDefault="004D1EB4" w:rsidP="004D1EB4">
      <w:pPr>
        <w:rPr>
          <w:del w:id="5730" w:author="danupraset@gmail.com" w:date="2025-09-23T16:06:00Z"/>
          <w:rFonts w:ascii="Arial" w:hAnsi="Arial" w:cs="Arial"/>
          <w:sz w:val="20"/>
          <w:szCs w:val="20"/>
          <w:lang w:val="en-SG"/>
        </w:rPr>
      </w:pPr>
    </w:p>
    <w:p w14:paraId="6EA9EABC" w14:textId="41B991F8" w:rsidR="004D1EB4" w:rsidDel="00D20E1C" w:rsidRDefault="004D1EB4" w:rsidP="004D1EB4">
      <w:pPr>
        <w:rPr>
          <w:del w:id="5731" w:author="danupraset@gmail.com" w:date="2025-09-23T16:06:00Z"/>
          <w:rFonts w:ascii="Arial" w:hAnsi="Arial" w:cs="Arial"/>
          <w:sz w:val="20"/>
          <w:szCs w:val="20"/>
          <w:lang w:val="en-SG"/>
        </w:rPr>
      </w:pPr>
    </w:p>
    <w:p w14:paraId="7D32BF6C" w14:textId="0721AD7D" w:rsidR="004D1EB4" w:rsidDel="00D20E1C" w:rsidRDefault="004D1EB4" w:rsidP="004D1EB4">
      <w:pPr>
        <w:rPr>
          <w:del w:id="5732" w:author="danupraset@gmail.com" w:date="2025-09-23T16:06:00Z"/>
          <w:rFonts w:ascii="Arial" w:hAnsi="Arial" w:cs="Arial"/>
          <w:sz w:val="20"/>
          <w:szCs w:val="20"/>
          <w:lang w:val="en-SG"/>
        </w:rPr>
      </w:pPr>
    </w:p>
    <w:p w14:paraId="10053392" w14:textId="32095872" w:rsidR="004D1EB4" w:rsidDel="00D20E1C" w:rsidRDefault="004D1EB4" w:rsidP="004D1EB4">
      <w:pPr>
        <w:rPr>
          <w:del w:id="5733" w:author="danupraset@gmail.com" w:date="2025-09-23T16:06:00Z"/>
          <w:rFonts w:ascii="Arial" w:hAnsi="Arial" w:cs="Arial"/>
          <w:sz w:val="20"/>
          <w:szCs w:val="20"/>
          <w:lang w:val="en-SG"/>
        </w:rPr>
      </w:pPr>
    </w:p>
    <w:p w14:paraId="11FF7622" w14:textId="2B92E48F" w:rsidR="004D1EB4" w:rsidDel="00D20E1C" w:rsidRDefault="004D1EB4" w:rsidP="004D1EB4">
      <w:pPr>
        <w:rPr>
          <w:del w:id="5734" w:author="danupraset@gmail.com" w:date="2025-09-23T16:06:00Z"/>
          <w:rFonts w:ascii="Arial" w:hAnsi="Arial" w:cs="Arial"/>
          <w:sz w:val="20"/>
          <w:szCs w:val="20"/>
          <w:lang w:val="en-SG"/>
        </w:rPr>
      </w:pPr>
    </w:p>
    <w:p w14:paraId="5E11B22C" w14:textId="3D56FEF1" w:rsidR="004D1EB4" w:rsidDel="00D20E1C" w:rsidRDefault="004D1EB4" w:rsidP="004D1EB4">
      <w:pPr>
        <w:rPr>
          <w:del w:id="5735" w:author="danupraset@gmail.com" w:date="2025-09-23T16:06:00Z"/>
          <w:rFonts w:ascii="Arial" w:hAnsi="Arial" w:cs="Arial"/>
          <w:sz w:val="20"/>
          <w:szCs w:val="20"/>
          <w:lang w:val="en-SG"/>
        </w:rPr>
      </w:pPr>
    </w:p>
    <w:p w14:paraId="1139BDD5" w14:textId="4D7F37D8" w:rsidR="004D1EB4" w:rsidDel="00D20E1C" w:rsidRDefault="004D1EB4" w:rsidP="004D1EB4">
      <w:pPr>
        <w:rPr>
          <w:del w:id="5736" w:author="danupraset@gmail.com" w:date="2025-09-23T16:06:00Z"/>
          <w:rFonts w:ascii="Arial" w:hAnsi="Arial" w:cs="Arial"/>
          <w:sz w:val="20"/>
          <w:szCs w:val="20"/>
          <w:lang w:val="en-SG"/>
        </w:rPr>
      </w:pPr>
    </w:p>
    <w:p w14:paraId="44A9C33D" w14:textId="248E4092" w:rsidR="004D1EB4" w:rsidDel="00D20E1C" w:rsidRDefault="004D1EB4" w:rsidP="004D1EB4">
      <w:pPr>
        <w:rPr>
          <w:del w:id="5737" w:author="danupraset@gmail.com" w:date="2025-09-23T16:06:00Z"/>
          <w:rFonts w:ascii="Arial" w:hAnsi="Arial" w:cs="Arial"/>
          <w:sz w:val="20"/>
          <w:szCs w:val="20"/>
          <w:lang w:val="en-SG"/>
        </w:rPr>
      </w:pPr>
    </w:p>
    <w:p w14:paraId="70303BFB" w14:textId="004FF87C" w:rsidR="004D1EB4" w:rsidDel="00D20E1C" w:rsidRDefault="004D1EB4" w:rsidP="004D1EB4">
      <w:pPr>
        <w:rPr>
          <w:del w:id="5738" w:author="danupraset@gmail.com" w:date="2025-09-23T16:06:00Z"/>
          <w:rFonts w:ascii="Arial" w:hAnsi="Arial" w:cs="Arial"/>
          <w:sz w:val="20"/>
          <w:szCs w:val="20"/>
          <w:lang w:val="en-SG"/>
        </w:rPr>
      </w:pPr>
    </w:p>
    <w:p w14:paraId="34A1D614" w14:textId="16FC5F8D" w:rsidR="004D1EB4" w:rsidDel="00D20E1C" w:rsidRDefault="004D1EB4" w:rsidP="004D1EB4">
      <w:pPr>
        <w:rPr>
          <w:del w:id="5739" w:author="danupraset@gmail.com" w:date="2025-09-23T16:06:00Z"/>
          <w:rFonts w:ascii="Arial" w:hAnsi="Arial" w:cs="Arial"/>
          <w:sz w:val="20"/>
          <w:szCs w:val="20"/>
          <w:lang w:val="en-SG"/>
        </w:rPr>
      </w:pPr>
    </w:p>
    <w:p w14:paraId="3EC7BEA2" w14:textId="6AEA6808" w:rsidR="004D1EB4" w:rsidDel="00D20E1C" w:rsidRDefault="004D1EB4" w:rsidP="004D1EB4">
      <w:pPr>
        <w:rPr>
          <w:del w:id="5740" w:author="danupraset@gmail.com" w:date="2025-09-23T16:06:00Z"/>
          <w:rFonts w:ascii="Arial" w:hAnsi="Arial" w:cs="Arial"/>
          <w:sz w:val="20"/>
          <w:szCs w:val="20"/>
          <w:lang w:val="en-SG"/>
        </w:rPr>
      </w:pPr>
    </w:p>
    <w:p w14:paraId="7CA3DB4F" w14:textId="3DA5F1E0" w:rsidR="004D1EB4" w:rsidDel="00D20E1C" w:rsidRDefault="004D1EB4" w:rsidP="004D1EB4">
      <w:pPr>
        <w:rPr>
          <w:del w:id="5741" w:author="danupraset@gmail.com" w:date="2025-09-23T16:06:00Z"/>
          <w:rFonts w:ascii="Arial" w:hAnsi="Arial" w:cs="Arial"/>
          <w:sz w:val="20"/>
          <w:szCs w:val="20"/>
          <w:lang w:val="en-SG"/>
        </w:rPr>
      </w:pPr>
    </w:p>
    <w:p w14:paraId="5BA89399" w14:textId="223CEAE1" w:rsidR="004D1EB4" w:rsidDel="00D20E1C" w:rsidRDefault="004D1EB4" w:rsidP="004D1EB4">
      <w:pPr>
        <w:rPr>
          <w:del w:id="5742" w:author="danupraset@gmail.com" w:date="2025-09-23T16:06:00Z"/>
          <w:rFonts w:ascii="Arial" w:hAnsi="Arial" w:cs="Arial"/>
          <w:sz w:val="20"/>
          <w:szCs w:val="20"/>
          <w:lang w:val="en-SG"/>
        </w:rPr>
      </w:pPr>
    </w:p>
    <w:p w14:paraId="6403A34E" w14:textId="160B7EAD" w:rsidR="004D1EB4" w:rsidDel="00D20E1C" w:rsidRDefault="004D1EB4" w:rsidP="004D1EB4">
      <w:pPr>
        <w:rPr>
          <w:del w:id="5743" w:author="danupraset@gmail.com" w:date="2025-09-23T16:06:00Z"/>
          <w:rFonts w:ascii="Arial" w:hAnsi="Arial" w:cs="Arial"/>
          <w:sz w:val="20"/>
          <w:szCs w:val="20"/>
          <w:lang w:val="en-SG"/>
        </w:rPr>
      </w:pPr>
    </w:p>
    <w:p w14:paraId="6B69647B" w14:textId="52076A85" w:rsidR="004D1EB4" w:rsidDel="00D20E1C" w:rsidRDefault="004D1EB4" w:rsidP="004D1EB4">
      <w:pPr>
        <w:rPr>
          <w:del w:id="5744" w:author="danupraset@gmail.com" w:date="2025-09-23T16:06:00Z"/>
          <w:rFonts w:ascii="Arial" w:hAnsi="Arial" w:cs="Arial"/>
          <w:sz w:val="20"/>
          <w:szCs w:val="20"/>
          <w:lang w:val="en-SG"/>
        </w:rPr>
      </w:pPr>
    </w:p>
    <w:p w14:paraId="5FEBD6EF" w14:textId="018E4896" w:rsidR="004D1EB4" w:rsidDel="00D20E1C" w:rsidRDefault="004D1EB4" w:rsidP="004D1EB4">
      <w:pPr>
        <w:rPr>
          <w:del w:id="5745" w:author="danupraset@gmail.com" w:date="2025-09-23T16:06:00Z"/>
          <w:rFonts w:ascii="Arial" w:hAnsi="Arial" w:cs="Arial"/>
          <w:sz w:val="20"/>
          <w:szCs w:val="20"/>
          <w:lang w:val="en-SG"/>
        </w:rPr>
      </w:pPr>
    </w:p>
    <w:p w14:paraId="50918161" w14:textId="4A8354EB" w:rsidR="004D1EB4" w:rsidDel="00D20E1C" w:rsidRDefault="004D1EB4" w:rsidP="004D1EB4">
      <w:pPr>
        <w:rPr>
          <w:del w:id="5746" w:author="danupraset@gmail.com" w:date="2025-09-23T16:06:00Z"/>
          <w:rFonts w:ascii="Arial" w:hAnsi="Arial" w:cs="Arial"/>
          <w:sz w:val="20"/>
          <w:szCs w:val="20"/>
          <w:lang w:val="en-SG"/>
        </w:rPr>
      </w:pPr>
    </w:p>
    <w:p w14:paraId="74973542" w14:textId="2B5D9E94" w:rsidR="004D1EB4" w:rsidDel="00D20E1C" w:rsidRDefault="004D1EB4" w:rsidP="004D1EB4">
      <w:pPr>
        <w:rPr>
          <w:del w:id="5747" w:author="danupraset@gmail.com" w:date="2025-09-23T16:06:00Z"/>
          <w:rFonts w:ascii="Arial" w:hAnsi="Arial" w:cs="Arial"/>
          <w:sz w:val="20"/>
          <w:szCs w:val="20"/>
          <w:lang w:val="en-SG"/>
        </w:rPr>
      </w:pPr>
    </w:p>
    <w:p w14:paraId="10162776" w14:textId="41996596" w:rsidR="004D1EB4" w:rsidDel="00D20E1C" w:rsidRDefault="004D1EB4" w:rsidP="004D1EB4">
      <w:pPr>
        <w:rPr>
          <w:del w:id="5748" w:author="danupraset@gmail.com" w:date="2025-09-23T16:06:00Z"/>
          <w:rFonts w:ascii="Arial" w:hAnsi="Arial" w:cs="Arial"/>
          <w:sz w:val="20"/>
          <w:szCs w:val="20"/>
          <w:lang w:val="en-SG"/>
        </w:rPr>
      </w:pPr>
    </w:p>
    <w:p w14:paraId="0DD94F65" w14:textId="34DB12D2" w:rsidR="004D1EB4" w:rsidDel="00D20E1C" w:rsidRDefault="004D1EB4" w:rsidP="004D1EB4">
      <w:pPr>
        <w:rPr>
          <w:del w:id="5749" w:author="danupraset@gmail.com" w:date="2025-09-23T16:06:00Z"/>
          <w:rFonts w:ascii="Arial" w:hAnsi="Arial" w:cs="Arial"/>
          <w:sz w:val="20"/>
          <w:szCs w:val="20"/>
          <w:lang w:val="en-SG"/>
        </w:rPr>
      </w:pPr>
    </w:p>
    <w:p w14:paraId="53D7FFF5" w14:textId="536DC845" w:rsidR="004D1EB4" w:rsidDel="00D20E1C" w:rsidRDefault="004D1EB4" w:rsidP="004D1EB4">
      <w:pPr>
        <w:rPr>
          <w:del w:id="5750" w:author="danupraset@gmail.com" w:date="2025-09-23T16:06:00Z"/>
          <w:rFonts w:ascii="Arial" w:hAnsi="Arial" w:cs="Arial"/>
          <w:sz w:val="20"/>
          <w:szCs w:val="20"/>
          <w:lang w:val="en-SG"/>
        </w:rPr>
      </w:pPr>
    </w:p>
    <w:p w14:paraId="68202C55" w14:textId="35A8F1EF" w:rsidR="004D1EB4" w:rsidDel="00D20E1C" w:rsidRDefault="004D1EB4" w:rsidP="004D1EB4">
      <w:pPr>
        <w:rPr>
          <w:del w:id="5751" w:author="danupraset@gmail.com" w:date="2025-09-23T16:06:00Z"/>
          <w:rFonts w:ascii="Arial" w:hAnsi="Arial" w:cs="Arial"/>
          <w:sz w:val="20"/>
          <w:szCs w:val="20"/>
          <w:lang w:val="en-SG"/>
        </w:rPr>
      </w:pPr>
    </w:p>
    <w:p w14:paraId="17F1B1F0" w14:textId="2D5622C2" w:rsidR="004D1EB4" w:rsidDel="00D20E1C" w:rsidRDefault="004D1EB4" w:rsidP="004D1EB4">
      <w:pPr>
        <w:rPr>
          <w:del w:id="5752" w:author="danupraset@gmail.com" w:date="2025-09-23T16:06:00Z"/>
          <w:rFonts w:ascii="Arial" w:hAnsi="Arial" w:cs="Arial"/>
          <w:sz w:val="20"/>
          <w:szCs w:val="20"/>
          <w:lang w:val="en-SG"/>
        </w:rPr>
      </w:pPr>
    </w:p>
    <w:p w14:paraId="01EE1602" w14:textId="5C804A83" w:rsidR="004D1EB4" w:rsidDel="00D20E1C" w:rsidRDefault="004D1EB4" w:rsidP="004D1EB4">
      <w:pPr>
        <w:rPr>
          <w:del w:id="5753" w:author="danupraset@gmail.com" w:date="2025-09-23T16:06:00Z"/>
          <w:rFonts w:ascii="Arial" w:hAnsi="Arial" w:cs="Arial"/>
          <w:sz w:val="20"/>
          <w:szCs w:val="20"/>
          <w:lang w:val="en-SG"/>
        </w:rPr>
      </w:pPr>
    </w:p>
    <w:p w14:paraId="12F7ABAD" w14:textId="40B75BDB" w:rsidR="004D1EB4" w:rsidDel="00D20E1C" w:rsidRDefault="004D1EB4" w:rsidP="004D1EB4">
      <w:pPr>
        <w:rPr>
          <w:del w:id="5754" w:author="danupraset@gmail.com" w:date="2025-09-23T16:06:00Z"/>
          <w:rFonts w:ascii="Arial" w:hAnsi="Arial" w:cs="Arial"/>
          <w:sz w:val="20"/>
          <w:szCs w:val="20"/>
          <w:lang w:val="en-SG"/>
        </w:rPr>
      </w:pPr>
    </w:p>
    <w:p w14:paraId="09E2BECE" w14:textId="554BB959" w:rsidR="004D1EB4" w:rsidDel="00D20E1C" w:rsidRDefault="004D1EB4" w:rsidP="004D1EB4">
      <w:pPr>
        <w:rPr>
          <w:del w:id="5755" w:author="danupraset@gmail.com" w:date="2025-09-23T16:06:00Z"/>
          <w:rFonts w:ascii="Arial" w:hAnsi="Arial" w:cs="Arial"/>
          <w:sz w:val="20"/>
          <w:szCs w:val="20"/>
          <w:lang w:val="en-SG"/>
        </w:rPr>
      </w:pPr>
    </w:p>
    <w:p w14:paraId="5F3BEBD5" w14:textId="55126E89" w:rsidR="004D1EB4" w:rsidDel="00D20E1C" w:rsidRDefault="004D1EB4" w:rsidP="004D1EB4">
      <w:pPr>
        <w:rPr>
          <w:del w:id="5756" w:author="danupraset@gmail.com" w:date="2025-09-23T16:06:00Z"/>
          <w:rFonts w:ascii="Arial" w:hAnsi="Arial" w:cs="Arial"/>
          <w:sz w:val="20"/>
          <w:szCs w:val="20"/>
          <w:lang w:val="en-SG"/>
        </w:rPr>
      </w:pPr>
    </w:p>
    <w:p w14:paraId="7AD5DF56" w14:textId="3F276A7E" w:rsidR="004D1EB4" w:rsidDel="00D20E1C" w:rsidRDefault="004D1EB4" w:rsidP="004D1EB4">
      <w:pPr>
        <w:rPr>
          <w:del w:id="5757" w:author="danupraset@gmail.com" w:date="2025-09-23T16:06:00Z"/>
          <w:rFonts w:ascii="Arial" w:hAnsi="Arial" w:cs="Arial"/>
          <w:sz w:val="20"/>
          <w:szCs w:val="20"/>
          <w:lang w:val="en-SG"/>
        </w:rPr>
      </w:pPr>
    </w:p>
    <w:p w14:paraId="012013B0" w14:textId="662D2CC0" w:rsidR="004D1EB4" w:rsidDel="00D20E1C" w:rsidRDefault="004D1EB4" w:rsidP="004D1EB4">
      <w:pPr>
        <w:rPr>
          <w:del w:id="5758" w:author="danupraset@gmail.com" w:date="2025-09-23T16:06:00Z"/>
          <w:rFonts w:ascii="Arial" w:hAnsi="Arial" w:cs="Arial"/>
          <w:sz w:val="20"/>
          <w:szCs w:val="20"/>
          <w:lang w:val="en-SG"/>
        </w:rPr>
      </w:pPr>
    </w:p>
    <w:p w14:paraId="7F9925BC" w14:textId="6E1ABECE" w:rsidR="004D1EB4" w:rsidDel="00D20E1C" w:rsidRDefault="004D1EB4" w:rsidP="004D1EB4">
      <w:pPr>
        <w:rPr>
          <w:del w:id="5759" w:author="danupraset@gmail.com" w:date="2025-09-23T16:06:00Z"/>
          <w:rFonts w:ascii="Arial" w:hAnsi="Arial" w:cs="Arial"/>
          <w:sz w:val="20"/>
          <w:szCs w:val="20"/>
          <w:lang w:val="en-SG"/>
        </w:rPr>
      </w:pPr>
    </w:p>
    <w:p w14:paraId="6D494A8E" w14:textId="1316C4BF" w:rsidR="004D1EB4" w:rsidDel="00D20E1C" w:rsidRDefault="004D1EB4" w:rsidP="004D1EB4">
      <w:pPr>
        <w:rPr>
          <w:del w:id="5760" w:author="danupraset@gmail.com" w:date="2025-09-23T16:06:00Z"/>
          <w:rFonts w:ascii="Arial" w:hAnsi="Arial" w:cs="Arial"/>
          <w:sz w:val="20"/>
          <w:szCs w:val="20"/>
          <w:lang w:val="en-SG"/>
        </w:rPr>
      </w:pPr>
    </w:p>
    <w:p w14:paraId="2D199EEC" w14:textId="6B869A0B" w:rsidR="004D1EB4" w:rsidDel="00D20E1C" w:rsidRDefault="004D1EB4" w:rsidP="004D1EB4">
      <w:pPr>
        <w:rPr>
          <w:del w:id="5761" w:author="danupraset@gmail.com" w:date="2025-09-23T16:06:00Z"/>
          <w:rFonts w:ascii="Arial" w:hAnsi="Arial" w:cs="Arial"/>
          <w:sz w:val="20"/>
          <w:szCs w:val="20"/>
          <w:lang w:val="en-SG"/>
        </w:rPr>
      </w:pPr>
    </w:p>
    <w:p w14:paraId="56521C11" w14:textId="25D07CDA" w:rsidR="004D1EB4" w:rsidDel="00D20E1C" w:rsidRDefault="004D1EB4" w:rsidP="004D1EB4">
      <w:pPr>
        <w:rPr>
          <w:del w:id="5762" w:author="danupraset@gmail.com" w:date="2025-09-23T16:06:00Z"/>
          <w:rFonts w:ascii="Arial" w:hAnsi="Arial" w:cs="Arial"/>
          <w:sz w:val="20"/>
          <w:szCs w:val="20"/>
          <w:lang w:val="en-SG"/>
        </w:rPr>
      </w:pPr>
    </w:p>
    <w:p w14:paraId="05432EB8" w14:textId="4A527D8D" w:rsidR="004D1EB4" w:rsidDel="00D20E1C" w:rsidRDefault="004D1EB4" w:rsidP="004D1EB4">
      <w:pPr>
        <w:rPr>
          <w:del w:id="5763" w:author="danupraset@gmail.com" w:date="2025-09-23T16:06:00Z"/>
          <w:rFonts w:ascii="Arial" w:hAnsi="Arial" w:cs="Arial"/>
          <w:sz w:val="20"/>
          <w:szCs w:val="20"/>
          <w:lang w:val="en-SG"/>
        </w:rPr>
      </w:pPr>
    </w:p>
    <w:p w14:paraId="004F41E7" w14:textId="59A77991" w:rsidR="004D1EB4" w:rsidDel="00D20E1C" w:rsidRDefault="004D1EB4" w:rsidP="004D1EB4">
      <w:pPr>
        <w:rPr>
          <w:del w:id="5764" w:author="danupraset@gmail.com" w:date="2025-09-23T16:06:00Z"/>
          <w:rFonts w:ascii="Arial" w:hAnsi="Arial" w:cs="Arial"/>
          <w:sz w:val="20"/>
          <w:szCs w:val="20"/>
          <w:lang w:val="en-SG"/>
        </w:rPr>
      </w:pPr>
    </w:p>
    <w:p w14:paraId="43AB91CB" w14:textId="08EF865F" w:rsidR="004D1EB4" w:rsidDel="00D20E1C" w:rsidRDefault="004D1EB4" w:rsidP="004D1EB4">
      <w:pPr>
        <w:rPr>
          <w:del w:id="5765" w:author="danupraset@gmail.com" w:date="2025-09-23T16:06:00Z"/>
          <w:rFonts w:ascii="Arial" w:hAnsi="Arial" w:cs="Arial"/>
          <w:sz w:val="20"/>
          <w:szCs w:val="20"/>
          <w:lang w:val="en-SG"/>
        </w:rPr>
      </w:pPr>
    </w:p>
    <w:p w14:paraId="60963944" w14:textId="6802A40E" w:rsidR="004D1EB4" w:rsidDel="00D20E1C" w:rsidRDefault="004D1EB4" w:rsidP="004D1EB4">
      <w:pPr>
        <w:rPr>
          <w:del w:id="5766" w:author="danupraset@gmail.com" w:date="2025-09-23T16:06:00Z"/>
          <w:rFonts w:ascii="Arial" w:hAnsi="Arial" w:cs="Arial"/>
          <w:sz w:val="20"/>
          <w:szCs w:val="20"/>
          <w:lang w:val="en-SG"/>
        </w:rPr>
      </w:pPr>
    </w:p>
    <w:p w14:paraId="2645A3AA" w14:textId="485C9A1B" w:rsidR="004D1EB4" w:rsidDel="00D20E1C" w:rsidRDefault="004D1EB4" w:rsidP="004D1EB4">
      <w:pPr>
        <w:rPr>
          <w:del w:id="5767" w:author="danupraset@gmail.com" w:date="2025-09-23T16:06:00Z"/>
          <w:rFonts w:ascii="Arial" w:hAnsi="Arial" w:cs="Arial"/>
          <w:sz w:val="20"/>
          <w:szCs w:val="20"/>
          <w:lang w:val="en-SG"/>
        </w:rPr>
      </w:pPr>
    </w:p>
    <w:p w14:paraId="3A746C1E" w14:textId="777C0605" w:rsidR="004D1EB4" w:rsidDel="00037F3E" w:rsidRDefault="004D1EB4" w:rsidP="004D1EB4">
      <w:pPr>
        <w:pStyle w:val="Heading2"/>
        <w:numPr>
          <w:ilvl w:val="1"/>
          <w:numId w:val="51"/>
        </w:numPr>
        <w:ind w:left="709"/>
        <w:rPr>
          <w:del w:id="5768" w:author="danupraset@gmail.com" w:date="2025-09-22T21:57:00Z"/>
          <w:lang w:val="en-SG"/>
        </w:rPr>
      </w:pPr>
      <w:bookmarkStart w:id="5769" w:name="_Toc205888884"/>
      <w:bookmarkStart w:id="5770" w:name="_Toc205889319"/>
      <w:bookmarkStart w:id="5771" w:name="_Toc205889412"/>
      <w:commentRangeStart w:id="5772"/>
      <w:commentRangeStart w:id="5773"/>
      <w:commentRangeStart w:id="5774"/>
      <w:commentRangeStart w:id="5775"/>
      <w:del w:id="5776" w:author="danupraset@gmail.com" w:date="2025-09-22T21:57:00Z">
        <w:r w:rsidDel="00037F3E">
          <w:rPr>
            <w:lang w:val="en-SG"/>
          </w:rPr>
          <w:delText>High Level Business Process</w:delText>
        </w:r>
        <w:bookmarkEnd w:id="5769"/>
        <w:bookmarkEnd w:id="5770"/>
        <w:bookmarkEnd w:id="5771"/>
        <w:commentRangeEnd w:id="5772"/>
        <w:r w:rsidR="00750175" w:rsidDel="00037F3E">
          <w:rPr>
            <w:rStyle w:val="CommentReference"/>
            <w:rFonts w:ascii="Times New Roman" w:eastAsia="Times New Roman" w:hAnsi="Times New Roman" w:cs="Times New Roman"/>
            <w:b w:val="0"/>
            <w:bCs w:val="0"/>
            <w:color w:val="auto"/>
          </w:rPr>
          <w:commentReference w:id="5772"/>
        </w:r>
        <w:commentRangeEnd w:id="5773"/>
        <w:r w:rsidR="003E598A" w:rsidDel="00037F3E">
          <w:rPr>
            <w:rStyle w:val="CommentReference"/>
            <w:rFonts w:ascii="Times New Roman" w:eastAsia="Times New Roman" w:hAnsi="Times New Roman" w:cs="Times New Roman"/>
            <w:b w:val="0"/>
            <w:bCs w:val="0"/>
            <w:color w:val="auto"/>
          </w:rPr>
          <w:commentReference w:id="5773"/>
        </w:r>
      </w:del>
      <w:commentRangeEnd w:id="5774"/>
      <w:r w:rsidR="00E52F55">
        <w:rPr>
          <w:rStyle w:val="CommentReference"/>
        </w:rPr>
        <w:commentReference w:id="5774"/>
      </w:r>
      <w:commentRangeEnd w:id="5775"/>
      <w:r w:rsidR="0056041F">
        <w:rPr>
          <w:rStyle w:val="CommentReference"/>
        </w:rPr>
        <w:commentReference w:id="5775"/>
      </w:r>
    </w:p>
    <w:p w14:paraId="0EF285F6" w14:textId="46128ACE" w:rsidR="004D1EB4" w:rsidRPr="004D1EB4" w:rsidDel="00037F3E" w:rsidRDefault="004D1EB4" w:rsidP="004D1EB4">
      <w:pPr>
        <w:rPr>
          <w:del w:id="5777" w:author="danupraset@gmail.com" w:date="2025-09-22T21:57:00Z"/>
          <w:lang w:val="en-SG"/>
        </w:rPr>
      </w:pPr>
      <w:del w:id="5778" w:author="danupraset@gmail.com" w:date="2025-09-22T21:57:00Z">
        <w:r w:rsidDel="00037F3E">
          <w:rPr>
            <w:noProof/>
            <w:lang w:val="en-SG" w:eastAsia="en-SG"/>
          </w:rPr>
          <w:drawing>
            <wp:inline distT="0" distB="0" distL="0" distR="0" wp14:anchorId="0438F18A" wp14:editId="1796F162">
              <wp:extent cx="4086315" cy="4680000"/>
              <wp:effectExtent l="19050" t="19050" r="28575" b="25400"/>
              <wp:docPr id="843875159" name="Picture 5" descr="A diagram of a search resul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75159" name="Picture 5" descr="A diagram of a search results&#10;&#10;AI-generated content may be incorrect."/>
                      <pic:cNvPicPr>
                        <a:picLocks noChangeAspect="1" noChangeArrowheads="1"/>
                      </pic:cNvPicPr>
                    </pic:nvPicPr>
                    <pic:blipFill rotWithShape="1">
                      <a:blip r:embed="rId58">
                        <a:extLst>
                          <a:ext uri="{28A0092B-C50C-407E-A947-70E740481C1C}">
                            <a14:useLocalDpi xmlns:a14="http://schemas.microsoft.com/office/drawing/2010/main" val="0"/>
                          </a:ext>
                        </a:extLst>
                      </a:blip>
                      <a:srcRect l="1468" r="1616"/>
                      <a:stretch/>
                    </pic:blipFill>
                    <pic:spPr bwMode="auto">
                      <a:xfrm>
                        <a:off x="0" y="0"/>
                        <a:ext cx="4086315" cy="46800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del>
    </w:p>
    <w:p w14:paraId="19A0FEEA" w14:textId="19F2C44B" w:rsidR="004D1EB4" w:rsidDel="00037F3E" w:rsidRDefault="004D1EB4" w:rsidP="004D1EB4">
      <w:pPr>
        <w:pStyle w:val="Heading3"/>
        <w:rPr>
          <w:del w:id="5779" w:author="danupraset@gmail.com" w:date="2025-09-22T21:57:00Z"/>
        </w:rPr>
      </w:pPr>
      <w:bookmarkStart w:id="5780" w:name="_Toc205888885"/>
      <w:bookmarkStart w:id="5781" w:name="_Toc205889320"/>
      <w:bookmarkStart w:id="5782" w:name="_Toc205889413"/>
      <w:del w:id="5783" w:author="danupraset@gmail.com" w:date="2025-09-22T21:57:00Z">
        <w:r w:rsidDel="00037F3E">
          <w:lastRenderedPageBreak/>
          <w:delText>General Description</w:delText>
        </w:r>
        <w:bookmarkEnd w:id="5780"/>
        <w:bookmarkEnd w:id="5781"/>
        <w:bookmarkEnd w:id="5782"/>
      </w:del>
    </w:p>
    <w:p w14:paraId="5DF08963" w14:textId="58A7C969" w:rsidR="004D1EB4" w:rsidDel="00037F3E" w:rsidRDefault="004D1EB4" w:rsidP="004D1EB4">
      <w:pPr>
        <w:pStyle w:val="ListParagraph"/>
        <w:keepNext/>
        <w:keepLines/>
        <w:numPr>
          <w:ilvl w:val="0"/>
          <w:numId w:val="52"/>
        </w:numPr>
        <w:pBdr>
          <w:top w:val="nil"/>
          <w:left w:val="nil"/>
          <w:bottom w:val="nil"/>
          <w:right w:val="nil"/>
          <w:between w:val="nil"/>
        </w:pBdr>
        <w:spacing w:after="160" w:line="360" w:lineRule="auto"/>
        <w:rPr>
          <w:del w:id="5784" w:author="danupraset@gmail.com" w:date="2025-09-22T21:57:00Z"/>
          <w:rFonts w:ascii="Arial" w:eastAsia="Arial" w:hAnsi="Arial" w:cs="Arial"/>
          <w:bCs/>
          <w:color w:val="000000" w:themeColor="text1"/>
          <w:sz w:val="20"/>
          <w:szCs w:val="20"/>
        </w:rPr>
      </w:pPr>
      <w:del w:id="5785" w:author="danupraset@gmail.com" w:date="2025-09-22T21:57:00Z">
        <w:r w:rsidDel="00037F3E">
          <w:rPr>
            <w:rFonts w:ascii="Arial" w:eastAsia="Arial" w:hAnsi="Arial" w:cs="Arial"/>
            <w:bCs/>
            <w:color w:val="000000" w:themeColor="text1"/>
            <w:sz w:val="20"/>
            <w:szCs w:val="20"/>
          </w:rPr>
          <w:delText xml:space="preserve">The Payment Matrix validation process and system decision making is dependent on two variables: </w:delText>
        </w:r>
      </w:del>
    </w:p>
    <w:p w14:paraId="6FD37181" w14:textId="25BA7CE0" w:rsidR="004D1EB4" w:rsidDel="00037F3E" w:rsidRDefault="004D1EB4" w:rsidP="004D1EB4">
      <w:pPr>
        <w:pStyle w:val="ListParagraph"/>
        <w:keepNext/>
        <w:keepLines/>
        <w:numPr>
          <w:ilvl w:val="1"/>
          <w:numId w:val="52"/>
        </w:numPr>
        <w:pBdr>
          <w:top w:val="nil"/>
          <w:left w:val="nil"/>
          <w:bottom w:val="nil"/>
          <w:right w:val="nil"/>
          <w:between w:val="nil"/>
        </w:pBdr>
        <w:spacing w:after="160" w:line="360" w:lineRule="auto"/>
        <w:rPr>
          <w:del w:id="5786" w:author="danupraset@gmail.com" w:date="2025-09-22T21:57:00Z"/>
          <w:rFonts w:ascii="Arial" w:eastAsia="Arial" w:hAnsi="Arial" w:cs="Arial"/>
          <w:bCs/>
          <w:color w:val="000000" w:themeColor="text1"/>
          <w:sz w:val="20"/>
          <w:szCs w:val="20"/>
        </w:rPr>
      </w:pPr>
      <w:del w:id="5787" w:author="danupraset@gmail.com" w:date="2025-09-22T21:57:00Z">
        <w:r w:rsidDel="00037F3E">
          <w:rPr>
            <w:rFonts w:ascii="Arial" w:eastAsia="Arial" w:hAnsi="Arial" w:cs="Arial"/>
            <w:bCs/>
            <w:color w:val="000000" w:themeColor="text1"/>
            <w:sz w:val="20"/>
            <w:szCs w:val="20"/>
          </w:rPr>
          <w:delText>Search parameter type used by Motorist (Eg. vehicle number)</w:delText>
        </w:r>
      </w:del>
    </w:p>
    <w:p w14:paraId="1DB65A33" w14:textId="2C5032BF" w:rsidR="004D1EB4" w:rsidDel="00037F3E" w:rsidRDefault="004D1EB4" w:rsidP="004D1EB4">
      <w:pPr>
        <w:pStyle w:val="ListParagraph"/>
        <w:keepNext/>
        <w:keepLines/>
        <w:numPr>
          <w:ilvl w:val="1"/>
          <w:numId w:val="52"/>
        </w:numPr>
        <w:pBdr>
          <w:top w:val="nil"/>
          <w:left w:val="nil"/>
          <w:bottom w:val="nil"/>
          <w:right w:val="nil"/>
          <w:between w:val="nil"/>
        </w:pBdr>
        <w:spacing w:after="160" w:line="360" w:lineRule="auto"/>
        <w:rPr>
          <w:del w:id="5788" w:author="danupraset@gmail.com" w:date="2025-09-22T21:57:00Z"/>
          <w:rFonts w:ascii="Arial" w:eastAsia="Arial" w:hAnsi="Arial" w:cs="Arial"/>
          <w:bCs/>
          <w:color w:val="000000" w:themeColor="text1"/>
          <w:sz w:val="20"/>
          <w:szCs w:val="20"/>
        </w:rPr>
      </w:pPr>
      <w:del w:id="5789" w:author="danupraset@gmail.com" w:date="2025-09-22T21:57:00Z">
        <w:r w:rsidDel="00037F3E">
          <w:rPr>
            <w:rFonts w:ascii="Arial" w:eastAsia="Arial" w:hAnsi="Arial" w:cs="Arial"/>
            <w:bCs/>
            <w:color w:val="000000" w:themeColor="text1"/>
            <w:sz w:val="20"/>
            <w:szCs w:val="20"/>
          </w:rPr>
          <w:delText xml:space="preserve"> Offence Type of the Notice (Eg. Type E – Payment Evasion)</w:delText>
        </w:r>
        <w:r w:rsidDel="00037F3E">
          <w:rPr>
            <w:rFonts w:ascii="Arial" w:eastAsia="Arial" w:hAnsi="Arial" w:cs="Arial"/>
            <w:bCs/>
            <w:color w:val="000000" w:themeColor="text1"/>
            <w:sz w:val="20"/>
            <w:szCs w:val="20"/>
          </w:rPr>
          <w:br/>
        </w:r>
      </w:del>
    </w:p>
    <w:p w14:paraId="77AF2593" w14:textId="6AE768D1" w:rsidR="004D1EB4" w:rsidDel="00037F3E" w:rsidRDefault="004D1EB4" w:rsidP="004D1EB4">
      <w:pPr>
        <w:pStyle w:val="ListParagraph"/>
        <w:keepNext/>
        <w:keepLines/>
        <w:numPr>
          <w:ilvl w:val="0"/>
          <w:numId w:val="52"/>
        </w:numPr>
        <w:pBdr>
          <w:top w:val="nil"/>
          <w:left w:val="nil"/>
          <w:bottom w:val="nil"/>
          <w:right w:val="nil"/>
          <w:between w:val="nil"/>
        </w:pBdr>
        <w:spacing w:after="160" w:line="360" w:lineRule="auto"/>
        <w:rPr>
          <w:del w:id="5790" w:author="danupraset@gmail.com" w:date="2025-09-22T21:57:00Z"/>
          <w:rFonts w:ascii="Arial" w:eastAsia="Arial" w:hAnsi="Arial" w:cs="Arial"/>
          <w:bCs/>
          <w:color w:val="000000" w:themeColor="text1"/>
          <w:sz w:val="20"/>
          <w:szCs w:val="20"/>
        </w:rPr>
      </w:pPr>
      <w:del w:id="5791" w:author="danupraset@gmail.com" w:date="2025-09-22T21:57:00Z">
        <w:r w:rsidDel="00037F3E">
          <w:rPr>
            <w:rFonts w:ascii="Arial" w:eastAsia="Arial" w:hAnsi="Arial" w:cs="Arial"/>
            <w:bCs/>
            <w:color w:val="000000" w:themeColor="text1"/>
            <w:sz w:val="20"/>
            <w:szCs w:val="20"/>
          </w:rPr>
          <w:delText xml:space="preserve">Therefore OCMS will develop individual functions to validate notices based on the search parameter type, one for each type: </w:delText>
        </w:r>
      </w:del>
    </w:p>
    <w:p w14:paraId="15416A72" w14:textId="6894B200" w:rsidR="004D1EB4" w:rsidDel="00037F3E" w:rsidRDefault="004D1EB4" w:rsidP="004D1EB4">
      <w:pPr>
        <w:pStyle w:val="ListParagraph"/>
        <w:keepNext/>
        <w:keepLines/>
        <w:numPr>
          <w:ilvl w:val="1"/>
          <w:numId w:val="52"/>
        </w:numPr>
        <w:pBdr>
          <w:top w:val="nil"/>
          <w:left w:val="nil"/>
          <w:bottom w:val="nil"/>
          <w:right w:val="nil"/>
          <w:between w:val="nil"/>
        </w:pBdr>
        <w:spacing w:after="160" w:line="360" w:lineRule="auto"/>
        <w:rPr>
          <w:del w:id="5792" w:author="danupraset@gmail.com" w:date="2025-09-22T21:57:00Z"/>
          <w:rFonts w:ascii="Arial" w:eastAsia="Arial" w:hAnsi="Arial" w:cs="Arial"/>
          <w:bCs/>
          <w:color w:val="000000" w:themeColor="text1"/>
          <w:sz w:val="20"/>
          <w:szCs w:val="20"/>
        </w:rPr>
      </w:pPr>
      <w:del w:id="5793" w:author="danupraset@gmail.com" w:date="2025-09-22T21:57:00Z">
        <w:r w:rsidDel="00037F3E">
          <w:rPr>
            <w:rFonts w:ascii="Arial" w:eastAsia="Arial" w:hAnsi="Arial" w:cs="Arial"/>
            <w:bCs/>
            <w:color w:val="000000" w:themeColor="text1"/>
            <w:sz w:val="20"/>
            <w:szCs w:val="20"/>
          </w:rPr>
          <w:delText xml:space="preserve">Vehicle Number </w:delText>
        </w:r>
      </w:del>
    </w:p>
    <w:p w14:paraId="099D5C94" w14:textId="0A87F1A6" w:rsidR="004D1EB4" w:rsidDel="00037F3E" w:rsidRDefault="004D1EB4" w:rsidP="004D1EB4">
      <w:pPr>
        <w:pStyle w:val="ListParagraph"/>
        <w:keepNext/>
        <w:keepLines/>
        <w:numPr>
          <w:ilvl w:val="1"/>
          <w:numId w:val="52"/>
        </w:numPr>
        <w:pBdr>
          <w:top w:val="nil"/>
          <w:left w:val="nil"/>
          <w:bottom w:val="nil"/>
          <w:right w:val="nil"/>
          <w:between w:val="nil"/>
        </w:pBdr>
        <w:spacing w:after="160" w:line="360" w:lineRule="auto"/>
        <w:rPr>
          <w:del w:id="5794" w:author="danupraset@gmail.com" w:date="2025-09-22T21:57:00Z"/>
          <w:rFonts w:ascii="Arial" w:eastAsia="Arial" w:hAnsi="Arial" w:cs="Arial"/>
          <w:bCs/>
          <w:color w:val="000000" w:themeColor="text1"/>
          <w:sz w:val="20"/>
          <w:szCs w:val="20"/>
        </w:rPr>
      </w:pPr>
      <w:del w:id="5795" w:author="danupraset@gmail.com" w:date="2025-09-22T21:57:00Z">
        <w:r w:rsidDel="00037F3E">
          <w:rPr>
            <w:rFonts w:ascii="Arial" w:eastAsia="Arial" w:hAnsi="Arial" w:cs="Arial"/>
            <w:bCs/>
            <w:color w:val="000000" w:themeColor="text1"/>
            <w:sz w:val="20"/>
            <w:szCs w:val="20"/>
          </w:rPr>
          <w:delText xml:space="preserve">Notice Number </w:delText>
        </w:r>
      </w:del>
    </w:p>
    <w:p w14:paraId="74F53FFA" w14:textId="7EB66E85" w:rsidR="004D1EB4" w:rsidRPr="006E34CA" w:rsidDel="00037F3E" w:rsidRDefault="004D1EB4" w:rsidP="004D1EB4">
      <w:pPr>
        <w:pStyle w:val="ListParagraph"/>
        <w:keepNext/>
        <w:keepLines/>
        <w:numPr>
          <w:ilvl w:val="1"/>
          <w:numId w:val="52"/>
        </w:numPr>
        <w:pBdr>
          <w:top w:val="nil"/>
          <w:left w:val="nil"/>
          <w:bottom w:val="nil"/>
          <w:right w:val="nil"/>
          <w:between w:val="nil"/>
        </w:pBdr>
        <w:spacing w:after="160" w:line="360" w:lineRule="auto"/>
        <w:rPr>
          <w:del w:id="5796" w:author="danupraset@gmail.com" w:date="2025-09-22T21:57:00Z"/>
          <w:rFonts w:ascii="Arial" w:eastAsia="Arial" w:hAnsi="Arial" w:cs="Arial"/>
          <w:bCs/>
          <w:color w:val="000000" w:themeColor="text1"/>
          <w:sz w:val="20"/>
          <w:szCs w:val="20"/>
        </w:rPr>
      </w:pPr>
      <w:del w:id="5797" w:author="danupraset@gmail.com" w:date="2025-09-22T21:57:00Z">
        <w:r w:rsidDel="00037F3E">
          <w:rPr>
            <w:rFonts w:ascii="Arial" w:eastAsia="Arial" w:hAnsi="Arial" w:cs="Arial"/>
            <w:bCs/>
            <w:color w:val="000000" w:themeColor="text1"/>
            <w:sz w:val="20"/>
            <w:szCs w:val="20"/>
          </w:rPr>
          <w:delText>ID Number</w:delText>
        </w:r>
      </w:del>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bottom w:w="113" w:type="dxa"/>
        </w:tblCellMar>
        <w:tblLook w:val="04A0" w:firstRow="1" w:lastRow="0" w:firstColumn="1" w:lastColumn="0" w:noHBand="0" w:noVBand="1"/>
      </w:tblPr>
      <w:tblGrid>
        <w:gridCol w:w="704"/>
        <w:gridCol w:w="2270"/>
        <w:gridCol w:w="6096"/>
      </w:tblGrid>
      <w:tr w:rsidR="004D1EB4" w:rsidRPr="00823BF6" w:rsidDel="00037F3E" w14:paraId="5E37F4D1" w14:textId="28A98AA2" w:rsidTr="00067035">
        <w:trPr>
          <w:trHeight w:val="283"/>
          <w:del w:id="5798" w:author="danupraset@gmail.com" w:date="2025-09-22T21:57:00Z"/>
        </w:trPr>
        <w:tc>
          <w:tcPr>
            <w:tcW w:w="704" w:type="dxa"/>
            <w:shd w:val="clear" w:color="auto" w:fill="F2F2F2" w:themeFill="background1" w:themeFillShade="F2"/>
            <w:vAlign w:val="center"/>
            <w:hideMark/>
          </w:tcPr>
          <w:p w14:paraId="547AE187" w14:textId="173F7B1B" w:rsidR="004D1EB4" w:rsidRPr="00823BF6" w:rsidDel="00037F3E" w:rsidRDefault="004D1EB4" w:rsidP="00067035">
            <w:pPr>
              <w:jc w:val="center"/>
              <w:rPr>
                <w:del w:id="5799" w:author="danupraset@gmail.com" w:date="2025-09-22T21:57:00Z"/>
                <w:rFonts w:ascii="Arial" w:hAnsi="Arial" w:cs="Arial"/>
                <w:b/>
                <w:bCs/>
                <w:color w:val="000000"/>
                <w:sz w:val="20"/>
                <w:szCs w:val="20"/>
                <w:lang w:val="en-SG"/>
              </w:rPr>
            </w:pPr>
            <w:del w:id="5800" w:author="danupraset@gmail.com" w:date="2025-09-22T21:57:00Z">
              <w:r w:rsidRPr="00823BF6" w:rsidDel="00037F3E">
                <w:rPr>
                  <w:rFonts w:ascii="Arial" w:hAnsi="Arial" w:cs="Arial"/>
                  <w:b/>
                  <w:bCs/>
                  <w:color w:val="000000"/>
                  <w:sz w:val="20"/>
                  <w:szCs w:val="20"/>
                  <w:lang w:val="en-SG"/>
                </w:rPr>
                <w:delText>S/N</w:delText>
              </w:r>
            </w:del>
          </w:p>
        </w:tc>
        <w:tc>
          <w:tcPr>
            <w:tcW w:w="2270" w:type="dxa"/>
            <w:shd w:val="clear" w:color="auto" w:fill="F2F2F2" w:themeFill="background1" w:themeFillShade="F2"/>
            <w:vAlign w:val="center"/>
            <w:hideMark/>
          </w:tcPr>
          <w:p w14:paraId="092ACF7D" w14:textId="4F955F0C" w:rsidR="004D1EB4" w:rsidRPr="00823BF6" w:rsidDel="00037F3E" w:rsidRDefault="004D1EB4" w:rsidP="00067035">
            <w:pPr>
              <w:jc w:val="center"/>
              <w:rPr>
                <w:del w:id="5801" w:author="danupraset@gmail.com" w:date="2025-09-22T21:57:00Z"/>
                <w:rFonts w:ascii="Arial" w:hAnsi="Arial" w:cs="Arial"/>
                <w:b/>
                <w:bCs/>
                <w:color w:val="000000"/>
                <w:sz w:val="20"/>
                <w:szCs w:val="20"/>
                <w:lang w:val="en-SG"/>
              </w:rPr>
            </w:pPr>
            <w:del w:id="5802" w:author="danupraset@gmail.com" w:date="2025-09-22T21:57:00Z">
              <w:r w:rsidRPr="00823BF6" w:rsidDel="00037F3E">
                <w:rPr>
                  <w:rFonts w:ascii="Arial" w:hAnsi="Arial" w:cs="Arial"/>
                  <w:b/>
                  <w:bCs/>
                  <w:color w:val="000000"/>
                  <w:sz w:val="20"/>
                  <w:szCs w:val="20"/>
                  <w:lang w:val="en-SG"/>
                </w:rPr>
                <w:delText>Process Name</w:delText>
              </w:r>
            </w:del>
          </w:p>
        </w:tc>
        <w:tc>
          <w:tcPr>
            <w:tcW w:w="6096" w:type="dxa"/>
            <w:shd w:val="clear" w:color="auto" w:fill="F2F2F2" w:themeFill="background1" w:themeFillShade="F2"/>
            <w:vAlign w:val="center"/>
            <w:hideMark/>
          </w:tcPr>
          <w:p w14:paraId="4A66A0E9" w14:textId="3EA3B026" w:rsidR="004D1EB4" w:rsidRPr="00823BF6" w:rsidDel="00037F3E" w:rsidRDefault="004D1EB4" w:rsidP="00067035">
            <w:pPr>
              <w:jc w:val="center"/>
              <w:rPr>
                <w:del w:id="5803" w:author="danupraset@gmail.com" w:date="2025-09-22T21:57:00Z"/>
                <w:rFonts w:ascii="Arial" w:hAnsi="Arial" w:cs="Arial"/>
                <w:b/>
                <w:bCs/>
                <w:color w:val="000000"/>
                <w:sz w:val="20"/>
                <w:szCs w:val="20"/>
                <w:lang w:val="en-SG"/>
              </w:rPr>
            </w:pPr>
            <w:del w:id="5804" w:author="danupraset@gmail.com" w:date="2025-09-22T21:57:00Z">
              <w:r w:rsidRPr="00823BF6" w:rsidDel="00037F3E">
                <w:rPr>
                  <w:rFonts w:ascii="Arial" w:hAnsi="Arial" w:cs="Arial"/>
                  <w:b/>
                  <w:bCs/>
                  <w:color w:val="000000"/>
                  <w:sz w:val="20"/>
                  <w:szCs w:val="20"/>
                  <w:lang w:val="en-SG"/>
                </w:rPr>
                <w:delText>Description of Process</w:delText>
              </w:r>
            </w:del>
          </w:p>
        </w:tc>
      </w:tr>
      <w:tr w:rsidR="004D1EB4" w:rsidRPr="00823BF6" w:rsidDel="00037F3E" w14:paraId="20220C70" w14:textId="2C654AC6" w:rsidTr="00067035">
        <w:trPr>
          <w:trHeight w:val="231"/>
          <w:del w:id="5805" w:author="danupraset@gmail.com" w:date="2025-09-22T21:57:00Z"/>
        </w:trPr>
        <w:tc>
          <w:tcPr>
            <w:tcW w:w="704" w:type="dxa"/>
            <w:vAlign w:val="center"/>
          </w:tcPr>
          <w:p w14:paraId="23B7DE87" w14:textId="0B3820C0" w:rsidR="004D1EB4" w:rsidRPr="00823BF6" w:rsidDel="00037F3E" w:rsidRDefault="004D1EB4" w:rsidP="00067035">
            <w:pPr>
              <w:jc w:val="center"/>
              <w:rPr>
                <w:del w:id="5806" w:author="danupraset@gmail.com" w:date="2025-09-22T21:57:00Z"/>
                <w:rFonts w:ascii="Arial" w:hAnsi="Arial" w:cs="Arial"/>
                <w:color w:val="000000"/>
                <w:sz w:val="20"/>
                <w:szCs w:val="20"/>
              </w:rPr>
            </w:pPr>
          </w:p>
        </w:tc>
        <w:tc>
          <w:tcPr>
            <w:tcW w:w="2270" w:type="dxa"/>
            <w:vAlign w:val="center"/>
          </w:tcPr>
          <w:p w14:paraId="5FE0AA65" w14:textId="42B33660" w:rsidR="004D1EB4" w:rsidRPr="00823BF6" w:rsidDel="00037F3E" w:rsidRDefault="004D1EB4" w:rsidP="00067035">
            <w:pPr>
              <w:rPr>
                <w:del w:id="5807" w:author="danupraset@gmail.com" w:date="2025-09-22T21:57:00Z"/>
                <w:rFonts w:ascii="Arial" w:hAnsi="Arial" w:cs="Arial"/>
                <w:color w:val="000000"/>
                <w:sz w:val="20"/>
                <w:szCs w:val="20"/>
                <w:lang w:val="en-SG"/>
              </w:rPr>
            </w:pPr>
            <w:del w:id="5808" w:author="danupraset@gmail.com" w:date="2025-09-22T21:57:00Z">
              <w:r w:rsidRPr="00823BF6" w:rsidDel="00037F3E">
                <w:rPr>
                  <w:rFonts w:ascii="Arial" w:hAnsi="Arial" w:cs="Arial"/>
                  <w:color w:val="000000"/>
                  <w:sz w:val="20"/>
                  <w:szCs w:val="20"/>
                </w:rPr>
                <w:delText>Pre-condition</w:delText>
              </w:r>
            </w:del>
          </w:p>
        </w:tc>
        <w:tc>
          <w:tcPr>
            <w:tcW w:w="6096" w:type="dxa"/>
            <w:vAlign w:val="center"/>
          </w:tcPr>
          <w:p w14:paraId="48F5DE3A" w14:textId="63B2BEC5" w:rsidR="004D1EB4" w:rsidRPr="00823BF6" w:rsidDel="00037F3E" w:rsidRDefault="004D1EB4" w:rsidP="00067035">
            <w:pPr>
              <w:rPr>
                <w:del w:id="5809" w:author="danupraset@gmail.com" w:date="2025-09-22T21:57:00Z"/>
                <w:rFonts w:ascii="Arial" w:hAnsi="Arial" w:cs="Arial"/>
                <w:color w:val="000000"/>
                <w:sz w:val="20"/>
                <w:szCs w:val="20"/>
              </w:rPr>
            </w:pPr>
            <w:del w:id="5810" w:author="danupraset@gmail.com" w:date="2025-09-22T21:57:00Z">
              <w:r w:rsidRPr="00823BF6" w:rsidDel="00037F3E">
                <w:rPr>
                  <w:rFonts w:ascii="Arial" w:hAnsi="Arial" w:cs="Arial"/>
                  <w:color w:val="000000"/>
                  <w:sz w:val="20"/>
                  <w:szCs w:val="20"/>
                </w:rPr>
                <w:delText xml:space="preserve">OCMS has retrieved the notices based on the motorist’s search parameters and verified whether each notice had a transaction attempt today, </w:delText>
              </w:r>
              <w:commentRangeStart w:id="5811"/>
              <w:commentRangeStart w:id="5812"/>
              <w:r w:rsidRPr="00823BF6" w:rsidDel="00037F3E">
                <w:rPr>
                  <w:rFonts w:ascii="Arial" w:hAnsi="Arial" w:cs="Arial"/>
                  <w:color w:val="000000"/>
                  <w:sz w:val="20"/>
                  <w:szCs w:val="20"/>
                </w:rPr>
                <w:delText>within the past 5 minutes</w:delText>
              </w:r>
              <w:commentRangeEnd w:id="5811"/>
              <w:r w:rsidR="0037382E" w:rsidDel="00037F3E">
                <w:rPr>
                  <w:rStyle w:val="CommentReference"/>
                </w:rPr>
                <w:commentReference w:id="5811"/>
              </w:r>
              <w:commentRangeEnd w:id="5812"/>
              <w:r w:rsidR="00DD02E5" w:rsidDel="00037F3E">
                <w:rPr>
                  <w:rStyle w:val="CommentReference"/>
                </w:rPr>
                <w:commentReference w:id="5812"/>
              </w:r>
              <w:r w:rsidRPr="00823BF6" w:rsidDel="00037F3E">
                <w:rPr>
                  <w:rFonts w:ascii="Arial" w:hAnsi="Arial" w:cs="Arial"/>
                  <w:color w:val="000000"/>
                  <w:sz w:val="20"/>
                  <w:szCs w:val="20"/>
                </w:rPr>
                <w:delText>.</w:delText>
              </w:r>
            </w:del>
          </w:p>
          <w:p w14:paraId="1B5B2260" w14:textId="5B4D6BB3" w:rsidR="004D1EB4" w:rsidRPr="00823BF6" w:rsidDel="00037F3E" w:rsidRDefault="004D1EB4" w:rsidP="00067035">
            <w:pPr>
              <w:rPr>
                <w:del w:id="5813" w:author="danupraset@gmail.com" w:date="2025-09-22T21:57:00Z"/>
                <w:rFonts w:ascii="Arial" w:hAnsi="Arial" w:cs="Arial"/>
                <w:color w:val="000000"/>
                <w:sz w:val="20"/>
                <w:szCs w:val="20"/>
              </w:rPr>
            </w:pPr>
          </w:p>
          <w:p w14:paraId="12428569" w14:textId="0929B259" w:rsidR="004D1EB4" w:rsidRPr="00823BF6" w:rsidDel="00037F3E" w:rsidRDefault="004D1EB4" w:rsidP="00067035">
            <w:pPr>
              <w:rPr>
                <w:del w:id="5814" w:author="danupraset@gmail.com" w:date="2025-09-22T21:57:00Z"/>
                <w:rFonts w:ascii="Arial" w:hAnsi="Arial" w:cs="Arial"/>
                <w:color w:val="000000"/>
                <w:sz w:val="20"/>
                <w:szCs w:val="20"/>
              </w:rPr>
            </w:pPr>
            <w:del w:id="5815" w:author="danupraset@gmail.com" w:date="2025-09-22T21:57:00Z">
              <w:r w:rsidRPr="00823BF6" w:rsidDel="00037F3E">
                <w:rPr>
                  <w:rFonts w:ascii="Arial" w:hAnsi="Arial" w:cs="Arial"/>
                  <w:color w:val="000000"/>
                  <w:sz w:val="20"/>
                  <w:szCs w:val="20"/>
                </w:rPr>
                <w:delText>The result is a list of notices that have been grouped based on the following attributes:</w:delText>
              </w:r>
            </w:del>
          </w:p>
          <w:p w14:paraId="1D04BA07" w14:textId="1C179B9A" w:rsidR="004D1EB4" w:rsidRPr="00823BF6" w:rsidDel="00037F3E" w:rsidRDefault="004D1EB4" w:rsidP="00067035">
            <w:pPr>
              <w:rPr>
                <w:del w:id="5816" w:author="danupraset@gmail.com" w:date="2025-09-22T21:57:00Z"/>
                <w:rFonts w:ascii="Arial" w:hAnsi="Arial" w:cs="Arial"/>
                <w:color w:val="000000"/>
                <w:sz w:val="20"/>
                <w:szCs w:val="20"/>
              </w:rPr>
            </w:pPr>
            <w:del w:id="5817" w:author="danupraset@gmail.com" w:date="2025-09-22T21:57:00Z">
              <w:r w:rsidRPr="00823BF6" w:rsidDel="00037F3E">
                <w:rPr>
                  <w:rFonts w:ascii="Arial" w:hAnsi="Arial" w:cs="Arial"/>
                  <w:color w:val="000000"/>
                  <w:sz w:val="20"/>
                  <w:szCs w:val="20"/>
                </w:rPr>
                <w:delText>(1) Payable notices</w:delText>
              </w:r>
            </w:del>
          </w:p>
          <w:p w14:paraId="596170D0" w14:textId="6A9D7C60" w:rsidR="004D1EB4" w:rsidRPr="00823BF6" w:rsidDel="00037F3E" w:rsidRDefault="004D1EB4" w:rsidP="00067035">
            <w:pPr>
              <w:rPr>
                <w:del w:id="5818" w:author="danupraset@gmail.com" w:date="2025-09-22T21:57:00Z"/>
                <w:rFonts w:ascii="Arial" w:hAnsi="Arial" w:cs="Arial"/>
                <w:color w:val="000000"/>
                <w:sz w:val="20"/>
                <w:szCs w:val="20"/>
              </w:rPr>
            </w:pPr>
            <w:del w:id="5819" w:author="danupraset@gmail.com" w:date="2025-09-22T21:57:00Z">
              <w:r w:rsidRPr="00823BF6" w:rsidDel="00037F3E">
                <w:rPr>
                  <w:rFonts w:ascii="Arial" w:hAnsi="Arial" w:cs="Arial"/>
                  <w:color w:val="000000"/>
                  <w:sz w:val="20"/>
                  <w:szCs w:val="20"/>
                </w:rPr>
                <w:delText>(2) Not payable notices with payment not allowed</w:delText>
              </w:r>
            </w:del>
          </w:p>
          <w:p w14:paraId="0A31C657" w14:textId="7EEAB1D8" w:rsidR="004D1EB4" w:rsidRPr="00823BF6" w:rsidDel="00037F3E" w:rsidRDefault="004D1EB4" w:rsidP="00067035">
            <w:pPr>
              <w:rPr>
                <w:del w:id="5820" w:author="danupraset@gmail.com" w:date="2025-09-22T21:57:00Z"/>
                <w:rFonts w:ascii="Arial" w:hAnsi="Arial" w:cs="Arial"/>
                <w:color w:val="000000"/>
                <w:sz w:val="20"/>
                <w:szCs w:val="20"/>
              </w:rPr>
            </w:pPr>
            <w:del w:id="5821" w:author="danupraset@gmail.com" w:date="2025-09-22T21:57:00Z">
              <w:r w:rsidRPr="00823BF6" w:rsidDel="00037F3E">
                <w:rPr>
                  <w:rFonts w:ascii="Arial" w:hAnsi="Arial" w:cs="Arial"/>
                  <w:color w:val="000000"/>
                  <w:sz w:val="20"/>
                  <w:szCs w:val="20"/>
                </w:rPr>
                <w:delText>(3) Not payable notices with transaction attempts ≤ 5 minutes</w:delText>
              </w:r>
            </w:del>
          </w:p>
          <w:p w14:paraId="3292A4DD" w14:textId="313CCF29" w:rsidR="004D1EB4" w:rsidRPr="00823BF6" w:rsidDel="00037F3E" w:rsidRDefault="004D1EB4" w:rsidP="00067035">
            <w:pPr>
              <w:rPr>
                <w:del w:id="5822" w:author="danupraset@gmail.com" w:date="2025-09-22T21:57:00Z"/>
                <w:rFonts w:ascii="Arial" w:hAnsi="Arial" w:cs="Arial"/>
                <w:color w:val="000000"/>
                <w:sz w:val="20"/>
                <w:szCs w:val="20"/>
              </w:rPr>
            </w:pPr>
            <w:del w:id="5823" w:author="danupraset@gmail.com" w:date="2025-09-22T21:57:00Z">
              <w:r w:rsidRPr="00823BF6" w:rsidDel="00037F3E">
                <w:rPr>
                  <w:rFonts w:ascii="Arial" w:hAnsi="Arial" w:cs="Arial"/>
                  <w:color w:val="000000"/>
                  <w:sz w:val="20"/>
                  <w:szCs w:val="20"/>
                </w:rPr>
                <w:delText>(4) Paid notices from the past 6 months</w:delText>
              </w:r>
            </w:del>
          </w:p>
          <w:p w14:paraId="3ECB8109" w14:textId="3EF08684" w:rsidR="004D1EB4" w:rsidRPr="00823BF6" w:rsidDel="00037F3E" w:rsidRDefault="004D1EB4" w:rsidP="00067035">
            <w:pPr>
              <w:rPr>
                <w:del w:id="5824" w:author="danupraset@gmail.com" w:date="2025-09-22T21:57:00Z"/>
                <w:rFonts w:ascii="Arial" w:hAnsi="Arial" w:cs="Arial"/>
                <w:color w:val="000000"/>
                <w:sz w:val="20"/>
                <w:szCs w:val="20"/>
              </w:rPr>
            </w:pPr>
            <w:del w:id="5825" w:author="danupraset@gmail.com" w:date="2025-09-22T21:57:00Z">
              <w:r w:rsidRPr="00823BF6" w:rsidDel="00037F3E">
                <w:rPr>
                  <w:rFonts w:ascii="Arial" w:hAnsi="Arial" w:cs="Arial"/>
                  <w:color w:val="000000"/>
                  <w:sz w:val="20"/>
                  <w:szCs w:val="20"/>
                </w:rPr>
                <w:delText>(5) Payable notices with transaction attempts &gt; 5 minutes.</w:delText>
              </w:r>
            </w:del>
          </w:p>
        </w:tc>
      </w:tr>
      <w:tr w:rsidR="004D1EB4" w:rsidRPr="00823BF6" w:rsidDel="00037F3E" w14:paraId="1BD0937D" w14:textId="730C1481" w:rsidTr="00067035">
        <w:trPr>
          <w:trHeight w:val="462"/>
          <w:del w:id="5826" w:author="danupraset@gmail.com" w:date="2025-09-22T21:57:00Z"/>
        </w:trPr>
        <w:tc>
          <w:tcPr>
            <w:tcW w:w="704" w:type="dxa"/>
            <w:vAlign w:val="center"/>
          </w:tcPr>
          <w:p w14:paraId="5543FA2E" w14:textId="20505B97" w:rsidR="004D1EB4" w:rsidRPr="00823BF6" w:rsidDel="00037F3E" w:rsidRDefault="004D1EB4" w:rsidP="00067035">
            <w:pPr>
              <w:jc w:val="center"/>
              <w:rPr>
                <w:del w:id="5827" w:author="danupraset@gmail.com" w:date="2025-09-22T21:57:00Z"/>
                <w:rFonts w:ascii="Arial" w:hAnsi="Arial" w:cs="Arial"/>
                <w:color w:val="000000"/>
                <w:sz w:val="20"/>
                <w:szCs w:val="20"/>
                <w:lang w:val="en-SG"/>
              </w:rPr>
            </w:pPr>
            <w:del w:id="5828" w:author="danupraset@gmail.com" w:date="2025-09-22T21:57:00Z">
              <w:r w:rsidRPr="00823BF6" w:rsidDel="00037F3E">
                <w:rPr>
                  <w:rFonts w:ascii="Arial" w:hAnsi="Arial" w:cs="Arial"/>
                  <w:color w:val="000000"/>
                  <w:sz w:val="20"/>
                  <w:szCs w:val="20"/>
                </w:rPr>
                <w:delText>1</w:delText>
              </w:r>
            </w:del>
          </w:p>
        </w:tc>
        <w:tc>
          <w:tcPr>
            <w:tcW w:w="2270" w:type="dxa"/>
            <w:vAlign w:val="center"/>
          </w:tcPr>
          <w:p w14:paraId="2BE19A38" w14:textId="4CECC2B5" w:rsidR="004D1EB4" w:rsidRPr="00823BF6" w:rsidDel="00037F3E" w:rsidRDefault="004D1EB4" w:rsidP="00067035">
            <w:pPr>
              <w:rPr>
                <w:del w:id="5829" w:author="danupraset@gmail.com" w:date="2025-09-22T21:57:00Z"/>
                <w:rFonts w:ascii="Arial" w:hAnsi="Arial" w:cs="Arial"/>
                <w:color w:val="000000"/>
                <w:sz w:val="20"/>
                <w:szCs w:val="20"/>
                <w:lang w:val="en-SG"/>
              </w:rPr>
            </w:pPr>
            <w:del w:id="5830" w:author="danupraset@gmail.com" w:date="2025-09-22T21:57:00Z">
              <w:r w:rsidRPr="00823BF6" w:rsidDel="00037F3E">
                <w:rPr>
                  <w:rFonts w:ascii="Arial" w:hAnsi="Arial" w:cs="Arial"/>
                  <w:color w:val="000000"/>
                  <w:sz w:val="20"/>
                  <w:szCs w:val="20"/>
                </w:rPr>
                <w:delText>Filter Results – Payable Notices</w:delText>
              </w:r>
            </w:del>
          </w:p>
        </w:tc>
        <w:tc>
          <w:tcPr>
            <w:tcW w:w="6096" w:type="dxa"/>
            <w:vAlign w:val="center"/>
          </w:tcPr>
          <w:p w14:paraId="08E61237" w14:textId="78066AAF" w:rsidR="004D1EB4" w:rsidRPr="00823BF6" w:rsidDel="00037F3E" w:rsidRDefault="004D1EB4" w:rsidP="00067035">
            <w:pPr>
              <w:rPr>
                <w:del w:id="5831" w:author="danupraset@gmail.com" w:date="2025-09-22T21:57:00Z"/>
                <w:rFonts w:ascii="Arial" w:hAnsi="Arial" w:cs="Arial"/>
                <w:color w:val="000000"/>
                <w:sz w:val="20"/>
                <w:szCs w:val="20"/>
              </w:rPr>
            </w:pPr>
            <w:del w:id="5832" w:author="danupraset@gmail.com" w:date="2025-09-22T21:57:00Z">
              <w:r w:rsidRPr="00823BF6" w:rsidDel="00037F3E">
                <w:rPr>
                  <w:rFonts w:ascii="Arial" w:hAnsi="Arial" w:cs="Arial"/>
                  <w:color w:val="000000"/>
                  <w:sz w:val="20"/>
                  <w:szCs w:val="20"/>
                </w:rPr>
                <w:delText xml:space="preserve">The system filters the result to extract payable notices and those with a </w:delText>
              </w:r>
              <w:commentRangeStart w:id="5833"/>
              <w:commentRangeStart w:id="5834"/>
              <w:commentRangeStart w:id="5835"/>
              <w:r w:rsidRPr="00823BF6" w:rsidDel="00037F3E">
                <w:rPr>
                  <w:rFonts w:ascii="Arial" w:hAnsi="Arial" w:cs="Arial"/>
                  <w:color w:val="000000"/>
                  <w:sz w:val="20"/>
                  <w:szCs w:val="20"/>
                </w:rPr>
                <w:delText xml:space="preserve">transaction attempt </w:delText>
              </w:r>
              <w:commentRangeEnd w:id="5833"/>
              <w:r w:rsidR="00401BE9" w:rsidDel="00037F3E">
                <w:rPr>
                  <w:rStyle w:val="CommentReference"/>
                </w:rPr>
                <w:commentReference w:id="5833"/>
              </w:r>
              <w:commentRangeEnd w:id="5834"/>
              <w:r w:rsidR="00DD02E5" w:rsidDel="00037F3E">
                <w:rPr>
                  <w:rStyle w:val="CommentReference"/>
                </w:rPr>
                <w:commentReference w:id="5834"/>
              </w:r>
              <w:commentRangeEnd w:id="5835"/>
              <w:r w:rsidR="00C81186" w:rsidDel="00037F3E">
                <w:rPr>
                  <w:rStyle w:val="CommentReference"/>
                </w:rPr>
                <w:commentReference w:id="5835"/>
              </w:r>
              <w:r w:rsidRPr="00823BF6" w:rsidDel="00037F3E">
                <w:rPr>
                  <w:rFonts w:ascii="Arial" w:hAnsi="Arial" w:cs="Arial"/>
                  <w:color w:val="000000"/>
                  <w:sz w:val="20"/>
                  <w:szCs w:val="20"/>
                </w:rPr>
                <w:delText xml:space="preserve">of more than 5 minutes. </w:delText>
              </w:r>
            </w:del>
          </w:p>
          <w:p w14:paraId="7D558079" w14:textId="2937B46F" w:rsidR="004D1EB4" w:rsidRPr="00823BF6" w:rsidDel="00037F3E" w:rsidRDefault="004D1EB4" w:rsidP="00067035">
            <w:pPr>
              <w:rPr>
                <w:del w:id="5836" w:author="danupraset@gmail.com" w:date="2025-09-22T21:57:00Z"/>
                <w:rFonts w:ascii="Arial" w:hAnsi="Arial" w:cs="Arial"/>
                <w:color w:val="000000"/>
                <w:sz w:val="20"/>
                <w:szCs w:val="20"/>
              </w:rPr>
            </w:pPr>
          </w:p>
          <w:p w14:paraId="542EA083" w14:textId="1DC03DB5" w:rsidR="004D1EB4" w:rsidRPr="00823BF6" w:rsidDel="00037F3E" w:rsidRDefault="004D1EB4" w:rsidP="00067035">
            <w:pPr>
              <w:rPr>
                <w:del w:id="5837" w:author="danupraset@gmail.com" w:date="2025-09-22T21:57:00Z"/>
                <w:rFonts w:ascii="Arial" w:hAnsi="Arial" w:cs="Arial"/>
                <w:color w:val="000000"/>
                <w:sz w:val="20"/>
                <w:szCs w:val="20"/>
                <w:lang w:val="en-SG"/>
              </w:rPr>
            </w:pPr>
            <w:del w:id="5838" w:author="danupraset@gmail.com" w:date="2025-09-22T21:57:00Z">
              <w:r w:rsidRPr="00823BF6" w:rsidDel="00037F3E">
                <w:rPr>
                  <w:rFonts w:ascii="Arial" w:hAnsi="Arial" w:cs="Arial"/>
                  <w:color w:val="000000"/>
                  <w:sz w:val="20"/>
                  <w:szCs w:val="20"/>
                </w:rPr>
                <w:delText>These will proceed to the Payment Matrix validation process.</w:delText>
              </w:r>
            </w:del>
          </w:p>
        </w:tc>
      </w:tr>
      <w:tr w:rsidR="004D1EB4" w:rsidRPr="00823BF6" w:rsidDel="00037F3E" w14:paraId="7A534863" w14:textId="247E148D" w:rsidTr="00067035">
        <w:trPr>
          <w:trHeight w:val="462"/>
          <w:del w:id="5839" w:author="danupraset@gmail.com" w:date="2025-09-22T21:57:00Z"/>
        </w:trPr>
        <w:tc>
          <w:tcPr>
            <w:tcW w:w="704" w:type="dxa"/>
            <w:vAlign w:val="center"/>
          </w:tcPr>
          <w:p w14:paraId="2BB6EA58" w14:textId="6B982AEC" w:rsidR="004D1EB4" w:rsidRPr="00823BF6" w:rsidDel="00037F3E" w:rsidRDefault="004D1EB4" w:rsidP="00067035">
            <w:pPr>
              <w:jc w:val="center"/>
              <w:rPr>
                <w:del w:id="5840" w:author="danupraset@gmail.com" w:date="2025-09-22T21:57:00Z"/>
                <w:rFonts w:ascii="Arial" w:hAnsi="Arial" w:cs="Arial"/>
                <w:color w:val="000000"/>
                <w:sz w:val="20"/>
                <w:szCs w:val="20"/>
              </w:rPr>
            </w:pPr>
            <w:del w:id="5841" w:author="danupraset@gmail.com" w:date="2025-09-22T21:57:00Z">
              <w:r w:rsidRPr="00823BF6" w:rsidDel="00037F3E">
                <w:rPr>
                  <w:rFonts w:ascii="Arial" w:hAnsi="Arial" w:cs="Arial"/>
                  <w:color w:val="000000"/>
                  <w:sz w:val="20"/>
                  <w:szCs w:val="20"/>
                </w:rPr>
                <w:delText>2</w:delText>
              </w:r>
            </w:del>
          </w:p>
        </w:tc>
        <w:tc>
          <w:tcPr>
            <w:tcW w:w="2270" w:type="dxa"/>
            <w:vAlign w:val="center"/>
          </w:tcPr>
          <w:p w14:paraId="2348F3D5" w14:textId="4C965F5A" w:rsidR="004D1EB4" w:rsidRPr="00823BF6" w:rsidDel="00037F3E" w:rsidRDefault="004D1EB4" w:rsidP="00067035">
            <w:pPr>
              <w:rPr>
                <w:del w:id="5842" w:author="danupraset@gmail.com" w:date="2025-09-22T21:57:00Z"/>
                <w:rFonts w:ascii="Arial" w:hAnsi="Arial" w:cs="Arial"/>
                <w:color w:val="000000"/>
                <w:sz w:val="20"/>
                <w:szCs w:val="20"/>
                <w:lang w:val="en-SG"/>
              </w:rPr>
            </w:pPr>
            <w:del w:id="5843" w:author="danupraset@gmail.com" w:date="2025-09-22T21:57:00Z">
              <w:r w:rsidRPr="00823BF6" w:rsidDel="00037F3E">
                <w:rPr>
                  <w:rFonts w:ascii="Arial" w:hAnsi="Arial" w:cs="Arial"/>
                  <w:color w:val="000000"/>
                  <w:sz w:val="20"/>
                  <w:szCs w:val="20"/>
                </w:rPr>
                <w:delText>Start Payment Matrix Validation</w:delText>
              </w:r>
            </w:del>
          </w:p>
        </w:tc>
        <w:tc>
          <w:tcPr>
            <w:tcW w:w="6096" w:type="dxa"/>
            <w:vAlign w:val="center"/>
          </w:tcPr>
          <w:p w14:paraId="40BEFF41" w14:textId="63A74E92" w:rsidR="004D1EB4" w:rsidRPr="00823BF6" w:rsidDel="00037F3E" w:rsidRDefault="004D1EB4" w:rsidP="00067035">
            <w:pPr>
              <w:rPr>
                <w:del w:id="5844" w:author="danupraset@gmail.com" w:date="2025-09-22T21:57:00Z"/>
                <w:rFonts w:ascii="Arial" w:hAnsi="Arial" w:cs="Arial"/>
                <w:color w:val="000000"/>
                <w:sz w:val="20"/>
                <w:szCs w:val="20"/>
                <w:lang w:val="en-SG"/>
              </w:rPr>
            </w:pPr>
            <w:del w:id="5845" w:author="danupraset@gmail.com" w:date="2025-09-22T21:57:00Z">
              <w:r w:rsidRPr="00823BF6" w:rsidDel="00037F3E">
                <w:rPr>
                  <w:rFonts w:ascii="Arial" w:hAnsi="Arial" w:cs="Arial"/>
                  <w:color w:val="000000"/>
                  <w:sz w:val="20"/>
                  <w:szCs w:val="20"/>
                </w:rPr>
                <w:delText>OCMS begins to validate the notices against the Payment Matrix.</w:delText>
              </w:r>
            </w:del>
          </w:p>
        </w:tc>
      </w:tr>
      <w:tr w:rsidR="004D1EB4" w:rsidRPr="00823BF6" w:rsidDel="00037F3E" w14:paraId="27875DED" w14:textId="3AF48090" w:rsidTr="00067035">
        <w:trPr>
          <w:trHeight w:val="462"/>
          <w:del w:id="5846" w:author="danupraset@gmail.com" w:date="2025-09-22T21:57:00Z"/>
        </w:trPr>
        <w:tc>
          <w:tcPr>
            <w:tcW w:w="704" w:type="dxa"/>
            <w:vAlign w:val="center"/>
          </w:tcPr>
          <w:p w14:paraId="680CEDC1" w14:textId="279F2F2E" w:rsidR="004D1EB4" w:rsidRPr="00823BF6" w:rsidDel="00037F3E" w:rsidRDefault="004D1EB4" w:rsidP="00067035">
            <w:pPr>
              <w:jc w:val="center"/>
              <w:rPr>
                <w:del w:id="5847" w:author="danupraset@gmail.com" w:date="2025-09-22T21:57:00Z"/>
                <w:rFonts w:ascii="Arial" w:hAnsi="Arial" w:cs="Arial"/>
                <w:color w:val="000000"/>
                <w:sz w:val="20"/>
                <w:szCs w:val="20"/>
              </w:rPr>
            </w:pPr>
            <w:del w:id="5848" w:author="danupraset@gmail.com" w:date="2025-09-22T21:57:00Z">
              <w:r w:rsidRPr="00823BF6" w:rsidDel="00037F3E">
                <w:rPr>
                  <w:rFonts w:ascii="Arial" w:hAnsi="Arial" w:cs="Arial"/>
                  <w:color w:val="000000"/>
                  <w:sz w:val="20"/>
                  <w:szCs w:val="20"/>
                </w:rPr>
                <w:delText>3</w:delText>
              </w:r>
            </w:del>
          </w:p>
        </w:tc>
        <w:tc>
          <w:tcPr>
            <w:tcW w:w="2270" w:type="dxa"/>
            <w:vAlign w:val="center"/>
          </w:tcPr>
          <w:p w14:paraId="530A059D" w14:textId="06923607" w:rsidR="004D1EB4" w:rsidRPr="00823BF6" w:rsidDel="00037F3E" w:rsidRDefault="004D1EB4" w:rsidP="00067035">
            <w:pPr>
              <w:rPr>
                <w:del w:id="5849" w:author="danupraset@gmail.com" w:date="2025-09-22T21:57:00Z"/>
                <w:rFonts w:ascii="Arial" w:hAnsi="Arial" w:cs="Arial"/>
                <w:color w:val="000000"/>
                <w:sz w:val="20"/>
                <w:szCs w:val="20"/>
                <w:lang w:val="en-SG"/>
              </w:rPr>
            </w:pPr>
            <w:commentRangeStart w:id="5850"/>
            <w:commentRangeStart w:id="5851"/>
            <w:commentRangeStart w:id="5852"/>
            <w:del w:id="5853" w:author="danupraset@gmail.com" w:date="2025-09-22T21:57:00Z">
              <w:r w:rsidRPr="00823BF6" w:rsidDel="00037F3E">
                <w:rPr>
                  <w:rFonts w:ascii="Arial" w:hAnsi="Arial" w:cs="Arial"/>
                  <w:color w:val="000000"/>
                  <w:sz w:val="20"/>
                  <w:szCs w:val="20"/>
                </w:rPr>
                <w:delText>Detect Search Parameter Type</w:delText>
              </w:r>
              <w:commentRangeEnd w:id="5850"/>
              <w:r w:rsidR="0037382E" w:rsidDel="00037F3E">
                <w:rPr>
                  <w:rStyle w:val="CommentReference"/>
                </w:rPr>
                <w:commentReference w:id="5850"/>
              </w:r>
              <w:commentRangeEnd w:id="5851"/>
              <w:r w:rsidR="0048699B" w:rsidDel="00037F3E">
                <w:rPr>
                  <w:rStyle w:val="CommentReference"/>
                </w:rPr>
                <w:commentReference w:id="5851"/>
              </w:r>
              <w:commentRangeEnd w:id="5852"/>
              <w:r w:rsidR="00E26BD3" w:rsidDel="00037F3E">
                <w:rPr>
                  <w:rStyle w:val="CommentReference"/>
                </w:rPr>
                <w:commentReference w:id="5852"/>
              </w:r>
            </w:del>
            <w:ins w:id="5854" w:author="Ahmad Rafif" w:date="2025-08-21T16:27:00Z">
              <w:del w:id="5855" w:author="danupraset@gmail.com" w:date="2025-09-22T21:57:00Z">
                <w:r w:rsidR="009D50D9" w:rsidDel="00037F3E">
                  <w:rPr>
                    <w:rFonts w:ascii="Arial" w:hAnsi="Arial" w:cs="Arial"/>
                    <w:color w:val="000000"/>
                    <w:sz w:val="20"/>
                    <w:szCs w:val="20"/>
                  </w:rPr>
                  <w:delText xml:space="preserve"> used by eService</w:delText>
                </w:r>
              </w:del>
            </w:ins>
          </w:p>
        </w:tc>
        <w:tc>
          <w:tcPr>
            <w:tcW w:w="6096" w:type="dxa"/>
            <w:vAlign w:val="center"/>
          </w:tcPr>
          <w:p w14:paraId="42864595" w14:textId="5BC9D36C" w:rsidR="004D1EB4" w:rsidRPr="00823BF6" w:rsidDel="00037F3E" w:rsidRDefault="004D1EB4" w:rsidP="00067035">
            <w:pPr>
              <w:rPr>
                <w:del w:id="5856" w:author="danupraset@gmail.com" w:date="2025-09-22T21:57:00Z"/>
                <w:rFonts w:ascii="Arial" w:hAnsi="Arial" w:cs="Arial"/>
                <w:color w:val="000000"/>
                <w:sz w:val="20"/>
                <w:szCs w:val="20"/>
              </w:rPr>
            </w:pPr>
            <w:del w:id="5857" w:author="danupraset@gmail.com" w:date="2025-09-22T21:57:00Z">
              <w:r w:rsidRPr="00823BF6" w:rsidDel="00037F3E">
                <w:rPr>
                  <w:rFonts w:ascii="Arial" w:hAnsi="Arial" w:cs="Arial"/>
                  <w:color w:val="000000"/>
                  <w:sz w:val="20"/>
                  <w:szCs w:val="20"/>
                </w:rPr>
                <w:delText xml:space="preserve">The system determines the search parameter type submitted by the user: </w:delText>
              </w:r>
            </w:del>
          </w:p>
          <w:p w14:paraId="34282E09" w14:textId="44494DE6" w:rsidR="004D1EB4" w:rsidRPr="00823BF6" w:rsidDel="00037F3E" w:rsidRDefault="004D1EB4" w:rsidP="004D1EB4">
            <w:pPr>
              <w:pStyle w:val="ListParagraph"/>
              <w:numPr>
                <w:ilvl w:val="0"/>
                <w:numId w:val="53"/>
              </w:numPr>
              <w:spacing w:after="160" w:line="278" w:lineRule="auto"/>
              <w:rPr>
                <w:del w:id="5858" w:author="danupraset@gmail.com" w:date="2025-09-22T21:57:00Z"/>
                <w:rFonts w:ascii="Arial" w:hAnsi="Arial" w:cs="Arial"/>
                <w:color w:val="000000"/>
                <w:sz w:val="20"/>
                <w:szCs w:val="20"/>
              </w:rPr>
            </w:pPr>
            <w:del w:id="5859" w:author="danupraset@gmail.com" w:date="2025-09-22T21:57:00Z">
              <w:r w:rsidRPr="00823BF6" w:rsidDel="00037F3E">
                <w:rPr>
                  <w:rFonts w:ascii="Arial" w:hAnsi="Arial" w:cs="Arial"/>
                  <w:color w:val="000000"/>
                  <w:sz w:val="20"/>
                  <w:szCs w:val="20"/>
                </w:rPr>
                <w:delText>Vehicle number</w:delText>
              </w:r>
            </w:del>
          </w:p>
          <w:p w14:paraId="047ADEFF" w14:textId="325F37D8" w:rsidR="004D1EB4" w:rsidRPr="00823BF6" w:rsidDel="00037F3E" w:rsidRDefault="004D1EB4" w:rsidP="004D1EB4">
            <w:pPr>
              <w:pStyle w:val="ListParagraph"/>
              <w:numPr>
                <w:ilvl w:val="0"/>
                <w:numId w:val="53"/>
              </w:numPr>
              <w:spacing w:after="160" w:line="278" w:lineRule="auto"/>
              <w:rPr>
                <w:del w:id="5860" w:author="danupraset@gmail.com" w:date="2025-09-22T21:57:00Z"/>
                <w:rFonts w:ascii="Arial" w:hAnsi="Arial" w:cs="Arial"/>
                <w:color w:val="000000"/>
                <w:sz w:val="20"/>
                <w:szCs w:val="20"/>
              </w:rPr>
            </w:pPr>
            <w:del w:id="5861" w:author="danupraset@gmail.com" w:date="2025-09-22T21:57:00Z">
              <w:r w:rsidRPr="00823BF6" w:rsidDel="00037F3E">
                <w:rPr>
                  <w:rFonts w:ascii="Arial" w:hAnsi="Arial" w:cs="Arial"/>
                  <w:color w:val="000000"/>
                  <w:sz w:val="20"/>
                  <w:szCs w:val="20"/>
                </w:rPr>
                <w:delText xml:space="preserve">ID number </w:delText>
              </w:r>
            </w:del>
          </w:p>
          <w:p w14:paraId="78C99A4D" w14:textId="101C876E" w:rsidR="004D1EB4" w:rsidRPr="00823BF6" w:rsidDel="00037F3E" w:rsidRDefault="004D1EB4" w:rsidP="004D1EB4">
            <w:pPr>
              <w:pStyle w:val="ListParagraph"/>
              <w:numPr>
                <w:ilvl w:val="0"/>
                <w:numId w:val="53"/>
              </w:numPr>
              <w:spacing w:after="160" w:line="278" w:lineRule="auto"/>
              <w:rPr>
                <w:del w:id="5862" w:author="danupraset@gmail.com" w:date="2025-09-22T21:57:00Z"/>
                <w:rFonts w:ascii="Arial" w:hAnsi="Arial" w:cs="Arial"/>
                <w:color w:val="000000"/>
                <w:sz w:val="20"/>
                <w:szCs w:val="20"/>
              </w:rPr>
            </w:pPr>
            <w:del w:id="5863" w:author="danupraset@gmail.com" w:date="2025-09-22T21:57:00Z">
              <w:r w:rsidRPr="00823BF6" w:rsidDel="00037F3E">
                <w:rPr>
                  <w:rFonts w:ascii="Arial" w:hAnsi="Arial" w:cs="Arial"/>
                  <w:color w:val="000000"/>
                  <w:sz w:val="20"/>
                  <w:szCs w:val="20"/>
                </w:rPr>
                <w:delText>Notice number</w:delText>
              </w:r>
            </w:del>
          </w:p>
          <w:p w14:paraId="6931689E" w14:textId="3894AE6E" w:rsidR="004D1EB4" w:rsidRPr="00823BF6" w:rsidDel="00037F3E" w:rsidRDefault="004D1EB4" w:rsidP="00067035">
            <w:pPr>
              <w:rPr>
                <w:del w:id="5864" w:author="danupraset@gmail.com" w:date="2025-09-22T21:57:00Z"/>
                <w:rFonts w:ascii="Arial" w:hAnsi="Arial" w:cs="Arial"/>
                <w:color w:val="000000"/>
                <w:sz w:val="20"/>
                <w:szCs w:val="20"/>
              </w:rPr>
            </w:pPr>
            <w:del w:id="5865" w:author="danupraset@gmail.com" w:date="2025-09-22T21:57:00Z">
              <w:r w:rsidRPr="00823BF6" w:rsidDel="00037F3E">
                <w:rPr>
                  <w:rFonts w:ascii="Arial" w:hAnsi="Arial" w:cs="Arial"/>
                  <w:color w:val="000000"/>
                  <w:sz w:val="20"/>
                  <w:szCs w:val="20"/>
                </w:rPr>
                <w:delText>The type indicates whether the User making the payment is the actual offender. This in turn affects the system’s decision whether selected Notices (especially Court Notices) can be paid by the User.</w:delText>
              </w:r>
            </w:del>
          </w:p>
        </w:tc>
      </w:tr>
      <w:tr w:rsidR="004D1EB4" w:rsidRPr="00823BF6" w:rsidDel="00037F3E" w14:paraId="27F26ED3" w14:textId="2FB5AD4A" w:rsidTr="00067035">
        <w:trPr>
          <w:trHeight w:val="462"/>
          <w:del w:id="5866" w:author="danupraset@gmail.com" w:date="2025-09-22T21:57:00Z"/>
        </w:trPr>
        <w:tc>
          <w:tcPr>
            <w:tcW w:w="704" w:type="dxa"/>
            <w:vAlign w:val="center"/>
          </w:tcPr>
          <w:p w14:paraId="0F2B0F7D" w14:textId="5CBD9E3B" w:rsidR="004D1EB4" w:rsidRPr="00823BF6" w:rsidDel="00037F3E" w:rsidRDefault="004D1EB4" w:rsidP="00067035">
            <w:pPr>
              <w:jc w:val="center"/>
              <w:rPr>
                <w:del w:id="5867" w:author="danupraset@gmail.com" w:date="2025-09-22T21:57:00Z"/>
                <w:rFonts w:ascii="Arial" w:hAnsi="Arial" w:cs="Arial"/>
                <w:color w:val="000000"/>
                <w:sz w:val="20"/>
                <w:szCs w:val="20"/>
              </w:rPr>
            </w:pPr>
            <w:del w:id="5868" w:author="danupraset@gmail.com" w:date="2025-09-22T21:57:00Z">
              <w:r w:rsidDel="00037F3E">
                <w:rPr>
                  <w:rFonts w:ascii="Arial" w:hAnsi="Arial" w:cs="Arial"/>
                  <w:color w:val="000000"/>
                  <w:sz w:val="20"/>
                  <w:szCs w:val="20"/>
                </w:rPr>
                <w:delText>4</w:delText>
              </w:r>
            </w:del>
          </w:p>
        </w:tc>
        <w:tc>
          <w:tcPr>
            <w:tcW w:w="2270" w:type="dxa"/>
            <w:vAlign w:val="center"/>
          </w:tcPr>
          <w:p w14:paraId="01FDDF58" w14:textId="5C1BBAB6" w:rsidR="004D1EB4" w:rsidRPr="00823BF6" w:rsidDel="00037F3E" w:rsidRDefault="004D1EB4" w:rsidP="00067035">
            <w:pPr>
              <w:rPr>
                <w:del w:id="5869" w:author="danupraset@gmail.com" w:date="2025-09-22T21:57:00Z"/>
                <w:rFonts w:ascii="Arial" w:hAnsi="Arial" w:cs="Arial"/>
                <w:color w:val="000000"/>
                <w:sz w:val="20"/>
                <w:szCs w:val="20"/>
              </w:rPr>
            </w:pPr>
            <w:del w:id="5870" w:author="danupraset@gmail.com" w:date="2025-09-22T21:57:00Z">
              <w:r w:rsidDel="00037F3E">
                <w:rPr>
                  <w:rFonts w:ascii="Arial" w:hAnsi="Arial" w:cs="Arial"/>
                  <w:color w:val="000000"/>
                  <w:sz w:val="20"/>
                  <w:szCs w:val="20"/>
                </w:rPr>
                <w:delText xml:space="preserve">Function to validate Notices based on </w:delText>
              </w:r>
              <w:r w:rsidDel="00037F3E">
                <w:rPr>
                  <w:rFonts w:ascii="Arial" w:hAnsi="Arial" w:cs="Arial"/>
                  <w:color w:val="000000"/>
                  <w:sz w:val="20"/>
                  <w:szCs w:val="20"/>
                </w:rPr>
                <w:lastRenderedPageBreak/>
                <w:delText>Search Parameter Type</w:delText>
              </w:r>
            </w:del>
          </w:p>
        </w:tc>
        <w:tc>
          <w:tcPr>
            <w:tcW w:w="6096" w:type="dxa"/>
            <w:vAlign w:val="center"/>
          </w:tcPr>
          <w:p w14:paraId="036DD78A" w14:textId="48884B18" w:rsidR="004D1EB4" w:rsidRPr="00823BF6" w:rsidDel="00037F3E" w:rsidRDefault="004D1EB4" w:rsidP="00067035">
            <w:pPr>
              <w:rPr>
                <w:del w:id="5871" w:author="danupraset@gmail.com" w:date="2025-09-22T21:57:00Z"/>
                <w:rFonts w:ascii="Arial" w:hAnsi="Arial" w:cs="Arial"/>
                <w:color w:val="000000"/>
                <w:sz w:val="20"/>
                <w:szCs w:val="20"/>
              </w:rPr>
            </w:pPr>
            <w:del w:id="5872" w:author="danupraset@gmail.com" w:date="2025-09-22T21:57:00Z">
              <w:r w:rsidRPr="008E679E" w:rsidDel="00037F3E">
                <w:rPr>
                  <w:rFonts w:ascii="Arial" w:hAnsi="Arial" w:cs="Arial"/>
                  <w:color w:val="000000"/>
                  <w:sz w:val="20"/>
                  <w:szCs w:val="20"/>
                </w:rPr>
                <w:lastRenderedPageBreak/>
                <w:delText xml:space="preserve">Once the search parameter type is identified, OCMS triggers the corresponding validation function, which </w:delText>
              </w:r>
              <w:r w:rsidDel="00037F3E">
                <w:rPr>
                  <w:rFonts w:ascii="Arial" w:hAnsi="Arial" w:cs="Arial"/>
                  <w:color w:val="000000"/>
                  <w:sz w:val="20"/>
                  <w:szCs w:val="20"/>
                </w:rPr>
                <w:delText xml:space="preserve">will </w:delText>
              </w:r>
              <w:r w:rsidRPr="008E679E" w:rsidDel="00037F3E">
                <w:rPr>
                  <w:rFonts w:ascii="Arial" w:hAnsi="Arial" w:cs="Arial"/>
                  <w:color w:val="000000"/>
                  <w:sz w:val="20"/>
                  <w:szCs w:val="20"/>
                </w:rPr>
                <w:delText>appl</w:delText>
              </w:r>
              <w:r w:rsidDel="00037F3E">
                <w:rPr>
                  <w:rFonts w:ascii="Arial" w:hAnsi="Arial" w:cs="Arial"/>
                  <w:color w:val="000000"/>
                  <w:sz w:val="20"/>
                  <w:szCs w:val="20"/>
                </w:rPr>
                <w:delText>y</w:delText>
              </w:r>
              <w:r w:rsidRPr="008E679E" w:rsidDel="00037F3E">
                <w:rPr>
                  <w:rFonts w:ascii="Arial" w:hAnsi="Arial" w:cs="Arial"/>
                  <w:color w:val="000000"/>
                  <w:sz w:val="20"/>
                  <w:szCs w:val="20"/>
                </w:rPr>
                <w:delText xml:space="preserve"> a </w:delText>
              </w:r>
              <w:r w:rsidRPr="00244905" w:rsidDel="00037F3E">
                <w:rPr>
                  <w:rFonts w:ascii="Arial" w:hAnsi="Arial" w:cs="Arial"/>
                  <w:sz w:val="20"/>
                  <w:szCs w:val="20"/>
                </w:rPr>
                <w:delText xml:space="preserve">distinct </w:delText>
              </w:r>
              <w:r w:rsidRPr="008E679E" w:rsidDel="00037F3E">
                <w:rPr>
                  <w:rFonts w:ascii="Arial" w:hAnsi="Arial" w:cs="Arial"/>
                  <w:color w:val="000000"/>
                  <w:sz w:val="20"/>
                  <w:szCs w:val="20"/>
                </w:rPr>
                <w:delText xml:space="preserve">set of </w:delText>
              </w:r>
              <w:r w:rsidRPr="008E679E" w:rsidDel="00037F3E">
                <w:rPr>
                  <w:rFonts w:ascii="Arial" w:hAnsi="Arial" w:cs="Arial"/>
                  <w:color w:val="000000"/>
                  <w:sz w:val="20"/>
                  <w:szCs w:val="20"/>
                </w:rPr>
                <w:lastRenderedPageBreak/>
                <w:delText>rules to validate each notice and retrieve the appropriate user messages for display on the eService.</w:delText>
              </w:r>
            </w:del>
          </w:p>
        </w:tc>
      </w:tr>
    </w:tbl>
    <w:p w14:paraId="273B9B56" w14:textId="15AAD96A" w:rsidR="004D1EB4" w:rsidRPr="00F316BD" w:rsidDel="00037F3E" w:rsidRDefault="004D1EB4" w:rsidP="004D1EB4">
      <w:pPr>
        <w:pStyle w:val="ListParagraph"/>
        <w:numPr>
          <w:ilvl w:val="0"/>
          <w:numId w:val="52"/>
        </w:numPr>
        <w:spacing w:line="360" w:lineRule="auto"/>
        <w:rPr>
          <w:del w:id="5873" w:author="danupraset@gmail.com" w:date="2025-09-22T21:57:00Z"/>
          <w:rFonts w:ascii="Arial" w:hAnsi="Arial" w:cs="Arial"/>
          <w:color w:val="000000" w:themeColor="text1"/>
          <w:sz w:val="20"/>
          <w:szCs w:val="20"/>
        </w:rPr>
      </w:pPr>
      <w:del w:id="5874" w:author="danupraset@gmail.com" w:date="2025-09-22T21:57:00Z">
        <w:r w:rsidDel="00037F3E">
          <w:rPr>
            <w:rFonts w:ascii="Arial" w:hAnsi="Arial" w:cs="Arial"/>
            <w:sz w:val="20"/>
            <w:szCs w:val="20"/>
          </w:rPr>
          <w:lastRenderedPageBreak/>
          <w:delText>As a function is initiated,</w:delText>
        </w:r>
        <w:r w:rsidRPr="00F316BD" w:rsidDel="00037F3E">
          <w:rPr>
            <w:rFonts w:ascii="Arial" w:hAnsi="Arial" w:cs="Arial"/>
            <w:sz w:val="20"/>
            <w:szCs w:val="20"/>
          </w:rPr>
          <w:delText xml:space="preserve"> OCMS will identify the Offence Type of each Notice before applying specific validation rules to</w:delText>
        </w:r>
        <w:r w:rsidRPr="00F316BD" w:rsidDel="00037F3E">
          <w:rPr>
            <w:rFonts w:ascii="Arial" w:hAnsi="Arial" w:cs="Arial"/>
            <w:color w:val="000000" w:themeColor="text1"/>
            <w:sz w:val="20"/>
            <w:szCs w:val="20"/>
          </w:rPr>
          <w:delText xml:space="preserve"> decide: </w:delText>
        </w:r>
      </w:del>
    </w:p>
    <w:p w14:paraId="34C2EBF0" w14:textId="4081C668" w:rsidR="004D1EB4" w:rsidDel="00037F3E" w:rsidRDefault="004D1EB4" w:rsidP="004D1EB4">
      <w:pPr>
        <w:pStyle w:val="ListParagraph"/>
        <w:numPr>
          <w:ilvl w:val="1"/>
          <w:numId w:val="52"/>
        </w:numPr>
        <w:spacing w:line="360" w:lineRule="auto"/>
        <w:rPr>
          <w:del w:id="5875" w:author="danupraset@gmail.com" w:date="2025-09-22T21:57:00Z"/>
          <w:rFonts w:ascii="Arial" w:hAnsi="Arial" w:cs="Arial"/>
          <w:color w:val="000000" w:themeColor="text1"/>
          <w:sz w:val="20"/>
          <w:szCs w:val="20"/>
        </w:rPr>
      </w:pPr>
      <w:del w:id="5876" w:author="danupraset@gmail.com" w:date="2025-09-22T21:57:00Z">
        <w:r w:rsidDel="00037F3E">
          <w:rPr>
            <w:rFonts w:ascii="Arial" w:hAnsi="Arial" w:cs="Arial"/>
            <w:color w:val="000000" w:themeColor="text1"/>
            <w:sz w:val="20"/>
            <w:szCs w:val="20"/>
          </w:rPr>
          <w:delText xml:space="preserve">Whether a notice can be displayed in the eService </w:delText>
        </w:r>
      </w:del>
    </w:p>
    <w:p w14:paraId="34E22AC8" w14:textId="5C27ECE1" w:rsidR="004D1EB4" w:rsidDel="00037F3E" w:rsidRDefault="004D1EB4" w:rsidP="004D1EB4">
      <w:pPr>
        <w:pStyle w:val="ListParagraph"/>
        <w:numPr>
          <w:ilvl w:val="1"/>
          <w:numId w:val="52"/>
        </w:numPr>
        <w:spacing w:line="360" w:lineRule="auto"/>
        <w:rPr>
          <w:del w:id="5877" w:author="danupraset@gmail.com" w:date="2025-09-22T21:57:00Z"/>
          <w:rFonts w:ascii="Arial" w:hAnsi="Arial" w:cs="Arial"/>
          <w:color w:val="000000" w:themeColor="text1"/>
          <w:sz w:val="20"/>
          <w:szCs w:val="20"/>
        </w:rPr>
      </w:pPr>
      <w:del w:id="5878" w:author="danupraset@gmail.com" w:date="2025-09-22T21:57:00Z">
        <w:r w:rsidDel="00037F3E">
          <w:rPr>
            <w:rFonts w:ascii="Arial" w:hAnsi="Arial" w:cs="Arial"/>
            <w:color w:val="000000" w:themeColor="text1"/>
            <w:sz w:val="20"/>
            <w:szCs w:val="20"/>
          </w:rPr>
          <w:delText>Whether a notice is payable and can be selected by the Motorist for payment, or non-payable and cannot be selected for payment</w:delText>
        </w:r>
      </w:del>
    </w:p>
    <w:p w14:paraId="63901744" w14:textId="512D0A23" w:rsidR="004D1EB4" w:rsidDel="00037F3E" w:rsidRDefault="004D1EB4" w:rsidP="004D1EB4">
      <w:pPr>
        <w:pStyle w:val="ListParagraph"/>
        <w:numPr>
          <w:ilvl w:val="1"/>
          <w:numId w:val="52"/>
        </w:numPr>
        <w:spacing w:line="360" w:lineRule="auto"/>
        <w:rPr>
          <w:del w:id="5879" w:author="danupraset@gmail.com" w:date="2025-09-22T21:57:00Z"/>
          <w:rFonts w:ascii="Arial" w:hAnsi="Arial" w:cs="Arial"/>
          <w:color w:val="000000" w:themeColor="text1"/>
          <w:sz w:val="20"/>
          <w:szCs w:val="20"/>
        </w:rPr>
      </w:pPr>
      <w:del w:id="5880" w:author="danupraset@gmail.com" w:date="2025-09-22T21:57:00Z">
        <w:r w:rsidDel="00037F3E">
          <w:rPr>
            <w:rFonts w:ascii="Arial" w:hAnsi="Arial" w:cs="Arial"/>
            <w:color w:val="000000" w:themeColor="text1"/>
            <w:sz w:val="20"/>
            <w:szCs w:val="20"/>
          </w:rPr>
          <w:delText xml:space="preserve">The corresponding user message to display on screen for each notice </w:delText>
        </w:r>
        <w:r w:rsidDel="00037F3E">
          <w:rPr>
            <w:rFonts w:ascii="Arial" w:hAnsi="Arial" w:cs="Arial"/>
            <w:color w:val="000000" w:themeColor="text1"/>
            <w:sz w:val="20"/>
            <w:szCs w:val="20"/>
          </w:rPr>
          <w:br/>
        </w:r>
      </w:del>
    </w:p>
    <w:p w14:paraId="29D97906" w14:textId="16119F16" w:rsidR="004D1EB4" w:rsidDel="00037F3E" w:rsidRDefault="004D1EB4" w:rsidP="004D1EB4">
      <w:pPr>
        <w:pStyle w:val="ListParagraph"/>
        <w:numPr>
          <w:ilvl w:val="0"/>
          <w:numId w:val="52"/>
        </w:numPr>
        <w:spacing w:line="360" w:lineRule="auto"/>
        <w:rPr>
          <w:del w:id="5881" w:author="danupraset@gmail.com" w:date="2025-09-22T21:57:00Z"/>
          <w:rFonts w:ascii="Arial" w:hAnsi="Arial" w:cs="Arial"/>
          <w:color w:val="000000" w:themeColor="text1"/>
          <w:sz w:val="20"/>
          <w:szCs w:val="20"/>
        </w:rPr>
      </w:pPr>
      <w:del w:id="5882" w:author="danupraset@gmail.com" w:date="2025-09-22T21:57:00Z">
        <w:r w:rsidDel="00037F3E">
          <w:rPr>
            <w:rFonts w:ascii="Arial" w:hAnsi="Arial" w:cs="Arial"/>
            <w:color w:val="000000" w:themeColor="text1"/>
            <w:sz w:val="20"/>
            <w:szCs w:val="20"/>
          </w:rPr>
          <w:delText>The key processes within each function are:</w:delText>
        </w:r>
      </w:del>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bottom w:w="113" w:type="dxa"/>
        </w:tblCellMar>
        <w:tblLook w:val="04A0" w:firstRow="1" w:lastRow="0" w:firstColumn="1" w:lastColumn="0" w:noHBand="0" w:noVBand="1"/>
      </w:tblPr>
      <w:tblGrid>
        <w:gridCol w:w="704"/>
        <w:gridCol w:w="2270"/>
        <w:gridCol w:w="6096"/>
      </w:tblGrid>
      <w:tr w:rsidR="004D1EB4" w:rsidRPr="00991104" w:rsidDel="00037F3E" w14:paraId="7CE5DE1D" w14:textId="29F07022" w:rsidTr="00067035">
        <w:trPr>
          <w:trHeight w:val="283"/>
          <w:del w:id="5883" w:author="danupraset@gmail.com" w:date="2025-09-22T21:57:00Z"/>
        </w:trPr>
        <w:tc>
          <w:tcPr>
            <w:tcW w:w="704" w:type="dxa"/>
            <w:shd w:val="clear" w:color="auto" w:fill="F2F2F2" w:themeFill="background1" w:themeFillShade="F2"/>
            <w:vAlign w:val="center"/>
            <w:hideMark/>
          </w:tcPr>
          <w:p w14:paraId="1704B58C" w14:textId="4A1203F6" w:rsidR="004D1EB4" w:rsidRPr="00991104" w:rsidDel="00037F3E" w:rsidRDefault="004D1EB4" w:rsidP="00067035">
            <w:pPr>
              <w:jc w:val="center"/>
              <w:rPr>
                <w:del w:id="5884" w:author="danupraset@gmail.com" w:date="2025-09-22T21:57:00Z"/>
                <w:rFonts w:ascii="Arial" w:hAnsi="Arial" w:cs="Arial"/>
                <w:b/>
                <w:bCs/>
                <w:color w:val="000000"/>
                <w:sz w:val="20"/>
                <w:szCs w:val="20"/>
                <w:lang w:val="en-SG"/>
              </w:rPr>
            </w:pPr>
            <w:del w:id="5885" w:author="danupraset@gmail.com" w:date="2025-09-22T21:57:00Z">
              <w:r w:rsidRPr="00991104" w:rsidDel="00037F3E">
                <w:rPr>
                  <w:rFonts w:ascii="Arial" w:hAnsi="Arial" w:cs="Arial"/>
                  <w:b/>
                  <w:bCs/>
                  <w:color w:val="000000"/>
                  <w:sz w:val="20"/>
                  <w:szCs w:val="20"/>
                  <w:lang w:val="en-SG"/>
                </w:rPr>
                <w:delText>S/N</w:delText>
              </w:r>
            </w:del>
          </w:p>
        </w:tc>
        <w:tc>
          <w:tcPr>
            <w:tcW w:w="2270" w:type="dxa"/>
            <w:shd w:val="clear" w:color="auto" w:fill="F2F2F2" w:themeFill="background1" w:themeFillShade="F2"/>
            <w:vAlign w:val="center"/>
            <w:hideMark/>
          </w:tcPr>
          <w:p w14:paraId="2AB57196" w14:textId="0CB84F4D" w:rsidR="004D1EB4" w:rsidRPr="00991104" w:rsidDel="00037F3E" w:rsidRDefault="004D1EB4" w:rsidP="00067035">
            <w:pPr>
              <w:jc w:val="center"/>
              <w:rPr>
                <w:del w:id="5886" w:author="danupraset@gmail.com" w:date="2025-09-22T21:57:00Z"/>
                <w:rFonts w:ascii="Arial" w:hAnsi="Arial" w:cs="Arial"/>
                <w:b/>
                <w:bCs/>
                <w:color w:val="000000"/>
                <w:sz w:val="20"/>
                <w:szCs w:val="20"/>
                <w:lang w:val="en-SG"/>
              </w:rPr>
            </w:pPr>
            <w:del w:id="5887" w:author="danupraset@gmail.com" w:date="2025-09-22T21:57:00Z">
              <w:r w:rsidRPr="00991104" w:rsidDel="00037F3E">
                <w:rPr>
                  <w:rFonts w:ascii="Arial" w:hAnsi="Arial" w:cs="Arial"/>
                  <w:b/>
                  <w:bCs/>
                  <w:color w:val="000000"/>
                  <w:sz w:val="20"/>
                  <w:szCs w:val="20"/>
                  <w:lang w:val="en-SG"/>
                </w:rPr>
                <w:delText>Process Name</w:delText>
              </w:r>
            </w:del>
          </w:p>
        </w:tc>
        <w:tc>
          <w:tcPr>
            <w:tcW w:w="6096" w:type="dxa"/>
            <w:shd w:val="clear" w:color="auto" w:fill="F2F2F2" w:themeFill="background1" w:themeFillShade="F2"/>
            <w:vAlign w:val="center"/>
            <w:hideMark/>
          </w:tcPr>
          <w:p w14:paraId="0DD3440A" w14:textId="0F4D778F" w:rsidR="004D1EB4" w:rsidRPr="00991104" w:rsidDel="00037F3E" w:rsidRDefault="004D1EB4" w:rsidP="00067035">
            <w:pPr>
              <w:jc w:val="center"/>
              <w:rPr>
                <w:del w:id="5888" w:author="danupraset@gmail.com" w:date="2025-09-22T21:57:00Z"/>
                <w:rFonts w:ascii="Arial" w:hAnsi="Arial" w:cs="Arial"/>
                <w:b/>
                <w:bCs/>
                <w:color w:val="000000"/>
                <w:sz w:val="20"/>
                <w:szCs w:val="20"/>
                <w:lang w:val="en-SG"/>
              </w:rPr>
            </w:pPr>
            <w:del w:id="5889" w:author="danupraset@gmail.com" w:date="2025-09-22T21:57:00Z">
              <w:r w:rsidRPr="00991104" w:rsidDel="00037F3E">
                <w:rPr>
                  <w:rFonts w:ascii="Arial" w:hAnsi="Arial" w:cs="Arial"/>
                  <w:b/>
                  <w:bCs/>
                  <w:color w:val="000000"/>
                  <w:sz w:val="20"/>
                  <w:szCs w:val="20"/>
                  <w:lang w:val="en-SG"/>
                </w:rPr>
                <w:delText>Description of Process</w:delText>
              </w:r>
            </w:del>
          </w:p>
        </w:tc>
      </w:tr>
      <w:tr w:rsidR="004D1EB4" w:rsidRPr="00991104" w:rsidDel="00037F3E" w14:paraId="54C31C5C" w14:textId="435C625D" w:rsidTr="00067035">
        <w:trPr>
          <w:trHeight w:val="462"/>
          <w:del w:id="5890" w:author="danupraset@gmail.com" w:date="2025-09-22T21:57:00Z"/>
        </w:trPr>
        <w:tc>
          <w:tcPr>
            <w:tcW w:w="704" w:type="dxa"/>
            <w:vAlign w:val="center"/>
          </w:tcPr>
          <w:p w14:paraId="1986FE5E" w14:textId="187360B4" w:rsidR="004D1EB4" w:rsidRPr="00991104" w:rsidDel="00037F3E" w:rsidRDefault="004D1EB4" w:rsidP="00067035">
            <w:pPr>
              <w:jc w:val="center"/>
              <w:rPr>
                <w:del w:id="5891" w:author="danupraset@gmail.com" w:date="2025-09-22T21:57:00Z"/>
                <w:rFonts w:ascii="Arial" w:hAnsi="Arial" w:cs="Arial"/>
                <w:color w:val="000000"/>
                <w:sz w:val="20"/>
                <w:szCs w:val="20"/>
                <w:lang w:val="en-SG"/>
              </w:rPr>
            </w:pPr>
            <w:del w:id="5892" w:author="danupraset@gmail.com" w:date="2025-09-22T21:57:00Z">
              <w:r w:rsidRPr="00991104" w:rsidDel="00037F3E">
                <w:rPr>
                  <w:rFonts w:ascii="Arial" w:hAnsi="Arial" w:cs="Arial"/>
                  <w:color w:val="000000"/>
                  <w:sz w:val="20"/>
                  <w:szCs w:val="20"/>
                </w:rPr>
                <w:delText>1</w:delText>
              </w:r>
            </w:del>
          </w:p>
        </w:tc>
        <w:tc>
          <w:tcPr>
            <w:tcW w:w="2270" w:type="dxa"/>
            <w:vAlign w:val="center"/>
          </w:tcPr>
          <w:p w14:paraId="6AD90B20" w14:textId="5E1CE0BB" w:rsidR="004D1EB4" w:rsidRPr="00991104" w:rsidDel="00037F3E" w:rsidRDefault="004D1EB4" w:rsidP="00067035">
            <w:pPr>
              <w:rPr>
                <w:del w:id="5893" w:author="danupraset@gmail.com" w:date="2025-09-22T21:57:00Z"/>
                <w:rFonts w:ascii="Arial" w:hAnsi="Arial" w:cs="Arial"/>
                <w:color w:val="000000"/>
                <w:sz w:val="20"/>
                <w:szCs w:val="20"/>
                <w:lang w:val="en-SG"/>
              </w:rPr>
            </w:pPr>
            <w:del w:id="5894" w:author="danupraset@gmail.com" w:date="2025-09-22T21:57:00Z">
              <w:r w:rsidRPr="00991104" w:rsidDel="00037F3E">
                <w:rPr>
                  <w:rFonts w:ascii="Arial" w:hAnsi="Arial" w:cs="Arial"/>
                  <w:color w:val="000000"/>
                  <w:sz w:val="20"/>
                  <w:szCs w:val="20"/>
                </w:rPr>
                <w:delText>Detect Notice Type</w:delText>
              </w:r>
            </w:del>
          </w:p>
        </w:tc>
        <w:tc>
          <w:tcPr>
            <w:tcW w:w="6096" w:type="dxa"/>
            <w:vAlign w:val="center"/>
          </w:tcPr>
          <w:p w14:paraId="238CC68F" w14:textId="62570783" w:rsidR="004D1EB4" w:rsidRPr="00991104" w:rsidDel="00037F3E" w:rsidRDefault="004D1EB4" w:rsidP="00067035">
            <w:pPr>
              <w:rPr>
                <w:del w:id="5895" w:author="danupraset@gmail.com" w:date="2025-09-22T21:57:00Z"/>
                <w:rFonts w:ascii="Arial" w:hAnsi="Arial" w:cs="Arial"/>
                <w:color w:val="000000"/>
                <w:sz w:val="20"/>
                <w:szCs w:val="20"/>
              </w:rPr>
            </w:pPr>
            <w:del w:id="5896" w:author="danupraset@gmail.com" w:date="2025-09-22T21:57:00Z">
              <w:r w:rsidRPr="00991104" w:rsidDel="00037F3E">
                <w:rPr>
                  <w:rFonts w:ascii="Arial" w:hAnsi="Arial" w:cs="Arial"/>
                  <w:color w:val="000000"/>
                  <w:sz w:val="20"/>
                  <w:szCs w:val="20"/>
                </w:rPr>
                <w:delText xml:space="preserve">The system then checks and classifies each notice by offence type </w:delText>
              </w:r>
            </w:del>
          </w:p>
          <w:p w14:paraId="6AAA2035" w14:textId="3FC80C20" w:rsidR="004D1EB4" w:rsidRPr="00991104" w:rsidDel="00037F3E" w:rsidRDefault="004D1EB4" w:rsidP="00067035">
            <w:pPr>
              <w:rPr>
                <w:del w:id="5897" w:author="danupraset@gmail.com" w:date="2025-09-22T21:57:00Z"/>
                <w:rFonts w:ascii="Arial" w:hAnsi="Arial" w:cs="Arial"/>
                <w:color w:val="000000"/>
                <w:sz w:val="20"/>
                <w:szCs w:val="20"/>
              </w:rPr>
            </w:pPr>
          </w:p>
          <w:p w14:paraId="1BA27D4E" w14:textId="459A3EEE" w:rsidR="004D1EB4" w:rsidRPr="00991104" w:rsidDel="00037F3E" w:rsidRDefault="004D1EB4" w:rsidP="004D1EB4">
            <w:pPr>
              <w:pStyle w:val="ListParagraph"/>
              <w:numPr>
                <w:ilvl w:val="0"/>
                <w:numId w:val="54"/>
              </w:numPr>
              <w:spacing w:after="160" w:line="278" w:lineRule="auto"/>
              <w:rPr>
                <w:del w:id="5898" w:author="danupraset@gmail.com" w:date="2025-09-22T21:57:00Z"/>
                <w:rFonts w:ascii="Arial" w:hAnsi="Arial" w:cs="Arial"/>
                <w:color w:val="000000"/>
                <w:sz w:val="20"/>
                <w:szCs w:val="20"/>
              </w:rPr>
            </w:pPr>
            <w:del w:id="5899" w:author="danupraset@gmail.com" w:date="2025-09-22T21:57:00Z">
              <w:r w:rsidRPr="00991104" w:rsidDel="00037F3E">
                <w:rPr>
                  <w:rFonts w:ascii="Arial" w:hAnsi="Arial" w:cs="Arial"/>
                  <w:color w:val="000000"/>
                  <w:sz w:val="20"/>
                  <w:szCs w:val="20"/>
                </w:rPr>
                <w:delText>A – Advisory Notice (from CAS)</w:delText>
              </w:r>
            </w:del>
          </w:p>
          <w:p w14:paraId="43ADC9F7" w14:textId="79BAA06A" w:rsidR="004D1EB4" w:rsidRPr="00991104" w:rsidDel="00037F3E" w:rsidRDefault="004D1EB4" w:rsidP="004D1EB4">
            <w:pPr>
              <w:pStyle w:val="ListParagraph"/>
              <w:numPr>
                <w:ilvl w:val="0"/>
                <w:numId w:val="54"/>
              </w:numPr>
              <w:spacing w:after="160" w:line="278" w:lineRule="auto"/>
              <w:rPr>
                <w:del w:id="5900" w:author="danupraset@gmail.com" w:date="2025-09-22T21:57:00Z"/>
                <w:rFonts w:ascii="Arial" w:hAnsi="Arial" w:cs="Arial"/>
                <w:color w:val="000000"/>
                <w:sz w:val="20"/>
                <w:szCs w:val="20"/>
              </w:rPr>
            </w:pPr>
            <w:del w:id="5901" w:author="danupraset@gmail.com" w:date="2025-09-22T21:57:00Z">
              <w:r w:rsidRPr="00991104" w:rsidDel="00037F3E">
                <w:rPr>
                  <w:rFonts w:ascii="Arial" w:hAnsi="Arial" w:cs="Arial"/>
                  <w:color w:val="000000"/>
                  <w:sz w:val="20"/>
                  <w:szCs w:val="20"/>
                </w:rPr>
                <w:delText>O – Parking Offence</w:delText>
              </w:r>
            </w:del>
          </w:p>
          <w:p w14:paraId="7D29DE25" w14:textId="78306500" w:rsidR="004D1EB4" w:rsidRPr="00991104" w:rsidDel="00037F3E" w:rsidRDefault="004D1EB4" w:rsidP="004D1EB4">
            <w:pPr>
              <w:pStyle w:val="ListParagraph"/>
              <w:numPr>
                <w:ilvl w:val="0"/>
                <w:numId w:val="54"/>
              </w:numPr>
              <w:spacing w:after="160" w:line="278" w:lineRule="auto"/>
              <w:rPr>
                <w:del w:id="5902" w:author="danupraset@gmail.com" w:date="2025-09-22T21:57:00Z"/>
                <w:rFonts w:ascii="Arial" w:hAnsi="Arial" w:cs="Arial"/>
                <w:color w:val="000000"/>
                <w:sz w:val="20"/>
                <w:szCs w:val="20"/>
              </w:rPr>
            </w:pPr>
            <w:del w:id="5903" w:author="danupraset@gmail.com" w:date="2025-09-22T21:57:00Z">
              <w:r w:rsidRPr="00991104" w:rsidDel="00037F3E">
                <w:rPr>
                  <w:rFonts w:ascii="Arial" w:hAnsi="Arial" w:cs="Arial"/>
                  <w:color w:val="000000"/>
                  <w:sz w:val="20"/>
                  <w:szCs w:val="20"/>
                </w:rPr>
                <w:delText>E – Payment Evasion</w:delText>
              </w:r>
            </w:del>
          </w:p>
          <w:p w14:paraId="4A3C3457" w14:textId="50C2852F" w:rsidR="004D1EB4" w:rsidRPr="00991104" w:rsidDel="00037F3E" w:rsidRDefault="004D1EB4" w:rsidP="004D1EB4">
            <w:pPr>
              <w:pStyle w:val="ListParagraph"/>
              <w:numPr>
                <w:ilvl w:val="0"/>
                <w:numId w:val="54"/>
              </w:numPr>
              <w:spacing w:after="160" w:line="278" w:lineRule="auto"/>
              <w:rPr>
                <w:del w:id="5904" w:author="danupraset@gmail.com" w:date="2025-09-22T21:57:00Z"/>
                <w:rFonts w:ascii="Arial" w:hAnsi="Arial" w:cs="Arial"/>
                <w:color w:val="000000"/>
                <w:sz w:val="20"/>
                <w:szCs w:val="20"/>
              </w:rPr>
            </w:pPr>
            <w:del w:id="5905" w:author="danupraset@gmail.com" w:date="2025-09-22T21:57:00Z">
              <w:r w:rsidRPr="00991104" w:rsidDel="00037F3E">
                <w:rPr>
                  <w:rFonts w:ascii="Arial" w:hAnsi="Arial" w:cs="Arial"/>
                  <w:color w:val="000000"/>
                  <w:sz w:val="20"/>
                  <w:szCs w:val="20"/>
                </w:rPr>
                <w:delText>U – Unauthorised Parking Lot</w:delText>
              </w:r>
            </w:del>
          </w:p>
          <w:p w14:paraId="02B0D409" w14:textId="2896FC5E" w:rsidR="004D1EB4" w:rsidRPr="00991104" w:rsidDel="00037F3E" w:rsidRDefault="004D1EB4" w:rsidP="004D1EB4">
            <w:pPr>
              <w:pStyle w:val="ListParagraph"/>
              <w:numPr>
                <w:ilvl w:val="0"/>
                <w:numId w:val="54"/>
              </w:numPr>
              <w:spacing w:after="160" w:line="278" w:lineRule="auto"/>
              <w:rPr>
                <w:del w:id="5906" w:author="danupraset@gmail.com" w:date="2025-09-22T21:57:00Z"/>
                <w:rFonts w:ascii="Arial" w:hAnsi="Arial" w:cs="Arial"/>
                <w:color w:val="000000"/>
                <w:sz w:val="20"/>
                <w:szCs w:val="20"/>
              </w:rPr>
            </w:pPr>
            <w:del w:id="5907" w:author="danupraset@gmail.com" w:date="2025-09-22T21:57:00Z">
              <w:r w:rsidRPr="00991104" w:rsidDel="00037F3E">
                <w:rPr>
                  <w:rFonts w:ascii="Arial" w:hAnsi="Arial" w:cs="Arial"/>
                  <w:color w:val="000000"/>
                  <w:sz w:val="20"/>
                  <w:szCs w:val="20"/>
                </w:rPr>
                <w:delText>T – Tampered Coupon</w:delText>
              </w:r>
            </w:del>
          </w:p>
        </w:tc>
      </w:tr>
      <w:tr w:rsidR="004D1EB4" w:rsidRPr="00991104" w:rsidDel="00037F3E" w14:paraId="5028791F" w14:textId="53751E99" w:rsidTr="00067035">
        <w:trPr>
          <w:trHeight w:val="462"/>
          <w:del w:id="5908" w:author="danupraset@gmail.com" w:date="2025-09-22T21:57:00Z"/>
        </w:trPr>
        <w:tc>
          <w:tcPr>
            <w:tcW w:w="704" w:type="dxa"/>
            <w:vAlign w:val="center"/>
          </w:tcPr>
          <w:p w14:paraId="5C23CD04" w14:textId="21AD38EA" w:rsidR="004D1EB4" w:rsidRPr="00991104" w:rsidDel="00037F3E" w:rsidRDefault="004D1EB4" w:rsidP="00067035">
            <w:pPr>
              <w:jc w:val="center"/>
              <w:rPr>
                <w:del w:id="5909" w:author="danupraset@gmail.com" w:date="2025-09-22T21:57:00Z"/>
                <w:rFonts w:ascii="Arial" w:hAnsi="Arial" w:cs="Arial"/>
                <w:color w:val="000000"/>
                <w:sz w:val="20"/>
                <w:szCs w:val="20"/>
              </w:rPr>
            </w:pPr>
            <w:del w:id="5910" w:author="danupraset@gmail.com" w:date="2025-09-22T21:57:00Z">
              <w:r w:rsidRPr="00991104" w:rsidDel="00037F3E">
                <w:rPr>
                  <w:rFonts w:ascii="Arial" w:hAnsi="Arial" w:cs="Arial"/>
                  <w:color w:val="000000"/>
                  <w:sz w:val="20"/>
                  <w:szCs w:val="20"/>
                </w:rPr>
                <w:delText>2</w:delText>
              </w:r>
            </w:del>
          </w:p>
        </w:tc>
        <w:tc>
          <w:tcPr>
            <w:tcW w:w="2270" w:type="dxa"/>
            <w:vAlign w:val="center"/>
          </w:tcPr>
          <w:p w14:paraId="647CE9E4" w14:textId="2FF89B0E" w:rsidR="004D1EB4" w:rsidRPr="00991104" w:rsidDel="00037F3E" w:rsidRDefault="004D1EB4" w:rsidP="00067035">
            <w:pPr>
              <w:rPr>
                <w:del w:id="5911" w:author="danupraset@gmail.com" w:date="2025-09-22T21:57:00Z"/>
                <w:rFonts w:ascii="Arial" w:hAnsi="Arial" w:cs="Arial"/>
                <w:color w:val="000000"/>
                <w:sz w:val="20"/>
                <w:szCs w:val="20"/>
                <w:lang w:val="en-SG"/>
              </w:rPr>
            </w:pPr>
            <w:del w:id="5912" w:author="danupraset@gmail.com" w:date="2025-09-22T21:57:00Z">
              <w:r w:rsidRPr="00991104" w:rsidDel="00037F3E">
                <w:rPr>
                  <w:rFonts w:ascii="Arial" w:hAnsi="Arial" w:cs="Arial"/>
                  <w:color w:val="000000"/>
                  <w:sz w:val="20"/>
                  <w:szCs w:val="20"/>
                </w:rPr>
                <w:delText xml:space="preserve">Detect AN </w:delText>
              </w:r>
              <w:r w:rsidRPr="00991104" w:rsidDel="00037F3E">
                <w:rPr>
                  <w:rFonts w:ascii="Arial" w:hAnsi="Arial" w:cs="Arial"/>
                  <w:color w:val="000000"/>
                  <w:sz w:val="20"/>
                  <w:szCs w:val="20"/>
                </w:rPr>
                <w:br/>
                <w:delText>(Selected scenarios)</w:delText>
              </w:r>
            </w:del>
          </w:p>
        </w:tc>
        <w:tc>
          <w:tcPr>
            <w:tcW w:w="6096" w:type="dxa"/>
            <w:vAlign w:val="center"/>
          </w:tcPr>
          <w:p w14:paraId="2725CF0F" w14:textId="7D50FF20" w:rsidR="004D1EB4" w:rsidRPr="00991104" w:rsidDel="00037F3E" w:rsidRDefault="004D1EB4" w:rsidP="00067035">
            <w:pPr>
              <w:rPr>
                <w:del w:id="5913" w:author="danupraset@gmail.com" w:date="2025-09-22T21:57:00Z"/>
                <w:rFonts w:ascii="Arial" w:hAnsi="Arial" w:cs="Arial"/>
                <w:color w:val="000000"/>
                <w:sz w:val="20"/>
                <w:szCs w:val="20"/>
              </w:rPr>
            </w:pPr>
            <w:del w:id="5914" w:author="danupraset@gmail.com" w:date="2025-09-22T21:57:00Z">
              <w:r w:rsidRPr="00991104" w:rsidDel="00037F3E">
                <w:rPr>
                  <w:rFonts w:ascii="Arial" w:hAnsi="Arial" w:cs="Arial"/>
                  <w:color w:val="000000"/>
                  <w:sz w:val="20"/>
                  <w:szCs w:val="20"/>
                </w:rPr>
                <w:delText xml:space="preserve">For offence types O, the system checks if the Notice is an Advisory Notice (AN). </w:delText>
              </w:r>
            </w:del>
          </w:p>
          <w:p w14:paraId="70853642" w14:textId="27586889" w:rsidR="004D1EB4" w:rsidRPr="00991104" w:rsidDel="00037F3E" w:rsidRDefault="004D1EB4" w:rsidP="00067035">
            <w:pPr>
              <w:rPr>
                <w:del w:id="5915" w:author="danupraset@gmail.com" w:date="2025-09-22T21:57:00Z"/>
                <w:rFonts w:ascii="Arial" w:hAnsi="Arial" w:cs="Arial"/>
                <w:color w:val="000000"/>
                <w:sz w:val="20"/>
                <w:szCs w:val="20"/>
              </w:rPr>
            </w:pPr>
          </w:p>
          <w:p w14:paraId="417F6A94" w14:textId="292A3662" w:rsidR="004D1EB4" w:rsidRPr="00991104" w:rsidDel="00037F3E" w:rsidRDefault="004D1EB4" w:rsidP="00067035">
            <w:pPr>
              <w:rPr>
                <w:del w:id="5916" w:author="danupraset@gmail.com" w:date="2025-09-22T21:57:00Z"/>
                <w:rFonts w:ascii="Arial" w:hAnsi="Arial" w:cs="Arial"/>
                <w:color w:val="000000"/>
                <w:sz w:val="20"/>
                <w:szCs w:val="20"/>
                <w:lang w:val="en-SG"/>
              </w:rPr>
            </w:pPr>
            <w:del w:id="5917" w:author="danupraset@gmail.com" w:date="2025-09-22T21:57:00Z">
              <w:r w:rsidRPr="00991104" w:rsidDel="00037F3E">
                <w:rPr>
                  <w:rFonts w:ascii="Arial" w:hAnsi="Arial" w:cs="Arial"/>
                  <w:color w:val="000000"/>
                  <w:sz w:val="20"/>
                  <w:szCs w:val="20"/>
                </w:rPr>
                <w:delText xml:space="preserve">If the Notice is an Advisory Notice, the notice is not payable and a specific message will be displayed. </w:delText>
              </w:r>
            </w:del>
          </w:p>
        </w:tc>
      </w:tr>
      <w:tr w:rsidR="004D1EB4" w:rsidRPr="00991104" w:rsidDel="00037F3E" w14:paraId="3770EE10" w14:textId="11FE93C1" w:rsidTr="00067035">
        <w:trPr>
          <w:trHeight w:val="462"/>
          <w:del w:id="5918" w:author="danupraset@gmail.com" w:date="2025-09-22T21:57:00Z"/>
        </w:trPr>
        <w:tc>
          <w:tcPr>
            <w:tcW w:w="704" w:type="dxa"/>
            <w:vAlign w:val="center"/>
          </w:tcPr>
          <w:p w14:paraId="3BBB6D6F" w14:textId="28C92280" w:rsidR="004D1EB4" w:rsidRPr="00991104" w:rsidDel="00037F3E" w:rsidRDefault="004D1EB4" w:rsidP="00067035">
            <w:pPr>
              <w:jc w:val="center"/>
              <w:rPr>
                <w:del w:id="5919" w:author="danupraset@gmail.com" w:date="2025-09-22T21:57:00Z"/>
                <w:rFonts w:ascii="Arial" w:hAnsi="Arial" w:cs="Arial"/>
                <w:color w:val="000000"/>
                <w:sz w:val="20"/>
                <w:szCs w:val="20"/>
              </w:rPr>
            </w:pPr>
            <w:del w:id="5920" w:author="danupraset@gmail.com" w:date="2025-09-22T21:57:00Z">
              <w:r w:rsidRPr="00991104" w:rsidDel="00037F3E">
                <w:rPr>
                  <w:rFonts w:ascii="Arial" w:hAnsi="Arial" w:cs="Arial"/>
                  <w:color w:val="000000"/>
                  <w:sz w:val="20"/>
                  <w:szCs w:val="20"/>
                </w:rPr>
                <w:delText>3</w:delText>
              </w:r>
            </w:del>
          </w:p>
        </w:tc>
        <w:tc>
          <w:tcPr>
            <w:tcW w:w="2270" w:type="dxa"/>
            <w:vAlign w:val="center"/>
          </w:tcPr>
          <w:p w14:paraId="206206A1" w14:textId="1654B36A" w:rsidR="004D1EB4" w:rsidRPr="00991104" w:rsidDel="00037F3E" w:rsidRDefault="004D1EB4" w:rsidP="00067035">
            <w:pPr>
              <w:rPr>
                <w:del w:id="5921" w:author="danupraset@gmail.com" w:date="2025-09-22T21:57:00Z"/>
                <w:rFonts w:ascii="Arial" w:hAnsi="Arial" w:cs="Arial"/>
                <w:color w:val="000000"/>
                <w:sz w:val="20"/>
                <w:szCs w:val="20"/>
                <w:lang w:val="en-SG"/>
              </w:rPr>
            </w:pPr>
            <w:del w:id="5922" w:author="danupraset@gmail.com" w:date="2025-09-22T21:57:00Z">
              <w:r w:rsidRPr="00991104" w:rsidDel="00037F3E">
                <w:rPr>
                  <w:rFonts w:ascii="Arial" w:hAnsi="Arial" w:cs="Arial"/>
                  <w:color w:val="000000"/>
                  <w:sz w:val="20"/>
                  <w:szCs w:val="20"/>
                </w:rPr>
                <w:delText>Detect Vehicle Registration = Foreign</w:delText>
              </w:r>
            </w:del>
          </w:p>
        </w:tc>
        <w:tc>
          <w:tcPr>
            <w:tcW w:w="6096" w:type="dxa"/>
            <w:vAlign w:val="center"/>
          </w:tcPr>
          <w:p w14:paraId="6BA51704" w14:textId="5074200E" w:rsidR="004D1EB4" w:rsidRPr="00991104" w:rsidDel="00037F3E" w:rsidRDefault="004D1EB4" w:rsidP="00067035">
            <w:pPr>
              <w:rPr>
                <w:del w:id="5923" w:author="danupraset@gmail.com" w:date="2025-09-22T21:57:00Z"/>
                <w:rFonts w:ascii="Arial" w:hAnsi="Arial" w:cs="Arial"/>
                <w:color w:val="000000"/>
                <w:sz w:val="20"/>
                <w:szCs w:val="20"/>
              </w:rPr>
            </w:pPr>
            <w:del w:id="5924" w:author="danupraset@gmail.com" w:date="2025-09-22T21:57:00Z">
              <w:r w:rsidRPr="00991104" w:rsidDel="00037F3E">
                <w:rPr>
                  <w:rFonts w:ascii="Arial" w:hAnsi="Arial" w:cs="Arial"/>
                  <w:color w:val="000000"/>
                  <w:sz w:val="20"/>
                  <w:szCs w:val="20"/>
                </w:rPr>
                <w:delText xml:space="preserve">For selected scenarios (for example offence type T), the system checks whether the vehicle registration flag is set to “F” (Foreign). </w:delText>
              </w:r>
            </w:del>
          </w:p>
        </w:tc>
      </w:tr>
      <w:tr w:rsidR="004D1EB4" w:rsidRPr="00991104" w:rsidDel="00037F3E" w14:paraId="3AFE0297" w14:textId="64E29FC8" w:rsidTr="00067035">
        <w:trPr>
          <w:trHeight w:val="462"/>
          <w:del w:id="5925" w:author="danupraset@gmail.com" w:date="2025-09-22T21:57:00Z"/>
        </w:trPr>
        <w:tc>
          <w:tcPr>
            <w:tcW w:w="704" w:type="dxa"/>
            <w:vAlign w:val="center"/>
          </w:tcPr>
          <w:p w14:paraId="0269AE2A" w14:textId="66086EC0" w:rsidR="004D1EB4" w:rsidRPr="00991104" w:rsidDel="00037F3E" w:rsidRDefault="004D1EB4" w:rsidP="00067035">
            <w:pPr>
              <w:jc w:val="center"/>
              <w:rPr>
                <w:del w:id="5926" w:author="danupraset@gmail.com" w:date="2025-09-22T21:57:00Z"/>
                <w:rFonts w:ascii="Arial" w:hAnsi="Arial" w:cs="Arial"/>
                <w:color w:val="000000"/>
                <w:sz w:val="20"/>
                <w:szCs w:val="20"/>
              </w:rPr>
            </w:pPr>
            <w:del w:id="5927" w:author="danupraset@gmail.com" w:date="2025-09-22T21:57:00Z">
              <w:r w:rsidRPr="00991104" w:rsidDel="00037F3E">
                <w:rPr>
                  <w:rFonts w:ascii="Arial" w:hAnsi="Arial" w:cs="Arial"/>
                  <w:color w:val="000000"/>
                  <w:sz w:val="20"/>
                  <w:szCs w:val="20"/>
                </w:rPr>
                <w:delText>4</w:delText>
              </w:r>
            </w:del>
          </w:p>
        </w:tc>
        <w:tc>
          <w:tcPr>
            <w:tcW w:w="2270" w:type="dxa"/>
            <w:vAlign w:val="center"/>
          </w:tcPr>
          <w:p w14:paraId="2B4B2646" w14:textId="1350DE40" w:rsidR="004D1EB4" w:rsidRPr="00991104" w:rsidDel="00037F3E" w:rsidRDefault="004D1EB4" w:rsidP="00067035">
            <w:pPr>
              <w:rPr>
                <w:del w:id="5928" w:author="danupraset@gmail.com" w:date="2025-09-22T21:57:00Z"/>
                <w:rFonts w:ascii="Arial" w:hAnsi="Arial" w:cs="Arial"/>
                <w:color w:val="000000"/>
                <w:sz w:val="20"/>
                <w:szCs w:val="20"/>
              </w:rPr>
            </w:pPr>
            <w:del w:id="5929" w:author="danupraset@gmail.com" w:date="2025-09-22T21:57:00Z">
              <w:r w:rsidRPr="00991104" w:rsidDel="00037F3E">
                <w:rPr>
                  <w:rFonts w:ascii="Arial" w:hAnsi="Arial" w:cs="Arial"/>
                  <w:color w:val="000000"/>
                  <w:sz w:val="20"/>
                  <w:szCs w:val="20"/>
                </w:rPr>
                <w:delText>Detect Last Processing Stage</w:delText>
              </w:r>
            </w:del>
          </w:p>
        </w:tc>
        <w:tc>
          <w:tcPr>
            <w:tcW w:w="6096" w:type="dxa"/>
            <w:vAlign w:val="center"/>
          </w:tcPr>
          <w:p w14:paraId="7D081AED" w14:textId="401AF2D5" w:rsidR="004D1EB4" w:rsidRPr="00991104" w:rsidDel="00037F3E" w:rsidRDefault="004D1EB4" w:rsidP="00067035">
            <w:pPr>
              <w:rPr>
                <w:del w:id="5930" w:author="danupraset@gmail.com" w:date="2025-09-22T21:57:00Z"/>
                <w:rFonts w:ascii="Arial" w:hAnsi="Arial" w:cs="Arial"/>
                <w:color w:val="000000"/>
                <w:sz w:val="20"/>
                <w:szCs w:val="20"/>
              </w:rPr>
            </w:pPr>
            <w:del w:id="5931" w:author="danupraset@gmail.com" w:date="2025-09-22T21:57:00Z">
              <w:r w:rsidRPr="00991104" w:rsidDel="00037F3E">
                <w:rPr>
                  <w:rFonts w:ascii="Arial" w:hAnsi="Arial" w:cs="Arial"/>
                  <w:color w:val="000000"/>
                  <w:sz w:val="20"/>
                  <w:szCs w:val="20"/>
                </w:rPr>
                <w:delText>For all notice types, OCMS checks the last processing stage of each Notice to assess whether the Notice is payable.</w:delText>
              </w:r>
            </w:del>
          </w:p>
        </w:tc>
      </w:tr>
      <w:tr w:rsidR="004D1EB4" w:rsidRPr="00991104" w:rsidDel="00037F3E" w14:paraId="3A710201" w14:textId="660731D9" w:rsidTr="00067035">
        <w:trPr>
          <w:trHeight w:val="462"/>
          <w:del w:id="5932" w:author="danupraset@gmail.com" w:date="2025-09-22T21:57:00Z"/>
        </w:trPr>
        <w:tc>
          <w:tcPr>
            <w:tcW w:w="704" w:type="dxa"/>
            <w:vAlign w:val="center"/>
          </w:tcPr>
          <w:p w14:paraId="3DB62483" w14:textId="7D4B425D" w:rsidR="004D1EB4" w:rsidRPr="00991104" w:rsidDel="00037F3E" w:rsidRDefault="004D1EB4" w:rsidP="00067035">
            <w:pPr>
              <w:jc w:val="center"/>
              <w:rPr>
                <w:del w:id="5933" w:author="danupraset@gmail.com" w:date="2025-09-22T21:57:00Z"/>
                <w:rFonts w:ascii="Arial" w:hAnsi="Arial" w:cs="Arial"/>
                <w:color w:val="000000"/>
                <w:sz w:val="20"/>
                <w:szCs w:val="20"/>
              </w:rPr>
            </w:pPr>
            <w:del w:id="5934" w:author="danupraset@gmail.com" w:date="2025-09-22T21:57:00Z">
              <w:r w:rsidRPr="00991104" w:rsidDel="00037F3E">
                <w:rPr>
                  <w:rFonts w:ascii="Arial" w:hAnsi="Arial" w:cs="Arial"/>
                  <w:color w:val="000000"/>
                  <w:sz w:val="20"/>
                  <w:szCs w:val="20"/>
                </w:rPr>
                <w:delText>5</w:delText>
              </w:r>
            </w:del>
          </w:p>
        </w:tc>
        <w:tc>
          <w:tcPr>
            <w:tcW w:w="2270" w:type="dxa"/>
            <w:vAlign w:val="center"/>
          </w:tcPr>
          <w:p w14:paraId="0FA37E46" w14:textId="1F77958E" w:rsidR="004D1EB4" w:rsidRPr="00991104" w:rsidDel="00037F3E" w:rsidRDefault="004D1EB4" w:rsidP="00067035">
            <w:pPr>
              <w:rPr>
                <w:del w:id="5935" w:author="danupraset@gmail.com" w:date="2025-09-22T21:57:00Z"/>
                <w:rFonts w:ascii="Arial" w:hAnsi="Arial" w:cs="Arial"/>
                <w:color w:val="000000"/>
                <w:sz w:val="20"/>
                <w:szCs w:val="20"/>
              </w:rPr>
            </w:pPr>
            <w:del w:id="5936" w:author="danupraset@gmail.com" w:date="2025-09-22T21:57:00Z">
              <w:r w:rsidRPr="00991104" w:rsidDel="00037F3E">
                <w:rPr>
                  <w:rFonts w:ascii="Arial" w:hAnsi="Arial" w:cs="Arial"/>
                  <w:color w:val="000000"/>
                  <w:sz w:val="20"/>
                  <w:szCs w:val="20"/>
                </w:rPr>
                <w:delText>Detect ATOMS Flag (Selected scenarios)</w:delText>
              </w:r>
            </w:del>
          </w:p>
        </w:tc>
        <w:tc>
          <w:tcPr>
            <w:tcW w:w="6096" w:type="dxa"/>
            <w:vAlign w:val="center"/>
          </w:tcPr>
          <w:p w14:paraId="0E2FFE40" w14:textId="2E45D8AE" w:rsidR="004D1EB4" w:rsidRPr="00991104" w:rsidDel="00037F3E" w:rsidRDefault="004D1EB4" w:rsidP="00067035">
            <w:pPr>
              <w:rPr>
                <w:del w:id="5937" w:author="danupraset@gmail.com" w:date="2025-09-22T21:57:00Z"/>
                <w:rFonts w:ascii="Arial" w:hAnsi="Arial" w:cs="Arial"/>
                <w:color w:val="000000"/>
                <w:sz w:val="20"/>
                <w:szCs w:val="20"/>
              </w:rPr>
            </w:pPr>
            <w:del w:id="5938" w:author="danupraset@gmail.com" w:date="2025-09-22T21:57:00Z">
              <w:r w:rsidRPr="00991104" w:rsidDel="00037F3E">
                <w:rPr>
                  <w:rFonts w:ascii="Arial" w:hAnsi="Arial" w:cs="Arial"/>
                  <w:color w:val="000000"/>
                  <w:sz w:val="20"/>
                  <w:szCs w:val="20"/>
                </w:rPr>
                <w:delText xml:space="preserve">For selected scenarios, If the last Processing Stage of a Notice is COS, OCMS checks whether the ATOMS flag is enabled. </w:delText>
              </w:r>
            </w:del>
          </w:p>
          <w:p w14:paraId="6239A747" w14:textId="48964F3F" w:rsidR="004D1EB4" w:rsidRPr="00991104" w:rsidDel="00037F3E" w:rsidRDefault="004D1EB4" w:rsidP="00067035">
            <w:pPr>
              <w:rPr>
                <w:del w:id="5939" w:author="danupraset@gmail.com" w:date="2025-09-22T21:57:00Z"/>
                <w:rFonts w:ascii="Arial" w:hAnsi="Arial" w:cs="Arial"/>
                <w:color w:val="000000"/>
                <w:sz w:val="20"/>
                <w:szCs w:val="20"/>
              </w:rPr>
            </w:pPr>
          </w:p>
          <w:p w14:paraId="58D33A50" w14:textId="282D1EE6" w:rsidR="004D1EB4" w:rsidRPr="00991104" w:rsidDel="00037F3E" w:rsidRDefault="004D1EB4" w:rsidP="00067035">
            <w:pPr>
              <w:rPr>
                <w:del w:id="5940" w:author="danupraset@gmail.com" w:date="2025-09-22T21:57:00Z"/>
                <w:rFonts w:ascii="Arial" w:hAnsi="Arial" w:cs="Arial"/>
                <w:color w:val="000000"/>
                <w:sz w:val="20"/>
                <w:szCs w:val="20"/>
              </w:rPr>
            </w:pPr>
            <w:del w:id="5941" w:author="danupraset@gmail.com" w:date="2025-09-22T21:57:00Z">
              <w:r w:rsidRPr="00991104" w:rsidDel="00037F3E">
                <w:rPr>
                  <w:rFonts w:ascii="Arial" w:hAnsi="Arial" w:cs="Arial"/>
                  <w:color w:val="000000"/>
                  <w:sz w:val="20"/>
                  <w:szCs w:val="20"/>
                </w:rPr>
                <w:delText xml:space="preserve">The status of the ATOMS flag determines whether the notice can  be paid via the eService.  </w:delText>
              </w:r>
            </w:del>
          </w:p>
        </w:tc>
      </w:tr>
      <w:tr w:rsidR="004D1EB4" w:rsidRPr="00991104" w:rsidDel="00037F3E" w14:paraId="291138E7" w14:textId="1F97F5D8" w:rsidTr="00067035">
        <w:trPr>
          <w:trHeight w:val="462"/>
          <w:del w:id="5942" w:author="danupraset@gmail.com" w:date="2025-09-22T21:57:00Z"/>
        </w:trPr>
        <w:tc>
          <w:tcPr>
            <w:tcW w:w="704" w:type="dxa"/>
            <w:vAlign w:val="center"/>
          </w:tcPr>
          <w:p w14:paraId="1C66AC45" w14:textId="32650044" w:rsidR="004D1EB4" w:rsidRPr="00991104" w:rsidDel="00037F3E" w:rsidRDefault="004D1EB4" w:rsidP="00067035">
            <w:pPr>
              <w:jc w:val="center"/>
              <w:rPr>
                <w:del w:id="5943" w:author="danupraset@gmail.com" w:date="2025-09-22T21:57:00Z"/>
                <w:rFonts w:ascii="Arial" w:hAnsi="Arial" w:cs="Arial"/>
                <w:color w:val="000000"/>
                <w:sz w:val="20"/>
                <w:szCs w:val="20"/>
              </w:rPr>
            </w:pPr>
            <w:del w:id="5944" w:author="danupraset@gmail.com" w:date="2025-09-22T21:57:00Z">
              <w:r w:rsidRPr="00991104" w:rsidDel="00037F3E">
                <w:rPr>
                  <w:rFonts w:ascii="Arial" w:hAnsi="Arial" w:cs="Arial"/>
                  <w:color w:val="000000"/>
                  <w:sz w:val="20"/>
                  <w:szCs w:val="20"/>
                </w:rPr>
                <w:delText>6</w:delText>
              </w:r>
            </w:del>
          </w:p>
        </w:tc>
        <w:tc>
          <w:tcPr>
            <w:tcW w:w="2270" w:type="dxa"/>
            <w:vAlign w:val="center"/>
          </w:tcPr>
          <w:p w14:paraId="29EB869E" w14:textId="0023E9DA" w:rsidR="004D1EB4" w:rsidRPr="00991104" w:rsidDel="00037F3E" w:rsidRDefault="004D1EB4" w:rsidP="00067035">
            <w:pPr>
              <w:rPr>
                <w:del w:id="5945" w:author="danupraset@gmail.com" w:date="2025-09-22T21:57:00Z"/>
                <w:rFonts w:ascii="Arial" w:hAnsi="Arial" w:cs="Arial"/>
                <w:color w:val="000000"/>
                <w:sz w:val="20"/>
                <w:szCs w:val="20"/>
                <w:lang w:val="en-SG"/>
              </w:rPr>
            </w:pPr>
            <w:del w:id="5946" w:author="danupraset@gmail.com" w:date="2025-09-22T21:57:00Z">
              <w:r w:rsidRPr="00991104" w:rsidDel="00037F3E">
                <w:rPr>
                  <w:rFonts w:ascii="Arial" w:hAnsi="Arial" w:cs="Arial"/>
                  <w:color w:val="000000"/>
                  <w:sz w:val="20"/>
                  <w:szCs w:val="20"/>
                </w:rPr>
                <w:delText>Detect Payment Acceptance Flag</w:delText>
              </w:r>
            </w:del>
          </w:p>
        </w:tc>
        <w:tc>
          <w:tcPr>
            <w:tcW w:w="6096" w:type="dxa"/>
            <w:vAlign w:val="center"/>
          </w:tcPr>
          <w:p w14:paraId="4B98340A" w14:textId="2F02F5AF" w:rsidR="004D1EB4" w:rsidRPr="00991104" w:rsidDel="00037F3E" w:rsidRDefault="004D1EB4" w:rsidP="00067035">
            <w:pPr>
              <w:rPr>
                <w:del w:id="5947" w:author="danupraset@gmail.com" w:date="2025-09-22T21:57:00Z"/>
                <w:rFonts w:ascii="Arial" w:hAnsi="Arial" w:cs="Arial"/>
                <w:color w:val="000000"/>
                <w:sz w:val="20"/>
                <w:szCs w:val="20"/>
              </w:rPr>
            </w:pPr>
            <w:del w:id="5948" w:author="danupraset@gmail.com" w:date="2025-09-22T21:57:00Z">
              <w:r w:rsidRPr="00991104" w:rsidDel="00037F3E">
                <w:rPr>
                  <w:rFonts w:ascii="Arial" w:hAnsi="Arial" w:cs="Arial"/>
                  <w:color w:val="000000"/>
                  <w:sz w:val="20"/>
                  <w:szCs w:val="20"/>
                </w:rPr>
                <w:delText>The system checks the value of the Payment Acceptance field to determine if the value indicates whether payment is allowed for the notice.</w:delText>
              </w:r>
            </w:del>
          </w:p>
        </w:tc>
      </w:tr>
      <w:tr w:rsidR="004D1EB4" w:rsidRPr="00991104" w:rsidDel="00037F3E" w14:paraId="466FDBF9" w14:textId="6DBAF779" w:rsidTr="00067035">
        <w:trPr>
          <w:trHeight w:val="462"/>
          <w:del w:id="5949" w:author="danupraset@gmail.com" w:date="2025-09-22T21:57:00Z"/>
        </w:trPr>
        <w:tc>
          <w:tcPr>
            <w:tcW w:w="704" w:type="dxa"/>
            <w:vAlign w:val="center"/>
          </w:tcPr>
          <w:p w14:paraId="14C0C485" w14:textId="782C12B5" w:rsidR="004D1EB4" w:rsidRPr="00991104" w:rsidDel="00037F3E" w:rsidRDefault="004D1EB4" w:rsidP="00067035">
            <w:pPr>
              <w:jc w:val="center"/>
              <w:rPr>
                <w:del w:id="5950" w:author="danupraset@gmail.com" w:date="2025-09-22T21:57:00Z"/>
                <w:rFonts w:ascii="Arial" w:hAnsi="Arial" w:cs="Arial"/>
                <w:color w:val="000000"/>
                <w:sz w:val="20"/>
                <w:szCs w:val="20"/>
              </w:rPr>
            </w:pPr>
            <w:del w:id="5951" w:author="danupraset@gmail.com" w:date="2025-09-22T21:57:00Z">
              <w:r w:rsidRPr="00991104" w:rsidDel="00037F3E">
                <w:rPr>
                  <w:rFonts w:ascii="Arial" w:hAnsi="Arial" w:cs="Arial"/>
                  <w:color w:val="000000"/>
                  <w:sz w:val="20"/>
                  <w:szCs w:val="20"/>
                </w:rPr>
                <w:delText>7</w:delText>
              </w:r>
            </w:del>
          </w:p>
        </w:tc>
        <w:tc>
          <w:tcPr>
            <w:tcW w:w="2270" w:type="dxa"/>
            <w:vAlign w:val="center"/>
          </w:tcPr>
          <w:p w14:paraId="423FEA8C" w14:textId="3D9C60B0" w:rsidR="004D1EB4" w:rsidRPr="00991104" w:rsidDel="00037F3E" w:rsidRDefault="004D1EB4" w:rsidP="00067035">
            <w:pPr>
              <w:rPr>
                <w:del w:id="5952" w:author="danupraset@gmail.com" w:date="2025-09-22T21:57:00Z"/>
                <w:rFonts w:ascii="Arial" w:hAnsi="Arial" w:cs="Arial"/>
                <w:color w:val="000000"/>
                <w:sz w:val="20"/>
                <w:szCs w:val="20"/>
                <w:lang w:val="en-SG"/>
              </w:rPr>
            </w:pPr>
            <w:del w:id="5953" w:author="danupraset@gmail.com" w:date="2025-09-22T21:57:00Z">
              <w:r w:rsidRPr="00991104" w:rsidDel="00037F3E">
                <w:rPr>
                  <w:rFonts w:ascii="Arial" w:hAnsi="Arial" w:cs="Arial"/>
                  <w:color w:val="000000"/>
                  <w:sz w:val="20"/>
                  <w:szCs w:val="20"/>
                </w:rPr>
                <w:delText>Payment Matrix Validation Result</w:delText>
              </w:r>
            </w:del>
          </w:p>
        </w:tc>
        <w:tc>
          <w:tcPr>
            <w:tcW w:w="6096" w:type="dxa"/>
            <w:vAlign w:val="center"/>
          </w:tcPr>
          <w:p w14:paraId="2915DA99" w14:textId="3C42E794" w:rsidR="004D1EB4" w:rsidRPr="00991104" w:rsidDel="00037F3E" w:rsidRDefault="004D1EB4" w:rsidP="00067035">
            <w:pPr>
              <w:rPr>
                <w:del w:id="5954" w:author="danupraset@gmail.com" w:date="2025-09-22T21:57:00Z"/>
                <w:rFonts w:ascii="Arial" w:hAnsi="Arial" w:cs="Arial"/>
                <w:color w:val="000000"/>
                <w:sz w:val="20"/>
                <w:szCs w:val="20"/>
                <w:lang w:val="en-SG"/>
              </w:rPr>
            </w:pPr>
            <w:del w:id="5955" w:author="danupraset@gmail.com" w:date="2025-09-22T21:57:00Z">
              <w:r w:rsidRPr="00991104" w:rsidDel="00037F3E">
                <w:rPr>
                  <w:rFonts w:ascii="Arial" w:hAnsi="Arial" w:cs="Arial"/>
                  <w:color w:val="000000"/>
                  <w:sz w:val="20"/>
                  <w:szCs w:val="20"/>
                </w:rPr>
                <w:delText>The system compiles the validation results based on all applicable conditions and flags.</w:delText>
              </w:r>
            </w:del>
          </w:p>
        </w:tc>
      </w:tr>
      <w:tr w:rsidR="004D1EB4" w:rsidRPr="00991104" w:rsidDel="00037F3E" w14:paraId="05AEC3DC" w14:textId="03051408" w:rsidTr="00067035">
        <w:trPr>
          <w:trHeight w:val="462"/>
          <w:del w:id="5956" w:author="danupraset@gmail.com" w:date="2025-09-22T21:57:00Z"/>
        </w:trPr>
        <w:tc>
          <w:tcPr>
            <w:tcW w:w="704" w:type="dxa"/>
            <w:vAlign w:val="center"/>
          </w:tcPr>
          <w:p w14:paraId="4C56C8BB" w14:textId="0B3F5A8B" w:rsidR="004D1EB4" w:rsidRPr="00991104" w:rsidDel="00037F3E" w:rsidRDefault="004D1EB4" w:rsidP="00067035">
            <w:pPr>
              <w:jc w:val="center"/>
              <w:rPr>
                <w:del w:id="5957" w:author="danupraset@gmail.com" w:date="2025-09-22T21:57:00Z"/>
                <w:rFonts w:ascii="Arial" w:hAnsi="Arial" w:cs="Arial"/>
                <w:color w:val="000000"/>
                <w:sz w:val="20"/>
                <w:szCs w:val="20"/>
              </w:rPr>
            </w:pPr>
            <w:del w:id="5958" w:author="danupraset@gmail.com" w:date="2025-09-22T21:57:00Z">
              <w:r w:rsidRPr="00991104" w:rsidDel="00037F3E">
                <w:rPr>
                  <w:rFonts w:ascii="Arial" w:hAnsi="Arial" w:cs="Arial"/>
                  <w:color w:val="000000"/>
                  <w:sz w:val="20"/>
                  <w:szCs w:val="20"/>
                </w:rPr>
                <w:lastRenderedPageBreak/>
                <w:delText>8</w:delText>
              </w:r>
            </w:del>
          </w:p>
        </w:tc>
        <w:tc>
          <w:tcPr>
            <w:tcW w:w="2270" w:type="dxa"/>
            <w:vAlign w:val="center"/>
          </w:tcPr>
          <w:p w14:paraId="385F8FA4" w14:textId="338DD51E" w:rsidR="004D1EB4" w:rsidRPr="00991104" w:rsidDel="00037F3E" w:rsidRDefault="004D1EB4" w:rsidP="00067035">
            <w:pPr>
              <w:rPr>
                <w:del w:id="5959" w:author="danupraset@gmail.com" w:date="2025-09-22T21:57:00Z"/>
                <w:rFonts w:ascii="Arial" w:hAnsi="Arial" w:cs="Arial"/>
                <w:color w:val="000000"/>
                <w:sz w:val="20"/>
                <w:szCs w:val="20"/>
                <w:lang w:val="en-SG"/>
              </w:rPr>
            </w:pPr>
            <w:del w:id="5960" w:author="danupraset@gmail.com" w:date="2025-09-22T21:57:00Z">
              <w:r w:rsidRPr="00991104" w:rsidDel="00037F3E">
                <w:rPr>
                  <w:rFonts w:ascii="Arial" w:hAnsi="Arial" w:cs="Arial"/>
                  <w:color w:val="000000"/>
                  <w:sz w:val="20"/>
                  <w:szCs w:val="20"/>
                </w:rPr>
                <w:delText>Update Backend Search Result List</w:delText>
              </w:r>
            </w:del>
          </w:p>
        </w:tc>
        <w:tc>
          <w:tcPr>
            <w:tcW w:w="6096" w:type="dxa"/>
            <w:vAlign w:val="center"/>
          </w:tcPr>
          <w:p w14:paraId="45165B06" w14:textId="1D9F4ACB" w:rsidR="004D1EB4" w:rsidRPr="00991104" w:rsidDel="00037F3E" w:rsidRDefault="004D1EB4" w:rsidP="00067035">
            <w:pPr>
              <w:rPr>
                <w:del w:id="5961" w:author="danupraset@gmail.com" w:date="2025-09-22T21:57:00Z"/>
                <w:rFonts w:ascii="Arial" w:hAnsi="Arial" w:cs="Arial"/>
                <w:color w:val="000000"/>
                <w:sz w:val="20"/>
                <w:szCs w:val="20"/>
              </w:rPr>
            </w:pPr>
            <w:del w:id="5962" w:author="danupraset@gmail.com" w:date="2025-09-22T21:57:00Z">
              <w:r w:rsidRPr="00991104" w:rsidDel="00037F3E">
                <w:rPr>
                  <w:rFonts w:ascii="Arial" w:hAnsi="Arial" w:cs="Arial"/>
                  <w:color w:val="000000"/>
                  <w:sz w:val="20"/>
                  <w:szCs w:val="20"/>
                </w:rPr>
                <w:delText>The backend search result list is updated to reflect the validation results and notice eligibility.</w:delText>
              </w:r>
            </w:del>
          </w:p>
        </w:tc>
      </w:tr>
      <w:tr w:rsidR="004D1EB4" w:rsidRPr="00991104" w:rsidDel="00037F3E" w14:paraId="18D8FACD" w14:textId="06F57090" w:rsidTr="00067035">
        <w:trPr>
          <w:trHeight w:val="462"/>
          <w:del w:id="5963" w:author="danupraset@gmail.com" w:date="2025-09-22T21:57:00Z"/>
        </w:trPr>
        <w:tc>
          <w:tcPr>
            <w:tcW w:w="704" w:type="dxa"/>
            <w:vAlign w:val="center"/>
          </w:tcPr>
          <w:p w14:paraId="1C9C77C3" w14:textId="0C3A6A31" w:rsidR="004D1EB4" w:rsidRPr="00991104" w:rsidDel="00037F3E" w:rsidRDefault="004D1EB4" w:rsidP="00067035">
            <w:pPr>
              <w:jc w:val="center"/>
              <w:rPr>
                <w:del w:id="5964" w:author="danupraset@gmail.com" w:date="2025-09-22T21:57:00Z"/>
                <w:rFonts w:ascii="Arial" w:hAnsi="Arial" w:cs="Arial"/>
                <w:color w:val="000000"/>
                <w:sz w:val="20"/>
                <w:szCs w:val="20"/>
              </w:rPr>
            </w:pPr>
            <w:del w:id="5965" w:author="danupraset@gmail.com" w:date="2025-09-22T21:57:00Z">
              <w:r w:rsidRPr="00991104" w:rsidDel="00037F3E">
                <w:rPr>
                  <w:rFonts w:ascii="Arial" w:hAnsi="Arial" w:cs="Arial"/>
                  <w:color w:val="000000"/>
                  <w:sz w:val="20"/>
                  <w:szCs w:val="20"/>
                </w:rPr>
                <w:delText>9</w:delText>
              </w:r>
            </w:del>
          </w:p>
        </w:tc>
        <w:tc>
          <w:tcPr>
            <w:tcW w:w="2270" w:type="dxa"/>
            <w:vAlign w:val="center"/>
          </w:tcPr>
          <w:p w14:paraId="39AB2717" w14:textId="39B0BF05" w:rsidR="004D1EB4" w:rsidRPr="00991104" w:rsidDel="00037F3E" w:rsidRDefault="004D1EB4" w:rsidP="00067035">
            <w:pPr>
              <w:rPr>
                <w:del w:id="5966" w:author="danupraset@gmail.com" w:date="2025-09-22T21:57:00Z"/>
                <w:rFonts w:ascii="Arial" w:hAnsi="Arial" w:cs="Arial"/>
                <w:color w:val="000000"/>
                <w:sz w:val="20"/>
                <w:szCs w:val="20"/>
                <w:lang w:val="en-SG"/>
              </w:rPr>
            </w:pPr>
            <w:del w:id="5967" w:author="danupraset@gmail.com" w:date="2025-09-22T21:57:00Z">
              <w:r w:rsidRPr="00991104" w:rsidDel="00037F3E">
                <w:rPr>
                  <w:rFonts w:ascii="Arial" w:hAnsi="Arial" w:cs="Arial"/>
                  <w:color w:val="000000"/>
                  <w:sz w:val="20"/>
                  <w:szCs w:val="20"/>
                </w:rPr>
                <w:delText>Fetch Message</w:delText>
              </w:r>
            </w:del>
          </w:p>
        </w:tc>
        <w:tc>
          <w:tcPr>
            <w:tcW w:w="6096" w:type="dxa"/>
            <w:vAlign w:val="center"/>
          </w:tcPr>
          <w:p w14:paraId="7607807C" w14:textId="5F276FB6" w:rsidR="004D1EB4" w:rsidRPr="00991104" w:rsidDel="00037F3E" w:rsidRDefault="004D1EB4" w:rsidP="00067035">
            <w:pPr>
              <w:rPr>
                <w:del w:id="5968" w:author="danupraset@gmail.com" w:date="2025-09-22T21:57:00Z"/>
                <w:rFonts w:ascii="Arial" w:hAnsi="Arial" w:cs="Arial"/>
                <w:color w:val="000000"/>
                <w:sz w:val="20"/>
                <w:szCs w:val="20"/>
                <w:lang w:val="en-SG"/>
              </w:rPr>
            </w:pPr>
            <w:del w:id="5969" w:author="danupraset@gmail.com" w:date="2025-09-22T21:57:00Z">
              <w:r w:rsidRPr="00991104" w:rsidDel="00037F3E">
                <w:rPr>
                  <w:rFonts w:ascii="Arial" w:hAnsi="Arial" w:cs="Arial"/>
                  <w:color w:val="000000"/>
                  <w:sz w:val="20"/>
                  <w:szCs w:val="20"/>
                </w:rPr>
                <w:delText xml:space="preserve">The system retrieves any relevant user-facing error messages from the </w:delText>
              </w:r>
              <w:r w:rsidRPr="00991104" w:rsidDel="00037F3E">
                <w:rPr>
                  <w:rFonts w:ascii="Arial" w:eastAsia="Arial Unicode MS" w:hAnsi="Arial" w:cs="Arial"/>
                  <w:color w:val="000000"/>
                  <w:sz w:val="20"/>
                  <w:szCs w:val="20"/>
                </w:rPr>
                <w:delText>eocms_user_message</w:delText>
              </w:r>
              <w:r w:rsidRPr="00991104" w:rsidDel="00037F3E">
                <w:rPr>
                  <w:rFonts w:ascii="Arial" w:hAnsi="Arial" w:cs="Arial"/>
                  <w:color w:val="000000"/>
                  <w:sz w:val="20"/>
                  <w:szCs w:val="20"/>
                </w:rPr>
                <w:delText xml:space="preserve"> table.</w:delText>
              </w:r>
            </w:del>
          </w:p>
        </w:tc>
      </w:tr>
      <w:tr w:rsidR="004D1EB4" w:rsidRPr="00991104" w:rsidDel="00037F3E" w14:paraId="6BEB0F18" w14:textId="001698F8" w:rsidTr="00067035">
        <w:trPr>
          <w:trHeight w:val="462"/>
          <w:del w:id="5970" w:author="danupraset@gmail.com" w:date="2025-09-22T21:57:00Z"/>
        </w:trPr>
        <w:tc>
          <w:tcPr>
            <w:tcW w:w="704" w:type="dxa"/>
            <w:vAlign w:val="center"/>
          </w:tcPr>
          <w:p w14:paraId="571A57B9" w14:textId="476873BC" w:rsidR="004D1EB4" w:rsidRPr="00991104" w:rsidDel="00037F3E" w:rsidRDefault="004D1EB4" w:rsidP="00067035">
            <w:pPr>
              <w:jc w:val="center"/>
              <w:rPr>
                <w:del w:id="5971" w:author="danupraset@gmail.com" w:date="2025-09-22T21:57:00Z"/>
                <w:rFonts w:ascii="Arial" w:hAnsi="Arial" w:cs="Arial"/>
                <w:color w:val="000000"/>
                <w:sz w:val="20"/>
                <w:szCs w:val="20"/>
              </w:rPr>
            </w:pPr>
            <w:del w:id="5972" w:author="danupraset@gmail.com" w:date="2025-09-22T21:57:00Z">
              <w:r w:rsidRPr="00991104" w:rsidDel="00037F3E">
                <w:rPr>
                  <w:rFonts w:ascii="Arial" w:hAnsi="Arial" w:cs="Arial"/>
                  <w:color w:val="000000"/>
                  <w:sz w:val="20"/>
                  <w:szCs w:val="20"/>
                </w:rPr>
                <w:delText>10</w:delText>
              </w:r>
            </w:del>
          </w:p>
        </w:tc>
        <w:tc>
          <w:tcPr>
            <w:tcW w:w="2270" w:type="dxa"/>
            <w:vAlign w:val="center"/>
          </w:tcPr>
          <w:p w14:paraId="28A43876" w14:textId="0CFCCFEA" w:rsidR="004D1EB4" w:rsidRPr="00991104" w:rsidDel="00037F3E" w:rsidRDefault="004D1EB4" w:rsidP="00067035">
            <w:pPr>
              <w:rPr>
                <w:del w:id="5973" w:author="danupraset@gmail.com" w:date="2025-09-22T21:57:00Z"/>
                <w:rFonts w:ascii="Arial" w:hAnsi="Arial" w:cs="Arial"/>
                <w:color w:val="000000"/>
                <w:sz w:val="20"/>
                <w:szCs w:val="20"/>
                <w:lang w:val="en-SG"/>
              </w:rPr>
            </w:pPr>
            <w:del w:id="5974" w:author="danupraset@gmail.com" w:date="2025-09-22T21:57:00Z">
              <w:r w:rsidRPr="00991104" w:rsidDel="00037F3E">
                <w:rPr>
                  <w:rFonts w:ascii="Arial" w:hAnsi="Arial" w:cs="Arial"/>
                  <w:color w:val="000000"/>
                  <w:sz w:val="20"/>
                  <w:szCs w:val="20"/>
                </w:rPr>
                <w:delText>Pass Result to Main Search Service</w:delText>
              </w:r>
            </w:del>
          </w:p>
        </w:tc>
        <w:tc>
          <w:tcPr>
            <w:tcW w:w="6096" w:type="dxa"/>
            <w:vAlign w:val="center"/>
          </w:tcPr>
          <w:p w14:paraId="3F16E20E" w14:textId="59E34D3A" w:rsidR="004D1EB4" w:rsidRPr="00991104" w:rsidDel="00037F3E" w:rsidRDefault="004D1EB4" w:rsidP="00067035">
            <w:pPr>
              <w:rPr>
                <w:del w:id="5975" w:author="danupraset@gmail.com" w:date="2025-09-22T21:57:00Z"/>
                <w:rFonts w:ascii="Arial" w:hAnsi="Arial" w:cs="Arial"/>
                <w:color w:val="000000"/>
                <w:sz w:val="20"/>
                <w:szCs w:val="20"/>
              </w:rPr>
            </w:pPr>
            <w:del w:id="5976" w:author="danupraset@gmail.com" w:date="2025-09-22T21:57:00Z">
              <w:r w:rsidRPr="00991104" w:rsidDel="00037F3E">
                <w:rPr>
                  <w:rFonts w:ascii="Arial" w:hAnsi="Arial" w:cs="Arial"/>
                  <w:color w:val="000000"/>
                  <w:sz w:val="20"/>
                  <w:szCs w:val="20"/>
                </w:rPr>
                <w:delText>The final result and any error messages are returned to the eService portal so that the search results and messages can be displayed to the User.</w:delText>
              </w:r>
            </w:del>
          </w:p>
        </w:tc>
      </w:tr>
    </w:tbl>
    <w:p w14:paraId="2E2509AA" w14:textId="2390E2AA" w:rsidR="004D1EB4" w:rsidDel="00D20E1C" w:rsidRDefault="004D1EB4" w:rsidP="004D1EB4">
      <w:pPr>
        <w:rPr>
          <w:del w:id="5977" w:author="danupraset@gmail.com" w:date="2025-09-23T16:06:00Z"/>
        </w:rPr>
      </w:pPr>
    </w:p>
    <w:p w14:paraId="16C6C578" w14:textId="19BA9AC5" w:rsidR="004D1EB4" w:rsidDel="00D20E1C" w:rsidRDefault="004D1EB4" w:rsidP="004D1EB4">
      <w:pPr>
        <w:pStyle w:val="Heading2"/>
        <w:rPr>
          <w:del w:id="5978" w:author="danupraset@gmail.com" w:date="2025-09-23T16:06:00Z"/>
        </w:rPr>
      </w:pPr>
      <w:bookmarkStart w:id="5979" w:name="_Toc205888886"/>
      <w:bookmarkStart w:id="5980" w:name="_Toc205889321"/>
      <w:bookmarkStart w:id="5981" w:name="_Toc205889414"/>
      <w:del w:id="5982" w:author="danupraset@gmail.com" w:date="2025-09-23T16:06:00Z">
        <w:r w:rsidRPr="004D1EB4" w:rsidDel="00D20E1C">
          <w:delText>Singpass Corppass Login</w:delText>
        </w:r>
        <w:bookmarkEnd w:id="5979"/>
        <w:bookmarkEnd w:id="5980"/>
        <w:bookmarkEnd w:id="5981"/>
      </w:del>
    </w:p>
    <w:p w14:paraId="11841FF8" w14:textId="71A466ED" w:rsidR="001D7FF8" w:rsidDel="00D20E1C" w:rsidRDefault="001D7FF8" w:rsidP="001D7FF8">
      <w:pPr>
        <w:rPr>
          <w:del w:id="5983" w:author="danupraset@gmail.com" w:date="2025-09-23T16:06:00Z"/>
        </w:rPr>
      </w:pPr>
      <w:del w:id="5984" w:author="danupraset@gmail.com" w:date="2025-09-23T16:06:00Z">
        <w:r w:rsidDel="00D20E1C">
          <w:rPr>
            <w:noProof/>
            <w:lang w:val="en-SG" w:eastAsia="en-SG"/>
          </w:rPr>
          <w:drawing>
            <wp:inline distT="0" distB="0" distL="0" distR="0" wp14:anchorId="6F89728F" wp14:editId="5A776575">
              <wp:extent cx="5943600" cy="1056005"/>
              <wp:effectExtent l="0" t="0" r="0" b="0"/>
              <wp:docPr id="20833062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056005"/>
                      </a:xfrm>
                      <a:prstGeom prst="rect">
                        <a:avLst/>
                      </a:prstGeom>
                      <a:noFill/>
                      <a:ln>
                        <a:noFill/>
                      </a:ln>
                    </pic:spPr>
                  </pic:pic>
                </a:graphicData>
              </a:graphic>
            </wp:inline>
          </w:drawing>
        </w:r>
      </w:del>
    </w:p>
    <w:p w14:paraId="733D91BE" w14:textId="5ECFD277" w:rsidR="001D7FF8" w:rsidDel="00D20E1C" w:rsidRDefault="001D7FF8" w:rsidP="001D7FF8">
      <w:pPr>
        <w:rPr>
          <w:del w:id="5985" w:author="danupraset@gmail.com" w:date="2025-09-23T16:06:00Z"/>
          <w:rFonts w:ascii="Arial" w:hAnsi="Arial" w:cs="Arial"/>
          <w:sz w:val="20"/>
          <w:szCs w:val="20"/>
        </w:rPr>
      </w:pPr>
      <w:del w:id="5986" w:author="danupraset@gmail.com" w:date="2025-09-23T16:06:00Z">
        <w:r w:rsidRPr="00B32071" w:rsidDel="00D20E1C">
          <w:rPr>
            <w:rFonts w:ascii="Arial" w:hAnsi="Arial" w:cs="Arial"/>
            <w:sz w:val="20"/>
            <w:szCs w:val="20"/>
          </w:rPr>
          <w:delText>NOTE: Due to page size limit, the full-sized image is appended.</w:delText>
        </w:r>
      </w:del>
    </w:p>
    <w:p w14:paraId="235E49AF" w14:textId="2BF60595" w:rsidR="001D7FF8" w:rsidDel="00D20E1C" w:rsidRDefault="00E81C07" w:rsidP="001D7FF8">
      <w:pPr>
        <w:rPr>
          <w:del w:id="5987" w:author="danupraset@gmail.com" w:date="2025-09-23T16:06:00Z"/>
        </w:rPr>
      </w:pPr>
      <w:del w:id="5988" w:author="danupraset@gmail.com" w:date="2025-09-23T16:06:00Z">
        <w:r w:rsidDel="00D20E1C">
          <w:object w:dxaOrig="1287" w:dyaOrig="837" w14:anchorId="4F64470B">
            <v:shape id="_x0000_i1038" type="#_x0000_t75" style="width:62.25pt;height:42pt" o:ole="">
              <v:imagedata r:id="rId60" o:title=""/>
            </v:shape>
            <o:OLEObject Type="Embed" ProgID="Package" ShapeID="_x0000_i1038" DrawAspect="Icon" ObjectID="_1827413441" r:id="rId61"/>
          </w:object>
        </w:r>
      </w:del>
    </w:p>
    <w:tbl>
      <w:tblPr>
        <w:tblStyle w:val="TableGrid"/>
        <w:tblW w:w="0" w:type="auto"/>
        <w:tblLayout w:type="fixed"/>
        <w:tblLook w:val="04A0" w:firstRow="1" w:lastRow="0" w:firstColumn="1" w:lastColumn="0" w:noHBand="0" w:noVBand="1"/>
      </w:tblPr>
      <w:tblGrid>
        <w:gridCol w:w="2263"/>
        <w:gridCol w:w="2694"/>
        <w:gridCol w:w="4110"/>
      </w:tblGrid>
      <w:tr w:rsidR="00E45A9D" w:rsidRPr="001D7FF8" w:rsidDel="00D20E1C" w14:paraId="7CB6DC1C" w14:textId="69C0F665" w:rsidTr="00E45A9D">
        <w:trPr>
          <w:del w:id="5989" w:author="danupraset@gmail.com" w:date="2025-09-23T16:06:00Z"/>
        </w:trPr>
        <w:tc>
          <w:tcPr>
            <w:tcW w:w="2263" w:type="dxa"/>
            <w:shd w:val="clear" w:color="auto" w:fill="F2F2F2" w:themeFill="background1" w:themeFillShade="F2"/>
            <w:hideMark/>
          </w:tcPr>
          <w:p w14:paraId="1D1C18C4" w14:textId="0C6ED0B7" w:rsidR="001D7FF8" w:rsidRPr="001D7FF8" w:rsidDel="00D20E1C" w:rsidRDefault="001D7FF8" w:rsidP="001D7FF8">
            <w:pPr>
              <w:rPr>
                <w:del w:id="5990" w:author="danupraset@gmail.com" w:date="2025-09-23T16:06:00Z"/>
                <w:rFonts w:ascii="Arial" w:hAnsi="Arial" w:cs="Arial"/>
                <w:b/>
                <w:bCs/>
                <w:szCs w:val="20"/>
                <w:lang w:val="en-SG"/>
              </w:rPr>
            </w:pPr>
            <w:del w:id="5991" w:author="danupraset@gmail.com" w:date="2025-09-23T16:06:00Z">
              <w:r w:rsidRPr="001D7FF8" w:rsidDel="00D20E1C">
                <w:rPr>
                  <w:rFonts w:ascii="Arial" w:hAnsi="Arial" w:cs="Arial"/>
                  <w:b/>
                  <w:bCs/>
                  <w:szCs w:val="20"/>
                  <w:lang w:val="en-SG"/>
                </w:rPr>
                <w:delText>Step</w:delText>
              </w:r>
            </w:del>
          </w:p>
        </w:tc>
        <w:tc>
          <w:tcPr>
            <w:tcW w:w="2694" w:type="dxa"/>
            <w:shd w:val="clear" w:color="auto" w:fill="F2F2F2" w:themeFill="background1" w:themeFillShade="F2"/>
            <w:hideMark/>
          </w:tcPr>
          <w:p w14:paraId="59EEE02F" w14:textId="2FD63CD7" w:rsidR="001D7FF8" w:rsidRPr="001D7FF8" w:rsidDel="00D20E1C" w:rsidRDefault="001D7FF8" w:rsidP="001D7FF8">
            <w:pPr>
              <w:rPr>
                <w:del w:id="5992" w:author="danupraset@gmail.com" w:date="2025-09-23T16:06:00Z"/>
                <w:rFonts w:ascii="Arial" w:hAnsi="Arial" w:cs="Arial"/>
                <w:b/>
                <w:bCs/>
                <w:szCs w:val="20"/>
                <w:lang w:val="en-SG"/>
              </w:rPr>
            </w:pPr>
            <w:del w:id="5993" w:author="danupraset@gmail.com" w:date="2025-09-23T16:06:00Z">
              <w:r w:rsidRPr="001D7FF8" w:rsidDel="00D20E1C">
                <w:rPr>
                  <w:rFonts w:ascii="Arial" w:hAnsi="Arial" w:cs="Arial"/>
                  <w:b/>
                  <w:bCs/>
                  <w:szCs w:val="20"/>
                  <w:lang w:val="en-SG"/>
                </w:rPr>
                <w:delText>Definition</w:delText>
              </w:r>
            </w:del>
          </w:p>
        </w:tc>
        <w:tc>
          <w:tcPr>
            <w:tcW w:w="4110" w:type="dxa"/>
            <w:shd w:val="clear" w:color="auto" w:fill="F2F2F2" w:themeFill="background1" w:themeFillShade="F2"/>
            <w:hideMark/>
          </w:tcPr>
          <w:p w14:paraId="3C1B41C4" w14:textId="28554190" w:rsidR="001D7FF8" w:rsidRPr="001D7FF8" w:rsidDel="00D20E1C" w:rsidRDefault="001D7FF8" w:rsidP="001D7FF8">
            <w:pPr>
              <w:rPr>
                <w:del w:id="5994" w:author="danupraset@gmail.com" w:date="2025-09-23T16:06:00Z"/>
                <w:rFonts w:ascii="Arial" w:hAnsi="Arial" w:cs="Arial"/>
                <w:b/>
                <w:bCs/>
                <w:szCs w:val="20"/>
                <w:lang w:val="en-SG"/>
              </w:rPr>
            </w:pPr>
            <w:del w:id="5995" w:author="danupraset@gmail.com" w:date="2025-09-23T16:06:00Z">
              <w:r w:rsidRPr="001D7FF8" w:rsidDel="00D20E1C">
                <w:rPr>
                  <w:rFonts w:ascii="Arial" w:hAnsi="Arial" w:cs="Arial"/>
                  <w:b/>
                  <w:bCs/>
                  <w:szCs w:val="20"/>
                  <w:lang w:val="en-SG"/>
                </w:rPr>
                <w:delText>Brief Description</w:delText>
              </w:r>
            </w:del>
          </w:p>
        </w:tc>
      </w:tr>
      <w:tr w:rsidR="00E45A9D" w:rsidRPr="001D7FF8" w:rsidDel="00D20E1C" w14:paraId="57C20975" w14:textId="2A18AF08" w:rsidTr="00E45A9D">
        <w:trPr>
          <w:del w:id="5996" w:author="danupraset@gmail.com" w:date="2025-09-23T16:06:00Z"/>
        </w:trPr>
        <w:tc>
          <w:tcPr>
            <w:tcW w:w="2263" w:type="dxa"/>
            <w:hideMark/>
          </w:tcPr>
          <w:p w14:paraId="0E270B32" w14:textId="268A85C8" w:rsidR="001D7FF8" w:rsidRPr="001D7FF8" w:rsidDel="00D20E1C" w:rsidRDefault="001D7FF8" w:rsidP="001D7FF8">
            <w:pPr>
              <w:rPr>
                <w:del w:id="5997" w:author="danupraset@gmail.com" w:date="2025-09-23T16:06:00Z"/>
                <w:rFonts w:ascii="Arial" w:hAnsi="Arial" w:cs="Arial"/>
                <w:szCs w:val="20"/>
                <w:lang w:val="en-SG"/>
              </w:rPr>
            </w:pPr>
            <w:del w:id="5998" w:author="danupraset@gmail.com" w:date="2025-09-23T16:06:00Z">
              <w:r w:rsidRPr="001D7FF8" w:rsidDel="00D20E1C">
                <w:rPr>
                  <w:rFonts w:ascii="Arial" w:hAnsi="Arial" w:cs="Arial"/>
                  <w:szCs w:val="20"/>
                  <w:lang w:val="en-SG"/>
                </w:rPr>
                <w:delText>Initiate Singpass/Corppass login</w:delText>
              </w:r>
            </w:del>
          </w:p>
        </w:tc>
        <w:tc>
          <w:tcPr>
            <w:tcW w:w="2694" w:type="dxa"/>
            <w:hideMark/>
          </w:tcPr>
          <w:p w14:paraId="0AE53BBC" w14:textId="16C21154" w:rsidR="001D7FF8" w:rsidRPr="001D7FF8" w:rsidDel="00D20E1C" w:rsidRDefault="001D7FF8" w:rsidP="001D7FF8">
            <w:pPr>
              <w:rPr>
                <w:del w:id="5999" w:author="danupraset@gmail.com" w:date="2025-09-23T16:06:00Z"/>
                <w:rFonts w:ascii="Arial" w:hAnsi="Arial" w:cs="Arial"/>
                <w:szCs w:val="20"/>
                <w:lang w:val="en-SG"/>
              </w:rPr>
            </w:pPr>
            <w:del w:id="6000" w:author="danupraset@gmail.com" w:date="2025-09-23T16:06:00Z">
              <w:r w:rsidRPr="001D7FF8" w:rsidDel="00D20E1C">
                <w:rPr>
                  <w:rFonts w:ascii="Arial" w:hAnsi="Arial" w:cs="Arial"/>
                  <w:szCs w:val="20"/>
                  <w:lang w:val="en-SG"/>
                </w:rPr>
                <w:delText>Start</w:delText>
              </w:r>
            </w:del>
          </w:p>
        </w:tc>
        <w:tc>
          <w:tcPr>
            <w:tcW w:w="4110" w:type="dxa"/>
            <w:hideMark/>
          </w:tcPr>
          <w:p w14:paraId="1731421D" w14:textId="0EE609F5" w:rsidR="001D7FF8" w:rsidRPr="001D7FF8" w:rsidDel="00D20E1C" w:rsidRDefault="00FE2D8F" w:rsidP="001D7FF8">
            <w:pPr>
              <w:rPr>
                <w:del w:id="6001" w:author="danupraset@gmail.com" w:date="2025-09-23T16:06:00Z"/>
                <w:rFonts w:ascii="Arial" w:hAnsi="Arial" w:cs="Arial"/>
                <w:szCs w:val="20"/>
                <w:lang w:val="en-SG"/>
              </w:rPr>
            </w:pPr>
            <w:del w:id="6002" w:author="danupraset@gmail.com" w:date="2025-09-23T16:06:00Z">
              <w:r w:rsidDel="00D20E1C">
                <w:rPr>
                  <w:rFonts w:ascii="Arial" w:hAnsi="Arial" w:cs="Arial"/>
                  <w:szCs w:val="20"/>
                  <w:lang w:val="en-SG"/>
                </w:rPr>
                <w:delText xml:space="preserve">Offender will click </w:delText>
              </w:r>
              <w:r w:rsidRPr="00FE2D8F" w:rsidDel="00D20E1C">
                <w:rPr>
                  <w:rFonts w:ascii="Arial" w:hAnsi="Arial" w:cs="Arial"/>
                  <w:szCs w:val="20"/>
                  <w:lang w:val="en-SG"/>
                </w:rPr>
                <w:delText>Login buttons images</w:delText>
              </w:r>
              <w:r w:rsidDel="00D20E1C">
                <w:rPr>
                  <w:rFonts w:ascii="Arial" w:hAnsi="Arial" w:cs="Arial"/>
                  <w:szCs w:val="20"/>
                  <w:lang w:val="en-SG"/>
                </w:rPr>
                <w:delText xml:space="preserve"> for Individual(SP) / Business(CP) Users</w:delText>
              </w:r>
            </w:del>
          </w:p>
        </w:tc>
      </w:tr>
      <w:tr w:rsidR="00E45A9D" w:rsidRPr="001D7FF8" w:rsidDel="00D20E1C" w14:paraId="10ED1F20" w14:textId="1A3F79F6" w:rsidTr="00E45A9D">
        <w:trPr>
          <w:del w:id="6003" w:author="danupraset@gmail.com" w:date="2025-09-23T16:06:00Z"/>
        </w:trPr>
        <w:tc>
          <w:tcPr>
            <w:tcW w:w="2263" w:type="dxa"/>
            <w:hideMark/>
          </w:tcPr>
          <w:p w14:paraId="49F1ACD0" w14:textId="5AE2A81A" w:rsidR="001D7FF8" w:rsidRPr="001D7FF8" w:rsidDel="00D20E1C" w:rsidRDefault="001D7FF8" w:rsidP="001D7FF8">
            <w:pPr>
              <w:rPr>
                <w:del w:id="6004" w:author="danupraset@gmail.com" w:date="2025-09-23T16:06:00Z"/>
                <w:rFonts w:ascii="Arial" w:hAnsi="Arial" w:cs="Arial"/>
                <w:szCs w:val="20"/>
                <w:lang w:val="en-SG"/>
              </w:rPr>
            </w:pPr>
            <w:del w:id="6005" w:author="danupraset@gmail.com" w:date="2025-09-23T16:06:00Z">
              <w:r w:rsidRPr="001D7FF8" w:rsidDel="00D20E1C">
                <w:rPr>
                  <w:rFonts w:ascii="Arial" w:hAnsi="Arial" w:cs="Arial"/>
                  <w:szCs w:val="20"/>
                  <w:lang w:val="en-SG"/>
                </w:rPr>
                <w:delText>eService call OCMS BE — POST /spcpDS/spcp/createAppTxnId</w:delText>
              </w:r>
            </w:del>
          </w:p>
        </w:tc>
        <w:tc>
          <w:tcPr>
            <w:tcW w:w="2694" w:type="dxa"/>
            <w:hideMark/>
          </w:tcPr>
          <w:p w14:paraId="577F8333" w14:textId="7A3102E6" w:rsidR="001D7FF8" w:rsidRPr="001D7FF8" w:rsidDel="00D20E1C" w:rsidRDefault="001D7FF8" w:rsidP="001D7FF8">
            <w:pPr>
              <w:rPr>
                <w:del w:id="6006" w:author="danupraset@gmail.com" w:date="2025-09-23T16:06:00Z"/>
                <w:rFonts w:ascii="Arial" w:hAnsi="Arial" w:cs="Arial"/>
                <w:szCs w:val="20"/>
                <w:lang w:val="en-SG"/>
              </w:rPr>
            </w:pPr>
            <w:del w:id="6007" w:author="danupraset@gmail.com" w:date="2025-09-23T16:06:00Z">
              <w:r w:rsidRPr="001D7FF8" w:rsidDel="00D20E1C">
                <w:rPr>
                  <w:rFonts w:ascii="Arial" w:hAnsi="Arial" w:cs="Arial"/>
                  <w:szCs w:val="20"/>
                  <w:lang w:val="en-SG"/>
                </w:rPr>
                <w:delText>Request from eService to OCMS BE</w:delText>
              </w:r>
            </w:del>
          </w:p>
        </w:tc>
        <w:tc>
          <w:tcPr>
            <w:tcW w:w="4110" w:type="dxa"/>
            <w:hideMark/>
          </w:tcPr>
          <w:p w14:paraId="51D91AFC" w14:textId="233A9A55" w:rsidR="001D7FF8" w:rsidRPr="001D7FF8" w:rsidDel="00D20E1C" w:rsidRDefault="001D7FF8" w:rsidP="001D7FF8">
            <w:pPr>
              <w:rPr>
                <w:del w:id="6008" w:author="danupraset@gmail.com" w:date="2025-09-23T16:06:00Z"/>
                <w:rFonts w:ascii="Arial" w:hAnsi="Arial" w:cs="Arial"/>
                <w:szCs w:val="20"/>
                <w:lang w:val="en-SG"/>
              </w:rPr>
            </w:pPr>
            <w:del w:id="6009" w:author="danupraset@gmail.com" w:date="2025-09-23T16:06:00Z">
              <w:r w:rsidRPr="001D7FF8" w:rsidDel="00D20E1C">
                <w:rPr>
                  <w:rFonts w:ascii="Arial" w:hAnsi="Arial" w:cs="Arial"/>
                  <w:szCs w:val="20"/>
                  <w:lang w:val="en-SG"/>
                </w:rPr>
                <w:delText>Payload: sessionId: ea67822d-9f94-4014-9000-000000000000, applicationId: SP758090339541 (note: sessionId generated by FE; applicationId provided by URA).</w:delText>
              </w:r>
            </w:del>
          </w:p>
        </w:tc>
      </w:tr>
      <w:tr w:rsidR="00E45A9D" w:rsidRPr="001D7FF8" w:rsidDel="00D20E1C" w14:paraId="28E23EE2" w14:textId="2D471AA6" w:rsidTr="00E45A9D">
        <w:trPr>
          <w:del w:id="6010" w:author="danupraset@gmail.com" w:date="2025-09-23T16:06:00Z"/>
        </w:trPr>
        <w:tc>
          <w:tcPr>
            <w:tcW w:w="2263" w:type="dxa"/>
            <w:hideMark/>
          </w:tcPr>
          <w:p w14:paraId="73CFBF7A" w14:textId="16BF40E3" w:rsidR="001D7FF8" w:rsidRPr="001D7FF8" w:rsidDel="00D20E1C" w:rsidRDefault="001D7FF8" w:rsidP="001D7FF8">
            <w:pPr>
              <w:rPr>
                <w:del w:id="6011" w:author="danupraset@gmail.com" w:date="2025-09-23T16:06:00Z"/>
                <w:rFonts w:ascii="Arial" w:hAnsi="Arial" w:cs="Arial"/>
                <w:szCs w:val="20"/>
                <w:lang w:val="en-SG"/>
              </w:rPr>
            </w:pPr>
            <w:del w:id="6012" w:author="danupraset@gmail.com" w:date="2025-09-23T16:06:00Z">
              <w:r w:rsidRPr="001D7FF8" w:rsidDel="00D20E1C">
                <w:rPr>
                  <w:rFonts w:ascii="Arial" w:hAnsi="Arial" w:cs="Arial"/>
                  <w:szCs w:val="20"/>
                  <w:lang w:val="en-SG"/>
                </w:rPr>
                <w:delText>OCMS BE call SPCP using APIM — POST /spcpDS/spcp/createAppTxnId/v1</w:delText>
              </w:r>
            </w:del>
          </w:p>
        </w:tc>
        <w:tc>
          <w:tcPr>
            <w:tcW w:w="2694" w:type="dxa"/>
            <w:hideMark/>
          </w:tcPr>
          <w:p w14:paraId="03F195A6" w14:textId="376F393A" w:rsidR="001D7FF8" w:rsidRPr="001D7FF8" w:rsidDel="00D20E1C" w:rsidRDefault="001D7FF8" w:rsidP="001D7FF8">
            <w:pPr>
              <w:rPr>
                <w:del w:id="6013" w:author="danupraset@gmail.com" w:date="2025-09-23T16:06:00Z"/>
                <w:rFonts w:ascii="Arial" w:hAnsi="Arial" w:cs="Arial"/>
                <w:szCs w:val="20"/>
                <w:lang w:val="en-SG"/>
              </w:rPr>
            </w:pPr>
            <w:del w:id="6014" w:author="danupraset@gmail.com" w:date="2025-09-23T16:06:00Z">
              <w:r w:rsidRPr="001D7FF8" w:rsidDel="00D20E1C">
                <w:rPr>
                  <w:rFonts w:ascii="Arial" w:hAnsi="Arial" w:cs="Arial"/>
                  <w:szCs w:val="20"/>
                  <w:lang w:val="en-SG"/>
                </w:rPr>
                <w:delText>OCMS BE → SPCP via APIM</w:delText>
              </w:r>
            </w:del>
          </w:p>
        </w:tc>
        <w:tc>
          <w:tcPr>
            <w:tcW w:w="4110" w:type="dxa"/>
            <w:hideMark/>
          </w:tcPr>
          <w:p w14:paraId="6606AB30" w14:textId="4BBD03C9" w:rsidR="001D7FF8" w:rsidRPr="001D7FF8" w:rsidDel="00D20E1C" w:rsidRDefault="001D7FF8" w:rsidP="001D7FF8">
            <w:pPr>
              <w:rPr>
                <w:del w:id="6015" w:author="danupraset@gmail.com" w:date="2025-09-23T16:06:00Z"/>
                <w:rFonts w:ascii="Arial" w:hAnsi="Arial" w:cs="Arial"/>
                <w:szCs w:val="20"/>
                <w:lang w:val="en-SG"/>
              </w:rPr>
            </w:pPr>
            <w:del w:id="6016" w:author="danupraset@gmail.com" w:date="2025-09-23T16:06:00Z">
              <w:r w:rsidRPr="001D7FF8" w:rsidDel="00D20E1C">
                <w:rPr>
                  <w:rFonts w:ascii="Arial" w:hAnsi="Arial" w:cs="Arial"/>
                  <w:szCs w:val="20"/>
                  <w:lang w:val="en-SG"/>
                </w:rPr>
                <w:delText>Payload: sessionId: ea67822d-9f94-4014-9000-000000000000, applicationId: SP758090339541.</w:delText>
              </w:r>
            </w:del>
          </w:p>
        </w:tc>
      </w:tr>
      <w:tr w:rsidR="00E45A9D" w:rsidRPr="001D7FF8" w:rsidDel="00D20E1C" w14:paraId="3322BE23" w14:textId="1FEE7FB0" w:rsidTr="00E45A9D">
        <w:trPr>
          <w:del w:id="6017" w:author="danupraset@gmail.com" w:date="2025-09-23T16:06:00Z"/>
        </w:trPr>
        <w:tc>
          <w:tcPr>
            <w:tcW w:w="2263" w:type="dxa"/>
            <w:hideMark/>
          </w:tcPr>
          <w:p w14:paraId="0A9333E7" w14:textId="0214FCDE" w:rsidR="001D7FF8" w:rsidRPr="001D7FF8" w:rsidDel="00D20E1C" w:rsidRDefault="001D7FF8" w:rsidP="001D7FF8">
            <w:pPr>
              <w:rPr>
                <w:del w:id="6018" w:author="danupraset@gmail.com" w:date="2025-09-23T16:06:00Z"/>
                <w:rFonts w:ascii="Arial" w:hAnsi="Arial" w:cs="Arial"/>
                <w:szCs w:val="20"/>
                <w:lang w:val="en-SG"/>
              </w:rPr>
            </w:pPr>
            <w:del w:id="6019" w:author="danupraset@gmail.com" w:date="2025-09-23T16:06:00Z">
              <w:r w:rsidRPr="001D7FF8" w:rsidDel="00D20E1C">
                <w:rPr>
                  <w:rFonts w:ascii="Arial" w:hAnsi="Arial" w:cs="Arial"/>
                  <w:szCs w:val="20"/>
                  <w:lang w:val="en-SG"/>
                </w:rPr>
                <w:delText>success ?</w:delText>
              </w:r>
            </w:del>
          </w:p>
        </w:tc>
        <w:tc>
          <w:tcPr>
            <w:tcW w:w="2694" w:type="dxa"/>
            <w:hideMark/>
          </w:tcPr>
          <w:p w14:paraId="4C3AE98D" w14:textId="72B2EA71" w:rsidR="001D7FF8" w:rsidRPr="001D7FF8" w:rsidDel="00D20E1C" w:rsidRDefault="001D7FF8" w:rsidP="001D7FF8">
            <w:pPr>
              <w:rPr>
                <w:del w:id="6020" w:author="danupraset@gmail.com" w:date="2025-09-23T16:06:00Z"/>
                <w:rFonts w:ascii="Arial" w:hAnsi="Arial" w:cs="Arial"/>
                <w:szCs w:val="20"/>
                <w:lang w:val="en-SG"/>
              </w:rPr>
            </w:pPr>
            <w:del w:id="6021" w:author="danupraset@gmail.com" w:date="2025-09-23T16:06:00Z">
              <w:r w:rsidRPr="001D7FF8" w:rsidDel="00D20E1C">
                <w:rPr>
                  <w:rFonts w:ascii="Arial" w:hAnsi="Arial" w:cs="Arial"/>
                  <w:szCs w:val="20"/>
                  <w:lang w:val="en-SG"/>
                </w:rPr>
                <w:delText>Decision</w:delText>
              </w:r>
            </w:del>
          </w:p>
        </w:tc>
        <w:tc>
          <w:tcPr>
            <w:tcW w:w="4110" w:type="dxa"/>
            <w:hideMark/>
          </w:tcPr>
          <w:p w14:paraId="0B1EAEC0" w14:textId="2110E359" w:rsidR="001D7FF8" w:rsidRPr="001D7FF8" w:rsidDel="00D20E1C" w:rsidRDefault="001D7FF8" w:rsidP="001D7FF8">
            <w:pPr>
              <w:rPr>
                <w:del w:id="6022" w:author="danupraset@gmail.com" w:date="2025-09-23T16:06:00Z"/>
                <w:rFonts w:ascii="Arial" w:hAnsi="Arial" w:cs="Arial"/>
                <w:szCs w:val="20"/>
                <w:lang w:val="en-SG"/>
              </w:rPr>
            </w:pPr>
            <w:del w:id="6023" w:author="danupraset@gmail.com" w:date="2025-09-23T16:06:00Z">
              <w:r w:rsidRPr="001D7FF8" w:rsidDel="00D20E1C">
                <w:rPr>
                  <w:rFonts w:ascii="Arial" w:hAnsi="Arial" w:cs="Arial"/>
                  <w:szCs w:val="20"/>
                  <w:lang w:val="en-SG"/>
                </w:rPr>
                <w:delText>Branch on result of createAppTxnId.</w:delText>
              </w:r>
            </w:del>
          </w:p>
        </w:tc>
      </w:tr>
      <w:tr w:rsidR="00E45A9D" w:rsidRPr="001D7FF8" w:rsidDel="00D20E1C" w14:paraId="6F6D1D7A" w14:textId="2B43B762" w:rsidTr="00E45A9D">
        <w:trPr>
          <w:del w:id="6024" w:author="danupraset@gmail.com" w:date="2025-09-23T16:06:00Z"/>
        </w:trPr>
        <w:tc>
          <w:tcPr>
            <w:tcW w:w="2263" w:type="dxa"/>
            <w:hideMark/>
          </w:tcPr>
          <w:p w14:paraId="56E51C01" w14:textId="2C814E0B" w:rsidR="001D7FF8" w:rsidRPr="001D7FF8" w:rsidDel="00D20E1C" w:rsidRDefault="001D7FF8" w:rsidP="001D7FF8">
            <w:pPr>
              <w:rPr>
                <w:del w:id="6025" w:author="danupraset@gmail.com" w:date="2025-09-23T16:06:00Z"/>
                <w:rFonts w:ascii="Arial" w:hAnsi="Arial" w:cs="Arial"/>
                <w:szCs w:val="20"/>
                <w:lang w:val="en-SG"/>
              </w:rPr>
            </w:pPr>
            <w:del w:id="6026" w:author="danupraset@gmail.com" w:date="2025-09-23T16:06:00Z">
              <w:r w:rsidRPr="001D7FF8" w:rsidDel="00D20E1C">
                <w:rPr>
                  <w:rFonts w:ascii="Arial" w:hAnsi="Arial" w:cs="Arial"/>
                  <w:szCs w:val="20"/>
                  <w:lang w:val="en-SG"/>
                </w:rPr>
                <w:delText>response error</w:delText>
              </w:r>
            </w:del>
          </w:p>
        </w:tc>
        <w:tc>
          <w:tcPr>
            <w:tcW w:w="2694" w:type="dxa"/>
            <w:hideMark/>
          </w:tcPr>
          <w:p w14:paraId="2E7043A8" w14:textId="2DD22229" w:rsidR="001D7FF8" w:rsidRPr="001D7FF8" w:rsidDel="00D20E1C" w:rsidRDefault="001D7FF8" w:rsidP="001D7FF8">
            <w:pPr>
              <w:rPr>
                <w:del w:id="6027" w:author="danupraset@gmail.com" w:date="2025-09-23T16:06:00Z"/>
                <w:rFonts w:ascii="Arial" w:hAnsi="Arial" w:cs="Arial"/>
                <w:szCs w:val="20"/>
                <w:lang w:val="en-SG"/>
              </w:rPr>
            </w:pPr>
            <w:del w:id="6028" w:author="danupraset@gmail.com" w:date="2025-09-23T16:06:00Z">
              <w:r w:rsidRPr="001D7FF8" w:rsidDel="00D20E1C">
                <w:rPr>
                  <w:rFonts w:ascii="Arial" w:hAnsi="Arial" w:cs="Arial"/>
                  <w:szCs w:val="20"/>
                  <w:lang w:val="en-SG"/>
                </w:rPr>
                <w:delText>Error path</w:delText>
              </w:r>
            </w:del>
          </w:p>
        </w:tc>
        <w:tc>
          <w:tcPr>
            <w:tcW w:w="4110" w:type="dxa"/>
            <w:hideMark/>
          </w:tcPr>
          <w:p w14:paraId="23E05016" w14:textId="3AD57DB1" w:rsidR="001D7FF8" w:rsidRPr="001D7FF8" w:rsidDel="00D20E1C" w:rsidRDefault="001D7FF8" w:rsidP="001D7FF8">
            <w:pPr>
              <w:rPr>
                <w:del w:id="6029" w:author="danupraset@gmail.com" w:date="2025-09-23T16:06:00Z"/>
                <w:rFonts w:ascii="Arial" w:hAnsi="Arial" w:cs="Arial"/>
                <w:szCs w:val="20"/>
                <w:lang w:val="en-SG"/>
              </w:rPr>
            </w:pPr>
            <w:del w:id="6030" w:author="danupraset@gmail.com" w:date="2025-09-23T16:06:00Z">
              <w:r w:rsidRPr="001D7FF8" w:rsidDel="00D20E1C">
                <w:rPr>
                  <w:rFonts w:ascii="Arial" w:hAnsi="Arial" w:cs="Arial"/>
                  <w:szCs w:val="20"/>
                  <w:lang w:val="en-SG"/>
                </w:rPr>
                <w:delText>{ "responseCode": "SP300", "responseMsg": "Missing required input parameter" } → End.</w:delText>
              </w:r>
            </w:del>
          </w:p>
        </w:tc>
      </w:tr>
      <w:tr w:rsidR="00E45A9D" w:rsidRPr="001D7FF8" w:rsidDel="00D20E1C" w14:paraId="2A5AF390" w14:textId="2A0EB296" w:rsidTr="00E45A9D">
        <w:trPr>
          <w:del w:id="6031" w:author="danupraset@gmail.com" w:date="2025-09-23T16:06:00Z"/>
        </w:trPr>
        <w:tc>
          <w:tcPr>
            <w:tcW w:w="2263" w:type="dxa"/>
            <w:hideMark/>
          </w:tcPr>
          <w:p w14:paraId="4810C815" w14:textId="0839060E" w:rsidR="001D7FF8" w:rsidRPr="001D7FF8" w:rsidDel="00D20E1C" w:rsidRDefault="001D7FF8" w:rsidP="001D7FF8">
            <w:pPr>
              <w:rPr>
                <w:del w:id="6032" w:author="danupraset@gmail.com" w:date="2025-09-23T16:06:00Z"/>
                <w:rFonts w:ascii="Arial" w:hAnsi="Arial" w:cs="Arial"/>
                <w:szCs w:val="20"/>
                <w:lang w:val="en-SG"/>
              </w:rPr>
            </w:pPr>
            <w:del w:id="6033" w:author="danupraset@gmail.com" w:date="2025-09-23T16:06:00Z">
              <w:r w:rsidRPr="001D7FF8" w:rsidDel="00D20E1C">
                <w:rPr>
                  <w:rFonts w:ascii="Arial" w:hAnsi="Arial" w:cs="Arial"/>
                  <w:szCs w:val="20"/>
                  <w:lang w:val="en-SG"/>
                </w:rPr>
                <w:delText>response success</w:delText>
              </w:r>
            </w:del>
          </w:p>
        </w:tc>
        <w:tc>
          <w:tcPr>
            <w:tcW w:w="2694" w:type="dxa"/>
            <w:hideMark/>
          </w:tcPr>
          <w:p w14:paraId="46D8A3B9" w14:textId="2C319EA3" w:rsidR="001D7FF8" w:rsidRPr="001D7FF8" w:rsidDel="00D20E1C" w:rsidRDefault="001D7FF8" w:rsidP="001D7FF8">
            <w:pPr>
              <w:rPr>
                <w:del w:id="6034" w:author="danupraset@gmail.com" w:date="2025-09-23T16:06:00Z"/>
                <w:rFonts w:ascii="Arial" w:hAnsi="Arial" w:cs="Arial"/>
                <w:szCs w:val="20"/>
                <w:lang w:val="en-SG"/>
              </w:rPr>
            </w:pPr>
            <w:del w:id="6035" w:author="danupraset@gmail.com" w:date="2025-09-23T16:06:00Z">
              <w:r w:rsidRPr="001D7FF8" w:rsidDel="00D20E1C">
                <w:rPr>
                  <w:rFonts w:ascii="Arial" w:hAnsi="Arial" w:cs="Arial"/>
                  <w:szCs w:val="20"/>
                  <w:lang w:val="en-SG"/>
                </w:rPr>
                <w:delText>Success path</w:delText>
              </w:r>
            </w:del>
          </w:p>
        </w:tc>
        <w:tc>
          <w:tcPr>
            <w:tcW w:w="4110" w:type="dxa"/>
            <w:hideMark/>
          </w:tcPr>
          <w:p w14:paraId="000DBEBC" w14:textId="365D0828" w:rsidR="001D7FF8" w:rsidRPr="001D7FF8" w:rsidDel="00D20E1C" w:rsidRDefault="001D7FF8" w:rsidP="001D7FF8">
            <w:pPr>
              <w:rPr>
                <w:del w:id="6036" w:author="danupraset@gmail.com" w:date="2025-09-23T16:06:00Z"/>
                <w:rFonts w:ascii="Arial" w:hAnsi="Arial" w:cs="Arial"/>
                <w:szCs w:val="20"/>
                <w:lang w:val="en-SG"/>
              </w:rPr>
            </w:pPr>
            <w:del w:id="6037" w:author="danupraset@gmail.com" w:date="2025-09-23T16:06:00Z">
              <w:r w:rsidRPr="001D7FF8" w:rsidDel="00D20E1C">
                <w:rPr>
                  <w:rFonts w:ascii="Arial" w:hAnsi="Arial" w:cs="Arial"/>
                  <w:szCs w:val="20"/>
                  <w:lang w:val="en-SG"/>
                </w:rPr>
                <w:delText>{ "responseCode": "SP200", "responseMsg": "Success", "appTxnId": "SP210422026491" }.</w:delText>
              </w:r>
            </w:del>
          </w:p>
        </w:tc>
      </w:tr>
      <w:tr w:rsidR="00E45A9D" w:rsidRPr="001D7FF8" w:rsidDel="00D20E1C" w14:paraId="1C698337" w14:textId="26987347" w:rsidTr="00E45A9D">
        <w:trPr>
          <w:del w:id="6038" w:author="danupraset@gmail.com" w:date="2025-09-23T16:06:00Z"/>
        </w:trPr>
        <w:tc>
          <w:tcPr>
            <w:tcW w:w="2263" w:type="dxa"/>
            <w:hideMark/>
          </w:tcPr>
          <w:p w14:paraId="7E3E96CE" w14:textId="5EB49E95" w:rsidR="001D7FF8" w:rsidRPr="001D7FF8" w:rsidDel="00D20E1C" w:rsidRDefault="001D7FF8" w:rsidP="001D7FF8">
            <w:pPr>
              <w:rPr>
                <w:del w:id="6039" w:author="danupraset@gmail.com" w:date="2025-09-23T16:06:00Z"/>
                <w:rFonts w:ascii="Arial" w:hAnsi="Arial" w:cs="Arial"/>
                <w:szCs w:val="20"/>
                <w:lang w:val="en-SG"/>
              </w:rPr>
            </w:pPr>
            <w:del w:id="6040" w:author="danupraset@gmail.com" w:date="2025-09-23T16:06:00Z">
              <w:r w:rsidRPr="001D7FF8" w:rsidDel="00D20E1C">
                <w:rPr>
                  <w:rFonts w:ascii="Arial" w:hAnsi="Arial" w:cs="Arial"/>
                  <w:szCs w:val="20"/>
                  <w:lang w:val="en-SG"/>
                </w:rPr>
                <w:delText>eService redirect to SPCP page</w:delText>
              </w:r>
            </w:del>
          </w:p>
        </w:tc>
        <w:tc>
          <w:tcPr>
            <w:tcW w:w="2694" w:type="dxa"/>
            <w:hideMark/>
          </w:tcPr>
          <w:p w14:paraId="422C4CDB" w14:textId="458AC95C" w:rsidR="001D7FF8" w:rsidRPr="001D7FF8" w:rsidDel="00D20E1C" w:rsidRDefault="001D7FF8" w:rsidP="001D7FF8">
            <w:pPr>
              <w:rPr>
                <w:del w:id="6041" w:author="danupraset@gmail.com" w:date="2025-09-23T16:06:00Z"/>
                <w:rFonts w:ascii="Arial" w:hAnsi="Arial" w:cs="Arial"/>
                <w:szCs w:val="20"/>
                <w:lang w:val="en-SG"/>
              </w:rPr>
            </w:pPr>
            <w:del w:id="6042" w:author="danupraset@gmail.com" w:date="2025-09-23T16:06:00Z">
              <w:r w:rsidRPr="001D7FF8" w:rsidDel="00D20E1C">
                <w:rPr>
                  <w:rFonts w:ascii="Arial" w:hAnsi="Arial" w:cs="Arial"/>
                  <w:szCs w:val="20"/>
                  <w:lang w:val="en-SG"/>
                </w:rPr>
                <w:delText>Redirect URL</w:delText>
              </w:r>
            </w:del>
          </w:p>
        </w:tc>
        <w:tc>
          <w:tcPr>
            <w:tcW w:w="4110" w:type="dxa"/>
            <w:hideMark/>
          </w:tcPr>
          <w:p w14:paraId="388D3651" w14:textId="035D1FC5" w:rsidR="001D7FF8" w:rsidRPr="001D7FF8" w:rsidDel="00D20E1C" w:rsidRDefault="001D7FF8" w:rsidP="001D7FF8">
            <w:pPr>
              <w:rPr>
                <w:del w:id="6043" w:author="danupraset@gmail.com" w:date="2025-09-23T16:06:00Z"/>
                <w:rFonts w:ascii="Arial" w:hAnsi="Arial" w:cs="Arial"/>
                <w:szCs w:val="20"/>
                <w:lang w:val="en-SG"/>
              </w:rPr>
            </w:pPr>
            <w:del w:id="6044" w:author="danupraset@gmail.com" w:date="2025-09-23T16:06:00Z">
              <w:r w:rsidRPr="001D7FF8" w:rsidDel="00D20E1C">
                <w:rPr>
                  <w:rFonts w:ascii="Arial" w:hAnsi="Arial" w:cs="Arial"/>
                  <w:szCs w:val="20"/>
                  <w:lang w:val="en-SG"/>
                </w:rPr>
                <w:delText>https://www2.ura.gov.sg/spcpWeb/uraSPservices.do?appTxnId=&lt;appTxnId&gt;&amp;sessionI</w:delText>
              </w:r>
              <w:r w:rsidRPr="001D7FF8" w:rsidDel="00D20E1C">
                <w:rPr>
                  <w:rFonts w:ascii="Arial" w:hAnsi="Arial" w:cs="Arial"/>
                  <w:szCs w:val="20"/>
                  <w:lang w:val="en-SG"/>
                </w:rPr>
                <w:lastRenderedPageBreak/>
                <w:delText>d=&lt;sessionId&gt;&amp;appId=&lt;appId&gt;&amp;authType=</w:delText>
              </w:r>
              <w:r w:rsidR="006540F2" w:rsidDel="00D20E1C">
                <w:rPr>
                  <w:rFonts w:ascii="Arial" w:hAnsi="Arial" w:cs="Arial"/>
                  <w:szCs w:val="20"/>
                  <w:lang w:val="en-SG"/>
                </w:rPr>
                <w:delText>{</w:delText>
              </w:r>
              <w:r w:rsidRPr="001D7FF8" w:rsidDel="00D20E1C">
                <w:rPr>
                  <w:rFonts w:ascii="Arial" w:hAnsi="Arial" w:cs="Arial"/>
                  <w:szCs w:val="20"/>
                  <w:lang w:val="en-SG"/>
                </w:rPr>
                <w:delText>SP</w:delText>
              </w:r>
              <w:r w:rsidR="006540F2" w:rsidDel="00D20E1C">
                <w:rPr>
                  <w:rFonts w:ascii="Arial" w:hAnsi="Arial" w:cs="Arial"/>
                  <w:szCs w:val="20"/>
                  <w:lang w:val="en-SG"/>
                </w:rPr>
                <w:delText>/CP}</w:delText>
              </w:r>
              <w:r w:rsidRPr="001D7FF8" w:rsidDel="00D20E1C">
                <w:rPr>
                  <w:rFonts w:ascii="Arial" w:hAnsi="Arial" w:cs="Arial"/>
                  <w:szCs w:val="20"/>
                  <w:lang w:val="en-SG"/>
                </w:rPr>
                <w:delText>.</w:delText>
              </w:r>
            </w:del>
          </w:p>
        </w:tc>
      </w:tr>
      <w:tr w:rsidR="00E45A9D" w:rsidRPr="001D7FF8" w:rsidDel="00D20E1C" w14:paraId="6AD65FC4" w14:textId="0384F822" w:rsidTr="00E45A9D">
        <w:trPr>
          <w:del w:id="6045" w:author="danupraset@gmail.com" w:date="2025-09-23T16:06:00Z"/>
        </w:trPr>
        <w:tc>
          <w:tcPr>
            <w:tcW w:w="2263" w:type="dxa"/>
            <w:hideMark/>
          </w:tcPr>
          <w:p w14:paraId="16DB9AE4" w14:textId="1428AB4E" w:rsidR="001D7FF8" w:rsidRPr="001D7FF8" w:rsidDel="00D20E1C" w:rsidRDefault="001D7FF8" w:rsidP="001D7FF8">
            <w:pPr>
              <w:rPr>
                <w:del w:id="6046" w:author="danupraset@gmail.com" w:date="2025-09-23T16:06:00Z"/>
                <w:rFonts w:ascii="Arial" w:hAnsi="Arial" w:cs="Arial"/>
                <w:szCs w:val="20"/>
                <w:lang w:val="en-SG"/>
              </w:rPr>
            </w:pPr>
            <w:del w:id="6047" w:author="danupraset@gmail.com" w:date="2025-09-23T16:06:00Z">
              <w:r w:rsidRPr="001D7FF8" w:rsidDel="00D20E1C">
                <w:rPr>
                  <w:rFonts w:ascii="Arial" w:hAnsi="Arial" w:cs="Arial"/>
                  <w:szCs w:val="20"/>
                  <w:lang w:val="en-SG"/>
                </w:rPr>
                <w:lastRenderedPageBreak/>
                <w:delText>user success login and SPCP redirect to eService</w:delText>
              </w:r>
            </w:del>
          </w:p>
        </w:tc>
        <w:tc>
          <w:tcPr>
            <w:tcW w:w="2694" w:type="dxa"/>
            <w:hideMark/>
          </w:tcPr>
          <w:p w14:paraId="01D1E25E" w14:textId="04179283" w:rsidR="001D7FF8" w:rsidRPr="001D7FF8" w:rsidDel="00D20E1C" w:rsidRDefault="001D7FF8" w:rsidP="001D7FF8">
            <w:pPr>
              <w:rPr>
                <w:del w:id="6048" w:author="danupraset@gmail.com" w:date="2025-09-23T16:06:00Z"/>
                <w:rFonts w:ascii="Arial" w:hAnsi="Arial" w:cs="Arial"/>
                <w:szCs w:val="20"/>
                <w:lang w:val="en-SG"/>
              </w:rPr>
            </w:pPr>
            <w:del w:id="6049" w:author="danupraset@gmail.com" w:date="2025-09-23T16:06:00Z">
              <w:r w:rsidRPr="001D7FF8" w:rsidDel="00D20E1C">
                <w:rPr>
                  <w:rFonts w:ascii="Arial" w:hAnsi="Arial" w:cs="Arial"/>
                  <w:szCs w:val="20"/>
                  <w:lang w:val="en-SG"/>
                </w:rPr>
                <w:delText>Callback to eService</w:delText>
              </w:r>
            </w:del>
          </w:p>
        </w:tc>
        <w:tc>
          <w:tcPr>
            <w:tcW w:w="4110" w:type="dxa"/>
            <w:hideMark/>
          </w:tcPr>
          <w:p w14:paraId="6BE5D2D6" w14:textId="18C97472" w:rsidR="001D7FF8" w:rsidRPr="001D7FF8" w:rsidDel="00D20E1C" w:rsidRDefault="001D7FF8" w:rsidP="001D7FF8">
            <w:pPr>
              <w:rPr>
                <w:del w:id="6050" w:author="danupraset@gmail.com" w:date="2025-09-23T16:06:00Z"/>
                <w:rFonts w:ascii="Arial" w:hAnsi="Arial" w:cs="Arial"/>
                <w:szCs w:val="20"/>
                <w:lang w:val="en-SG"/>
              </w:rPr>
            </w:pPr>
            <w:del w:id="6051" w:author="danupraset@gmail.com" w:date="2025-09-23T16:06:00Z">
              <w:r w:rsidRPr="001D7FF8" w:rsidDel="00D20E1C">
                <w:rPr>
                  <w:rFonts w:ascii="Arial" w:hAnsi="Arial" w:cs="Arial"/>
                  <w:szCs w:val="20"/>
                  <w:lang w:val="en-SG"/>
                </w:rPr>
                <w:delText>https://parking3.ura.gov.sg/car-parks-portal/ocms/callback.html?authType=</w:delText>
              </w:r>
              <w:r w:rsidR="00241D8A" w:rsidDel="00D20E1C">
                <w:rPr>
                  <w:rFonts w:ascii="Arial" w:hAnsi="Arial" w:cs="Arial"/>
                  <w:szCs w:val="20"/>
                  <w:lang w:val="en-SG"/>
                </w:rPr>
                <w:delText>{</w:delText>
              </w:r>
              <w:r w:rsidR="00241D8A" w:rsidRPr="001D7FF8" w:rsidDel="00D20E1C">
                <w:rPr>
                  <w:rFonts w:ascii="Arial" w:hAnsi="Arial" w:cs="Arial"/>
                  <w:szCs w:val="20"/>
                  <w:lang w:val="en-SG"/>
                </w:rPr>
                <w:delText>SP</w:delText>
              </w:r>
              <w:r w:rsidR="00241D8A" w:rsidDel="00D20E1C">
                <w:rPr>
                  <w:rFonts w:ascii="Arial" w:hAnsi="Arial" w:cs="Arial"/>
                  <w:szCs w:val="20"/>
                  <w:lang w:val="en-SG"/>
                </w:rPr>
                <w:delText>/CP}</w:delText>
              </w:r>
              <w:r w:rsidRPr="001D7FF8" w:rsidDel="00D20E1C">
                <w:rPr>
                  <w:rFonts w:ascii="Arial" w:hAnsi="Arial" w:cs="Arial"/>
                  <w:szCs w:val="20"/>
                  <w:lang w:val="en-SG"/>
                </w:rPr>
                <w:delText>&amp;appId=&lt;appId&gt;&amp;appTxnId=&lt;appTxnId&gt;&amp;authTxnId=&lt;authTxnId&gt;.</w:delText>
              </w:r>
            </w:del>
          </w:p>
        </w:tc>
      </w:tr>
      <w:tr w:rsidR="00E45A9D" w:rsidRPr="001D7FF8" w:rsidDel="00D20E1C" w14:paraId="77B58D6D" w14:textId="0A36C57E" w:rsidTr="00E45A9D">
        <w:trPr>
          <w:del w:id="6052" w:author="danupraset@gmail.com" w:date="2025-09-23T16:06:00Z"/>
        </w:trPr>
        <w:tc>
          <w:tcPr>
            <w:tcW w:w="2263" w:type="dxa"/>
            <w:hideMark/>
          </w:tcPr>
          <w:p w14:paraId="3D24D512" w14:textId="0B74EB7E" w:rsidR="001D7FF8" w:rsidRPr="001D7FF8" w:rsidDel="00D20E1C" w:rsidRDefault="001D7FF8" w:rsidP="001D7FF8">
            <w:pPr>
              <w:rPr>
                <w:del w:id="6053" w:author="danupraset@gmail.com" w:date="2025-09-23T16:06:00Z"/>
                <w:rFonts w:ascii="Arial" w:hAnsi="Arial" w:cs="Arial"/>
                <w:szCs w:val="20"/>
                <w:lang w:val="en-SG"/>
              </w:rPr>
            </w:pPr>
            <w:del w:id="6054" w:author="danupraset@gmail.com" w:date="2025-09-23T16:06:00Z">
              <w:r w:rsidRPr="001D7FF8" w:rsidDel="00D20E1C">
                <w:rPr>
                  <w:rFonts w:ascii="Arial" w:hAnsi="Arial" w:cs="Arial"/>
                  <w:szCs w:val="20"/>
                  <w:lang w:val="en-SG"/>
                </w:rPr>
                <w:delText>eService call OCMS BE — /spcpDS/spcp/getAuthResponse</w:delText>
              </w:r>
            </w:del>
          </w:p>
        </w:tc>
        <w:tc>
          <w:tcPr>
            <w:tcW w:w="2694" w:type="dxa"/>
            <w:hideMark/>
          </w:tcPr>
          <w:p w14:paraId="490ED88C" w14:textId="4BE7A230" w:rsidR="001D7FF8" w:rsidRPr="001D7FF8" w:rsidDel="00D20E1C" w:rsidRDefault="001D7FF8" w:rsidP="001D7FF8">
            <w:pPr>
              <w:rPr>
                <w:del w:id="6055" w:author="danupraset@gmail.com" w:date="2025-09-23T16:06:00Z"/>
                <w:rFonts w:ascii="Arial" w:hAnsi="Arial" w:cs="Arial"/>
                <w:szCs w:val="20"/>
                <w:lang w:val="en-SG"/>
              </w:rPr>
            </w:pPr>
            <w:del w:id="6056" w:author="danupraset@gmail.com" w:date="2025-09-23T16:06:00Z">
              <w:r w:rsidRPr="001D7FF8" w:rsidDel="00D20E1C">
                <w:rPr>
                  <w:rFonts w:ascii="Arial" w:hAnsi="Arial" w:cs="Arial"/>
                  <w:szCs w:val="20"/>
                  <w:lang w:val="en-SG"/>
                </w:rPr>
                <w:delText>Request from eService to OCMS BE</w:delText>
              </w:r>
            </w:del>
          </w:p>
        </w:tc>
        <w:tc>
          <w:tcPr>
            <w:tcW w:w="4110" w:type="dxa"/>
            <w:hideMark/>
          </w:tcPr>
          <w:p w14:paraId="599657DD" w14:textId="1A214A94" w:rsidR="001D7FF8" w:rsidRPr="001D7FF8" w:rsidDel="00D20E1C" w:rsidRDefault="001D7FF8" w:rsidP="001D7FF8">
            <w:pPr>
              <w:rPr>
                <w:del w:id="6057" w:author="danupraset@gmail.com" w:date="2025-09-23T16:06:00Z"/>
                <w:rFonts w:ascii="Arial" w:hAnsi="Arial" w:cs="Arial"/>
                <w:szCs w:val="20"/>
                <w:lang w:val="en-SG"/>
              </w:rPr>
            </w:pPr>
            <w:del w:id="6058" w:author="danupraset@gmail.com" w:date="2025-09-23T16:06:00Z">
              <w:r w:rsidRPr="001D7FF8" w:rsidDel="00D20E1C">
                <w:rPr>
                  <w:rFonts w:ascii="Arial" w:hAnsi="Arial" w:cs="Arial"/>
                  <w:szCs w:val="20"/>
                  <w:lang w:val="en-SG"/>
                </w:rPr>
                <w:delText>Payload: appId: &lt;appId&gt;, authTxnId: &lt;authTxnId&gt;.</w:delText>
              </w:r>
            </w:del>
          </w:p>
        </w:tc>
      </w:tr>
      <w:tr w:rsidR="00E45A9D" w:rsidRPr="001D7FF8" w:rsidDel="00D20E1C" w14:paraId="42902F90" w14:textId="76256E8D" w:rsidTr="00E45A9D">
        <w:trPr>
          <w:del w:id="6059" w:author="danupraset@gmail.com" w:date="2025-09-23T16:06:00Z"/>
        </w:trPr>
        <w:tc>
          <w:tcPr>
            <w:tcW w:w="2263" w:type="dxa"/>
            <w:hideMark/>
          </w:tcPr>
          <w:p w14:paraId="0AFF8E21" w14:textId="167B0747" w:rsidR="001D7FF8" w:rsidRPr="001D7FF8" w:rsidDel="00D20E1C" w:rsidRDefault="001D7FF8" w:rsidP="001D7FF8">
            <w:pPr>
              <w:rPr>
                <w:del w:id="6060" w:author="danupraset@gmail.com" w:date="2025-09-23T16:06:00Z"/>
                <w:rFonts w:ascii="Arial" w:hAnsi="Arial" w:cs="Arial"/>
                <w:szCs w:val="20"/>
                <w:lang w:val="en-SG"/>
              </w:rPr>
            </w:pPr>
            <w:del w:id="6061" w:author="danupraset@gmail.com" w:date="2025-09-23T16:06:00Z">
              <w:r w:rsidRPr="001D7FF8" w:rsidDel="00D20E1C">
                <w:rPr>
                  <w:rFonts w:ascii="Arial" w:hAnsi="Arial" w:cs="Arial"/>
                  <w:szCs w:val="20"/>
                  <w:lang w:val="en-SG"/>
                </w:rPr>
                <w:delText>OCMS BE call SPCP using APIM — /spcpDS/spcp/getAuthResponse/v1</w:delText>
              </w:r>
            </w:del>
          </w:p>
        </w:tc>
        <w:tc>
          <w:tcPr>
            <w:tcW w:w="2694" w:type="dxa"/>
            <w:hideMark/>
          </w:tcPr>
          <w:p w14:paraId="08FC4176" w14:textId="1D33C342" w:rsidR="001D7FF8" w:rsidRPr="001D7FF8" w:rsidDel="00D20E1C" w:rsidRDefault="001D7FF8" w:rsidP="001D7FF8">
            <w:pPr>
              <w:rPr>
                <w:del w:id="6062" w:author="danupraset@gmail.com" w:date="2025-09-23T16:06:00Z"/>
                <w:rFonts w:ascii="Arial" w:hAnsi="Arial" w:cs="Arial"/>
                <w:szCs w:val="20"/>
                <w:lang w:val="en-SG"/>
              </w:rPr>
            </w:pPr>
            <w:del w:id="6063" w:author="danupraset@gmail.com" w:date="2025-09-23T16:06:00Z">
              <w:r w:rsidRPr="001D7FF8" w:rsidDel="00D20E1C">
                <w:rPr>
                  <w:rFonts w:ascii="Arial" w:hAnsi="Arial" w:cs="Arial"/>
                  <w:szCs w:val="20"/>
                  <w:lang w:val="en-SG"/>
                </w:rPr>
                <w:delText>OCMS BE → SPCP via APIM</w:delText>
              </w:r>
            </w:del>
          </w:p>
        </w:tc>
        <w:tc>
          <w:tcPr>
            <w:tcW w:w="4110" w:type="dxa"/>
            <w:hideMark/>
          </w:tcPr>
          <w:p w14:paraId="50680B8E" w14:textId="70BF4E22" w:rsidR="001D7FF8" w:rsidRPr="001D7FF8" w:rsidDel="00D20E1C" w:rsidRDefault="001D7FF8" w:rsidP="001D7FF8">
            <w:pPr>
              <w:rPr>
                <w:del w:id="6064" w:author="danupraset@gmail.com" w:date="2025-09-23T16:06:00Z"/>
                <w:rFonts w:ascii="Arial" w:hAnsi="Arial" w:cs="Arial"/>
                <w:szCs w:val="20"/>
                <w:lang w:val="en-SG"/>
              </w:rPr>
            </w:pPr>
            <w:del w:id="6065" w:author="danupraset@gmail.com" w:date="2025-09-23T16:06:00Z">
              <w:r w:rsidRPr="001D7FF8" w:rsidDel="00D20E1C">
                <w:rPr>
                  <w:rFonts w:ascii="Arial" w:hAnsi="Arial" w:cs="Arial"/>
                  <w:szCs w:val="20"/>
                  <w:lang w:val="en-SG"/>
                </w:rPr>
                <w:delText>Payload: appId: &lt;appId&gt;, authTxnId: &lt;authTxnId&gt;.</w:delText>
              </w:r>
            </w:del>
          </w:p>
        </w:tc>
      </w:tr>
      <w:tr w:rsidR="00E45A9D" w:rsidRPr="001D7FF8" w:rsidDel="00D20E1C" w14:paraId="2C14933A" w14:textId="67397456" w:rsidTr="00E45A9D">
        <w:trPr>
          <w:del w:id="6066" w:author="danupraset@gmail.com" w:date="2025-09-23T16:06:00Z"/>
        </w:trPr>
        <w:tc>
          <w:tcPr>
            <w:tcW w:w="2263" w:type="dxa"/>
            <w:hideMark/>
          </w:tcPr>
          <w:p w14:paraId="307D6D26" w14:textId="7DCC104F" w:rsidR="001D7FF8" w:rsidRPr="001D7FF8" w:rsidDel="00D20E1C" w:rsidRDefault="001D7FF8" w:rsidP="001D7FF8">
            <w:pPr>
              <w:rPr>
                <w:del w:id="6067" w:author="danupraset@gmail.com" w:date="2025-09-23T16:06:00Z"/>
                <w:rFonts w:ascii="Arial" w:hAnsi="Arial" w:cs="Arial"/>
                <w:szCs w:val="20"/>
                <w:lang w:val="en-SG"/>
              </w:rPr>
            </w:pPr>
            <w:del w:id="6068" w:author="danupraset@gmail.com" w:date="2025-09-23T16:06:00Z">
              <w:r w:rsidRPr="001D7FF8" w:rsidDel="00D20E1C">
                <w:rPr>
                  <w:rFonts w:ascii="Arial" w:hAnsi="Arial" w:cs="Arial"/>
                  <w:szCs w:val="20"/>
                  <w:lang w:val="en-SG"/>
                </w:rPr>
                <w:delText>success ?</w:delText>
              </w:r>
            </w:del>
          </w:p>
        </w:tc>
        <w:tc>
          <w:tcPr>
            <w:tcW w:w="2694" w:type="dxa"/>
            <w:hideMark/>
          </w:tcPr>
          <w:p w14:paraId="56D1095E" w14:textId="7EB16CDE" w:rsidR="001D7FF8" w:rsidRPr="001D7FF8" w:rsidDel="00D20E1C" w:rsidRDefault="001D7FF8" w:rsidP="001D7FF8">
            <w:pPr>
              <w:rPr>
                <w:del w:id="6069" w:author="danupraset@gmail.com" w:date="2025-09-23T16:06:00Z"/>
                <w:rFonts w:ascii="Arial" w:hAnsi="Arial" w:cs="Arial"/>
                <w:szCs w:val="20"/>
                <w:lang w:val="en-SG"/>
              </w:rPr>
            </w:pPr>
            <w:del w:id="6070" w:author="danupraset@gmail.com" w:date="2025-09-23T16:06:00Z">
              <w:r w:rsidRPr="001D7FF8" w:rsidDel="00D20E1C">
                <w:rPr>
                  <w:rFonts w:ascii="Arial" w:hAnsi="Arial" w:cs="Arial"/>
                  <w:szCs w:val="20"/>
                  <w:lang w:val="en-SG"/>
                </w:rPr>
                <w:delText>Decision</w:delText>
              </w:r>
            </w:del>
          </w:p>
        </w:tc>
        <w:tc>
          <w:tcPr>
            <w:tcW w:w="4110" w:type="dxa"/>
            <w:hideMark/>
          </w:tcPr>
          <w:p w14:paraId="2C614EB0" w14:textId="62A82251" w:rsidR="001D7FF8" w:rsidRPr="001D7FF8" w:rsidDel="00D20E1C" w:rsidRDefault="001D7FF8" w:rsidP="001D7FF8">
            <w:pPr>
              <w:rPr>
                <w:del w:id="6071" w:author="danupraset@gmail.com" w:date="2025-09-23T16:06:00Z"/>
                <w:rFonts w:ascii="Arial" w:hAnsi="Arial" w:cs="Arial"/>
                <w:szCs w:val="20"/>
                <w:lang w:val="en-SG"/>
              </w:rPr>
            </w:pPr>
            <w:del w:id="6072" w:author="danupraset@gmail.com" w:date="2025-09-23T16:06:00Z">
              <w:r w:rsidRPr="001D7FF8" w:rsidDel="00D20E1C">
                <w:rPr>
                  <w:rFonts w:ascii="Arial" w:hAnsi="Arial" w:cs="Arial"/>
                  <w:szCs w:val="20"/>
                  <w:lang w:val="en-SG"/>
                </w:rPr>
                <w:delText>Branch on result of getAuthResponse.</w:delText>
              </w:r>
            </w:del>
          </w:p>
        </w:tc>
      </w:tr>
      <w:tr w:rsidR="00E45A9D" w:rsidRPr="001D7FF8" w:rsidDel="00D20E1C" w14:paraId="183D7424" w14:textId="4D5A27E4" w:rsidTr="00E45A9D">
        <w:trPr>
          <w:del w:id="6073" w:author="danupraset@gmail.com" w:date="2025-09-23T16:06:00Z"/>
        </w:trPr>
        <w:tc>
          <w:tcPr>
            <w:tcW w:w="2263" w:type="dxa"/>
            <w:hideMark/>
          </w:tcPr>
          <w:p w14:paraId="2C60D104" w14:textId="49BBC2D7" w:rsidR="001D7FF8" w:rsidRPr="001D7FF8" w:rsidDel="00D20E1C" w:rsidRDefault="001D7FF8" w:rsidP="001D7FF8">
            <w:pPr>
              <w:rPr>
                <w:del w:id="6074" w:author="danupraset@gmail.com" w:date="2025-09-23T16:06:00Z"/>
                <w:rFonts w:ascii="Arial" w:hAnsi="Arial" w:cs="Arial"/>
                <w:szCs w:val="20"/>
                <w:lang w:val="en-SG"/>
              </w:rPr>
            </w:pPr>
            <w:del w:id="6075" w:author="danupraset@gmail.com" w:date="2025-09-23T16:06:00Z">
              <w:r w:rsidRPr="001D7FF8" w:rsidDel="00D20E1C">
                <w:rPr>
                  <w:rFonts w:ascii="Arial" w:hAnsi="Arial" w:cs="Arial"/>
                  <w:szCs w:val="20"/>
                  <w:lang w:val="en-SG"/>
                </w:rPr>
                <w:delText>response error</w:delText>
              </w:r>
            </w:del>
          </w:p>
        </w:tc>
        <w:tc>
          <w:tcPr>
            <w:tcW w:w="2694" w:type="dxa"/>
            <w:hideMark/>
          </w:tcPr>
          <w:p w14:paraId="193F6218" w14:textId="6E875462" w:rsidR="001D7FF8" w:rsidRPr="001D7FF8" w:rsidDel="00D20E1C" w:rsidRDefault="001D7FF8" w:rsidP="001D7FF8">
            <w:pPr>
              <w:rPr>
                <w:del w:id="6076" w:author="danupraset@gmail.com" w:date="2025-09-23T16:06:00Z"/>
                <w:rFonts w:ascii="Arial" w:hAnsi="Arial" w:cs="Arial"/>
                <w:szCs w:val="20"/>
                <w:lang w:val="en-SG"/>
              </w:rPr>
            </w:pPr>
            <w:del w:id="6077" w:author="danupraset@gmail.com" w:date="2025-09-23T16:06:00Z">
              <w:r w:rsidRPr="001D7FF8" w:rsidDel="00D20E1C">
                <w:rPr>
                  <w:rFonts w:ascii="Arial" w:hAnsi="Arial" w:cs="Arial"/>
                  <w:szCs w:val="20"/>
                  <w:lang w:val="en-SG"/>
                </w:rPr>
                <w:delText>Error path</w:delText>
              </w:r>
            </w:del>
          </w:p>
        </w:tc>
        <w:tc>
          <w:tcPr>
            <w:tcW w:w="4110" w:type="dxa"/>
            <w:hideMark/>
          </w:tcPr>
          <w:p w14:paraId="2FA2EBD1" w14:textId="691B09F7" w:rsidR="001D7FF8" w:rsidRPr="001D7FF8" w:rsidDel="00D20E1C" w:rsidRDefault="001D7FF8" w:rsidP="001D7FF8">
            <w:pPr>
              <w:rPr>
                <w:del w:id="6078" w:author="danupraset@gmail.com" w:date="2025-09-23T16:06:00Z"/>
                <w:rFonts w:ascii="Arial" w:hAnsi="Arial" w:cs="Arial"/>
                <w:szCs w:val="20"/>
                <w:lang w:val="en-SG"/>
              </w:rPr>
            </w:pPr>
            <w:del w:id="6079" w:author="danupraset@gmail.com" w:date="2025-09-23T16:06:00Z">
              <w:r w:rsidRPr="001D7FF8" w:rsidDel="00D20E1C">
                <w:rPr>
                  <w:rFonts w:ascii="Arial" w:hAnsi="Arial" w:cs="Arial"/>
                  <w:szCs w:val="20"/>
                  <w:lang w:val="en-SG"/>
                </w:rPr>
                <w:delText>{ "responseCode": "SP300", "responseMsg": " Missing required input parameters " } → End.</w:delText>
              </w:r>
            </w:del>
          </w:p>
        </w:tc>
      </w:tr>
      <w:tr w:rsidR="00E45A9D" w:rsidRPr="001D7FF8" w:rsidDel="00D20E1C" w14:paraId="76296346" w14:textId="7F5906EB" w:rsidTr="00E45A9D">
        <w:trPr>
          <w:del w:id="6080" w:author="danupraset@gmail.com" w:date="2025-09-23T16:06:00Z"/>
        </w:trPr>
        <w:tc>
          <w:tcPr>
            <w:tcW w:w="2263" w:type="dxa"/>
            <w:hideMark/>
          </w:tcPr>
          <w:p w14:paraId="089D39EF" w14:textId="5794D9BE" w:rsidR="001D7FF8" w:rsidRPr="001D7FF8" w:rsidDel="00D20E1C" w:rsidRDefault="001D7FF8" w:rsidP="001D7FF8">
            <w:pPr>
              <w:rPr>
                <w:del w:id="6081" w:author="danupraset@gmail.com" w:date="2025-09-23T16:06:00Z"/>
                <w:rFonts w:ascii="Arial" w:hAnsi="Arial" w:cs="Arial"/>
                <w:szCs w:val="20"/>
                <w:lang w:val="en-SG"/>
              </w:rPr>
            </w:pPr>
            <w:del w:id="6082" w:author="danupraset@gmail.com" w:date="2025-09-23T16:06:00Z">
              <w:r w:rsidRPr="001D7FF8" w:rsidDel="00D20E1C">
                <w:rPr>
                  <w:rFonts w:ascii="Arial" w:hAnsi="Arial" w:cs="Arial"/>
                  <w:szCs w:val="20"/>
                  <w:lang w:val="en-SG"/>
                </w:rPr>
                <w:delText>response success</w:delText>
              </w:r>
            </w:del>
          </w:p>
        </w:tc>
        <w:tc>
          <w:tcPr>
            <w:tcW w:w="2694" w:type="dxa"/>
            <w:hideMark/>
          </w:tcPr>
          <w:p w14:paraId="12C449CA" w14:textId="2CAF0118" w:rsidR="001D7FF8" w:rsidRPr="001D7FF8" w:rsidDel="00D20E1C" w:rsidRDefault="001D7FF8" w:rsidP="001D7FF8">
            <w:pPr>
              <w:rPr>
                <w:del w:id="6083" w:author="danupraset@gmail.com" w:date="2025-09-23T16:06:00Z"/>
                <w:rFonts w:ascii="Arial" w:hAnsi="Arial" w:cs="Arial"/>
                <w:szCs w:val="20"/>
                <w:lang w:val="en-SG"/>
              </w:rPr>
            </w:pPr>
            <w:del w:id="6084" w:author="danupraset@gmail.com" w:date="2025-09-23T16:06:00Z">
              <w:r w:rsidRPr="001D7FF8" w:rsidDel="00D20E1C">
                <w:rPr>
                  <w:rFonts w:ascii="Arial" w:hAnsi="Arial" w:cs="Arial"/>
                  <w:szCs w:val="20"/>
                  <w:lang w:val="en-SG"/>
                </w:rPr>
                <w:delText>Success path (sample payload shown)</w:delText>
              </w:r>
            </w:del>
          </w:p>
        </w:tc>
        <w:tc>
          <w:tcPr>
            <w:tcW w:w="4110" w:type="dxa"/>
            <w:hideMark/>
          </w:tcPr>
          <w:p w14:paraId="0F4F7432" w14:textId="66525378" w:rsidR="001D7FF8" w:rsidRPr="001D7FF8" w:rsidDel="00D20E1C" w:rsidRDefault="001D7FF8" w:rsidP="001D7FF8">
            <w:pPr>
              <w:rPr>
                <w:del w:id="6085" w:author="danupraset@gmail.com" w:date="2025-09-23T16:06:00Z"/>
                <w:rFonts w:ascii="Arial" w:hAnsi="Arial" w:cs="Arial"/>
                <w:szCs w:val="20"/>
                <w:lang w:val="en-SG"/>
              </w:rPr>
            </w:pPr>
            <w:del w:id="6086" w:author="danupraset@gmail.com" w:date="2025-09-23T16:06:00Z">
              <w:r w:rsidRPr="001D7FF8" w:rsidDel="00D20E1C">
                <w:rPr>
                  <w:rFonts w:ascii="Arial" w:hAnsi="Arial" w:cs="Arial"/>
                  <w:szCs w:val="20"/>
                  <w:lang w:val="en-SG"/>
                </w:rPr>
                <w:delText>Yellow note shows example: responseCode SP200, responseMsg Success, and identity/user fields</w:delText>
              </w:r>
            </w:del>
          </w:p>
        </w:tc>
      </w:tr>
      <w:tr w:rsidR="00E45A9D" w:rsidRPr="001D7FF8" w:rsidDel="00D20E1C" w14:paraId="566152BF" w14:textId="5E023AA2" w:rsidTr="00464106">
        <w:trPr>
          <w:del w:id="6087" w:author="danupraset@gmail.com" w:date="2025-09-23T16:06:00Z"/>
        </w:trPr>
        <w:tc>
          <w:tcPr>
            <w:tcW w:w="2263" w:type="dxa"/>
            <w:hideMark/>
          </w:tcPr>
          <w:p w14:paraId="2CD26EB7" w14:textId="0F6DA9C3" w:rsidR="001D7FF8" w:rsidRPr="001D7FF8" w:rsidDel="00D20E1C" w:rsidRDefault="001D7FF8" w:rsidP="001D7FF8">
            <w:pPr>
              <w:rPr>
                <w:del w:id="6088" w:author="danupraset@gmail.com" w:date="2025-09-23T16:06:00Z"/>
                <w:rFonts w:ascii="Arial" w:hAnsi="Arial" w:cs="Arial"/>
                <w:szCs w:val="20"/>
                <w:lang w:val="en-SG"/>
              </w:rPr>
            </w:pPr>
            <w:del w:id="6089" w:author="danupraset@gmail.com" w:date="2025-09-23T16:06:00Z">
              <w:r w:rsidRPr="001D7FF8" w:rsidDel="00D20E1C">
                <w:rPr>
                  <w:rFonts w:ascii="Arial" w:hAnsi="Arial" w:cs="Arial"/>
                  <w:szCs w:val="20"/>
                  <w:lang w:val="en-SG"/>
                </w:rPr>
                <w:delText>continue use NRIC to find</w:delText>
              </w:r>
              <w:r w:rsidR="00CE062D" w:rsidDel="00D20E1C">
                <w:rPr>
                  <w:rFonts w:ascii="Arial" w:hAnsi="Arial" w:cs="Arial"/>
                  <w:szCs w:val="20"/>
                  <w:lang w:val="en-SG"/>
                </w:rPr>
                <w:delText xml:space="preserve"> outstanding</w:delText>
              </w:r>
              <w:r w:rsidRPr="001D7FF8" w:rsidDel="00D20E1C">
                <w:rPr>
                  <w:rFonts w:ascii="Arial" w:hAnsi="Arial" w:cs="Arial"/>
                  <w:szCs w:val="20"/>
                  <w:lang w:val="en-SG"/>
                </w:rPr>
                <w:delText xml:space="preserve"> notice</w:delText>
              </w:r>
            </w:del>
          </w:p>
        </w:tc>
        <w:tc>
          <w:tcPr>
            <w:tcW w:w="2694" w:type="dxa"/>
          </w:tcPr>
          <w:p w14:paraId="1FEE26BE" w14:textId="7D166312" w:rsidR="001D7FF8" w:rsidRPr="001D7FF8" w:rsidDel="00D20E1C" w:rsidRDefault="001D7FF8" w:rsidP="001D7FF8">
            <w:pPr>
              <w:rPr>
                <w:del w:id="6090" w:author="danupraset@gmail.com" w:date="2025-09-23T16:06:00Z"/>
                <w:rFonts w:ascii="Arial" w:hAnsi="Arial" w:cs="Arial"/>
                <w:szCs w:val="20"/>
                <w:lang w:val="en-SG"/>
              </w:rPr>
            </w:pPr>
          </w:p>
        </w:tc>
        <w:tc>
          <w:tcPr>
            <w:tcW w:w="4110" w:type="dxa"/>
          </w:tcPr>
          <w:p w14:paraId="0E510CB6" w14:textId="5EE3A372" w:rsidR="001D7FF8" w:rsidRPr="001D7FF8" w:rsidDel="00D20E1C" w:rsidRDefault="001D7FF8" w:rsidP="001D7FF8">
            <w:pPr>
              <w:rPr>
                <w:del w:id="6091" w:author="danupraset@gmail.com" w:date="2025-09-23T16:06:00Z"/>
                <w:rFonts w:ascii="Arial" w:hAnsi="Arial" w:cs="Arial"/>
                <w:szCs w:val="20"/>
                <w:lang w:val="en-SG"/>
              </w:rPr>
            </w:pPr>
          </w:p>
        </w:tc>
      </w:tr>
    </w:tbl>
    <w:p w14:paraId="70B35FE8" w14:textId="4A96B318" w:rsidR="001D7FF8" w:rsidDel="00D20E1C" w:rsidRDefault="00FE2D8F" w:rsidP="00FE2D8F">
      <w:pPr>
        <w:pStyle w:val="Heading3"/>
        <w:rPr>
          <w:del w:id="6092" w:author="danupraset@gmail.com" w:date="2025-09-23T16:06:00Z"/>
        </w:rPr>
      </w:pPr>
      <w:bookmarkStart w:id="6093" w:name="_Toc205888887"/>
      <w:bookmarkStart w:id="6094" w:name="_Toc205889322"/>
      <w:bookmarkStart w:id="6095" w:name="_Toc205889415"/>
      <w:del w:id="6096" w:author="danupraset@gmail.com" w:date="2025-09-23T16:06:00Z">
        <w:r w:rsidDel="00D20E1C">
          <w:delText>Design Rationale</w:delText>
        </w:r>
        <w:bookmarkEnd w:id="6093"/>
        <w:bookmarkEnd w:id="6094"/>
        <w:bookmarkEnd w:id="6095"/>
      </w:del>
    </w:p>
    <w:p w14:paraId="48EFE9D9" w14:textId="7E12C57A" w:rsidR="00FE2D8F" w:rsidDel="00D20E1C" w:rsidRDefault="00FE2D8F" w:rsidP="00FE2D8F">
      <w:pPr>
        <w:pStyle w:val="Heading4"/>
        <w:rPr>
          <w:del w:id="6097" w:author="danupraset@gmail.com" w:date="2025-09-23T16:06:00Z"/>
        </w:rPr>
      </w:pPr>
      <w:bookmarkStart w:id="6098" w:name="_Toc205889416"/>
      <w:del w:id="6099" w:author="danupraset@gmail.com" w:date="2025-09-23T16:06:00Z">
        <w:r w:rsidDel="00D20E1C">
          <w:delText>Mechanism</w:delText>
        </w:r>
        <w:bookmarkEnd w:id="6098"/>
      </w:del>
    </w:p>
    <w:tbl>
      <w:tblPr>
        <w:tblStyle w:val="TableGrid"/>
        <w:tblW w:w="0" w:type="auto"/>
        <w:tblLook w:val="04A0" w:firstRow="1" w:lastRow="0" w:firstColumn="1" w:lastColumn="0" w:noHBand="0" w:noVBand="1"/>
      </w:tblPr>
      <w:tblGrid>
        <w:gridCol w:w="4857"/>
        <w:gridCol w:w="4493"/>
      </w:tblGrid>
      <w:tr w:rsidR="00F07D2F" w:rsidRPr="00F07D2F" w:rsidDel="00D20E1C" w14:paraId="7192F267" w14:textId="621D22C8" w:rsidTr="00F07D2F">
        <w:trPr>
          <w:del w:id="6100" w:author="danupraset@gmail.com" w:date="2025-09-23T16:06:00Z"/>
        </w:trPr>
        <w:tc>
          <w:tcPr>
            <w:tcW w:w="0" w:type="auto"/>
            <w:shd w:val="clear" w:color="auto" w:fill="F2F2F2" w:themeFill="background1" w:themeFillShade="F2"/>
            <w:hideMark/>
          </w:tcPr>
          <w:p w14:paraId="132E0AB7" w14:textId="6C95646C" w:rsidR="00F07D2F" w:rsidRPr="00F07D2F" w:rsidDel="00D20E1C" w:rsidRDefault="00F07D2F" w:rsidP="00F07D2F">
            <w:pPr>
              <w:rPr>
                <w:del w:id="6101" w:author="danupraset@gmail.com" w:date="2025-09-23T16:06:00Z"/>
                <w:rFonts w:ascii="Arial" w:hAnsi="Arial" w:cs="Arial"/>
                <w:b/>
                <w:bCs/>
                <w:lang w:val="en-SG"/>
              </w:rPr>
            </w:pPr>
            <w:del w:id="6102" w:author="danupraset@gmail.com" w:date="2025-09-23T16:06:00Z">
              <w:r w:rsidRPr="00F07D2F" w:rsidDel="00D20E1C">
                <w:rPr>
                  <w:rFonts w:ascii="Arial" w:hAnsi="Arial" w:cs="Arial"/>
                  <w:b/>
                  <w:bCs/>
                  <w:lang w:val="en-SG"/>
                </w:rPr>
                <w:delText>Mechanism</w:delText>
              </w:r>
            </w:del>
          </w:p>
        </w:tc>
        <w:tc>
          <w:tcPr>
            <w:tcW w:w="0" w:type="auto"/>
            <w:shd w:val="clear" w:color="auto" w:fill="F2F2F2" w:themeFill="background1" w:themeFillShade="F2"/>
            <w:hideMark/>
          </w:tcPr>
          <w:p w14:paraId="685DCD1E" w14:textId="70756128" w:rsidR="00F07D2F" w:rsidRPr="00F07D2F" w:rsidDel="00D20E1C" w:rsidRDefault="00F07D2F" w:rsidP="00F07D2F">
            <w:pPr>
              <w:rPr>
                <w:del w:id="6103" w:author="danupraset@gmail.com" w:date="2025-09-23T16:06:00Z"/>
                <w:rFonts w:ascii="Arial" w:hAnsi="Arial" w:cs="Arial"/>
                <w:b/>
                <w:bCs/>
                <w:lang w:val="en-SG"/>
              </w:rPr>
            </w:pPr>
            <w:del w:id="6104" w:author="danupraset@gmail.com" w:date="2025-09-23T16:06:00Z">
              <w:r w:rsidRPr="00F07D2F" w:rsidDel="00D20E1C">
                <w:rPr>
                  <w:rFonts w:ascii="Arial" w:hAnsi="Arial" w:cs="Arial"/>
                  <w:b/>
                  <w:bCs/>
                  <w:lang w:val="en-SG"/>
                </w:rPr>
                <w:delText>Purpose</w:delText>
              </w:r>
            </w:del>
          </w:p>
        </w:tc>
      </w:tr>
      <w:tr w:rsidR="00F07D2F" w:rsidRPr="00F07D2F" w:rsidDel="00D20E1C" w14:paraId="1AAC5471" w14:textId="604EF8F1" w:rsidTr="00F07D2F">
        <w:trPr>
          <w:del w:id="6105" w:author="danupraset@gmail.com" w:date="2025-09-23T16:06:00Z"/>
        </w:trPr>
        <w:tc>
          <w:tcPr>
            <w:tcW w:w="0" w:type="auto"/>
            <w:hideMark/>
          </w:tcPr>
          <w:p w14:paraId="2D6A58F3" w14:textId="3F9441A2" w:rsidR="00F07D2F" w:rsidRPr="00F07D2F" w:rsidDel="00D20E1C" w:rsidRDefault="00F07D2F" w:rsidP="00F07D2F">
            <w:pPr>
              <w:rPr>
                <w:del w:id="6106" w:author="danupraset@gmail.com" w:date="2025-09-23T16:06:00Z"/>
                <w:rFonts w:ascii="Arial" w:hAnsi="Arial" w:cs="Arial"/>
                <w:lang w:val="en-SG"/>
              </w:rPr>
            </w:pPr>
            <w:del w:id="6107" w:author="danupraset@gmail.com" w:date="2025-09-23T16:06:00Z">
              <w:r w:rsidRPr="00F07D2F" w:rsidDel="00D20E1C">
                <w:rPr>
                  <w:rFonts w:ascii="Arial" w:hAnsi="Arial" w:cs="Arial"/>
                  <w:lang w:val="en-SG"/>
                </w:rPr>
                <w:delText>Mediated integration only: eService → OCMS BE → APIM → SPCP (no direct eService→SPCP)</w:delText>
              </w:r>
            </w:del>
          </w:p>
        </w:tc>
        <w:tc>
          <w:tcPr>
            <w:tcW w:w="0" w:type="auto"/>
            <w:hideMark/>
          </w:tcPr>
          <w:p w14:paraId="63E31BBF" w14:textId="5A1B31B6" w:rsidR="00F07D2F" w:rsidRPr="00F07D2F" w:rsidDel="00D20E1C" w:rsidRDefault="00F07D2F" w:rsidP="00F07D2F">
            <w:pPr>
              <w:rPr>
                <w:del w:id="6108" w:author="danupraset@gmail.com" w:date="2025-09-23T16:06:00Z"/>
                <w:rFonts w:ascii="Arial" w:hAnsi="Arial" w:cs="Arial"/>
                <w:lang w:val="en-SG"/>
              </w:rPr>
            </w:pPr>
            <w:del w:id="6109" w:author="danupraset@gmail.com" w:date="2025-09-23T16:06:00Z">
              <w:r w:rsidRPr="00F07D2F" w:rsidDel="00D20E1C">
                <w:rPr>
                  <w:rFonts w:ascii="Arial" w:hAnsi="Arial" w:cs="Arial"/>
                  <w:lang w:val="en-SG"/>
                </w:rPr>
                <w:delText>Enforces a single integration path and keeps SPCP access behind the backend boundary.</w:delText>
              </w:r>
            </w:del>
          </w:p>
        </w:tc>
      </w:tr>
      <w:tr w:rsidR="00F07D2F" w:rsidRPr="00F07D2F" w:rsidDel="00D20E1C" w14:paraId="4D5D05C9" w14:textId="7FE110D9" w:rsidTr="00F07D2F">
        <w:trPr>
          <w:del w:id="6110" w:author="danupraset@gmail.com" w:date="2025-09-23T16:06:00Z"/>
        </w:trPr>
        <w:tc>
          <w:tcPr>
            <w:tcW w:w="0" w:type="auto"/>
            <w:hideMark/>
          </w:tcPr>
          <w:p w14:paraId="603035A9" w14:textId="388AA8BE" w:rsidR="00F07D2F" w:rsidRPr="00F07D2F" w:rsidDel="00D20E1C" w:rsidRDefault="00F07D2F" w:rsidP="00F07D2F">
            <w:pPr>
              <w:rPr>
                <w:del w:id="6111" w:author="danupraset@gmail.com" w:date="2025-09-23T16:06:00Z"/>
                <w:rFonts w:ascii="Arial" w:hAnsi="Arial" w:cs="Arial"/>
                <w:lang w:val="en-SG"/>
              </w:rPr>
            </w:pPr>
            <w:del w:id="6112" w:author="danupraset@gmail.com" w:date="2025-09-23T16:06:00Z">
              <w:r w:rsidRPr="00F07D2F" w:rsidDel="00D20E1C">
                <w:rPr>
                  <w:rFonts w:ascii="Arial" w:hAnsi="Arial" w:cs="Arial"/>
                  <w:lang w:val="en-SG"/>
                </w:rPr>
                <w:delText>APIM fronting SPCP</w:delText>
              </w:r>
            </w:del>
          </w:p>
        </w:tc>
        <w:tc>
          <w:tcPr>
            <w:tcW w:w="0" w:type="auto"/>
            <w:hideMark/>
          </w:tcPr>
          <w:p w14:paraId="34878098" w14:textId="37C0F0C2" w:rsidR="00F07D2F" w:rsidRPr="00F07D2F" w:rsidDel="00D20E1C" w:rsidRDefault="00F07D2F" w:rsidP="00F07D2F">
            <w:pPr>
              <w:rPr>
                <w:del w:id="6113" w:author="danupraset@gmail.com" w:date="2025-09-23T16:06:00Z"/>
                <w:rFonts w:ascii="Arial" w:hAnsi="Arial" w:cs="Arial"/>
                <w:lang w:val="en-SG"/>
              </w:rPr>
            </w:pPr>
            <w:del w:id="6114" w:author="danupraset@gmail.com" w:date="2025-09-23T16:06:00Z">
              <w:r w:rsidRPr="00F07D2F" w:rsidDel="00D20E1C">
                <w:rPr>
                  <w:rFonts w:ascii="Arial" w:hAnsi="Arial" w:cs="Arial"/>
                  <w:lang w:val="en-SG"/>
                </w:rPr>
                <w:delText>Central point for routing/policies; OCMS BE is the sole client of SPCP APIs.</w:delText>
              </w:r>
            </w:del>
          </w:p>
        </w:tc>
      </w:tr>
      <w:tr w:rsidR="00F07D2F" w:rsidRPr="00F07D2F" w:rsidDel="00D20E1C" w14:paraId="5DAD8F16" w14:textId="0E116567" w:rsidTr="00F07D2F">
        <w:trPr>
          <w:del w:id="6115" w:author="danupraset@gmail.com" w:date="2025-09-23T16:06:00Z"/>
        </w:trPr>
        <w:tc>
          <w:tcPr>
            <w:tcW w:w="0" w:type="auto"/>
            <w:hideMark/>
          </w:tcPr>
          <w:p w14:paraId="04B3BD33" w14:textId="3CD54C47" w:rsidR="00F07D2F" w:rsidRPr="00F07D2F" w:rsidDel="00D20E1C" w:rsidRDefault="00F07D2F" w:rsidP="00F07D2F">
            <w:pPr>
              <w:rPr>
                <w:del w:id="6116" w:author="danupraset@gmail.com" w:date="2025-09-23T16:06:00Z"/>
                <w:rFonts w:ascii="Arial" w:hAnsi="Arial" w:cs="Arial"/>
                <w:lang w:val="en-SG"/>
              </w:rPr>
            </w:pPr>
            <w:del w:id="6117" w:author="danupraset@gmail.com" w:date="2025-09-23T16:06:00Z">
              <w:r w:rsidRPr="00F07D2F" w:rsidDel="00D20E1C">
                <w:rPr>
                  <w:rFonts w:ascii="Arial" w:hAnsi="Arial" w:cs="Arial"/>
                  <w:lang w:val="en-SG"/>
                </w:rPr>
                <w:delText>Redirect/callback for user auth</w:delText>
              </w:r>
            </w:del>
          </w:p>
        </w:tc>
        <w:tc>
          <w:tcPr>
            <w:tcW w:w="0" w:type="auto"/>
            <w:hideMark/>
          </w:tcPr>
          <w:p w14:paraId="7E6E0472" w14:textId="5C499621" w:rsidR="00F07D2F" w:rsidRPr="00F07D2F" w:rsidDel="00D20E1C" w:rsidRDefault="00F07D2F" w:rsidP="00F07D2F">
            <w:pPr>
              <w:rPr>
                <w:del w:id="6118" w:author="danupraset@gmail.com" w:date="2025-09-23T16:06:00Z"/>
                <w:rFonts w:ascii="Arial" w:hAnsi="Arial" w:cs="Arial"/>
                <w:lang w:val="en-SG"/>
              </w:rPr>
            </w:pPr>
            <w:del w:id="6119" w:author="danupraset@gmail.com" w:date="2025-09-23T16:06:00Z">
              <w:r w:rsidRPr="00F07D2F" w:rsidDel="00D20E1C">
                <w:rPr>
                  <w:rFonts w:ascii="Arial" w:hAnsi="Arial" w:cs="Arial"/>
                  <w:lang w:val="en-SG"/>
                </w:rPr>
                <w:delText>User interacts with SPCP UI; programmatic calls still go through OCMS BE.</w:delText>
              </w:r>
            </w:del>
          </w:p>
        </w:tc>
      </w:tr>
      <w:tr w:rsidR="00F07D2F" w:rsidRPr="00F07D2F" w:rsidDel="00D20E1C" w14:paraId="04113A7E" w14:textId="2AAD2BD8" w:rsidTr="00F07D2F">
        <w:trPr>
          <w:del w:id="6120" w:author="danupraset@gmail.com" w:date="2025-09-23T16:06:00Z"/>
        </w:trPr>
        <w:tc>
          <w:tcPr>
            <w:tcW w:w="0" w:type="auto"/>
            <w:hideMark/>
          </w:tcPr>
          <w:p w14:paraId="66571AA1" w14:textId="634D4017" w:rsidR="00F07D2F" w:rsidRPr="00F07D2F" w:rsidDel="00D20E1C" w:rsidRDefault="00F07D2F" w:rsidP="00F07D2F">
            <w:pPr>
              <w:rPr>
                <w:del w:id="6121" w:author="danupraset@gmail.com" w:date="2025-09-23T16:06:00Z"/>
                <w:rFonts w:ascii="Arial" w:hAnsi="Arial" w:cs="Arial"/>
                <w:lang w:val="en-SG"/>
              </w:rPr>
            </w:pPr>
            <w:del w:id="6122" w:author="danupraset@gmail.com" w:date="2025-09-23T16:06:00Z">
              <w:r w:rsidRPr="00F07D2F" w:rsidDel="00D20E1C">
                <w:rPr>
                  <w:rFonts w:ascii="Arial" w:hAnsi="Arial" w:cs="Arial"/>
                  <w:lang w:val="en-SG"/>
                </w:rPr>
                <w:delText>Standardized responses from OCMS BE</w:delText>
              </w:r>
            </w:del>
          </w:p>
        </w:tc>
        <w:tc>
          <w:tcPr>
            <w:tcW w:w="0" w:type="auto"/>
            <w:hideMark/>
          </w:tcPr>
          <w:p w14:paraId="36A571F3" w14:textId="1CDB7892" w:rsidR="00F07D2F" w:rsidRPr="00F07D2F" w:rsidDel="00D20E1C" w:rsidRDefault="00F07D2F" w:rsidP="00F07D2F">
            <w:pPr>
              <w:rPr>
                <w:del w:id="6123" w:author="danupraset@gmail.com" w:date="2025-09-23T16:06:00Z"/>
                <w:rFonts w:ascii="Arial" w:hAnsi="Arial" w:cs="Arial"/>
                <w:lang w:val="en-SG"/>
              </w:rPr>
            </w:pPr>
            <w:del w:id="6124" w:author="danupraset@gmail.com" w:date="2025-09-23T16:06:00Z">
              <w:r w:rsidRPr="00F07D2F" w:rsidDel="00D20E1C">
                <w:rPr>
                  <w:rFonts w:ascii="Arial" w:hAnsi="Arial" w:cs="Arial"/>
                  <w:lang w:val="en-SG"/>
                </w:rPr>
                <w:delText>OCMS BE normalizes SPCP outcomes (e.g., SP200/SP300) before returning to eService.</w:delText>
              </w:r>
            </w:del>
          </w:p>
        </w:tc>
      </w:tr>
    </w:tbl>
    <w:p w14:paraId="725DE96E" w14:textId="5077B6CA" w:rsidR="00FE2D8F" w:rsidRPr="00FE2D8F" w:rsidDel="00D20E1C" w:rsidRDefault="00FE2D8F" w:rsidP="00FE2D8F">
      <w:pPr>
        <w:rPr>
          <w:del w:id="6125" w:author="danupraset@gmail.com" w:date="2025-09-23T16:06:00Z"/>
        </w:rPr>
      </w:pPr>
    </w:p>
    <w:p w14:paraId="540983EF" w14:textId="287DB800" w:rsidR="00FE2D8F" w:rsidDel="00D20E1C" w:rsidRDefault="00FE2D8F" w:rsidP="00FE2D8F">
      <w:pPr>
        <w:pStyle w:val="Heading4"/>
        <w:rPr>
          <w:del w:id="6126" w:author="danupraset@gmail.com" w:date="2025-09-23T16:06:00Z"/>
        </w:rPr>
      </w:pPr>
      <w:bookmarkStart w:id="6127" w:name="_Toc205889417"/>
      <w:del w:id="6128" w:author="danupraset@gmail.com" w:date="2025-09-23T16:06:00Z">
        <w:r w:rsidDel="00D20E1C">
          <w:lastRenderedPageBreak/>
          <w:delText>Advantage</w:delText>
        </w:r>
        <w:bookmarkEnd w:id="6127"/>
      </w:del>
    </w:p>
    <w:tbl>
      <w:tblPr>
        <w:tblStyle w:val="TableGrid"/>
        <w:tblW w:w="0" w:type="auto"/>
        <w:tblLook w:val="04A0" w:firstRow="1" w:lastRow="0" w:firstColumn="1" w:lastColumn="0" w:noHBand="0" w:noVBand="1"/>
      </w:tblPr>
      <w:tblGrid>
        <w:gridCol w:w="2686"/>
        <w:gridCol w:w="6664"/>
      </w:tblGrid>
      <w:tr w:rsidR="00F07D2F" w:rsidRPr="00F07D2F" w:rsidDel="00D20E1C" w14:paraId="3447C56D" w14:textId="2460EAA9" w:rsidTr="00F07D2F">
        <w:trPr>
          <w:del w:id="6129" w:author="danupraset@gmail.com" w:date="2025-09-23T16:06:00Z"/>
        </w:trPr>
        <w:tc>
          <w:tcPr>
            <w:tcW w:w="0" w:type="auto"/>
            <w:shd w:val="clear" w:color="auto" w:fill="F2F2F2" w:themeFill="background1" w:themeFillShade="F2"/>
            <w:hideMark/>
          </w:tcPr>
          <w:p w14:paraId="754D9BC0" w14:textId="35E6ECF7" w:rsidR="00F07D2F" w:rsidRPr="00F07D2F" w:rsidDel="00D20E1C" w:rsidRDefault="00F07D2F" w:rsidP="00F07D2F">
            <w:pPr>
              <w:rPr>
                <w:del w:id="6130" w:author="danupraset@gmail.com" w:date="2025-09-23T16:06:00Z"/>
                <w:rFonts w:ascii="Arial" w:hAnsi="Arial" w:cs="Arial"/>
                <w:b/>
                <w:bCs/>
                <w:lang w:val="en-SG"/>
              </w:rPr>
            </w:pPr>
            <w:del w:id="6131" w:author="danupraset@gmail.com" w:date="2025-09-23T16:06:00Z">
              <w:r w:rsidRPr="00F07D2F" w:rsidDel="00D20E1C">
                <w:rPr>
                  <w:rFonts w:ascii="Arial" w:hAnsi="Arial" w:cs="Arial"/>
                  <w:b/>
                  <w:bCs/>
                  <w:lang w:val="en-SG"/>
                </w:rPr>
                <w:delText>Advantage</w:delText>
              </w:r>
            </w:del>
          </w:p>
        </w:tc>
        <w:tc>
          <w:tcPr>
            <w:tcW w:w="0" w:type="auto"/>
            <w:shd w:val="clear" w:color="auto" w:fill="F2F2F2" w:themeFill="background1" w:themeFillShade="F2"/>
            <w:hideMark/>
          </w:tcPr>
          <w:p w14:paraId="3D5D02F8" w14:textId="459947B6" w:rsidR="00F07D2F" w:rsidRPr="00F07D2F" w:rsidDel="00D20E1C" w:rsidRDefault="00F07D2F" w:rsidP="00F07D2F">
            <w:pPr>
              <w:rPr>
                <w:del w:id="6132" w:author="danupraset@gmail.com" w:date="2025-09-23T16:06:00Z"/>
                <w:rFonts w:ascii="Arial" w:hAnsi="Arial" w:cs="Arial"/>
                <w:b/>
                <w:bCs/>
                <w:lang w:val="en-SG"/>
              </w:rPr>
            </w:pPr>
            <w:del w:id="6133" w:author="danupraset@gmail.com" w:date="2025-09-23T16:06:00Z">
              <w:r w:rsidRPr="00F07D2F" w:rsidDel="00D20E1C">
                <w:rPr>
                  <w:rFonts w:ascii="Arial" w:hAnsi="Arial" w:cs="Arial"/>
                  <w:b/>
                  <w:bCs/>
                  <w:lang w:val="en-SG"/>
                </w:rPr>
                <w:delText>Purpose</w:delText>
              </w:r>
            </w:del>
          </w:p>
        </w:tc>
      </w:tr>
      <w:tr w:rsidR="00F07D2F" w:rsidRPr="00F07D2F" w:rsidDel="00D20E1C" w14:paraId="71C2FD8B" w14:textId="7D8E5A31" w:rsidTr="00F07D2F">
        <w:trPr>
          <w:del w:id="6134" w:author="danupraset@gmail.com" w:date="2025-09-23T16:06:00Z"/>
        </w:trPr>
        <w:tc>
          <w:tcPr>
            <w:tcW w:w="0" w:type="auto"/>
            <w:hideMark/>
          </w:tcPr>
          <w:p w14:paraId="406DBE90" w14:textId="501540AC" w:rsidR="00F07D2F" w:rsidRPr="00F07D2F" w:rsidDel="00D20E1C" w:rsidRDefault="00F07D2F" w:rsidP="00F07D2F">
            <w:pPr>
              <w:rPr>
                <w:del w:id="6135" w:author="danupraset@gmail.com" w:date="2025-09-23T16:06:00Z"/>
                <w:rFonts w:ascii="Arial" w:hAnsi="Arial" w:cs="Arial"/>
                <w:lang w:val="en-SG"/>
              </w:rPr>
            </w:pPr>
            <w:del w:id="6136" w:author="danupraset@gmail.com" w:date="2025-09-23T16:06:00Z">
              <w:r w:rsidRPr="00F07D2F" w:rsidDel="00D20E1C">
                <w:rPr>
                  <w:rFonts w:ascii="Arial" w:hAnsi="Arial" w:cs="Arial"/>
                  <w:lang w:val="en-SG"/>
                </w:rPr>
                <w:delText>Single integration surface</w:delText>
              </w:r>
            </w:del>
          </w:p>
        </w:tc>
        <w:tc>
          <w:tcPr>
            <w:tcW w:w="0" w:type="auto"/>
            <w:hideMark/>
          </w:tcPr>
          <w:p w14:paraId="4D347D98" w14:textId="0899563F" w:rsidR="00F07D2F" w:rsidRPr="00F07D2F" w:rsidDel="00D20E1C" w:rsidRDefault="00F07D2F" w:rsidP="00F07D2F">
            <w:pPr>
              <w:rPr>
                <w:del w:id="6137" w:author="danupraset@gmail.com" w:date="2025-09-23T16:06:00Z"/>
                <w:rFonts w:ascii="Arial" w:hAnsi="Arial" w:cs="Arial"/>
                <w:lang w:val="en-SG"/>
              </w:rPr>
            </w:pPr>
            <w:del w:id="6138" w:author="danupraset@gmail.com" w:date="2025-09-23T16:06:00Z">
              <w:r w:rsidRPr="00F07D2F" w:rsidDel="00D20E1C">
                <w:rPr>
                  <w:rFonts w:ascii="Arial" w:hAnsi="Arial" w:cs="Arial"/>
                  <w:lang w:val="en-SG"/>
                </w:rPr>
                <w:delText>Only OCMS BE integrates with SPCP, simplifying change management.</w:delText>
              </w:r>
            </w:del>
          </w:p>
        </w:tc>
      </w:tr>
      <w:tr w:rsidR="00F07D2F" w:rsidRPr="00F07D2F" w:rsidDel="00D20E1C" w14:paraId="466FB3E7" w14:textId="52612481" w:rsidTr="00F07D2F">
        <w:trPr>
          <w:del w:id="6139" w:author="danupraset@gmail.com" w:date="2025-09-23T16:06:00Z"/>
        </w:trPr>
        <w:tc>
          <w:tcPr>
            <w:tcW w:w="0" w:type="auto"/>
            <w:hideMark/>
          </w:tcPr>
          <w:p w14:paraId="6085A8B8" w14:textId="49A65AE3" w:rsidR="00F07D2F" w:rsidRPr="00F07D2F" w:rsidDel="00D20E1C" w:rsidRDefault="00F07D2F" w:rsidP="00F07D2F">
            <w:pPr>
              <w:rPr>
                <w:del w:id="6140" w:author="danupraset@gmail.com" w:date="2025-09-23T16:06:00Z"/>
                <w:rFonts w:ascii="Arial" w:hAnsi="Arial" w:cs="Arial"/>
                <w:lang w:val="en-SG"/>
              </w:rPr>
            </w:pPr>
            <w:del w:id="6141" w:author="danupraset@gmail.com" w:date="2025-09-23T16:06:00Z">
              <w:r w:rsidRPr="00F07D2F" w:rsidDel="00D20E1C">
                <w:rPr>
                  <w:rFonts w:ascii="Arial" w:hAnsi="Arial" w:cs="Arial"/>
                  <w:lang w:val="en-SG"/>
                </w:rPr>
                <w:delText>Consistent error/response mapping</w:delText>
              </w:r>
            </w:del>
          </w:p>
        </w:tc>
        <w:tc>
          <w:tcPr>
            <w:tcW w:w="0" w:type="auto"/>
            <w:hideMark/>
          </w:tcPr>
          <w:p w14:paraId="02A671FD" w14:textId="3910BE4B" w:rsidR="00F07D2F" w:rsidRPr="00F07D2F" w:rsidDel="00D20E1C" w:rsidRDefault="00F07D2F" w:rsidP="00F07D2F">
            <w:pPr>
              <w:rPr>
                <w:del w:id="6142" w:author="danupraset@gmail.com" w:date="2025-09-23T16:06:00Z"/>
                <w:rFonts w:ascii="Arial" w:hAnsi="Arial" w:cs="Arial"/>
                <w:lang w:val="en-SG"/>
              </w:rPr>
            </w:pPr>
            <w:del w:id="6143" w:author="danupraset@gmail.com" w:date="2025-09-23T16:06:00Z">
              <w:r w:rsidRPr="00F07D2F" w:rsidDel="00D20E1C">
                <w:rPr>
                  <w:rFonts w:ascii="Arial" w:hAnsi="Arial" w:cs="Arial"/>
                  <w:lang w:val="en-SG"/>
                </w:rPr>
                <w:delText>OCMS BE translates SPCP results into the standardized response objects used by eService.</w:delText>
              </w:r>
            </w:del>
          </w:p>
        </w:tc>
      </w:tr>
      <w:tr w:rsidR="00F07D2F" w:rsidRPr="00F07D2F" w:rsidDel="00D20E1C" w14:paraId="2D602995" w14:textId="4D22C9FB" w:rsidTr="00F07D2F">
        <w:trPr>
          <w:del w:id="6144" w:author="danupraset@gmail.com" w:date="2025-09-23T16:06:00Z"/>
        </w:trPr>
        <w:tc>
          <w:tcPr>
            <w:tcW w:w="0" w:type="auto"/>
            <w:hideMark/>
          </w:tcPr>
          <w:p w14:paraId="46557937" w14:textId="7D329452" w:rsidR="00F07D2F" w:rsidRPr="00F07D2F" w:rsidDel="00D20E1C" w:rsidRDefault="00F07D2F" w:rsidP="00F07D2F">
            <w:pPr>
              <w:rPr>
                <w:del w:id="6145" w:author="danupraset@gmail.com" w:date="2025-09-23T16:06:00Z"/>
                <w:rFonts w:ascii="Arial" w:hAnsi="Arial" w:cs="Arial"/>
                <w:lang w:val="en-SG"/>
              </w:rPr>
            </w:pPr>
            <w:del w:id="6146" w:author="danupraset@gmail.com" w:date="2025-09-23T16:06:00Z">
              <w:r w:rsidRPr="00F07D2F" w:rsidDel="00D20E1C">
                <w:rPr>
                  <w:rFonts w:ascii="Arial" w:hAnsi="Arial" w:cs="Arial"/>
                  <w:lang w:val="en-SG"/>
                </w:rPr>
                <w:delText>Tighter separation of concerns</w:delText>
              </w:r>
            </w:del>
          </w:p>
        </w:tc>
        <w:tc>
          <w:tcPr>
            <w:tcW w:w="0" w:type="auto"/>
            <w:hideMark/>
          </w:tcPr>
          <w:p w14:paraId="58180AB8" w14:textId="42443144" w:rsidR="00F07D2F" w:rsidRPr="00F07D2F" w:rsidDel="00D20E1C" w:rsidRDefault="00F07D2F" w:rsidP="00F07D2F">
            <w:pPr>
              <w:rPr>
                <w:del w:id="6147" w:author="danupraset@gmail.com" w:date="2025-09-23T16:06:00Z"/>
                <w:rFonts w:ascii="Arial" w:hAnsi="Arial" w:cs="Arial"/>
                <w:lang w:val="en-SG"/>
              </w:rPr>
            </w:pPr>
            <w:del w:id="6148" w:author="danupraset@gmail.com" w:date="2025-09-23T16:06:00Z">
              <w:r w:rsidRPr="00F07D2F" w:rsidDel="00D20E1C">
                <w:rPr>
                  <w:rFonts w:ascii="Arial" w:hAnsi="Arial" w:cs="Arial"/>
                  <w:lang w:val="en-SG"/>
                </w:rPr>
                <w:delText>eService handles UX and redirects; OCMS BE handles upstream API contracts.</w:delText>
              </w:r>
            </w:del>
          </w:p>
        </w:tc>
      </w:tr>
      <w:tr w:rsidR="00F07D2F" w:rsidRPr="00F07D2F" w:rsidDel="00D20E1C" w14:paraId="32C7B5D0" w14:textId="7814469F" w:rsidTr="00F07D2F">
        <w:trPr>
          <w:del w:id="6149" w:author="danupraset@gmail.com" w:date="2025-09-23T16:06:00Z"/>
        </w:trPr>
        <w:tc>
          <w:tcPr>
            <w:tcW w:w="0" w:type="auto"/>
            <w:hideMark/>
          </w:tcPr>
          <w:p w14:paraId="5D2812D1" w14:textId="2F3D89CD" w:rsidR="00F07D2F" w:rsidRPr="00F07D2F" w:rsidDel="00D20E1C" w:rsidRDefault="00F07D2F" w:rsidP="00F07D2F">
            <w:pPr>
              <w:rPr>
                <w:del w:id="6150" w:author="danupraset@gmail.com" w:date="2025-09-23T16:06:00Z"/>
                <w:rFonts w:ascii="Arial" w:hAnsi="Arial" w:cs="Arial"/>
                <w:lang w:val="en-SG"/>
              </w:rPr>
            </w:pPr>
            <w:del w:id="6151" w:author="danupraset@gmail.com" w:date="2025-09-23T16:06:00Z">
              <w:r w:rsidRPr="00F07D2F" w:rsidDel="00D20E1C">
                <w:rPr>
                  <w:rFonts w:ascii="Arial" w:hAnsi="Arial" w:cs="Arial"/>
                  <w:lang w:val="en-SG"/>
                </w:rPr>
                <w:delText>Predictable security boundary</w:delText>
              </w:r>
            </w:del>
          </w:p>
        </w:tc>
        <w:tc>
          <w:tcPr>
            <w:tcW w:w="0" w:type="auto"/>
            <w:hideMark/>
          </w:tcPr>
          <w:p w14:paraId="6566C606" w14:textId="2DA6EE64" w:rsidR="00F07D2F" w:rsidRPr="00F07D2F" w:rsidDel="00D20E1C" w:rsidRDefault="00F07D2F" w:rsidP="00F07D2F">
            <w:pPr>
              <w:rPr>
                <w:del w:id="6152" w:author="danupraset@gmail.com" w:date="2025-09-23T16:06:00Z"/>
                <w:rFonts w:ascii="Arial" w:hAnsi="Arial" w:cs="Arial"/>
                <w:lang w:val="en-SG"/>
              </w:rPr>
            </w:pPr>
            <w:del w:id="6153" w:author="danupraset@gmail.com" w:date="2025-09-23T16:06:00Z">
              <w:r w:rsidRPr="00F07D2F" w:rsidDel="00D20E1C">
                <w:rPr>
                  <w:rFonts w:ascii="Arial" w:hAnsi="Arial" w:cs="Arial"/>
                  <w:lang w:val="en-SG"/>
                </w:rPr>
                <w:delText>SPCP credentials/headers/policies are confined to OCMS BE via APIM (not exposed to eService).</w:delText>
              </w:r>
            </w:del>
          </w:p>
        </w:tc>
      </w:tr>
    </w:tbl>
    <w:p w14:paraId="2961BABE" w14:textId="3CE628DD" w:rsidR="00F07D2F" w:rsidRPr="00F07D2F" w:rsidDel="00D20E1C" w:rsidRDefault="00F07D2F" w:rsidP="00F07D2F">
      <w:pPr>
        <w:rPr>
          <w:del w:id="6154" w:author="danupraset@gmail.com" w:date="2025-09-23T16:06:00Z"/>
        </w:rPr>
      </w:pPr>
    </w:p>
    <w:p w14:paraId="6115860D" w14:textId="02F39F06" w:rsidR="00FE2D8F" w:rsidDel="00D20E1C" w:rsidRDefault="00FE2D8F" w:rsidP="00FE2D8F">
      <w:pPr>
        <w:pStyle w:val="Heading4"/>
        <w:rPr>
          <w:del w:id="6155" w:author="danupraset@gmail.com" w:date="2025-09-23T16:06:00Z"/>
        </w:rPr>
      </w:pPr>
      <w:bookmarkStart w:id="6156" w:name="_Toc205889418"/>
      <w:del w:id="6157" w:author="danupraset@gmail.com" w:date="2025-09-23T16:06:00Z">
        <w:r w:rsidDel="00D20E1C">
          <w:delText>Weakness and Mitigation</w:delText>
        </w:r>
        <w:bookmarkEnd w:id="6156"/>
      </w:del>
    </w:p>
    <w:tbl>
      <w:tblPr>
        <w:tblStyle w:val="TableGrid"/>
        <w:tblW w:w="0" w:type="auto"/>
        <w:tblLook w:val="04A0" w:firstRow="1" w:lastRow="0" w:firstColumn="1" w:lastColumn="0" w:noHBand="0" w:noVBand="1"/>
      </w:tblPr>
      <w:tblGrid>
        <w:gridCol w:w="2010"/>
        <w:gridCol w:w="3151"/>
        <w:gridCol w:w="4189"/>
      </w:tblGrid>
      <w:tr w:rsidR="00D07868" w:rsidRPr="00D07868" w:rsidDel="00D20E1C" w14:paraId="5BEA6B51" w14:textId="5C1BCB7D" w:rsidTr="00D07868">
        <w:trPr>
          <w:del w:id="6158" w:author="danupraset@gmail.com" w:date="2025-09-23T16:06:00Z"/>
        </w:trPr>
        <w:tc>
          <w:tcPr>
            <w:tcW w:w="0" w:type="auto"/>
            <w:shd w:val="clear" w:color="auto" w:fill="F2F2F2" w:themeFill="background1" w:themeFillShade="F2"/>
            <w:hideMark/>
          </w:tcPr>
          <w:p w14:paraId="33DFF015" w14:textId="4157F7A3" w:rsidR="00D07868" w:rsidRPr="00D07868" w:rsidDel="00D20E1C" w:rsidRDefault="00D07868" w:rsidP="00D07868">
            <w:pPr>
              <w:rPr>
                <w:del w:id="6159" w:author="danupraset@gmail.com" w:date="2025-09-23T16:06:00Z"/>
                <w:rFonts w:ascii="Arial" w:hAnsi="Arial" w:cs="Arial"/>
                <w:b/>
                <w:bCs/>
                <w:lang w:val="en-SG"/>
              </w:rPr>
            </w:pPr>
            <w:del w:id="6160" w:author="danupraset@gmail.com" w:date="2025-09-23T16:06:00Z">
              <w:r w:rsidRPr="00D07868" w:rsidDel="00D20E1C">
                <w:rPr>
                  <w:rFonts w:ascii="Arial" w:hAnsi="Arial" w:cs="Arial"/>
                  <w:b/>
                  <w:bCs/>
                  <w:lang w:val="en-SG"/>
                </w:rPr>
                <w:delText>Weakness</w:delText>
              </w:r>
            </w:del>
          </w:p>
        </w:tc>
        <w:tc>
          <w:tcPr>
            <w:tcW w:w="0" w:type="auto"/>
            <w:shd w:val="clear" w:color="auto" w:fill="F2F2F2" w:themeFill="background1" w:themeFillShade="F2"/>
            <w:hideMark/>
          </w:tcPr>
          <w:p w14:paraId="310A1CD0" w14:textId="0A756EE8" w:rsidR="00D07868" w:rsidRPr="00D07868" w:rsidDel="00D20E1C" w:rsidRDefault="00D07868" w:rsidP="00D07868">
            <w:pPr>
              <w:rPr>
                <w:del w:id="6161" w:author="danupraset@gmail.com" w:date="2025-09-23T16:06:00Z"/>
                <w:rFonts w:ascii="Arial" w:hAnsi="Arial" w:cs="Arial"/>
                <w:b/>
                <w:bCs/>
                <w:lang w:val="en-SG"/>
              </w:rPr>
            </w:pPr>
            <w:del w:id="6162" w:author="danupraset@gmail.com" w:date="2025-09-23T16:06:00Z">
              <w:r w:rsidRPr="00D07868" w:rsidDel="00D20E1C">
                <w:rPr>
                  <w:rFonts w:ascii="Arial" w:hAnsi="Arial" w:cs="Arial"/>
                  <w:b/>
                  <w:bCs/>
                  <w:lang w:val="en-SG"/>
                </w:rPr>
                <w:delText>Description</w:delText>
              </w:r>
            </w:del>
          </w:p>
        </w:tc>
        <w:tc>
          <w:tcPr>
            <w:tcW w:w="0" w:type="auto"/>
            <w:shd w:val="clear" w:color="auto" w:fill="F2F2F2" w:themeFill="background1" w:themeFillShade="F2"/>
            <w:hideMark/>
          </w:tcPr>
          <w:p w14:paraId="6C002077" w14:textId="00872825" w:rsidR="00D07868" w:rsidRPr="00D07868" w:rsidDel="00D20E1C" w:rsidRDefault="00D07868" w:rsidP="00D07868">
            <w:pPr>
              <w:rPr>
                <w:del w:id="6163" w:author="danupraset@gmail.com" w:date="2025-09-23T16:06:00Z"/>
                <w:rFonts w:ascii="Arial" w:hAnsi="Arial" w:cs="Arial"/>
                <w:b/>
                <w:bCs/>
                <w:lang w:val="en-SG"/>
              </w:rPr>
            </w:pPr>
            <w:del w:id="6164" w:author="danupraset@gmail.com" w:date="2025-09-23T16:06:00Z">
              <w:r w:rsidRPr="00D07868" w:rsidDel="00D20E1C">
                <w:rPr>
                  <w:rFonts w:ascii="Arial" w:hAnsi="Arial" w:cs="Arial"/>
                  <w:b/>
                  <w:bCs/>
                  <w:lang w:val="en-SG"/>
                </w:rPr>
                <w:delText>Mitigation</w:delText>
              </w:r>
            </w:del>
          </w:p>
        </w:tc>
      </w:tr>
      <w:tr w:rsidR="00D07868" w:rsidRPr="00D07868" w:rsidDel="00D20E1C" w14:paraId="4E8C4481" w14:textId="418CD515" w:rsidTr="00D07868">
        <w:trPr>
          <w:del w:id="6165" w:author="danupraset@gmail.com" w:date="2025-09-23T16:06:00Z"/>
        </w:trPr>
        <w:tc>
          <w:tcPr>
            <w:tcW w:w="0" w:type="auto"/>
            <w:hideMark/>
          </w:tcPr>
          <w:p w14:paraId="4B23E674" w14:textId="709B812D" w:rsidR="00D07868" w:rsidRPr="00D07868" w:rsidDel="00D20E1C" w:rsidRDefault="00D07868" w:rsidP="00D07868">
            <w:pPr>
              <w:rPr>
                <w:del w:id="6166" w:author="danupraset@gmail.com" w:date="2025-09-23T16:06:00Z"/>
                <w:rFonts w:ascii="Arial" w:hAnsi="Arial" w:cs="Arial"/>
                <w:lang w:val="en-SG"/>
              </w:rPr>
            </w:pPr>
            <w:del w:id="6167" w:author="danupraset@gmail.com" w:date="2025-09-23T16:06:00Z">
              <w:r w:rsidRPr="00D07868" w:rsidDel="00D20E1C">
                <w:rPr>
                  <w:rFonts w:ascii="Arial" w:hAnsi="Arial" w:cs="Arial"/>
                  <w:lang w:val="en-SG"/>
                </w:rPr>
                <w:delText>Extra network hop</w:delText>
              </w:r>
            </w:del>
          </w:p>
        </w:tc>
        <w:tc>
          <w:tcPr>
            <w:tcW w:w="0" w:type="auto"/>
            <w:hideMark/>
          </w:tcPr>
          <w:p w14:paraId="3B4CDCCA" w14:textId="5752DC7B" w:rsidR="00D07868" w:rsidRPr="00D07868" w:rsidDel="00D20E1C" w:rsidRDefault="00D07868" w:rsidP="00D07868">
            <w:pPr>
              <w:rPr>
                <w:del w:id="6168" w:author="danupraset@gmail.com" w:date="2025-09-23T16:06:00Z"/>
                <w:rFonts w:ascii="Arial" w:hAnsi="Arial" w:cs="Arial"/>
                <w:lang w:val="en-SG"/>
              </w:rPr>
            </w:pPr>
            <w:del w:id="6169" w:author="danupraset@gmail.com" w:date="2025-09-23T16:06:00Z">
              <w:r w:rsidRPr="00D07868" w:rsidDel="00D20E1C">
                <w:rPr>
                  <w:rFonts w:ascii="Arial" w:hAnsi="Arial" w:cs="Arial"/>
                  <w:lang w:val="en-SG"/>
                </w:rPr>
                <w:delText>Mediation adds BE/APIM hops between eService and SPCP.</w:delText>
              </w:r>
            </w:del>
          </w:p>
        </w:tc>
        <w:tc>
          <w:tcPr>
            <w:tcW w:w="0" w:type="auto"/>
            <w:hideMark/>
          </w:tcPr>
          <w:p w14:paraId="0EBEF366" w14:textId="7EDEB9DA" w:rsidR="00D07868" w:rsidRPr="00D07868" w:rsidDel="00D20E1C" w:rsidRDefault="00D07868" w:rsidP="00D07868">
            <w:pPr>
              <w:rPr>
                <w:del w:id="6170" w:author="danupraset@gmail.com" w:date="2025-09-23T16:06:00Z"/>
                <w:rFonts w:ascii="Arial" w:hAnsi="Arial" w:cs="Arial"/>
                <w:lang w:val="en-SG"/>
              </w:rPr>
            </w:pPr>
            <w:del w:id="6171" w:author="danupraset@gmail.com" w:date="2025-09-23T16:06:00Z">
              <w:r w:rsidRPr="00D07868" w:rsidDel="00D20E1C">
                <w:rPr>
                  <w:rFonts w:ascii="Arial" w:hAnsi="Arial" w:cs="Arial"/>
                  <w:lang w:val="en-SG"/>
                </w:rPr>
                <w:delText>Budget latency; keep BE/APIM calls lean and cache-safe where applicable.</w:delText>
              </w:r>
            </w:del>
          </w:p>
        </w:tc>
      </w:tr>
      <w:tr w:rsidR="00D07868" w:rsidRPr="00D07868" w:rsidDel="00D20E1C" w14:paraId="7B33D844" w14:textId="767F1062" w:rsidTr="00D07868">
        <w:trPr>
          <w:del w:id="6172" w:author="danupraset@gmail.com" w:date="2025-09-23T16:06:00Z"/>
        </w:trPr>
        <w:tc>
          <w:tcPr>
            <w:tcW w:w="0" w:type="auto"/>
            <w:hideMark/>
          </w:tcPr>
          <w:p w14:paraId="762CE865" w14:textId="2DAD9579" w:rsidR="00D07868" w:rsidRPr="00D07868" w:rsidDel="00D20E1C" w:rsidRDefault="00D07868" w:rsidP="00D07868">
            <w:pPr>
              <w:rPr>
                <w:del w:id="6173" w:author="danupraset@gmail.com" w:date="2025-09-23T16:06:00Z"/>
                <w:rFonts w:ascii="Arial" w:hAnsi="Arial" w:cs="Arial"/>
                <w:lang w:val="en-SG"/>
              </w:rPr>
            </w:pPr>
            <w:del w:id="6174" w:author="danupraset@gmail.com" w:date="2025-09-23T16:06:00Z">
              <w:r w:rsidRPr="00D07868" w:rsidDel="00D20E1C">
                <w:rPr>
                  <w:rFonts w:ascii="Arial" w:hAnsi="Arial" w:cs="Arial"/>
                  <w:lang w:val="en-SG"/>
                </w:rPr>
                <w:delText>Backend/APIM dependency</w:delText>
              </w:r>
            </w:del>
          </w:p>
        </w:tc>
        <w:tc>
          <w:tcPr>
            <w:tcW w:w="0" w:type="auto"/>
            <w:hideMark/>
          </w:tcPr>
          <w:p w14:paraId="33DC5B3C" w14:textId="39818341" w:rsidR="00D07868" w:rsidRPr="00D07868" w:rsidDel="00D20E1C" w:rsidRDefault="00D07868" w:rsidP="00D07868">
            <w:pPr>
              <w:rPr>
                <w:del w:id="6175" w:author="danupraset@gmail.com" w:date="2025-09-23T16:06:00Z"/>
                <w:rFonts w:ascii="Arial" w:hAnsi="Arial" w:cs="Arial"/>
                <w:lang w:val="en-SG"/>
              </w:rPr>
            </w:pPr>
            <w:del w:id="6176" w:author="danupraset@gmail.com" w:date="2025-09-23T16:06:00Z">
              <w:r w:rsidRPr="00D07868" w:rsidDel="00D20E1C">
                <w:rPr>
                  <w:rFonts w:ascii="Arial" w:hAnsi="Arial" w:cs="Arial"/>
                  <w:lang w:val="en-SG"/>
                </w:rPr>
                <w:delText>If OCMS BE or APIM is unavailable, SPCP cannot be reached.</w:delText>
              </w:r>
            </w:del>
          </w:p>
        </w:tc>
        <w:tc>
          <w:tcPr>
            <w:tcW w:w="0" w:type="auto"/>
            <w:hideMark/>
          </w:tcPr>
          <w:p w14:paraId="27A4E00B" w14:textId="4CA87AE2" w:rsidR="00D07868" w:rsidRPr="00D07868" w:rsidDel="00D20E1C" w:rsidRDefault="00D07868" w:rsidP="00D07868">
            <w:pPr>
              <w:rPr>
                <w:del w:id="6177" w:author="danupraset@gmail.com" w:date="2025-09-23T16:06:00Z"/>
                <w:rFonts w:ascii="Arial" w:hAnsi="Arial" w:cs="Arial"/>
                <w:lang w:val="en-SG"/>
              </w:rPr>
            </w:pPr>
            <w:del w:id="6178" w:author="danupraset@gmail.com" w:date="2025-09-23T16:06:00Z">
              <w:r w:rsidRPr="00D07868" w:rsidDel="00D20E1C">
                <w:rPr>
                  <w:rFonts w:ascii="Arial" w:hAnsi="Arial" w:cs="Arial"/>
                  <w:lang w:val="en-SG"/>
                </w:rPr>
                <w:delText>Health checks, redundancy, and clear fallback error (SP3xx) to the client.</w:delText>
              </w:r>
            </w:del>
          </w:p>
        </w:tc>
      </w:tr>
      <w:tr w:rsidR="00D07868" w:rsidRPr="00D07868" w:rsidDel="00D20E1C" w14:paraId="5B4E9808" w14:textId="7D77DE73" w:rsidTr="00D07868">
        <w:trPr>
          <w:del w:id="6179" w:author="danupraset@gmail.com" w:date="2025-09-23T16:06:00Z"/>
        </w:trPr>
        <w:tc>
          <w:tcPr>
            <w:tcW w:w="0" w:type="auto"/>
            <w:hideMark/>
          </w:tcPr>
          <w:p w14:paraId="0EFC937B" w14:textId="5560DAB1" w:rsidR="00D07868" w:rsidRPr="00D07868" w:rsidDel="00D20E1C" w:rsidRDefault="00D07868" w:rsidP="00D07868">
            <w:pPr>
              <w:rPr>
                <w:del w:id="6180" w:author="danupraset@gmail.com" w:date="2025-09-23T16:06:00Z"/>
                <w:rFonts w:ascii="Arial" w:hAnsi="Arial" w:cs="Arial"/>
                <w:lang w:val="en-SG"/>
              </w:rPr>
            </w:pPr>
            <w:del w:id="6181" w:author="danupraset@gmail.com" w:date="2025-09-23T16:06:00Z">
              <w:r w:rsidRPr="00D07868" w:rsidDel="00D20E1C">
                <w:rPr>
                  <w:rFonts w:ascii="Arial" w:hAnsi="Arial" w:cs="Arial"/>
                  <w:lang w:val="en-SG"/>
                </w:rPr>
                <w:delText>Indirect error visibility</w:delText>
              </w:r>
            </w:del>
          </w:p>
        </w:tc>
        <w:tc>
          <w:tcPr>
            <w:tcW w:w="0" w:type="auto"/>
            <w:hideMark/>
          </w:tcPr>
          <w:p w14:paraId="0AB28305" w14:textId="03B3BD30" w:rsidR="00D07868" w:rsidRPr="00D07868" w:rsidDel="00D20E1C" w:rsidRDefault="00D07868" w:rsidP="00D07868">
            <w:pPr>
              <w:rPr>
                <w:del w:id="6182" w:author="danupraset@gmail.com" w:date="2025-09-23T16:06:00Z"/>
                <w:rFonts w:ascii="Arial" w:hAnsi="Arial" w:cs="Arial"/>
                <w:lang w:val="en-SG"/>
              </w:rPr>
            </w:pPr>
            <w:del w:id="6183" w:author="danupraset@gmail.com" w:date="2025-09-23T16:06:00Z">
              <w:r w:rsidRPr="00D07868" w:rsidDel="00D20E1C">
                <w:rPr>
                  <w:rFonts w:ascii="Arial" w:hAnsi="Arial" w:cs="Arial"/>
                  <w:lang w:val="en-SG"/>
                </w:rPr>
                <w:delText>eService only sees OCMS BE’s normalized errors.</w:delText>
              </w:r>
            </w:del>
          </w:p>
        </w:tc>
        <w:tc>
          <w:tcPr>
            <w:tcW w:w="0" w:type="auto"/>
            <w:hideMark/>
          </w:tcPr>
          <w:p w14:paraId="7D59062B" w14:textId="057F3DF0" w:rsidR="00D07868" w:rsidRPr="00D07868" w:rsidDel="00D20E1C" w:rsidRDefault="00D07868" w:rsidP="00D07868">
            <w:pPr>
              <w:rPr>
                <w:del w:id="6184" w:author="danupraset@gmail.com" w:date="2025-09-23T16:06:00Z"/>
                <w:rFonts w:ascii="Arial" w:hAnsi="Arial" w:cs="Arial"/>
                <w:lang w:val="en-SG"/>
              </w:rPr>
            </w:pPr>
            <w:del w:id="6185" w:author="danupraset@gmail.com" w:date="2025-09-23T16:06:00Z">
              <w:r w:rsidRPr="00D07868" w:rsidDel="00D20E1C">
                <w:rPr>
                  <w:rFonts w:ascii="Arial" w:hAnsi="Arial" w:cs="Arial"/>
                  <w:lang w:val="en-SG"/>
                </w:rPr>
                <w:delText>Include correlation IDs and essential SPCP codes in OCMS BE logs/metrics for traceability.</w:delText>
              </w:r>
            </w:del>
          </w:p>
        </w:tc>
      </w:tr>
      <w:tr w:rsidR="00D07868" w:rsidRPr="00D07868" w:rsidDel="00D20E1C" w14:paraId="4BAD4087" w14:textId="7E54A275" w:rsidTr="00D07868">
        <w:trPr>
          <w:del w:id="6186" w:author="danupraset@gmail.com" w:date="2025-09-23T16:06:00Z"/>
        </w:trPr>
        <w:tc>
          <w:tcPr>
            <w:tcW w:w="0" w:type="auto"/>
            <w:hideMark/>
          </w:tcPr>
          <w:p w14:paraId="712B40D9" w14:textId="159FCFC2" w:rsidR="00D07868" w:rsidRPr="00D07868" w:rsidDel="00D20E1C" w:rsidRDefault="00D07868" w:rsidP="00D07868">
            <w:pPr>
              <w:rPr>
                <w:del w:id="6187" w:author="danupraset@gmail.com" w:date="2025-09-23T16:06:00Z"/>
                <w:rFonts w:ascii="Arial" w:hAnsi="Arial" w:cs="Arial"/>
                <w:lang w:val="en-SG"/>
              </w:rPr>
            </w:pPr>
            <w:del w:id="6188" w:author="danupraset@gmail.com" w:date="2025-09-23T16:06:00Z">
              <w:r w:rsidRPr="00D07868" w:rsidDel="00D20E1C">
                <w:rPr>
                  <w:rFonts w:ascii="Arial" w:hAnsi="Arial" w:cs="Arial"/>
                  <w:lang w:val="en-SG"/>
                </w:rPr>
                <w:delText>Policy/config drift risk</w:delText>
              </w:r>
            </w:del>
          </w:p>
        </w:tc>
        <w:tc>
          <w:tcPr>
            <w:tcW w:w="0" w:type="auto"/>
            <w:hideMark/>
          </w:tcPr>
          <w:p w14:paraId="2363ABC9" w14:textId="169A5B47" w:rsidR="00D07868" w:rsidRPr="00D07868" w:rsidDel="00D20E1C" w:rsidRDefault="00D07868" w:rsidP="00D07868">
            <w:pPr>
              <w:rPr>
                <w:del w:id="6189" w:author="danupraset@gmail.com" w:date="2025-09-23T16:06:00Z"/>
                <w:rFonts w:ascii="Arial" w:hAnsi="Arial" w:cs="Arial"/>
                <w:lang w:val="en-SG"/>
              </w:rPr>
            </w:pPr>
            <w:del w:id="6190" w:author="danupraset@gmail.com" w:date="2025-09-23T16:06:00Z">
              <w:r w:rsidRPr="00D07868" w:rsidDel="00D20E1C">
                <w:rPr>
                  <w:rFonts w:ascii="Arial" w:hAnsi="Arial" w:cs="Arial"/>
                  <w:lang w:val="en-SG"/>
                </w:rPr>
                <w:delText>All SPCP access rules live in BE/APIM and must stay current.</w:delText>
              </w:r>
            </w:del>
          </w:p>
        </w:tc>
        <w:tc>
          <w:tcPr>
            <w:tcW w:w="0" w:type="auto"/>
            <w:hideMark/>
          </w:tcPr>
          <w:p w14:paraId="41C207AD" w14:textId="040CE909" w:rsidR="00D07868" w:rsidRPr="00D07868" w:rsidDel="00D20E1C" w:rsidRDefault="00D07868" w:rsidP="00D07868">
            <w:pPr>
              <w:rPr>
                <w:del w:id="6191" w:author="danupraset@gmail.com" w:date="2025-09-23T16:06:00Z"/>
                <w:rFonts w:ascii="Arial" w:hAnsi="Arial" w:cs="Arial"/>
                <w:lang w:val="en-SG"/>
              </w:rPr>
            </w:pPr>
            <w:del w:id="6192" w:author="danupraset@gmail.com" w:date="2025-09-23T16:06:00Z">
              <w:r w:rsidRPr="00D07868" w:rsidDel="00D20E1C">
                <w:rPr>
                  <w:rFonts w:ascii="Arial" w:hAnsi="Arial" w:cs="Arial"/>
                  <w:lang w:val="en-SG"/>
                </w:rPr>
                <w:delText>Version and review APIM/BE configs; automate tests around the mediated endpoints.</w:delText>
              </w:r>
            </w:del>
          </w:p>
        </w:tc>
      </w:tr>
    </w:tbl>
    <w:p w14:paraId="55D4C19C" w14:textId="0FE95872" w:rsidR="00D07868" w:rsidRPr="00D07868" w:rsidDel="00D20E1C" w:rsidRDefault="00D07868" w:rsidP="00D07868">
      <w:pPr>
        <w:rPr>
          <w:del w:id="6193" w:author="danupraset@gmail.com" w:date="2025-09-23T16:06:00Z"/>
        </w:rPr>
      </w:pPr>
    </w:p>
    <w:p w14:paraId="09930B16" w14:textId="184F5D86" w:rsidR="00FE2D8F" w:rsidDel="00D20E1C" w:rsidRDefault="00FE2D8F" w:rsidP="00FE2D8F">
      <w:pPr>
        <w:pStyle w:val="Heading3"/>
        <w:rPr>
          <w:del w:id="6194" w:author="danupraset@gmail.com" w:date="2025-09-23T16:06:00Z"/>
        </w:rPr>
      </w:pPr>
      <w:bookmarkStart w:id="6195" w:name="_Toc205888888"/>
      <w:bookmarkStart w:id="6196" w:name="_Toc205889323"/>
      <w:bookmarkStart w:id="6197" w:name="_Toc205889419"/>
      <w:del w:id="6198" w:author="danupraset@gmail.com" w:date="2025-09-23T16:06:00Z">
        <w:r w:rsidDel="00D20E1C">
          <w:delText>API Specification</w:delText>
        </w:r>
        <w:bookmarkEnd w:id="6195"/>
        <w:bookmarkEnd w:id="6196"/>
        <w:bookmarkEnd w:id="6197"/>
      </w:del>
    </w:p>
    <w:p w14:paraId="001FBA63" w14:textId="3478850F" w:rsidR="00501893" w:rsidRPr="0051260E" w:rsidDel="00D20E1C" w:rsidRDefault="00501893" w:rsidP="00501893">
      <w:pPr>
        <w:pStyle w:val="Heading4"/>
        <w:rPr>
          <w:del w:id="6199" w:author="danupraset@gmail.com" w:date="2025-09-23T16:06:00Z"/>
        </w:rPr>
      </w:pPr>
      <w:bookmarkStart w:id="6200" w:name="_Toc204073176"/>
      <w:bookmarkStart w:id="6201" w:name="_Toc205889420"/>
      <w:del w:id="6202" w:author="danupraset@gmail.com" w:date="2025-09-23T16:06:00Z">
        <w:r w:rsidDel="00D20E1C">
          <w:delText>API for eService</w:delText>
        </w:r>
        <w:bookmarkEnd w:id="6200"/>
        <w:bookmarkEnd w:id="6201"/>
      </w:del>
    </w:p>
    <w:p w14:paraId="5C3E14B2" w14:textId="6395FC69" w:rsidR="00501893" w:rsidDel="00D20E1C" w:rsidRDefault="00501893" w:rsidP="00501893">
      <w:pPr>
        <w:pStyle w:val="Heading4"/>
        <w:numPr>
          <w:ilvl w:val="4"/>
          <w:numId w:val="5"/>
        </w:numPr>
        <w:ind w:left="1418"/>
        <w:rPr>
          <w:del w:id="6203" w:author="danupraset@gmail.com" w:date="2025-09-23T16:06:00Z"/>
        </w:rPr>
      </w:pPr>
      <w:bookmarkStart w:id="6204" w:name="_Toc205889421"/>
      <w:del w:id="6205" w:author="danupraset@gmail.com" w:date="2025-09-23T16:06:00Z">
        <w:r w:rsidDel="00D20E1C">
          <w:delText>Generate app txn id</w:delText>
        </w:r>
        <w:bookmarkEnd w:id="6204"/>
      </w:del>
    </w:p>
    <w:tbl>
      <w:tblPr>
        <w:tblW w:w="8923" w:type="dxa"/>
        <w:tblLayout w:type="fixed"/>
        <w:tblLook w:val="0400" w:firstRow="0" w:lastRow="0" w:firstColumn="0" w:lastColumn="0" w:noHBand="0" w:noVBand="1"/>
      </w:tblPr>
      <w:tblGrid>
        <w:gridCol w:w="1977"/>
        <w:gridCol w:w="6946"/>
      </w:tblGrid>
      <w:tr w:rsidR="00501893" w:rsidRPr="005967EF" w:rsidDel="00D20E1C" w14:paraId="6C4AC1BA" w14:textId="2F11469E" w:rsidTr="00067035">
        <w:trPr>
          <w:trHeight w:val="315"/>
          <w:del w:id="6206" w:author="danupraset@gmail.com" w:date="2025-09-23T16:06:00Z"/>
        </w:trPr>
        <w:tc>
          <w:tcPr>
            <w:tcW w:w="1977" w:type="dxa"/>
            <w:tcBorders>
              <w:top w:val="single" w:sz="6" w:space="0" w:color="000000"/>
              <w:left w:val="single" w:sz="6" w:space="0" w:color="000000"/>
              <w:bottom w:val="single" w:sz="6" w:space="0" w:color="000000"/>
              <w:right w:val="single" w:sz="6" w:space="0" w:color="000000"/>
            </w:tcBorders>
          </w:tcPr>
          <w:p w14:paraId="54ACDB5D" w14:textId="27AEB69A" w:rsidR="00501893" w:rsidRPr="005967EF" w:rsidDel="00D20E1C" w:rsidRDefault="00501893" w:rsidP="00067035">
            <w:pPr>
              <w:rPr>
                <w:del w:id="6207" w:author="danupraset@gmail.com" w:date="2025-09-23T16:06:00Z"/>
                <w:rFonts w:ascii="Arial" w:eastAsia="Arial" w:hAnsi="Arial" w:cs="Arial"/>
                <w:sz w:val="20"/>
                <w:szCs w:val="20"/>
              </w:rPr>
            </w:pPr>
            <w:del w:id="6208" w:author="danupraset@gmail.com" w:date="2025-09-23T16:06:00Z">
              <w:r w:rsidRPr="005967EF" w:rsidDel="00D20E1C">
                <w:rPr>
                  <w:rFonts w:ascii="Arial" w:eastAsia="Arial" w:hAnsi="Arial" w:cs="Arial"/>
                  <w:sz w:val="20"/>
                  <w:szCs w:val="20"/>
                </w:rPr>
                <w:delText>API Name</w:delText>
              </w:r>
            </w:del>
          </w:p>
        </w:tc>
        <w:tc>
          <w:tcPr>
            <w:tcW w:w="6946" w:type="dxa"/>
            <w:tcBorders>
              <w:top w:val="single" w:sz="6" w:space="0" w:color="000000"/>
              <w:left w:val="single" w:sz="6" w:space="0" w:color="CCCCCC"/>
              <w:bottom w:val="single" w:sz="6" w:space="0" w:color="000000"/>
              <w:right w:val="single" w:sz="6" w:space="0" w:color="000000"/>
            </w:tcBorders>
          </w:tcPr>
          <w:p w14:paraId="066859D4" w14:textId="37E03300" w:rsidR="00501893" w:rsidRPr="005967EF" w:rsidDel="00D20E1C" w:rsidRDefault="00501893" w:rsidP="00067035">
            <w:pPr>
              <w:rPr>
                <w:del w:id="6209" w:author="danupraset@gmail.com" w:date="2025-09-23T16:06:00Z"/>
                <w:rFonts w:ascii="Arial" w:eastAsia="Arial" w:hAnsi="Arial" w:cs="Arial"/>
                <w:sz w:val="20"/>
                <w:szCs w:val="20"/>
              </w:rPr>
            </w:pPr>
            <w:del w:id="6210" w:author="danupraset@gmail.com" w:date="2025-09-23T16:06:00Z">
              <w:r w:rsidRPr="005967EF" w:rsidDel="00D20E1C">
                <w:rPr>
                  <w:rFonts w:ascii="Arial" w:eastAsia="Arial" w:hAnsi="Arial" w:cs="Arial"/>
                  <w:sz w:val="20"/>
                  <w:szCs w:val="20"/>
                </w:rPr>
                <w:delText>Gemerate app txn id</w:delText>
              </w:r>
            </w:del>
          </w:p>
        </w:tc>
      </w:tr>
      <w:tr w:rsidR="00501893" w:rsidRPr="005967EF" w:rsidDel="00D20E1C" w14:paraId="3E761986" w14:textId="1E15B744" w:rsidTr="00067035">
        <w:trPr>
          <w:trHeight w:val="315"/>
          <w:del w:id="6211"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0AF6E0C1" w14:textId="4E1C8AF3" w:rsidR="00501893" w:rsidRPr="005967EF" w:rsidDel="00D20E1C" w:rsidRDefault="00501893" w:rsidP="00067035">
            <w:pPr>
              <w:rPr>
                <w:del w:id="6212" w:author="danupraset@gmail.com" w:date="2025-09-23T16:06:00Z"/>
                <w:rFonts w:ascii="Arial" w:eastAsia="Arial" w:hAnsi="Arial" w:cs="Arial"/>
                <w:sz w:val="20"/>
                <w:szCs w:val="20"/>
              </w:rPr>
            </w:pPr>
            <w:del w:id="6213" w:author="danupraset@gmail.com" w:date="2025-09-23T16:06:00Z">
              <w:r w:rsidRPr="005967EF" w:rsidDel="00D20E1C">
                <w:rPr>
                  <w:rFonts w:ascii="Arial" w:eastAsia="Arial" w:hAnsi="Arial" w:cs="Arial"/>
                  <w:sz w:val="20"/>
                  <w:szCs w:val="20"/>
                </w:rPr>
                <w:delText>URL</w:delText>
              </w:r>
            </w:del>
          </w:p>
        </w:tc>
        <w:tc>
          <w:tcPr>
            <w:tcW w:w="6946" w:type="dxa"/>
            <w:tcBorders>
              <w:top w:val="single" w:sz="6" w:space="0" w:color="CCCCCC"/>
              <w:left w:val="single" w:sz="6" w:space="0" w:color="CCCCCC"/>
              <w:bottom w:val="single" w:sz="6" w:space="0" w:color="000000"/>
              <w:right w:val="single" w:sz="6" w:space="0" w:color="000000"/>
            </w:tcBorders>
          </w:tcPr>
          <w:p w14:paraId="3C18FA0B" w14:textId="4088772F" w:rsidR="00501893" w:rsidRPr="005967EF" w:rsidDel="00D20E1C" w:rsidRDefault="00501893" w:rsidP="00067035">
            <w:pPr>
              <w:rPr>
                <w:del w:id="6214" w:author="danupraset@gmail.com" w:date="2025-09-23T16:06:00Z"/>
                <w:rFonts w:ascii="Arial" w:eastAsia="Arial" w:hAnsi="Arial" w:cs="Arial"/>
                <w:sz w:val="20"/>
                <w:szCs w:val="20"/>
              </w:rPr>
            </w:pPr>
            <w:del w:id="6215" w:author="danupraset@gmail.com" w:date="2025-09-23T16:06:00Z">
              <w:r w:rsidRPr="005967EF" w:rsidDel="00D20E1C">
                <w:rPr>
                  <w:rFonts w:ascii="Arial" w:eastAsia="Arial" w:hAnsi="Arial" w:cs="Arial"/>
                  <w:sz w:val="20"/>
                  <w:szCs w:val="20"/>
                </w:rPr>
                <w:delText xml:space="preserve">UAT : </w:delText>
              </w:r>
              <w:r w:rsidRPr="005967EF" w:rsidDel="00D20E1C">
                <w:rPr>
                  <w:rFonts w:ascii="Arial" w:hAnsi="Arial" w:cs="Arial"/>
                  <w:sz w:val="20"/>
                  <w:szCs w:val="20"/>
                </w:rPr>
                <w:delText xml:space="preserve"> </w:delText>
              </w:r>
              <w:r w:rsidRPr="005967EF" w:rsidDel="00D20E1C">
                <w:rPr>
                  <w:rFonts w:ascii="Arial" w:eastAsia="Arial" w:hAnsi="Arial" w:cs="Arial"/>
                  <w:sz w:val="20"/>
                  <w:szCs w:val="20"/>
                </w:rPr>
                <w:delText>https://api2.uraaz.gov.sg /ocms/spcpDS/spcp/v1/createAppTxnId</w:delText>
              </w:r>
            </w:del>
          </w:p>
          <w:p w14:paraId="253D5F19" w14:textId="166AE667" w:rsidR="00501893" w:rsidRPr="005967EF" w:rsidDel="00D20E1C" w:rsidRDefault="00501893" w:rsidP="00067035">
            <w:pPr>
              <w:rPr>
                <w:del w:id="6216" w:author="danupraset@gmail.com" w:date="2025-09-23T16:06:00Z"/>
                <w:rFonts w:ascii="Arial" w:eastAsia="Arial" w:hAnsi="Arial" w:cs="Arial"/>
                <w:sz w:val="20"/>
                <w:szCs w:val="20"/>
              </w:rPr>
            </w:pPr>
            <w:del w:id="6217" w:author="danupraset@gmail.com" w:date="2025-09-23T16:06:00Z">
              <w:r w:rsidRPr="005967EF" w:rsidDel="00D20E1C">
                <w:rPr>
                  <w:rFonts w:ascii="Arial" w:eastAsia="Arial" w:hAnsi="Arial" w:cs="Arial"/>
                  <w:sz w:val="20"/>
                  <w:szCs w:val="20"/>
                </w:rPr>
                <w:delText>PRD : https://api.uraaz.gov.sg /ocms/spcpDS/spcp/v1/createAppTxnId</w:delText>
              </w:r>
            </w:del>
          </w:p>
        </w:tc>
      </w:tr>
      <w:tr w:rsidR="00501893" w:rsidRPr="005967EF" w:rsidDel="00D20E1C" w14:paraId="7E4620B8" w14:textId="7C882BBC" w:rsidTr="00067035">
        <w:trPr>
          <w:trHeight w:val="315"/>
          <w:del w:id="6218"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53BE028B" w14:textId="09B1AA62" w:rsidR="00501893" w:rsidRPr="005967EF" w:rsidDel="00D20E1C" w:rsidRDefault="00501893" w:rsidP="00067035">
            <w:pPr>
              <w:rPr>
                <w:del w:id="6219" w:author="danupraset@gmail.com" w:date="2025-09-23T16:06:00Z"/>
                <w:rFonts w:ascii="Arial" w:eastAsia="Arial" w:hAnsi="Arial" w:cs="Arial"/>
                <w:sz w:val="20"/>
                <w:szCs w:val="20"/>
              </w:rPr>
            </w:pPr>
            <w:del w:id="6220" w:author="danupraset@gmail.com" w:date="2025-09-23T16:06:00Z">
              <w:r w:rsidRPr="005967EF" w:rsidDel="00D20E1C">
                <w:rPr>
                  <w:rFonts w:ascii="Arial" w:eastAsia="Arial" w:hAnsi="Arial" w:cs="Arial"/>
                  <w:sz w:val="20"/>
                  <w:szCs w:val="20"/>
                </w:rPr>
                <w:delText>Description</w:delText>
              </w:r>
            </w:del>
          </w:p>
        </w:tc>
        <w:tc>
          <w:tcPr>
            <w:tcW w:w="6946" w:type="dxa"/>
            <w:tcBorders>
              <w:top w:val="single" w:sz="6" w:space="0" w:color="CCCCCC"/>
              <w:left w:val="single" w:sz="6" w:space="0" w:color="CCCCCC"/>
              <w:bottom w:val="single" w:sz="6" w:space="0" w:color="000000"/>
              <w:right w:val="single" w:sz="6" w:space="0" w:color="000000"/>
            </w:tcBorders>
          </w:tcPr>
          <w:p w14:paraId="3B7478AC" w14:textId="0FF31C0F" w:rsidR="00501893" w:rsidRPr="005967EF" w:rsidDel="00D20E1C" w:rsidRDefault="00501893" w:rsidP="00067035">
            <w:pPr>
              <w:rPr>
                <w:del w:id="6221" w:author="danupraset@gmail.com" w:date="2025-09-23T16:06:00Z"/>
                <w:rFonts w:ascii="Arial" w:eastAsia="Arial" w:hAnsi="Arial" w:cs="Arial"/>
                <w:sz w:val="20"/>
                <w:szCs w:val="20"/>
              </w:rPr>
            </w:pPr>
            <w:del w:id="6222" w:author="danupraset@gmail.com" w:date="2025-09-23T16:06:00Z">
              <w:r w:rsidRPr="005967EF" w:rsidDel="00D20E1C">
                <w:rPr>
                  <w:rFonts w:ascii="Arial" w:eastAsia="Arial" w:hAnsi="Arial" w:cs="Arial"/>
                  <w:sz w:val="20"/>
                  <w:szCs w:val="20"/>
                </w:rPr>
                <w:delText xml:space="preserve">The API </w:delText>
              </w:r>
              <w:r w:rsidRPr="005967EF" w:rsidDel="00D20E1C">
                <w:rPr>
                  <w:rFonts w:ascii="Arial" w:eastAsia="Arial" w:hAnsi="Arial" w:cs="Arial"/>
                  <w:sz w:val="20"/>
                  <w:szCs w:val="20"/>
                  <w:lang w:val="en-US"/>
                </w:rPr>
                <w:delText>to generate app txn id from SPCP</w:delText>
              </w:r>
            </w:del>
          </w:p>
        </w:tc>
      </w:tr>
      <w:tr w:rsidR="00501893" w:rsidRPr="005967EF" w:rsidDel="00D20E1C" w14:paraId="6B125D38" w14:textId="2FC7A39F" w:rsidTr="00067035">
        <w:trPr>
          <w:trHeight w:val="315"/>
          <w:del w:id="6223"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6362228F" w14:textId="78658955" w:rsidR="00501893" w:rsidRPr="005967EF" w:rsidDel="00D20E1C" w:rsidRDefault="00501893" w:rsidP="00067035">
            <w:pPr>
              <w:rPr>
                <w:del w:id="6224" w:author="danupraset@gmail.com" w:date="2025-09-23T16:06:00Z"/>
                <w:rFonts w:ascii="Arial" w:eastAsia="Arial" w:hAnsi="Arial" w:cs="Arial"/>
                <w:sz w:val="20"/>
                <w:szCs w:val="20"/>
              </w:rPr>
            </w:pPr>
            <w:del w:id="6225" w:author="danupraset@gmail.com" w:date="2025-09-23T16:06:00Z">
              <w:r w:rsidRPr="005967EF" w:rsidDel="00D20E1C">
                <w:rPr>
                  <w:rFonts w:ascii="Arial" w:eastAsia="Arial" w:hAnsi="Arial" w:cs="Arial"/>
                  <w:sz w:val="20"/>
                  <w:szCs w:val="20"/>
                </w:rPr>
                <w:delText>Method</w:delText>
              </w:r>
            </w:del>
          </w:p>
        </w:tc>
        <w:tc>
          <w:tcPr>
            <w:tcW w:w="6946" w:type="dxa"/>
            <w:tcBorders>
              <w:top w:val="single" w:sz="6" w:space="0" w:color="CCCCCC"/>
              <w:left w:val="single" w:sz="6" w:space="0" w:color="CCCCCC"/>
              <w:bottom w:val="single" w:sz="6" w:space="0" w:color="000000"/>
              <w:right w:val="single" w:sz="6" w:space="0" w:color="000000"/>
            </w:tcBorders>
          </w:tcPr>
          <w:p w14:paraId="46D4C18F" w14:textId="77BD2F2C" w:rsidR="00501893" w:rsidRPr="005967EF" w:rsidDel="00D20E1C" w:rsidRDefault="00501893" w:rsidP="00067035">
            <w:pPr>
              <w:rPr>
                <w:del w:id="6226" w:author="danupraset@gmail.com" w:date="2025-09-23T16:06:00Z"/>
                <w:rFonts w:ascii="Arial" w:eastAsia="Arial" w:hAnsi="Arial" w:cs="Arial"/>
                <w:sz w:val="20"/>
                <w:szCs w:val="20"/>
              </w:rPr>
            </w:pPr>
            <w:del w:id="6227" w:author="danupraset@gmail.com" w:date="2025-09-23T16:06:00Z">
              <w:r w:rsidRPr="005967EF" w:rsidDel="00D20E1C">
                <w:rPr>
                  <w:rFonts w:ascii="Arial" w:eastAsia="Arial" w:hAnsi="Arial" w:cs="Arial"/>
                  <w:sz w:val="20"/>
                  <w:szCs w:val="20"/>
                </w:rPr>
                <w:delText>POST</w:delText>
              </w:r>
            </w:del>
          </w:p>
        </w:tc>
      </w:tr>
      <w:tr w:rsidR="00501893" w:rsidRPr="005967EF" w:rsidDel="00D20E1C" w14:paraId="2FF74F3C" w14:textId="041F4F6C" w:rsidTr="00067035">
        <w:trPr>
          <w:trHeight w:val="315"/>
          <w:del w:id="6228"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3A8F181E" w14:textId="6A0A5E58" w:rsidR="00501893" w:rsidRPr="005967EF" w:rsidDel="00D20E1C" w:rsidRDefault="00501893" w:rsidP="00067035">
            <w:pPr>
              <w:rPr>
                <w:del w:id="6229" w:author="danupraset@gmail.com" w:date="2025-09-23T16:06:00Z"/>
                <w:rFonts w:ascii="Arial" w:eastAsia="Arial" w:hAnsi="Arial" w:cs="Arial"/>
                <w:sz w:val="20"/>
                <w:szCs w:val="20"/>
              </w:rPr>
            </w:pPr>
            <w:del w:id="6230" w:author="danupraset@gmail.com" w:date="2025-09-23T16:06:00Z">
              <w:r w:rsidRPr="005967EF" w:rsidDel="00D20E1C">
                <w:rPr>
                  <w:rFonts w:ascii="Arial" w:eastAsia="Arial" w:hAnsi="Arial" w:cs="Arial"/>
                  <w:sz w:val="20"/>
                  <w:szCs w:val="20"/>
                </w:rPr>
                <w:delText>Query Parameter</w:delText>
              </w:r>
            </w:del>
          </w:p>
        </w:tc>
        <w:tc>
          <w:tcPr>
            <w:tcW w:w="6946" w:type="dxa"/>
            <w:tcBorders>
              <w:top w:val="single" w:sz="6" w:space="0" w:color="CCCCCC"/>
              <w:left w:val="single" w:sz="6" w:space="0" w:color="CCCCCC"/>
              <w:bottom w:val="single" w:sz="6" w:space="0" w:color="000000"/>
              <w:right w:val="single" w:sz="6" w:space="0" w:color="000000"/>
            </w:tcBorders>
          </w:tcPr>
          <w:p w14:paraId="1E9D0A99" w14:textId="5F5B0905" w:rsidR="00501893" w:rsidRPr="005967EF" w:rsidDel="00D20E1C" w:rsidRDefault="00501893" w:rsidP="00067035">
            <w:pPr>
              <w:rPr>
                <w:del w:id="6231" w:author="danupraset@gmail.com" w:date="2025-09-23T16:06:00Z"/>
                <w:rFonts w:ascii="Arial" w:eastAsia="Arial" w:hAnsi="Arial" w:cs="Arial"/>
                <w:sz w:val="20"/>
                <w:szCs w:val="20"/>
              </w:rPr>
            </w:pPr>
            <w:del w:id="6232" w:author="danupraset@gmail.com" w:date="2025-09-23T16:06:00Z">
              <w:r w:rsidRPr="005967EF" w:rsidDel="00D20E1C">
                <w:rPr>
                  <w:rFonts w:ascii="Arial" w:eastAsia="Arial" w:hAnsi="Arial" w:cs="Arial"/>
                  <w:sz w:val="20"/>
                  <w:szCs w:val="20"/>
                </w:rPr>
                <w:delText>sessionId=&lt;sessionId&gt;</w:delText>
              </w:r>
            </w:del>
          </w:p>
          <w:p w14:paraId="09AC3EF1" w14:textId="42F67625" w:rsidR="00501893" w:rsidRPr="005967EF" w:rsidDel="00D20E1C" w:rsidRDefault="00501893" w:rsidP="00067035">
            <w:pPr>
              <w:rPr>
                <w:del w:id="6233" w:author="danupraset@gmail.com" w:date="2025-09-23T16:06:00Z"/>
                <w:rFonts w:ascii="Arial" w:eastAsia="Arial" w:hAnsi="Arial" w:cs="Arial"/>
                <w:sz w:val="20"/>
                <w:szCs w:val="20"/>
              </w:rPr>
            </w:pPr>
            <w:del w:id="6234" w:author="danupraset@gmail.com" w:date="2025-09-23T16:06:00Z">
              <w:r w:rsidRPr="005967EF" w:rsidDel="00D20E1C">
                <w:rPr>
                  <w:rFonts w:ascii="Arial" w:eastAsia="Arial" w:hAnsi="Arial" w:cs="Arial"/>
                  <w:sz w:val="20"/>
                  <w:szCs w:val="20"/>
                </w:rPr>
                <w:delText>appId=&lt;appId&gt;</w:delText>
              </w:r>
            </w:del>
          </w:p>
        </w:tc>
      </w:tr>
      <w:tr w:rsidR="00501893" w:rsidRPr="005967EF" w:rsidDel="00D20E1C" w14:paraId="1BE527DE" w14:textId="3C22A9D2" w:rsidTr="00067035">
        <w:trPr>
          <w:trHeight w:val="315"/>
          <w:del w:id="6235"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3DA786AA" w14:textId="0A538AB2" w:rsidR="00501893" w:rsidRPr="005967EF" w:rsidDel="00D20E1C" w:rsidRDefault="00501893" w:rsidP="00067035">
            <w:pPr>
              <w:rPr>
                <w:del w:id="6236" w:author="danupraset@gmail.com" w:date="2025-09-23T16:06:00Z"/>
                <w:rFonts w:ascii="Arial" w:eastAsia="Arial" w:hAnsi="Arial" w:cs="Arial"/>
                <w:sz w:val="20"/>
                <w:szCs w:val="20"/>
              </w:rPr>
            </w:pPr>
            <w:del w:id="6237" w:author="danupraset@gmail.com" w:date="2025-09-23T16:06:00Z">
              <w:r w:rsidRPr="005967EF" w:rsidDel="00D20E1C">
                <w:rPr>
                  <w:rFonts w:ascii="Arial" w:eastAsia="Arial" w:hAnsi="Arial" w:cs="Arial"/>
                  <w:sz w:val="20"/>
                  <w:szCs w:val="20"/>
                </w:rPr>
                <w:delText>Header</w:delText>
              </w:r>
            </w:del>
          </w:p>
        </w:tc>
        <w:tc>
          <w:tcPr>
            <w:tcW w:w="6946" w:type="dxa"/>
            <w:tcBorders>
              <w:top w:val="single" w:sz="6" w:space="0" w:color="CCCCCC"/>
              <w:left w:val="single" w:sz="6" w:space="0" w:color="CCCCCC"/>
              <w:bottom w:val="single" w:sz="6" w:space="0" w:color="000000"/>
              <w:right w:val="single" w:sz="6" w:space="0" w:color="000000"/>
            </w:tcBorders>
          </w:tcPr>
          <w:p w14:paraId="5EE607BD" w14:textId="10B47E42" w:rsidR="00501893" w:rsidRPr="005967EF" w:rsidDel="00D20E1C" w:rsidRDefault="00501893" w:rsidP="00067035">
            <w:pPr>
              <w:pBdr>
                <w:top w:val="nil"/>
                <w:left w:val="nil"/>
                <w:bottom w:val="nil"/>
                <w:right w:val="nil"/>
                <w:between w:val="nil"/>
              </w:pBdr>
              <w:rPr>
                <w:del w:id="6238" w:author="danupraset@gmail.com" w:date="2025-09-23T16:06:00Z"/>
                <w:rFonts w:ascii="Arial" w:eastAsia="Arial" w:hAnsi="Arial" w:cs="Arial"/>
                <w:color w:val="000000"/>
                <w:sz w:val="20"/>
                <w:szCs w:val="20"/>
              </w:rPr>
            </w:pPr>
            <w:del w:id="6239" w:author="danupraset@gmail.com" w:date="2025-09-23T16:06:00Z">
              <w:r w:rsidRPr="005967EF" w:rsidDel="00D20E1C">
                <w:rPr>
                  <w:rFonts w:ascii="Arial" w:eastAsia="Arial" w:hAnsi="Arial" w:cs="Arial"/>
                  <w:color w:val="000000"/>
                  <w:sz w:val="20"/>
                  <w:szCs w:val="20"/>
                </w:rPr>
                <w:delText>{ </w:delText>
              </w:r>
            </w:del>
          </w:p>
          <w:p w14:paraId="39C3D1A6" w14:textId="3114B34D" w:rsidR="00501893" w:rsidRPr="005967EF" w:rsidDel="00D20E1C" w:rsidRDefault="00501893" w:rsidP="00067035">
            <w:pPr>
              <w:pBdr>
                <w:top w:val="nil"/>
                <w:left w:val="nil"/>
                <w:bottom w:val="nil"/>
                <w:right w:val="nil"/>
                <w:between w:val="nil"/>
              </w:pBdr>
              <w:ind w:firstLine="210"/>
              <w:rPr>
                <w:del w:id="6240" w:author="danupraset@gmail.com" w:date="2025-09-23T16:06:00Z"/>
                <w:rFonts w:ascii="Arial" w:eastAsia="Arial" w:hAnsi="Arial" w:cs="Arial"/>
                <w:color w:val="000000"/>
                <w:sz w:val="20"/>
                <w:szCs w:val="20"/>
              </w:rPr>
            </w:pPr>
            <w:del w:id="6241" w:author="danupraset@gmail.com" w:date="2025-09-23T16:06:00Z">
              <w:r w:rsidRPr="005967EF" w:rsidDel="00D20E1C">
                <w:rPr>
                  <w:rFonts w:ascii="Arial" w:eastAsia="Arial" w:hAnsi="Arial" w:cs="Arial"/>
                  <w:color w:val="000000"/>
                  <w:sz w:val="20"/>
                  <w:szCs w:val="20"/>
                </w:rPr>
                <w:delText>"Authorization": "Bearer [AUTH_TOKEN]",</w:delText>
              </w:r>
            </w:del>
          </w:p>
          <w:p w14:paraId="284EAE0A" w14:textId="6D4D1FD2" w:rsidR="00501893" w:rsidRPr="005967EF" w:rsidDel="00D20E1C" w:rsidRDefault="00501893" w:rsidP="00067035">
            <w:pPr>
              <w:pBdr>
                <w:top w:val="nil"/>
                <w:left w:val="nil"/>
                <w:bottom w:val="nil"/>
                <w:right w:val="nil"/>
                <w:between w:val="nil"/>
              </w:pBdr>
              <w:ind w:firstLine="210"/>
              <w:rPr>
                <w:del w:id="6242" w:author="danupraset@gmail.com" w:date="2025-09-23T16:06:00Z"/>
                <w:rFonts w:ascii="Arial" w:eastAsia="Arial" w:hAnsi="Arial" w:cs="Arial"/>
                <w:color w:val="000000"/>
                <w:sz w:val="20"/>
                <w:szCs w:val="20"/>
              </w:rPr>
            </w:pPr>
            <w:del w:id="6243" w:author="danupraset@gmail.com" w:date="2025-09-23T16:06:00Z">
              <w:r w:rsidRPr="005967EF" w:rsidDel="00D20E1C">
                <w:rPr>
                  <w:rFonts w:ascii="Arial" w:eastAsia="Arial" w:hAnsi="Arial" w:cs="Arial"/>
                  <w:color w:val="000000"/>
                  <w:sz w:val="20"/>
                  <w:szCs w:val="20"/>
                </w:rPr>
                <w:delText>"Content-Type": "application/json"</w:delText>
              </w:r>
            </w:del>
          </w:p>
          <w:p w14:paraId="6D777C36" w14:textId="76DDF591" w:rsidR="00501893" w:rsidRPr="005967EF" w:rsidDel="00D20E1C" w:rsidRDefault="00501893" w:rsidP="00067035">
            <w:pPr>
              <w:rPr>
                <w:del w:id="6244" w:author="danupraset@gmail.com" w:date="2025-09-23T16:06:00Z"/>
                <w:rFonts w:ascii="Arial" w:eastAsia="Arial" w:hAnsi="Arial" w:cs="Arial"/>
                <w:sz w:val="20"/>
                <w:szCs w:val="20"/>
              </w:rPr>
            </w:pPr>
            <w:del w:id="6245" w:author="danupraset@gmail.com" w:date="2025-09-23T16:06:00Z">
              <w:r w:rsidRPr="005967EF" w:rsidDel="00D20E1C">
                <w:rPr>
                  <w:rFonts w:ascii="Arial" w:eastAsia="Arial" w:hAnsi="Arial" w:cs="Arial"/>
                  <w:color w:val="000000"/>
                  <w:sz w:val="20"/>
                  <w:szCs w:val="20"/>
                </w:rPr>
                <w:lastRenderedPageBreak/>
                <w:delText>}</w:delText>
              </w:r>
            </w:del>
          </w:p>
        </w:tc>
      </w:tr>
      <w:tr w:rsidR="00501893" w:rsidRPr="005967EF" w:rsidDel="00D20E1C" w14:paraId="387975EA" w14:textId="61FE0800" w:rsidTr="00067035">
        <w:trPr>
          <w:trHeight w:val="315"/>
          <w:del w:id="6246"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41373A0D" w14:textId="736A3D9F" w:rsidR="00501893" w:rsidRPr="005967EF" w:rsidDel="00D20E1C" w:rsidRDefault="00501893" w:rsidP="00067035">
            <w:pPr>
              <w:rPr>
                <w:del w:id="6247" w:author="danupraset@gmail.com" w:date="2025-09-23T16:06:00Z"/>
                <w:rFonts w:ascii="Arial" w:eastAsia="Arial" w:hAnsi="Arial" w:cs="Arial"/>
                <w:sz w:val="20"/>
                <w:szCs w:val="20"/>
              </w:rPr>
            </w:pPr>
            <w:del w:id="6248" w:author="danupraset@gmail.com" w:date="2025-09-23T16:06:00Z">
              <w:r w:rsidRPr="005967EF" w:rsidDel="00D20E1C">
                <w:rPr>
                  <w:rFonts w:ascii="Arial" w:eastAsia="Arial" w:hAnsi="Arial" w:cs="Arial"/>
                  <w:sz w:val="20"/>
                  <w:szCs w:val="20"/>
                </w:rPr>
                <w:lastRenderedPageBreak/>
                <w:delText>Response</w:delText>
              </w:r>
            </w:del>
          </w:p>
        </w:tc>
        <w:tc>
          <w:tcPr>
            <w:tcW w:w="6946" w:type="dxa"/>
            <w:tcBorders>
              <w:top w:val="single" w:sz="6" w:space="0" w:color="CCCCCC"/>
              <w:left w:val="single" w:sz="6" w:space="0" w:color="CCCCCC"/>
              <w:bottom w:val="single" w:sz="6" w:space="0" w:color="000000"/>
              <w:right w:val="single" w:sz="6" w:space="0" w:color="000000"/>
            </w:tcBorders>
          </w:tcPr>
          <w:p w14:paraId="7EBAECB8" w14:textId="001518F2" w:rsidR="00501893" w:rsidRPr="005967EF" w:rsidDel="00D20E1C" w:rsidRDefault="00501893" w:rsidP="00067035">
            <w:pPr>
              <w:pStyle w:val="NormalWeb"/>
              <w:spacing w:before="0" w:beforeAutospacing="0" w:after="0" w:afterAutospacing="0"/>
              <w:rPr>
                <w:del w:id="6249" w:author="danupraset@gmail.com" w:date="2025-09-23T16:06:00Z"/>
                <w:rFonts w:ascii="Arial" w:hAnsi="Arial" w:cs="Arial"/>
                <w:color w:val="000000"/>
                <w:sz w:val="20"/>
                <w:szCs w:val="20"/>
              </w:rPr>
            </w:pPr>
            <w:del w:id="6250" w:author="danupraset@gmail.com" w:date="2025-09-23T16:06:00Z">
              <w:r w:rsidRPr="005967EF" w:rsidDel="00D20E1C">
                <w:rPr>
                  <w:rFonts w:ascii="Arial" w:hAnsi="Arial" w:cs="Arial"/>
                  <w:color w:val="000000"/>
                  <w:sz w:val="20"/>
                  <w:szCs w:val="20"/>
                </w:rPr>
                <w:delText>{</w:delText>
              </w:r>
            </w:del>
          </w:p>
          <w:p w14:paraId="6418538A" w14:textId="4C4D3BB3" w:rsidR="00501893" w:rsidRPr="005967EF" w:rsidDel="00D20E1C" w:rsidRDefault="00501893" w:rsidP="00067035">
            <w:pPr>
              <w:pStyle w:val="NormalWeb"/>
              <w:spacing w:before="0" w:beforeAutospacing="0" w:after="0" w:afterAutospacing="0"/>
              <w:rPr>
                <w:del w:id="6251" w:author="danupraset@gmail.com" w:date="2025-09-23T16:06:00Z"/>
                <w:rFonts w:ascii="Arial" w:hAnsi="Arial" w:cs="Arial"/>
                <w:color w:val="000000"/>
                <w:sz w:val="20"/>
                <w:szCs w:val="20"/>
              </w:rPr>
            </w:pPr>
            <w:del w:id="6252" w:author="danupraset@gmail.com" w:date="2025-09-23T16:06:00Z">
              <w:r w:rsidRPr="005967EF" w:rsidDel="00D20E1C">
                <w:rPr>
                  <w:rFonts w:ascii="Arial" w:hAnsi="Arial" w:cs="Arial"/>
                  <w:color w:val="000000"/>
                  <w:sz w:val="20"/>
                  <w:szCs w:val="20"/>
                </w:rPr>
                <w:delText xml:space="preserve">  “responseCode” : “SP200”,</w:delText>
              </w:r>
            </w:del>
          </w:p>
          <w:p w14:paraId="1449C959" w14:textId="5C508191" w:rsidR="00501893" w:rsidRPr="005967EF" w:rsidDel="00D20E1C" w:rsidRDefault="00501893" w:rsidP="00067035">
            <w:pPr>
              <w:pStyle w:val="NormalWeb"/>
              <w:spacing w:before="0" w:beforeAutospacing="0" w:after="0" w:afterAutospacing="0"/>
              <w:rPr>
                <w:del w:id="6253" w:author="danupraset@gmail.com" w:date="2025-09-23T16:06:00Z"/>
                <w:rFonts w:ascii="Arial" w:hAnsi="Arial" w:cs="Arial"/>
                <w:color w:val="000000"/>
                <w:sz w:val="20"/>
                <w:szCs w:val="20"/>
              </w:rPr>
            </w:pPr>
            <w:del w:id="6254" w:author="danupraset@gmail.com" w:date="2025-09-23T16:06:00Z">
              <w:r w:rsidRPr="005967EF" w:rsidDel="00D20E1C">
                <w:rPr>
                  <w:rFonts w:ascii="Arial" w:hAnsi="Arial" w:cs="Arial"/>
                  <w:color w:val="000000"/>
                  <w:sz w:val="20"/>
                  <w:szCs w:val="20"/>
                </w:rPr>
                <w:delText xml:space="preserve">  “responseMsg” : “Success”,</w:delText>
              </w:r>
            </w:del>
          </w:p>
          <w:p w14:paraId="6DBE2A9B" w14:textId="445F4C80" w:rsidR="00501893" w:rsidRPr="005967EF" w:rsidDel="00D20E1C" w:rsidRDefault="00501893" w:rsidP="00067035">
            <w:pPr>
              <w:pStyle w:val="NormalWeb"/>
              <w:spacing w:before="0" w:beforeAutospacing="0" w:after="0" w:afterAutospacing="0"/>
              <w:rPr>
                <w:del w:id="6255" w:author="danupraset@gmail.com" w:date="2025-09-23T16:06:00Z"/>
                <w:rFonts w:ascii="Arial" w:hAnsi="Arial" w:cs="Arial"/>
                <w:color w:val="000000"/>
                <w:sz w:val="20"/>
                <w:szCs w:val="20"/>
              </w:rPr>
            </w:pPr>
            <w:del w:id="6256" w:author="danupraset@gmail.com" w:date="2025-09-23T16:06:00Z">
              <w:r w:rsidRPr="005967EF" w:rsidDel="00D20E1C">
                <w:rPr>
                  <w:rFonts w:ascii="Arial" w:hAnsi="Arial" w:cs="Arial"/>
                  <w:color w:val="000000"/>
                  <w:sz w:val="20"/>
                  <w:szCs w:val="20"/>
                </w:rPr>
                <w:delText xml:space="preserve">  “appTxnId” : “SP210422026491”</w:delText>
              </w:r>
            </w:del>
          </w:p>
          <w:p w14:paraId="33755CE4" w14:textId="7684DC22" w:rsidR="00501893" w:rsidRPr="005967EF" w:rsidDel="00D20E1C" w:rsidRDefault="00501893" w:rsidP="00067035">
            <w:pPr>
              <w:pStyle w:val="NormalWeb"/>
              <w:spacing w:before="0" w:beforeAutospacing="0" w:after="0" w:afterAutospacing="0"/>
              <w:rPr>
                <w:del w:id="6257" w:author="danupraset@gmail.com" w:date="2025-09-23T16:06:00Z"/>
                <w:rFonts w:ascii="Arial" w:hAnsi="Arial" w:cs="Arial"/>
                <w:color w:val="000000"/>
                <w:sz w:val="20"/>
                <w:szCs w:val="20"/>
              </w:rPr>
            </w:pPr>
            <w:del w:id="6258" w:author="danupraset@gmail.com" w:date="2025-09-23T16:06:00Z">
              <w:r w:rsidRPr="005967EF" w:rsidDel="00D20E1C">
                <w:rPr>
                  <w:rFonts w:ascii="Arial" w:hAnsi="Arial" w:cs="Arial"/>
                  <w:color w:val="000000"/>
                  <w:sz w:val="20"/>
                  <w:szCs w:val="20"/>
                </w:rPr>
                <w:delText>}</w:delText>
              </w:r>
            </w:del>
          </w:p>
        </w:tc>
      </w:tr>
      <w:tr w:rsidR="00501893" w:rsidRPr="005967EF" w:rsidDel="00D20E1C" w14:paraId="3474790D" w14:textId="1A9F5DE8" w:rsidTr="00067035">
        <w:trPr>
          <w:trHeight w:val="315"/>
          <w:del w:id="6259"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26AD58BE" w14:textId="4C3EDD35" w:rsidR="00501893" w:rsidRPr="005967EF" w:rsidDel="00D20E1C" w:rsidRDefault="00501893" w:rsidP="00067035">
            <w:pPr>
              <w:rPr>
                <w:del w:id="6260" w:author="danupraset@gmail.com" w:date="2025-09-23T16:06:00Z"/>
                <w:rFonts w:ascii="Arial" w:eastAsia="Arial" w:hAnsi="Arial" w:cs="Arial"/>
                <w:sz w:val="20"/>
                <w:szCs w:val="20"/>
              </w:rPr>
            </w:pPr>
            <w:del w:id="6261" w:author="danupraset@gmail.com" w:date="2025-09-23T16:06:00Z">
              <w:r w:rsidRPr="005967EF" w:rsidDel="00D20E1C">
                <w:rPr>
                  <w:rFonts w:ascii="Arial" w:eastAsia="Arial" w:hAnsi="Arial" w:cs="Arial"/>
                  <w:sz w:val="20"/>
                  <w:szCs w:val="20"/>
                </w:rPr>
                <w:delText>Response Failure</w:delText>
              </w:r>
            </w:del>
          </w:p>
        </w:tc>
        <w:tc>
          <w:tcPr>
            <w:tcW w:w="6946" w:type="dxa"/>
            <w:tcBorders>
              <w:top w:val="single" w:sz="6" w:space="0" w:color="CCCCCC"/>
              <w:left w:val="single" w:sz="6" w:space="0" w:color="CCCCCC"/>
              <w:bottom w:val="single" w:sz="6" w:space="0" w:color="000000"/>
              <w:right w:val="single" w:sz="6" w:space="0" w:color="000000"/>
            </w:tcBorders>
          </w:tcPr>
          <w:p w14:paraId="6332367B" w14:textId="317E2BCE" w:rsidR="00501893" w:rsidRPr="005967EF" w:rsidDel="00D20E1C" w:rsidRDefault="00501893" w:rsidP="00067035">
            <w:pPr>
              <w:spacing w:before="34"/>
              <w:rPr>
                <w:del w:id="6262" w:author="danupraset@gmail.com" w:date="2025-09-23T16:06:00Z"/>
                <w:rFonts w:ascii="Arial" w:eastAsia="Arial" w:hAnsi="Arial" w:cs="Arial"/>
                <w:sz w:val="20"/>
                <w:szCs w:val="20"/>
              </w:rPr>
            </w:pPr>
            <w:del w:id="6263" w:author="danupraset@gmail.com" w:date="2025-09-23T16:06:00Z">
              <w:r w:rsidRPr="005967EF" w:rsidDel="00D20E1C">
                <w:rPr>
                  <w:rFonts w:ascii="Arial" w:eastAsia="Arial" w:hAnsi="Arial" w:cs="Arial"/>
                  <w:sz w:val="20"/>
                  <w:szCs w:val="20"/>
                </w:rPr>
                <w:delText>{</w:delText>
              </w:r>
            </w:del>
          </w:p>
          <w:p w14:paraId="1860F523" w14:textId="0D3BA421" w:rsidR="00501893" w:rsidRPr="005967EF" w:rsidDel="00D20E1C" w:rsidRDefault="00501893" w:rsidP="00067035">
            <w:pPr>
              <w:spacing w:before="34"/>
              <w:rPr>
                <w:del w:id="6264" w:author="danupraset@gmail.com" w:date="2025-09-23T16:06:00Z"/>
                <w:rFonts w:ascii="Arial" w:eastAsia="Arial" w:hAnsi="Arial" w:cs="Arial"/>
                <w:sz w:val="20"/>
                <w:szCs w:val="20"/>
              </w:rPr>
            </w:pPr>
            <w:del w:id="6265" w:author="danupraset@gmail.com" w:date="2025-09-23T16:06:00Z">
              <w:r w:rsidRPr="005967EF" w:rsidDel="00D20E1C">
                <w:rPr>
                  <w:rFonts w:ascii="Arial" w:eastAsia="Arial" w:hAnsi="Arial" w:cs="Arial"/>
                  <w:sz w:val="20"/>
                  <w:szCs w:val="20"/>
                </w:rPr>
                <w:delText xml:space="preserve">   “responseCode” : “SP300”,</w:delText>
              </w:r>
            </w:del>
          </w:p>
          <w:p w14:paraId="5AA8FB22" w14:textId="55C2695A" w:rsidR="00501893" w:rsidRPr="005967EF" w:rsidDel="00D20E1C" w:rsidRDefault="00501893" w:rsidP="00067035">
            <w:pPr>
              <w:spacing w:before="34"/>
              <w:rPr>
                <w:del w:id="6266" w:author="danupraset@gmail.com" w:date="2025-09-23T16:06:00Z"/>
                <w:rFonts w:ascii="Arial" w:eastAsia="Arial" w:hAnsi="Arial" w:cs="Arial"/>
                <w:sz w:val="20"/>
                <w:szCs w:val="20"/>
              </w:rPr>
            </w:pPr>
            <w:del w:id="6267" w:author="danupraset@gmail.com" w:date="2025-09-23T16:06:00Z">
              <w:r w:rsidRPr="005967EF" w:rsidDel="00D20E1C">
                <w:rPr>
                  <w:rFonts w:ascii="Arial" w:eastAsia="Arial" w:hAnsi="Arial" w:cs="Arial"/>
                  <w:sz w:val="20"/>
                  <w:szCs w:val="20"/>
                </w:rPr>
                <w:delText xml:space="preserve">   “responseMsg” : “Missing required input parameter”,</w:delText>
              </w:r>
            </w:del>
          </w:p>
          <w:p w14:paraId="1FB722C4" w14:textId="118BBDD7" w:rsidR="00501893" w:rsidRPr="005967EF" w:rsidDel="00D20E1C" w:rsidRDefault="00501893" w:rsidP="00067035">
            <w:pPr>
              <w:spacing w:before="34"/>
              <w:rPr>
                <w:del w:id="6268" w:author="danupraset@gmail.com" w:date="2025-09-23T16:06:00Z"/>
                <w:rFonts w:ascii="Arial" w:eastAsia="Arial" w:hAnsi="Arial" w:cs="Arial"/>
                <w:sz w:val="20"/>
                <w:szCs w:val="20"/>
              </w:rPr>
            </w:pPr>
            <w:del w:id="6269" w:author="danupraset@gmail.com" w:date="2025-09-23T16:06:00Z">
              <w:r w:rsidRPr="005967EF" w:rsidDel="00D20E1C">
                <w:rPr>
                  <w:rFonts w:ascii="Arial" w:eastAsia="Arial" w:hAnsi="Arial" w:cs="Arial"/>
                  <w:sz w:val="20"/>
                  <w:szCs w:val="20"/>
                </w:rPr>
                <w:delText>}</w:delText>
              </w:r>
            </w:del>
          </w:p>
          <w:p w14:paraId="4FBD83C2" w14:textId="38FE9B7A" w:rsidR="00501893" w:rsidRPr="005967EF" w:rsidDel="00D20E1C" w:rsidRDefault="00501893" w:rsidP="00067035">
            <w:pPr>
              <w:spacing w:before="34"/>
              <w:rPr>
                <w:del w:id="6270" w:author="danupraset@gmail.com" w:date="2025-09-23T16:06:00Z"/>
                <w:rFonts w:ascii="Arial" w:eastAsia="Arial" w:hAnsi="Arial" w:cs="Arial"/>
                <w:sz w:val="20"/>
                <w:szCs w:val="20"/>
              </w:rPr>
            </w:pPr>
          </w:p>
        </w:tc>
      </w:tr>
    </w:tbl>
    <w:p w14:paraId="7354BDD0" w14:textId="05028AD5" w:rsidR="00501893" w:rsidDel="00D20E1C" w:rsidRDefault="00501893" w:rsidP="00501893">
      <w:pPr>
        <w:pStyle w:val="Heading4"/>
        <w:numPr>
          <w:ilvl w:val="4"/>
          <w:numId w:val="5"/>
        </w:numPr>
        <w:ind w:left="1418"/>
        <w:rPr>
          <w:del w:id="6271" w:author="danupraset@gmail.com" w:date="2025-09-23T16:06:00Z"/>
        </w:rPr>
      </w:pPr>
      <w:bookmarkStart w:id="6272" w:name="_Toc205889422"/>
      <w:del w:id="6273" w:author="danupraset@gmail.com" w:date="2025-09-23T16:06:00Z">
        <w:r w:rsidDel="00D20E1C">
          <w:delText>Redirect to SPCP page</w:delText>
        </w:r>
        <w:bookmarkEnd w:id="6272"/>
      </w:del>
    </w:p>
    <w:tbl>
      <w:tblPr>
        <w:tblW w:w="8923" w:type="dxa"/>
        <w:tblLayout w:type="fixed"/>
        <w:tblLook w:val="0400" w:firstRow="0" w:lastRow="0" w:firstColumn="0" w:lastColumn="0" w:noHBand="0" w:noVBand="1"/>
      </w:tblPr>
      <w:tblGrid>
        <w:gridCol w:w="1977"/>
        <w:gridCol w:w="6946"/>
      </w:tblGrid>
      <w:tr w:rsidR="00501893" w:rsidRPr="00B32071" w:rsidDel="00D20E1C" w14:paraId="72D5D946" w14:textId="6D2D2B05" w:rsidTr="00067035">
        <w:trPr>
          <w:trHeight w:val="315"/>
          <w:del w:id="6274" w:author="danupraset@gmail.com" w:date="2025-09-23T16:06:00Z"/>
        </w:trPr>
        <w:tc>
          <w:tcPr>
            <w:tcW w:w="1977" w:type="dxa"/>
            <w:tcBorders>
              <w:top w:val="single" w:sz="6" w:space="0" w:color="000000"/>
              <w:left w:val="single" w:sz="6" w:space="0" w:color="000000"/>
              <w:bottom w:val="single" w:sz="6" w:space="0" w:color="000000"/>
              <w:right w:val="single" w:sz="6" w:space="0" w:color="000000"/>
            </w:tcBorders>
          </w:tcPr>
          <w:p w14:paraId="1502C974" w14:textId="5CC8F979" w:rsidR="00501893" w:rsidRPr="00B32071" w:rsidDel="00D20E1C" w:rsidRDefault="00501893" w:rsidP="00067035">
            <w:pPr>
              <w:rPr>
                <w:del w:id="6275" w:author="danupraset@gmail.com" w:date="2025-09-23T16:06:00Z"/>
                <w:rFonts w:ascii="Arial" w:eastAsia="Arial" w:hAnsi="Arial" w:cs="Arial"/>
                <w:sz w:val="20"/>
                <w:szCs w:val="20"/>
              </w:rPr>
            </w:pPr>
            <w:del w:id="6276" w:author="danupraset@gmail.com" w:date="2025-09-23T16:06:00Z">
              <w:r w:rsidRPr="00B32071" w:rsidDel="00D20E1C">
                <w:rPr>
                  <w:rFonts w:ascii="Arial" w:eastAsia="Arial" w:hAnsi="Arial" w:cs="Arial"/>
                  <w:sz w:val="20"/>
                  <w:szCs w:val="20"/>
                </w:rPr>
                <w:delText>API Name</w:delText>
              </w:r>
            </w:del>
          </w:p>
        </w:tc>
        <w:tc>
          <w:tcPr>
            <w:tcW w:w="6946" w:type="dxa"/>
            <w:tcBorders>
              <w:top w:val="single" w:sz="6" w:space="0" w:color="000000"/>
              <w:left w:val="single" w:sz="6" w:space="0" w:color="CCCCCC"/>
              <w:bottom w:val="single" w:sz="6" w:space="0" w:color="000000"/>
              <w:right w:val="single" w:sz="6" w:space="0" w:color="000000"/>
            </w:tcBorders>
          </w:tcPr>
          <w:p w14:paraId="26F72868" w14:textId="11FB3501" w:rsidR="00501893" w:rsidRPr="00B32071" w:rsidDel="00D20E1C" w:rsidRDefault="00501893" w:rsidP="00067035">
            <w:pPr>
              <w:rPr>
                <w:del w:id="6277" w:author="danupraset@gmail.com" w:date="2025-09-23T16:06:00Z"/>
                <w:rFonts w:ascii="Arial" w:eastAsia="Arial" w:hAnsi="Arial" w:cs="Arial"/>
                <w:sz w:val="20"/>
                <w:szCs w:val="20"/>
              </w:rPr>
            </w:pPr>
            <w:del w:id="6278" w:author="danupraset@gmail.com" w:date="2025-09-23T16:06:00Z">
              <w:r w:rsidDel="00D20E1C">
                <w:rPr>
                  <w:rFonts w:ascii="Arial" w:eastAsia="Arial" w:hAnsi="Arial" w:cs="Arial"/>
                  <w:sz w:val="20"/>
                  <w:szCs w:val="20"/>
                </w:rPr>
                <w:delText>SPCP page</w:delText>
              </w:r>
            </w:del>
          </w:p>
        </w:tc>
      </w:tr>
      <w:tr w:rsidR="00501893" w:rsidRPr="00B32071" w:rsidDel="00D20E1C" w14:paraId="14D621F5" w14:textId="6F9C3616" w:rsidTr="00067035">
        <w:trPr>
          <w:trHeight w:val="315"/>
          <w:del w:id="6279"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10FD34D0" w14:textId="1FE1B338" w:rsidR="00501893" w:rsidRPr="00B32071" w:rsidDel="00D20E1C" w:rsidRDefault="00501893" w:rsidP="00067035">
            <w:pPr>
              <w:rPr>
                <w:del w:id="6280" w:author="danupraset@gmail.com" w:date="2025-09-23T16:06:00Z"/>
                <w:rFonts w:ascii="Arial" w:eastAsia="Arial" w:hAnsi="Arial" w:cs="Arial"/>
                <w:sz w:val="20"/>
                <w:szCs w:val="20"/>
              </w:rPr>
            </w:pPr>
            <w:del w:id="6281" w:author="danupraset@gmail.com" w:date="2025-09-23T16:06:00Z">
              <w:r w:rsidRPr="00B32071" w:rsidDel="00D20E1C">
                <w:rPr>
                  <w:rFonts w:ascii="Arial" w:eastAsia="Arial" w:hAnsi="Arial" w:cs="Arial"/>
                  <w:sz w:val="20"/>
                  <w:szCs w:val="20"/>
                </w:rPr>
                <w:delText>URL</w:delText>
              </w:r>
            </w:del>
          </w:p>
        </w:tc>
        <w:tc>
          <w:tcPr>
            <w:tcW w:w="6946" w:type="dxa"/>
            <w:tcBorders>
              <w:top w:val="single" w:sz="6" w:space="0" w:color="CCCCCC"/>
              <w:left w:val="single" w:sz="6" w:space="0" w:color="CCCCCC"/>
              <w:bottom w:val="single" w:sz="6" w:space="0" w:color="000000"/>
              <w:right w:val="single" w:sz="6" w:space="0" w:color="000000"/>
            </w:tcBorders>
          </w:tcPr>
          <w:p w14:paraId="5CDFD612" w14:textId="5E8D20EA" w:rsidR="00501893" w:rsidDel="00D20E1C" w:rsidRDefault="00501893" w:rsidP="00067035">
            <w:pPr>
              <w:rPr>
                <w:del w:id="6282" w:author="danupraset@gmail.com" w:date="2025-09-23T16:06:00Z"/>
                <w:rFonts w:ascii="Arial" w:eastAsia="Arial" w:hAnsi="Arial" w:cs="Arial"/>
                <w:sz w:val="20"/>
                <w:szCs w:val="20"/>
              </w:rPr>
            </w:pPr>
            <w:del w:id="6283" w:author="danupraset@gmail.com" w:date="2025-09-23T16:06:00Z">
              <w:r w:rsidRPr="00B32071" w:rsidDel="00D20E1C">
                <w:rPr>
                  <w:rFonts w:ascii="Arial" w:eastAsia="Arial" w:hAnsi="Arial" w:cs="Arial"/>
                  <w:sz w:val="20"/>
                  <w:szCs w:val="20"/>
                </w:rPr>
                <w:delText xml:space="preserve">UAT : </w:delText>
              </w:r>
              <w:r w:rsidRPr="00B32071" w:rsidDel="00D20E1C">
                <w:rPr>
                  <w:rFonts w:ascii="Arial" w:hAnsi="Arial" w:cs="Arial"/>
                </w:rPr>
                <w:delText xml:space="preserve"> </w:delText>
              </w:r>
              <w:r w:rsidDel="00D20E1C">
                <w:fldChar w:fldCharType="begin"/>
              </w:r>
              <w:r w:rsidDel="00D20E1C">
                <w:delInstrText>HYPERLINK "https://www2.ura.gov.sg/spcpWeb/uraSPservices.do"</w:delInstrText>
              </w:r>
              <w:r w:rsidDel="00D20E1C">
                <w:fldChar w:fldCharType="separate"/>
              </w:r>
              <w:r w:rsidRPr="00667248" w:rsidDel="00D20E1C">
                <w:rPr>
                  <w:rStyle w:val="Hyperlink"/>
                  <w:rFonts w:ascii="Arial" w:eastAsia="Arial" w:hAnsi="Arial" w:cs="Arial"/>
                  <w:sz w:val="20"/>
                  <w:szCs w:val="20"/>
                </w:rPr>
                <w:delText>https://www2.ura.gov.sg/spcpWeb/uraSPservices.do</w:delText>
              </w:r>
              <w:r w:rsidDel="00D20E1C">
                <w:fldChar w:fldCharType="end"/>
              </w:r>
            </w:del>
          </w:p>
          <w:p w14:paraId="12244776" w14:textId="666FF1CD" w:rsidR="00501893" w:rsidRPr="00B32071" w:rsidDel="00D20E1C" w:rsidRDefault="00501893" w:rsidP="00067035">
            <w:pPr>
              <w:rPr>
                <w:del w:id="6284" w:author="danupraset@gmail.com" w:date="2025-09-23T16:06:00Z"/>
                <w:rFonts w:ascii="Arial" w:eastAsia="Arial" w:hAnsi="Arial" w:cs="Arial"/>
                <w:sz w:val="20"/>
                <w:szCs w:val="20"/>
              </w:rPr>
            </w:pPr>
            <w:del w:id="6285" w:author="danupraset@gmail.com" w:date="2025-09-23T16:06:00Z">
              <w:r w:rsidRPr="00B32071" w:rsidDel="00D20E1C">
                <w:rPr>
                  <w:rFonts w:ascii="Arial" w:eastAsia="Arial" w:hAnsi="Arial" w:cs="Arial"/>
                  <w:sz w:val="20"/>
                  <w:szCs w:val="20"/>
                </w:rPr>
                <w:delText xml:space="preserve">PRD : </w:delText>
              </w:r>
              <w:r w:rsidDel="00D20E1C">
                <w:fldChar w:fldCharType="begin"/>
              </w:r>
              <w:r w:rsidDel="00D20E1C">
                <w:delInstrText>HYPERLINK "https://www.ura.gov.sg/spcpWeb/uraSPservices.do"</w:delInstrText>
              </w:r>
              <w:r w:rsidDel="00D20E1C">
                <w:fldChar w:fldCharType="separate"/>
              </w:r>
              <w:r w:rsidRPr="00667248" w:rsidDel="00D20E1C">
                <w:rPr>
                  <w:rStyle w:val="Hyperlink"/>
                  <w:rFonts w:ascii="Arial" w:eastAsia="Arial" w:hAnsi="Arial" w:cs="Arial"/>
                  <w:sz w:val="20"/>
                  <w:szCs w:val="20"/>
                </w:rPr>
                <w:delText>https://www.ura.gov.sg/spcpWeb/uraSPservices.do</w:delText>
              </w:r>
              <w:r w:rsidDel="00D20E1C">
                <w:fldChar w:fldCharType="end"/>
              </w:r>
            </w:del>
          </w:p>
        </w:tc>
      </w:tr>
      <w:tr w:rsidR="00501893" w:rsidRPr="00B32071" w:rsidDel="00D20E1C" w14:paraId="1C013F93" w14:textId="25FBD4A0" w:rsidTr="00067035">
        <w:trPr>
          <w:trHeight w:val="315"/>
          <w:del w:id="6286"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75E16E4C" w14:textId="1AD4F19A" w:rsidR="00501893" w:rsidRPr="00B32071" w:rsidDel="00D20E1C" w:rsidRDefault="00501893" w:rsidP="00067035">
            <w:pPr>
              <w:rPr>
                <w:del w:id="6287" w:author="danupraset@gmail.com" w:date="2025-09-23T16:06:00Z"/>
                <w:rFonts w:ascii="Arial" w:eastAsia="Arial" w:hAnsi="Arial" w:cs="Arial"/>
                <w:sz w:val="20"/>
                <w:szCs w:val="20"/>
              </w:rPr>
            </w:pPr>
            <w:del w:id="6288" w:author="danupraset@gmail.com" w:date="2025-09-23T16:06:00Z">
              <w:r w:rsidRPr="00B32071" w:rsidDel="00D20E1C">
                <w:rPr>
                  <w:rFonts w:ascii="Arial" w:eastAsia="Arial" w:hAnsi="Arial" w:cs="Arial"/>
                  <w:sz w:val="20"/>
                  <w:szCs w:val="20"/>
                </w:rPr>
                <w:delText>Description</w:delText>
              </w:r>
            </w:del>
          </w:p>
        </w:tc>
        <w:tc>
          <w:tcPr>
            <w:tcW w:w="6946" w:type="dxa"/>
            <w:tcBorders>
              <w:top w:val="single" w:sz="6" w:space="0" w:color="CCCCCC"/>
              <w:left w:val="single" w:sz="6" w:space="0" w:color="CCCCCC"/>
              <w:bottom w:val="single" w:sz="6" w:space="0" w:color="000000"/>
              <w:right w:val="single" w:sz="6" w:space="0" w:color="000000"/>
            </w:tcBorders>
          </w:tcPr>
          <w:p w14:paraId="64513F96" w14:textId="704BC61A" w:rsidR="00501893" w:rsidRPr="00B32071" w:rsidDel="00D20E1C" w:rsidRDefault="00501893" w:rsidP="00067035">
            <w:pPr>
              <w:rPr>
                <w:del w:id="6289" w:author="danupraset@gmail.com" w:date="2025-09-23T16:06:00Z"/>
                <w:rFonts w:ascii="Arial" w:eastAsia="Arial" w:hAnsi="Arial" w:cs="Arial"/>
                <w:sz w:val="20"/>
                <w:szCs w:val="20"/>
              </w:rPr>
            </w:pPr>
            <w:del w:id="6290" w:author="danupraset@gmail.com" w:date="2025-09-23T16:06:00Z">
              <w:r w:rsidRPr="00B32071" w:rsidDel="00D20E1C">
                <w:rPr>
                  <w:rFonts w:ascii="Arial" w:eastAsia="Arial" w:hAnsi="Arial" w:cs="Arial"/>
                  <w:sz w:val="20"/>
                  <w:szCs w:val="20"/>
                </w:rPr>
                <w:delText xml:space="preserve">The </w:delText>
              </w:r>
              <w:r w:rsidDel="00D20E1C">
                <w:rPr>
                  <w:rFonts w:ascii="Arial" w:eastAsia="Arial" w:hAnsi="Arial" w:cs="Arial"/>
                  <w:sz w:val="20"/>
                  <w:szCs w:val="20"/>
                </w:rPr>
                <w:delText>endpoint to redirect user to SPCP login page</w:delText>
              </w:r>
            </w:del>
          </w:p>
        </w:tc>
      </w:tr>
      <w:tr w:rsidR="00501893" w:rsidDel="00D20E1C" w14:paraId="464660BD" w14:textId="78540DAB" w:rsidTr="00067035">
        <w:trPr>
          <w:trHeight w:val="315"/>
          <w:del w:id="6291"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76F0BB52" w14:textId="543CA8CA" w:rsidR="00501893" w:rsidRPr="00B32071" w:rsidDel="00D20E1C" w:rsidRDefault="00501893" w:rsidP="00067035">
            <w:pPr>
              <w:rPr>
                <w:del w:id="6292" w:author="danupraset@gmail.com" w:date="2025-09-23T16:06:00Z"/>
                <w:rFonts w:ascii="Arial" w:eastAsia="Arial" w:hAnsi="Arial" w:cs="Arial"/>
                <w:sz w:val="20"/>
                <w:szCs w:val="20"/>
              </w:rPr>
            </w:pPr>
            <w:del w:id="6293" w:author="danupraset@gmail.com" w:date="2025-09-23T16:06:00Z">
              <w:r w:rsidRPr="002E116B" w:rsidDel="00D20E1C">
                <w:rPr>
                  <w:rFonts w:ascii="Arial" w:eastAsia="Arial" w:hAnsi="Arial" w:cs="Arial"/>
                  <w:sz w:val="20"/>
                  <w:szCs w:val="20"/>
                </w:rPr>
                <w:delText>Query Parameter</w:delText>
              </w:r>
            </w:del>
          </w:p>
        </w:tc>
        <w:tc>
          <w:tcPr>
            <w:tcW w:w="6946" w:type="dxa"/>
            <w:tcBorders>
              <w:top w:val="single" w:sz="6" w:space="0" w:color="CCCCCC"/>
              <w:left w:val="single" w:sz="6" w:space="0" w:color="CCCCCC"/>
              <w:bottom w:val="single" w:sz="6" w:space="0" w:color="000000"/>
              <w:right w:val="single" w:sz="6" w:space="0" w:color="000000"/>
            </w:tcBorders>
          </w:tcPr>
          <w:p w14:paraId="0C4F3F97" w14:textId="22FED305" w:rsidR="00501893" w:rsidDel="00D20E1C" w:rsidRDefault="00501893" w:rsidP="00067035">
            <w:pPr>
              <w:rPr>
                <w:del w:id="6294" w:author="danupraset@gmail.com" w:date="2025-09-23T16:06:00Z"/>
                <w:rFonts w:ascii="Arial" w:eastAsia="Arial" w:hAnsi="Arial" w:cs="Arial"/>
                <w:sz w:val="20"/>
                <w:szCs w:val="20"/>
              </w:rPr>
            </w:pPr>
            <w:del w:id="6295" w:author="danupraset@gmail.com" w:date="2025-09-23T16:06:00Z">
              <w:r w:rsidRPr="00716B34" w:rsidDel="00D20E1C">
                <w:rPr>
                  <w:rFonts w:ascii="Arial" w:eastAsia="Arial" w:hAnsi="Arial" w:cs="Arial"/>
                  <w:sz w:val="20"/>
                  <w:szCs w:val="20"/>
                </w:rPr>
                <w:delText>appTxnId=&lt;appTxnId&gt;</w:delText>
              </w:r>
            </w:del>
          </w:p>
          <w:p w14:paraId="57472EA3" w14:textId="7AAD5576" w:rsidR="00501893" w:rsidDel="00D20E1C" w:rsidRDefault="00501893" w:rsidP="00067035">
            <w:pPr>
              <w:rPr>
                <w:del w:id="6296" w:author="danupraset@gmail.com" w:date="2025-09-23T16:06:00Z"/>
                <w:rFonts w:ascii="Arial" w:eastAsia="Arial" w:hAnsi="Arial" w:cs="Arial"/>
                <w:sz w:val="20"/>
                <w:szCs w:val="20"/>
              </w:rPr>
            </w:pPr>
            <w:del w:id="6297" w:author="danupraset@gmail.com" w:date="2025-09-23T16:06:00Z">
              <w:r w:rsidRPr="00716B34" w:rsidDel="00D20E1C">
                <w:rPr>
                  <w:rFonts w:ascii="Arial" w:eastAsia="Arial" w:hAnsi="Arial" w:cs="Arial"/>
                  <w:sz w:val="20"/>
                  <w:szCs w:val="20"/>
                </w:rPr>
                <w:delText>sessionId=&lt;sessionId&gt;</w:delText>
              </w:r>
            </w:del>
          </w:p>
          <w:p w14:paraId="60D5188D" w14:textId="376C9B45" w:rsidR="00501893" w:rsidDel="00D20E1C" w:rsidRDefault="00501893" w:rsidP="00067035">
            <w:pPr>
              <w:rPr>
                <w:del w:id="6298" w:author="danupraset@gmail.com" w:date="2025-09-23T16:06:00Z"/>
                <w:rFonts w:ascii="Arial" w:eastAsia="Arial" w:hAnsi="Arial" w:cs="Arial"/>
                <w:sz w:val="20"/>
                <w:szCs w:val="20"/>
              </w:rPr>
            </w:pPr>
            <w:del w:id="6299" w:author="danupraset@gmail.com" w:date="2025-09-23T16:06:00Z">
              <w:r w:rsidRPr="00716B34" w:rsidDel="00D20E1C">
                <w:rPr>
                  <w:rFonts w:ascii="Arial" w:eastAsia="Arial" w:hAnsi="Arial" w:cs="Arial"/>
                  <w:sz w:val="20"/>
                  <w:szCs w:val="20"/>
                </w:rPr>
                <w:delText>appId=&lt;appId&gt;</w:delText>
              </w:r>
            </w:del>
          </w:p>
          <w:p w14:paraId="6A1BC44B" w14:textId="3B459AE5" w:rsidR="00501893" w:rsidDel="00D20E1C" w:rsidRDefault="00501893" w:rsidP="00067035">
            <w:pPr>
              <w:rPr>
                <w:del w:id="6300" w:author="danupraset@gmail.com" w:date="2025-09-23T16:06:00Z"/>
                <w:rFonts w:ascii="Arial" w:eastAsia="Arial" w:hAnsi="Arial" w:cs="Arial"/>
                <w:sz w:val="20"/>
                <w:szCs w:val="20"/>
              </w:rPr>
            </w:pPr>
            <w:del w:id="6301" w:author="danupraset@gmail.com" w:date="2025-09-23T16:06:00Z">
              <w:r w:rsidRPr="00716B34" w:rsidDel="00D20E1C">
                <w:rPr>
                  <w:rFonts w:ascii="Arial" w:eastAsia="Arial" w:hAnsi="Arial" w:cs="Arial"/>
                  <w:sz w:val="20"/>
                  <w:szCs w:val="20"/>
                </w:rPr>
                <w:delText>authType=SP</w:delText>
              </w:r>
            </w:del>
          </w:p>
        </w:tc>
      </w:tr>
    </w:tbl>
    <w:p w14:paraId="14FA174B" w14:textId="41D2310C" w:rsidR="00501893" w:rsidDel="00D20E1C" w:rsidRDefault="00501893" w:rsidP="00501893">
      <w:pPr>
        <w:pStyle w:val="Heading4"/>
        <w:numPr>
          <w:ilvl w:val="4"/>
          <w:numId w:val="5"/>
        </w:numPr>
        <w:ind w:left="1418"/>
        <w:rPr>
          <w:del w:id="6302" w:author="danupraset@gmail.com" w:date="2025-09-23T16:06:00Z"/>
        </w:rPr>
      </w:pPr>
      <w:bookmarkStart w:id="6303" w:name="_Toc205889423"/>
      <w:del w:id="6304" w:author="danupraset@gmail.com" w:date="2025-09-23T16:06:00Z">
        <w:r w:rsidDel="00D20E1C">
          <w:delText>Get user information from SPCP</w:delText>
        </w:r>
        <w:bookmarkEnd w:id="6303"/>
      </w:del>
    </w:p>
    <w:tbl>
      <w:tblPr>
        <w:tblW w:w="8923" w:type="dxa"/>
        <w:tblLayout w:type="fixed"/>
        <w:tblLook w:val="0400" w:firstRow="0" w:lastRow="0" w:firstColumn="0" w:lastColumn="0" w:noHBand="0" w:noVBand="1"/>
      </w:tblPr>
      <w:tblGrid>
        <w:gridCol w:w="1977"/>
        <w:gridCol w:w="6946"/>
      </w:tblGrid>
      <w:tr w:rsidR="00501893" w:rsidRPr="005967EF" w:rsidDel="00D20E1C" w14:paraId="4140974C" w14:textId="69FBF844" w:rsidTr="00067035">
        <w:trPr>
          <w:trHeight w:val="315"/>
          <w:del w:id="6305" w:author="danupraset@gmail.com" w:date="2025-09-23T16:06:00Z"/>
        </w:trPr>
        <w:tc>
          <w:tcPr>
            <w:tcW w:w="1977" w:type="dxa"/>
            <w:tcBorders>
              <w:top w:val="single" w:sz="6" w:space="0" w:color="000000"/>
              <w:left w:val="single" w:sz="6" w:space="0" w:color="000000"/>
              <w:bottom w:val="single" w:sz="6" w:space="0" w:color="000000"/>
              <w:right w:val="single" w:sz="6" w:space="0" w:color="000000"/>
            </w:tcBorders>
          </w:tcPr>
          <w:p w14:paraId="595C498C" w14:textId="05F88BF2" w:rsidR="00501893" w:rsidRPr="005967EF" w:rsidDel="00D20E1C" w:rsidRDefault="00501893" w:rsidP="00067035">
            <w:pPr>
              <w:rPr>
                <w:del w:id="6306" w:author="danupraset@gmail.com" w:date="2025-09-23T16:06:00Z"/>
                <w:rFonts w:ascii="Arial" w:eastAsia="Arial" w:hAnsi="Arial" w:cs="Arial"/>
                <w:sz w:val="20"/>
                <w:szCs w:val="20"/>
              </w:rPr>
            </w:pPr>
            <w:del w:id="6307" w:author="danupraset@gmail.com" w:date="2025-09-23T16:06:00Z">
              <w:r w:rsidRPr="005967EF" w:rsidDel="00D20E1C">
                <w:rPr>
                  <w:rFonts w:ascii="Arial" w:eastAsia="Arial" w:hAnsi="Arial" w:cs="Arial"/>
                  <w:sz w:val="20"/>
                  <w:szCs w:val="20"/>
                </w:rPr>
                <w:delText>API Name</w:delText>
              </w:r>
            </w:del>
          </w:p>
        </w:tc>
        <w:tc>
          <w:tcPr>
            <w:tcW w:w="6946" w:type="dxa"/>
            <w:tcBorders>
              <w:top w:val="single" w:sz="6" w:space="0" w:color="000000"/>
              <w:left w:val="single" w:sz="6" w:space="0" w:color="CCCCCC"/>
              <w:bottom w:val="single" w:sz="6" w:space="0" w:color="000000"/>
              <w:right w:val="single" w:sz="6" w:space="0" w:color="000000"/>
            </w:tcBorders>
          </w:tcPr>
          <w:p w14:paraId="447E6DA1" w14:textId="25AC9C7C" w:rsidR="00501893" w:rsidRPr="005967EF" w:rsidDel="00D20E1C" w:rsidRDefault="00501893" w:rsidP="00067035">
            <w:pPr>
              <w:rPr>
                <w:del w:id="6308" w:author="danupraset@gmail.com" w:date="2025-09-23T16:06:00Z"/>
                <w:rFonts w:ascii="Arial" w:eastAsia="Arial" w:hAnsi="Arial" w:cs="Arial"/>
                <w:sz w:val="20"/>
                <w:szCs w:val="20"/>
              </w:rPr>
            </w:pPr>
            <w:del w:id="6309" w:author="danupraset@gmail.com" w:date="2025-09-23T16:06:00Z">
              <w:r w:rsidRPr="005967EF" w:rsidDel="00D20E1C">
                <w:rPr>
                  <w:rFonts w:ascii="Arial" w:eastAsia="Arial" w:hAnsi="Arial" w:cs="Arial"/>
                  <w:sz w:val="20"/>
                  <w:szCs w:val="20"/>
                </w:rPr>
                <w:delText>Get user SPCP information</w:delText>
              </w:r>
            </w:del>
          </w:p>
        </w:tc>
      </w:tr>
      <w:tr w:rsidR="00501893" w:rsidRPr="005967EF" w:rsidDel="00D20E1C" w14:paraId="351FF8D5" w14:textId="17267628" w:rsidTr="00067035">
        <w:trPr>
          <w:trHeight w:val="315"/>
          <w:del w:id="6310"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65F92855" w14:textId="27E9269F" w:rsidR="00501893" w:rsidRPr="005967EF" w:rsidDel="00D20E1C" w:rsidRDefault="00501893" w:rsidP="00067035">
            <w:pPr>
              <w:rPr>
                <w:del w:id="6311" w:author="danupraset@gmail.com" w:date="2025-09-23T16:06:00Z"/>
                <w:rFonts w:ascii="Arial" w:eastAsia="Arial" w:hAnsi="Arial" w:cs="Arial"/>
                <w:sz w:val="20"/>
                <w:szCs w:val="20"/>
              </w:rPr>
            </w:pPr>
            <w:del w:id="6312" w:author="danupraset@gmail.com" w:date="2025-09-23T16:06:00Z">
              <w:r w:rsidRPr="005967EF" w:rsidDel="00D20E1C">
                <w:rPr>
                  <w:rFonts w:ascii="Arial" w:eastAsia="Arial" w:hAnsi="Arial" w:cs="Arial"/>
                  <w:sz w:val="20"/>
                  <w:szCs w:val="20"/>
                </w:rPr>
                <w:delText>URL</w:delText>
              </w:r>
            </w:del>
          </w:p>
        </w:tc>
        <w:tc>
          <w:tcPr>
            <w:tcW w:w="6946" w:type="dxa"/>
            <w:tcBorders>
              <w:top w:val="single" w:sz="6" w:space="0" w:color="CCCCCC"/>
              <w:left w:val="single" w:sz="6" w:space="0" w:color="CCCCCC"/>
              <w:bottom w:val="single" w:sz="6" w:space="0" w:color="000000"/>
              <w:right w:val="single" w:sz="6" w:space="0" w:color="000000"/>
            </w:tcBorders>
          </w:tcPr>
          <w:p w14:paraId="228D2A09" w14:textId="56374D7D" w:rsidR="00501893" w:rsidRPr="005967EF" w:rsidDel="00D20E1C" w:rsidRDefault="00501893" w:rsidP="00067035">
            <w:pPr>
              <w:rPr>
                <w:del w:id="6313" w:author="danupraset@gmail.com" w:date="2025-09-23T16:06:00Z"/>
                <w:rFonts w:ascii="Arial" w:eastAsia="Arial" w:hAnsi="Arial" w:cs="Arial"/>
                <w:sz w:val="20"/>
                <w:szCs w:val="20"/>
              </w:rPr>
            </w:pPr>
            <w:del w:id="6314" w:author="danupraset@gmail.com" w:date="2025-09-23T16:06:00Z">
              <w:r w:rsidRPr="005967EF" w:rsidDel="00D20E1C">
                <w:rPr>
                  <w:rFonts w:ascii="Arial" w:eastAsia="Arial" w:hAnsi="Arial" w:cs="Arial"/>
                  <w:sz w:val="20"/>
                  <w:szCs w:val="20"/>
                </w:rPr>
                <w:delText xml:space="preserve">UAT : </w:delText>
              </w:r>
              <w:r w:rsidRPr="005967EF" w:rsidDel="00D20E1C">
                <w:rPr>
                  <w:rFonts w:ascii="Arial" w:hAnsi="Arial" w:cs="Arial"/>
                  <w:sz w:val="20"/>
                  <w:szCs w:val="20"/>
                </w:rPr>
                <w:delText xml:space="preserve"> </w:delText>
              </w:r>
              <w:r w:rsidRPr="005967EF" w:rsidDel="00D20E1C">
                <w:rPr>
                  <w:rFonts w:ascii="Arial" w:eastAsia="Arial" w:hAnsi="Arial" w:cs="Arial"/>
                  <w:sz w:val="20"/>
                  <w:szCs w:val="20"/>
                </w:rPr>
                <w:delText>https://api2.uraaz.gov.sg /ocms/spcpDS/spcp/getAuthResponse</w:delText>
              </w:r>
            </w:del>
          </w:p>
          <w:p w14:paraId="1C9256FD" w14:textId="1D6DC4E0" w:rsidR="00501893" w:rsidRPr="005967EF" w:rsidDel="00D20E1C" w:rsidRDefault="00501893" w:rsidP="00067035">
            <w:pPr>
              <w:rPr>
                <w:del w:id="6315" w:author="danupraset@gmail.com" w:date="2025-09-23T16:06:00Z"/>
                <w:rFonts w:ascii="Arial" w:eastAsia="Arial" w:hAnsi="Arial" w:cs="Arial"/>
                <w:sz w:val="20"/>
                <w:szCs w:val="20"/>
              </w:rPr>
            </w:pPr>
            <w:del w:id="6316" w:author="danupraset@gmail.com" w:date="2025-09-23T16:06:00Z">
              <w:r w:rsidRPr="005967EF" w:rsidDel="00D20E1C">
                <w:rPr>
                  <w:rFonts w:ascii="Arial" w:eastAsia="Arial" w:hAnsi="Arial" w:cs="Arial"/>
                  <w:sz w:val="20"/>
                  <w:szCs w:val="20"/>
                </w:rPr>
                <w:delText>PRD : https://api.uraaz.gov.sg /ocms/spcpDS/spcp/getAuthResponse</w:delText>
              </w:r>
            </w:del>
          </w:p>
        </w:tc>
      </w:tr>
      <w:tr w:rsidR="00501893" w:rsidRPr="005967EF" w:rsidDel="00D20E1C" w14:paraId="49F1FC38" w14:textId="631CEFF9" w:rsidTr="00067035">
        <w:trPr>
          <w:trHeight w:val="315"/>
          <w:del w:id="6317"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2699E3D0" w14:textId="55017DF9" w:rsidR="00501893" w:rsidRPr="005967EF" w:rsidDel="00D20E1C" w:rsidRDefault="00501893" w:rsidP="00067035">
            <w:pPr>
              <w:rPr>
                <w:del w:id="6318" w:author="danupraset@gmail.com" w:date="2025-09-23T16:06:00Z"/>
                <w:rFonts w:ascii="Arial" w:eastAsia="Arial" w:hAnsi="Arial" w:cs="Arial"/>
                <w:sz w:val="20"/>
                <w:szCs w:val="20"/>
              </w:rPr>
            </w:pPr>
            <w:del w:id="6319" w:author="danupraset@gmail.com" w:date="2025-09-23T16:06:00Z">
              <w:r w:rsidRPr="005967EF" w:rsidDel="00D20E1C">
                <w:rPr>
                  <w:rFonts w:ascii="Arial" w:eastAsia="Arial" w:hAnsi="Arial" w:cs="Arial"/>
                  <w:sz w:val="20"/>
                  <w:szCs w:val="20"/>
                </w:rPr>
                <w:delText>Description</w:delText>
              </w:r>
            </w:del>
          </w:p>
        </w:tc>
        <w:tc>
          <w:tcPr>
            <w:tcW w:w="6946" w:type="dxa"/>
            <w:tcBorders>
              <w:top w:val="single" w:sz="6" w:space="0" w:color="CCCCCC"/>
              <w:left w:val="single" w:sz="6" w:space="0" w:color="CCCCCC"/>
              <w:bottom w:val="single" w:sz="6" w:space="0" w:color="000000"/>
              <w:right w:val="single" w:sz="6" w:space="0" w:color="000000"/>
            </w:tcBorders>
          </w:tcPr>
          <w:p w14:paraId="78C573A2" w14:textId="5C848631" w:rsidR="00501893" w:rsidRPr="005967EF" w:rsidDel="00D20E1C" w:rsidRDefault="00501893" w:rsidP="00067035">
            <w:pPr>
              <w:rPr>
                <w:del w:id="6320" w:author="danupraset@gmail.com" w:date="2025-09-23T16:06:00Z"/>
                <w:rFonts w:ascii="Arial" w:eastAsia="Arial" w:hAnsi="Arial" w:cs="Arial"/>
                <w:sz w:val="20"/>
                <w:szCs w:val="20"/>
              </w:rPr>
            </w:pPr>
            <w:del w:id="6321" w:author="danupraset@gmail.com" w:date="2025-09-23T16:06:00Z">
              <w:r w:rsidRPr="005967EF" w:rsidDel="00D20E1C">
                <w:rPr>
                  <w:rFonts w:ascii="Arial" w:eastAsia="Arial" w:hAnsi="Arial" w:cs="Arial"/>
                  <w:sz w:val="20"/>
                  <w:szCs w:val="20"/>
                </w:rPr>
                <w:delText xml:space="preserve">The API </w:delText>
              </w:r>
              <w:r w:rsidRPr="005967EF" w:rsidDel="00D20E1C">
                <w:rPr>
                  <w:rFonts w:ascii="Arial" w:eastAsia="Arial" w:hAnsi="Arial" w:cs="Arial"/>
                  <w:sz w:val="20"/>
                  <w:szCs w:val="20"/>
                  <w:lang w:val="en-US"/>
                </w:rPr>
                <w:delText xml:space="preserve">to get SPCP user detail information </w:delText>
              </w:r>
            </w:del>
          </w:p>
        </w:tc>
      </w:tr>
      <w:tr w:rsidR="00501893" w:rsidRPr="005967EF" w:rsidDel="00D20E1C" w14:paraId="7DC04B81" w14:textId="1FE6292E" w:rsidTr="00067035">
        <w:trPr>
          <w:trHeight w:val="315"/>
          <w:del w:id="6322"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6365DF9C" w14:textId="6FEE64CD" w:rsidR="00501893" w:rsidRPr="005967EF" w:rsidDel="00D20E1C" w:rsidRDefault="00501893" w:rsidP="00067035">
            <w:pPr>
              <w:rPr>
                <w:del w:id="6323" w:author="danupraset@gmail.com" w:date="2025-09-23T16:06:00Z"/>
                <w:rFonts w:ascii="Arial" w:eastAsia="Arial" w:hAnsi="Arial" w:cs="Arial"/>
                <w:sz w:val="20"/>
                <w:szCs w:val="20"/>
              </w:rPr>
            </w:pPr>
            <w:del w:id="6324" w:author="danupraset@gmail.com" w:date="2025-09-23T16:06:00Z">
              <w:r w:rsidRPr="005967EF" w:rsidDel="00D20E1C">
                <w:rPr>
                  <w:rFonts w:ascii="Arial" w:eastAsia="Arial" w:hAnsi="Arial" w:cs="Arial"/>
                  <w:sz w:val="20"/>
                  <w:szCs w:val="20"/>
                </w:rPr>
                <w:delText>Method</w:delText>
              </w:r>
            </w:del>
          </w:p>
        </w:tc>
        <w:tc>
          <w:tcPr>
            <w:tcW w:w="6946" w:type="dxa"/>
            <w:tcBorders>
              <w:top w:val="single" w:sz="6" w:space="0" w:color="CCCCCC"/>
              <w:left w:val="single" w:sz="6" w:space="0" w:color="CCCCCC"/>
              <w:bottom w:val="single" w:sz="6" w:space="0" w:color="000000"/>
              <w:right w:val="single" w:sz="6" w:space="0" w:color="000000"/>
            </w:tcBorders>
          </w:tcPr>
          <w:p w14:paraId="564059C2" w14:textId="7459462D" w:rsidR="00501893" w:rsidRPr="005967EF" w:rsidDel="00D20E1C" w:rsidRDefault="00501893" w:rsidP="00067035">
            <w:pPr>
              <w:rPr>
                <w:del w:id="6325" w:author="danupraset@gmail.com" w:date="2025-09-23T16:06:00Z"/>
                <w:rFonts w:ascii="Arial" w:eastAsia="Arial" w:hAnsi="Arial" w:cs="Arial"/>
                <w:sz w:val="20"/>
                <w:szCs w:val="20"/>
              </w:rPr>
            </w:pPr>
            <w:del w:id="6326" w:author="danupraset@gmail.com" w:date="2025-09-23T16:06:00Z">
              <w:r w:rsidRPr="005967EF" w:rsidDel="00D20E1C">
                <w:rPr>
                  <w:rFonts w:ascii="Arial" w:eastAsia="Arial" w:hAnsi="Arial" w:cs="Arial"/>
                  <w:sz w:val="20"/>
                  <w:szCs w:val="20"/>
                </w:rPr>
                <w:delText>POST</w:delText>
              </w:r>
            </w:del>
          </w:p>
        </w:tc>
      </w:tr>
      <w:tr w:rsidR="00501893" w:rsidRPr="005967EF" w:rsidDel="00D20E1C" w14:paraId="1407FCE7" w14:textId="3CD2BE63" w:rsidTr="00067035">
        <w:trPr>
          <w:trHeight w:val="315"/>
          <w:del w:id="6327"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551D8082" w14:textId="6C49C33D" w:rsidR="00501893" w:rsidRPr="005967EF" w:rsidDel="00D20E1C" w:rsidRDefault="00501893" w:rsidP="00067035">
            <w:pPr>
              <w:rPr>
                <w:del w:id="6328" w:author="danupraset@gmail.com" w:date="2025-09-23T16:06:00Z"/>
                <w:rFonts w:ascii="Arial" w:eastAsia="Arial" w:hAnsi="Arial" w:cs="Arial"/>
                <w:sz w:val="20"/>
                <w:szCs w:val="20"/>
              </w:rPr>
            </w:pPr>
            <w:del w:id="6329" w:author="danupraset@gmail.com" w:date="2025-09-23T16:06:00Z">
              <w:r w:rsidRPr="005967EF" w:rsidDel="00D20E1C">
                <w:rPr>
                  <w:rFonts w:ascii="Arial" w:eastAsia="Arial" w:hAnsi="Arial" w:cs="Arial"/>
                  <w:sz w:val="20"/>
                  <w:szCs w:val="20"/>
                </w:rPr>
                <w:delText>Header</w:delText>
              </w:r>
            </w:del>
          </w:p>
        </w:tc>
        <w:tc>
          <w:tcPr>
            <w:tcW w:w="6946" w:type="dxa"/>
            <w:tcBorders>
              <w:top w:val="single" w:sz="6" w:space="0" w:color="CCCCCC"/>
              <w:left w:val="single" w:sz="6" w:space="0" w:color="CCCCCC"/>
              <w:bottom w:val="single" w:sz="6" w:space="0" w:color="000000"/>
              <w:right w:val="single" w:sz="6" w:space="0" w:color="000000"/>
            </w:tcBorders>
          </w:tcPr>
          <w:p w14:paraId="67D7E3C0" w14:textId="339E2DB0" w:rsidR="00501893" w:rsidRPr="005967EF" w:rsidDel="00D20E1C" w:rsidRDefault="00501893" w:rsidP="00067035">
            <w:pPr>
              <w:pBdr>
                <w:top w:val="nil"/>
                <w:left w:val="nil"/>
                <w:bottom w:val="nil"/>
                <w:right w:val="nil"/>
                <w:between w:val="nil"/>
              </w:pBdr>
              <w:rPr>
                <w:del w:id="6330" w:author="danupraset@gmail.com" w:date="2025-09-23T16:06:00Z"/>
                <w:rFonts w:ascii="Arial" w:eastAsia="Arial" w:hAnsi="Arial" w:cs="Arial"/>
                <w:color w:val="000000"/>
                <w:sz w:val="20"/>
                <w:szCs w:val="20"/>
              </w:rPr>
            </w:pPr>
            <w:del w:id="6331" w:author="danupraset@gmail.com" w:date="2025-09-23T16:06:00Z">
              <w:r w:rsidRPr="005967EF" w:rsidDel="00D20E1C">
                <w:rPr>
                  <w:rFonts w:ascii="Arial" w:eastAsia="Arial" w:hAnsi="Arial" w:cs="Arial"/>
                  <w:color w:val="000000"/>
                  <w:sz w:val="20"/>
                  <w:szCs w:val="20"/>
                </w:rPr>
                <w:delText>{ </w:delText>
              </w:r>
            </w:del>
          </w:p>
          <w:p w14:paraId="60492580" w14:textId="2B2E1AC5" w:rsidR="00501893" w:rsidRPr="005967EF" w:rsidDel="00D20E1C" w:rsidRDefault="00501893" w:rsidP="00067035">
            <w:pPr>
              <w:pBdr>
                <w:top w:val="nil"/>
                <w:left w:val="nil"/>
                <w:bottom w:val="nil"/>
                <w:right w:val="nil"/>
                <w:between w:val="nil"/>
              </w:pBdr>
              <w:ind w:firstLine="210"/>
              <w:rPr>
                <w:del w:id="6332" w:author="danupraset@gmail.com" w:date="2025-09-23T16:06:00Z"/>
                <w:rFonts w:ascii="Arial" w:eastAsia="Arial" w:hAnsi="Arial" w:cs="Arial"/>
                <w:color w:val="000000"/>
                <w:sz w:val="20"/>
                <w:szCs w:val="20"/>
              </w:rPr>
            </w:pPr>
            <w:del w:id="6333" w:author="danupraset@gmail.com" w:date="2025-09-23T16:06:00Z">
              <w:r w:rsidRPr="005967EF" w:rsidDel="00D20E1C">
                <w:rPr>
                  <w:rFonts w:ascii="Arial" w:eastAsia="Arial" w:hAnsi="Arial" w:cs="Arial"/>
                  <w:color w:val="000000"/>
                  <w:sz w:val="20"/>
                  <w:szCs w:val="20"/>
                </w:rPr>
                <w:delText>"Authorization": "Bearer [AUTH_TOKEN]",</w:delText>
              </w:r>
            </w:del>
          </w:p>
          <w:p w14:paraId="713076CA" w14:textId="17D48D6A" w:rsidR="00501893" w:rsidRPr="005967EF" w:rsidDel="00D20E1C" w:rsidRDefault="00501893" w:rsidP="00067035">
            <w:pPr>
              <w:pBdr>
                <w:top w:val="nil"/>
                <w:left w:val="nil"/>
                <w:bottom w:val="nil"/>
                <w:right w:val="nil"/>
                <w:between w:val="nil"/>
              </w:pBdr>
              <w:ind w:firstLine="210"/>
              <w:rPr>
                <w:del w:id="6334" w:author="danupraset@gmail.com" w:date="2025-09-23T16:06:00Z"/>
                <w:rFonts w:ascii="Arial" w:eastAsia="Arial" w:hAnsi="Arial" w:cs="Arial"/>
                <w:color w:val="000000"/>
                <w:sz w:val="20"/>
                <w:szCs w:val="20"/>
              </w:rPr>
            </w:pPr>
            <w:del w:id="6335" w:author="danupraset@gmail.com" w:date="2025-09-23T16:06:00Z">
              <w:r w:rsidRPr="005967EF" w:rsidDel="00D20E1C">
                <w:rPr>
                  <w:rFonts w:ascii="Arial" w:eastAsia="Arial" w:hAnsi="Arial" w:cs="Arial"/>
                  <w:color w:val="000000"/>
                  <w:sz w:val="20"/>
                  <w:szCs w:val="20"/>
                </w:rPr>
                <w:delText>"Content-Type": "application/json"</w:delText>
              </w:r>
            </w:del>
          </w:p>
          <w:p w14:paraId="6B4A14AC" w14:textId="0BD31B80" w:rsidR="00501893" w:rsidRPr="005967EF" w:rsidDel="00D20E1C" w:rsidRDefault="00501893" w:rsidP="00067035">
            <w:pPr>
              <w:rPr>
                <w:del w:id="6336" w:author="danupraset@gmail.com" w:date="2025-09-23T16:06:00Z"/>
                <w:rFonts w:ascii="Arial" w:eastAsia="Arial" w:hAnsi="Arial" w:cs="Arial"/>
                <w:sz w:val="20"/>
                <w:szCs w:val="20"/>
              </w:rPr>
            </w:pPr>
            <w:del w:id="6337" w:author="danupraset@gmail.com" w:date="2025-09-23T16:06:00Z">
              <w:r w:rsidRPr="005967EF" w:rsidDel="00D20E1C">
                <w:rPr>
                  <w:rFonts w:ascii="Arial" w:eastAsia="Arial" w:hAnsi="Arial" w:cs="Arial"/>
                  <w:color w:val="000000"/>
                  <w:sz w:val="20"/>
                  <w:szCs w:val="20"/>
                </w:rPr>
                <w:delText>}</w:delText>
              </w:r>
            </w:del>
          </w:p>
        </w:tc>
      </w:tr>
      <w:tr w:rsidR="00501893" w:rsidRPr="005967EF" w:rsidDel="00D20E1C" w14:paraId="483739EB" w14:textId="5AC1F146" w:rsidTr="00067035">
        <w:trPr>
          <w:trHeight w:val="315"/>
          <w:del w:id="6338"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117DEB7C" w14:textId="2BAC1D98" w:rsidR="00501893" w:rsidRPr="005967EF" w:rsidDel="00D20E1C" w:rsidRDefault="00501893" w:rsidP="00067035">
            <w:pPr>
              <w:rPr>
                <w:del w:id="6339" w:author="danupraset@gmail.com" w:date="2025-09-23T16:06:00Z"/>
                <w:rFonts w:ascii="Arial" w:eastAsia="Arial" w:hAnsi="Arial" w:cs="Arial"/>
                <w:sz w:val="20"/>
                <w:szCs w:val="20"/>
              </w:rPr>
            </w:pPr>
            <w:del w:id="6340" w:author="danupraset@gmail.com" w:date="2025-09-23T16:06:00Z">
              <w:r w:rsidRPr="005967EF" w:rsidDel="00D20E1C">
                <w:rPr>
                  <w:rFonts w:ascii="Arial" w:eastAsia="Arial" w:hAnsi="Arial" w:cs="Arial"/>
                  <w:sz w:val="20"/>
                  <w:szCs w:val="20"/>
                </w:rPr>
                <w:delText>Payload</w:delText>
              </w:r>
            </w:del>
          </w:p>
        </w:tc>
        <w:tc>
          <w:tcPr>
            <w:tcW w:w="6946" w:type="dxa"/>
            <w:tcBorders>
              <w:top w:val="single" w:sz="6" w:space="0" w:color="CCCCCC"/>
              <w:left w:val="single" w:sz="6" w:space="0" w:color="CCCCCC"/>
              <w:bottom w:val="single" w:sz="6" w:space="0" w:color="000000"/>
              <w:right w:val="single" w:sz="6" w:space="0" w:color="000000"/>
            </w:tcBorders>
          </w:tcPr>
          <w:p w14:paraId="26BFA50D" w14:textId="3C41F7DA" w:rsidR="00501893" w:rsidRPr="005967EF" w:rsidDel="00D20E1C" w:rsidRDefault="00501893" w:rsidP="00067035">
            <w:pPr>
              <w:pBdr>
                <w:top w:val="nil"/>
                <w:left w:val="nil"/>
                <w:bottom w:val="nil"/>
                <w:right w:val="nil"/>
                <w:between w:val="nil"/>
              </w:pBdr>
              <w:rPr>
                <w:del w:id="6341" w:author="danupraset@gmail.com" w:date="2025-09-23T16:06:00Z"/>
                <w:rFonts w:ascii="Arial" w:eastAsia="Arial" w:hAnsi="Arial" w:cs="Arial"/>
                <w:color w:val="000000"/>
                <w:sz w:val="20"/>
                <w:szCs w:val="20"/>
              </w:rPr>
            </w:pPr>
            <w:del w:id="6342" w:author="danupraset@gmail.com" w:date="2025-09-23T16:06:00Z">
              <w:r w:rsidRPr="005967EF" w:rsidDel="00D20E1C">
                <w:rPr>
                  <w:rFonts w:ascii="Arial" w:eastAsia="Arial" w:hAnsi="Arial" w:cs="Arial"/>
                  <w:color w:val="000000"/>
                  <w:sz w:val="20"/>
                  <w:szCs w:val="20"/>
                </w:rPr>
                <w:delText>{</w:delText>
              </w:r>
            </w:del>
          </w:p>
          <w:p w14:paraId="212BB59F" w14:textId="0595CC50" w:rsidR="00501893" w:rsidRPr="005967EF" w:rsidDel="00D20E1C" w:rsidRDefault="00501893" w:rsidP="00067035">
            <w:pPr>
              <w:pBdr>
                <w:top w:val="nil"/>
                <w:left w:val="nil"/>
                <w:bottom w:val="nil"/>
                <w:right w:val="nil"/>
                <w:between w:val="nil"/>
              </w:pBdr>
              <w:rPr>
                <w:del w:id="6343" w:author="danupraset@gmail.com" w:date="2025-09-23T16:06:00Z"/>
                <w:rFonts w:ascii="Arial" w:eastAsia="Arial" w:hAnsi="Arial" w:cs="Arial"/>
                <w:color w:val="000000"/>
                <w:sz w:val="20"/>
                <w:szCs w:val="20"/>
              </w:rPr>
            </w:pPr>
            <w:del w:id="6344" w:author="danupraset@gmail.com" w:date="2025-09-23T16:06:00Z">
              <w:r w:rsidRPr="005967EF" w:rsidDel="00D20E1C">
                <w:rPr>
                  <w:rFonts w:ascii="Arial" w:eastAsia="Arial" w:hAnsi="Arial" w:cs="Arial"/>
                  <w:color w:val="000000"/>
                  <w:sz w:val="20"/>
                  <w:szCs w:val="20"/>
                </w:rPr>
                <w:delText xml:space="preserve">   “appId”: &lt;appId&gt;,</w:delText>
              </w:r>
            </w:del>
          </w:p>
          <w:p w14:paraId="24E35CB2" w14:textId="49BDAF76" w:rsidR="00501893" w:rsidRPr="005967EF" w:rsidDel="00D20E1C" w:rsidRDefault="00501893" w:rsidP="00067035">
            <w:pPr>
              <w:pBdr>
                <w:top w:val="nil"/>
                <w:left w:val="nil"/>
                <w:bottom w:val="nil"/>
                <w:right w:val="nil"/>
                <w:between w:val="nil"/>
              </w:pBdr>
              <w:rPr>
                <w:del w:id="6345" w:author="danupraset@gmail.com" w:date="2025-09-23T16:06:00Z"/>
                <w:rFonts w:ascii="Arial" w:eastAsia="Arial" w:hAnsi="Arial" w:cs="Arial"/>
                <w:color w:val="000000"/>
                <w:sz w:val="20"/>
                <w:szCs w:val="20"/>
              </w:rPr>
            </w:pPr>
            <w:del w:id="6346" w:author="danupraset@gmail.com" w:date="2025-09-23T16:06:00Z">
              <w:r w:rsidRPr="005967EF" w:rsidDel="00D20E1C">
                <w:rPr>
                  <w:rFonts w:ascii="Arial" w:eastAsia="Arial" w:hAnsi="Arial" w:cs="Arial"/>
                  <w:color w:val="000000"/>
                  <w:sz w:val="20"/>
                  <w:szCs w:val="20"/>
                </w:rPr>
                <w:delText xml:space="preserve">   “authTxnId”: &lt;authTxnId&gt;</w:delText>
              </w:r>
            </w:del>
          </w:p>
          <w:p w14:paraId="4167DA87" w14:textId="00626B7B" w:rsidR="00501893" w:rsidRPr="005967EF" w:rsidDel="00D20E1C" w:rsidRDefault="00501893" w:rsidP="00067035">
            <w:pPr>
              <w:pBdr>
                <w:top w:val="nil"/>
                <w:left w:val="nil"/>
                <w:bottom w:val="nil"/>
                <w:right w:val="nil"/>
                <w:between w:val="nil"/>
              </w:pBdr>
              <w:rPr>
                <w:del w:id="6347" w:author="danupraset@gmail.com" w:date="2025-09-23T16:06:00Z"/>
                <w:rFonts w:ascii="Arial" w:eastAsia="Arial" w:hAnsi="Arial" w:cs="Arial"/>
                <w:color w:val="000000"/>
                <w:sz w:val="20"/>
                <w:szCs w:val="20"/>
              </w:rPr>
            </w:pPr>
            <w:del w:id="6348" w:author="danupraset@gmail.com" w:date="2025-09-23T16:06:00Z">
              <w:r w:rsidRPr="005967EF" w:rsidDel="00D20E1C">
                <w:rPr>
                  <w:rFonts w:ascii="Arial" w:eastAsia="Arial" w:hAnsi="Arial" w:cs="Arial"/>
                  <w:color w:val="000000"/>
                  <w:sz w:val="20"/>
                  <w:szCs w:val="20"/>
                </w:rPr>
                <w:delText>}</w:delText>
              </w:r>
            </w:del>
          </w:p>
        </w:tc>
      </w:tr>
      <w:tr w:rsidR="00501893" w:rsidRPr="005967EF" w:rsidDel="00D20E1C" w14:paraId="3855FAF0" w14:textId="7B75DB59" w:rsidTr="00067035">
        <w:trPr>
          <w:trHeight w:val="315"/>
          <w:del w:id="6349"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09B5D427" w14:textId="2B4A18A2" w:rsidR="00501893" w:rsidRPr="005967EF" w:rsidDel="00D20E1C" w:rsidRDefault="00501893" w:rsidP="00067035">
            <w:pPr>
              <w:rPr>
                <w:del w:id="6350" w:author="danupraset@gmail.com" w:date="2025-09-23T16:06:00Z"/>
                <w:rFonts w:ascii="Arial" w:eastAsia="Arial" w:hAnsi="Arial" w:cs="Arial"/>
                <w:sz w:val="20"/>
                <w:szCs w:val="20"/>
              </w:rPr>
            </w:pPr>
            <w:del w:id="6351" w:author="danupraset@gmail.com" w:date="2025-09-23T16:06:00Z">
              <w:r w:rsidRPr="005967EF" w:rsidDel="00D20E1C">
                <w:rPr>
                  <w:rFonts w:ascii="Arial" w:eastAsia="Arial" w:hAnsi="Arial" w:cs="Arial"/>
                  <w:sz w:val="20"/>
                  <w:szCs w:val="20"/>
                </w:rPr>
                <w:delText>Response</w:delText>
              </w:r>
            </w:del>
          </w:p>
        </w:tc>
        <w:tc>
          <w:tcPr>
            <w:tcW w:w="6946" w:type="dxa"/>
            <w:tcBorders>
              <w:top w:val="single" w:sz="6" w:space="0" w:color="CCCCCC"/>
              <w:left w:val="single" w:sz="6" w:space="0" w:color="CCCCCC"/>
              <w:bottom w:val="single" w:sz="6" w:space="0" w:color="000000"/>
              <w:right w:val="single" w:sz="6" w:space="0" w:color="000000"/>
            </w:tcBorders>
          </w:tcPr>
          <w:p w14:paraId="1F987F3D" w14:textId="133BE2BB" w:rsidR="00501893" w:rsidRPr="005967EF" w:rsidDel="00D20E1C" w:rsidRDefault="00501893" w:rsidP="00067035">
            <w:pPr>
              <w:pStyle w:val="NormalWeb"/>
              <w:spacing w:before="0" w:beforeAutospacing="0" w:after="0" w:afterAutospacing="0"/>
              <w:rPr>
                <w:del w:id="6352" w:author="danupraset@gmail.com" w:date="2025-09-23T16:06:00Z"/>
                <w:rFonts w:ascii="Arial" w:hAnsi="Arial" w:cs="Arial"/>
                <w:color w:val="000000"/>
                <w:sz w:val="20"/>
                <w:szCs w:val="20"/>
              </w:rPr>
            </w:pPr>
            <w:del w:id="6353" w:author="danupraset@gmail.com" w:date="2025-09-23T16:06:00Z">
              <w:r w:rsidRPr="005967EF" w:rsidDel="00D20E1C">
                <w:rPr>
                  <w:rFonts w:ascii="Arial" w:hAnsi="Arial" w:cs="Arial"/>
                  <w:color w:val="000000"/>
                  <w:sz w:val="20"/>
                  <w:szCs w:val="20"/>
                </w:rPr>
                <w:delText>{</w:delText>
              </w:r>
              <w:r w:rsidRPr="005967EF" w:rsidDel="00D20E1C">
                <w:rPr>
                  <w:rFonts w:ascii="Arial" w:hAnsi="Arial" w:cs="Arial"/>
                  <w:color w:val="000000"/>
                  <w:sz w:val="20"/>
                  <w:szCs w:val="20"/>
                </w:rPr>
                <w:br/>
                <w:delText>“responseCode” : “SP200”,</w:delText>
              </w:r>
              <w:r w:rsidRPr="005967EF" w:rsidDel="00D20E1C">
                <w:rPr>
                  <w:rFonts w:ascii="Arial" w:hAnsi="Arial" w:cs="Arial"/>
                  <w:color w:val="000000"/>
                  <w:sz w:val="20"/>
                  <w:szCs w:val="20"/>
                </w:rPr>
                <w:br/>
                <w:delText>“responseMsg” : “Success”,</w:delText>
              </w:r>
              <w:r w:rsidRPr="005967EF" w:rsidDel="00D20E1C">
                <w:rPr>
                  <w:rFonts w:ascii="Arial" w:hAnsi="Arial" w:cs="Arial"/>
                  <w:color w:val="000000"/>
                  <w:sz w:val="20"/>
                  <w:szCs w:val="20"/>
                </w:rPr>
                <w:br/>
                <w:delText>“nric” : “S3000012I”,</w:delText>
              </w:r>
              <w:r w:rsidRPr="005967EF" w:rsidDel="00D20E1C">
                <w:rPr>
                  <w:rFonts w:ascii="Arial" w:hAnsi="Arial" w:cs="Arial"/>
                  <w:color w:val="000000"/>
                  <w:sz w:val="20"/>
                  <w:szCs w:val="20"/>
                </w:rPr>
                <w:br/>
                <w:delText>“entityId” : “12345678A”,</w:delText>
              </w:r>
              <w:r w:rsidRPr="005967EF" w:rsidDel="00D20E1C">
                <w:rPr>
                  <w:rFonts w:ascii="Arial" w:hAnsi="Arial" w:cs="Arial"/>
                  <w:color w:val="000000"/>
                  <w:sz w:val="20"/>
                  <w:szCs w:val="20"/>
                </w:rPr>
                <w:br/>
                <w:delText>“entityStatus” : “Registered”,</w:delText>
              </w:r>
              <w:r w:rsidRPr="005967EF" w:rsidDel="00D20E1C">
                <w:rPr>
                  <w:rFonts w:ascii="Arial" w:hAnsi="Arial" w:cs="Arial"/>
                  <w:color w:val="000000"/>
                  <w:sz w:val="20"/>
                  <w:szCs w:val="20"/>
                </w:rPr>
                <w:br/>
                <w:delText>“entityType” : “UEN”,</w:delText>
              </w:r>
              <w:r w:rsidRPr="005967EF" w:rsidDel="00D20E1C">
                <w:rPr>
                  <w:rFonts w:ascii="Arial" w:hAnsi="Arial" w:cs="Arial"/>
                  <w:color w:val="000000"/>
                  <w:sz w:val="20"/>
                  <w:szCs w:val="20"/>
                </w:rPr>
                <w:br/>
                <w:delText>“tpEntityId” : “”,</w:delText>
              </w:r>
              <w:r w:rsidRPr="005967EF" w:rsidDel="00D20E1C">
                <w:rPr>
                  <w:rFonts w:ascii="Arial" w:hAnsi="Arial" w:cs="Arial"/>
                  <w:color w:val="000000"/>
                  <w:sz w:val="20"/>
                  <w:szCs w:val="20"/>
                </w:rPr>
                <w:br/>
                <w:delText>“tpEntityStatus” : “”,</w:delText>
              </w:r>
              <w:r w:rsidRPr="005967EF" w:rsidDel="00D20E1C">
                <w:rPr>
                  <w:rFonts w:ascii="Arial" w:hAnsi="Arial" w:cs="Arial"/>
                  <w:color w:val="000000"/>
                  <w:sz w:val="20"/>
                  <w:szCs w:val="20"/>
                </w:rPr>
                <w:br/>
                <w:delText>“tpEntityType” : “”,</w:delText>
              </w:r>
              <w:r w:rsidRPr="005967EF" w:rsidDel="00D20E1C">
                <w:rPr>
                  <w:rFonts w:ascii="Arial" w:hAnsi="Arial" w:cs="Arial"/>
                  <w:color w:val="000000"/>
                  <w:sz w:val="20"/>
                  <w:szCs w:val="20"/>
                </w:rPr>
                <w:br/>
                <w:delText>“entitySysUID” : “123”,</w:delText>
              </w:r>
              <w:r w:rsidRPr="005967EF" w:rsidDel="00D20E1C">
                <w:rPr>
                  <w:rFonts w:ascii="Arial" w:hAnsi="Arial" w:cs="Arial"/>
                  <w:color w:val="000000"/>
                  <w:sz w:val="20"/>
                  <w:szCs w:val="20"/>
                </w:rPr>
                <w:br/>
                <w:delText>“userAccountType” : “User”,</w:delText>
              </w:r>
              <w:r w:rsidRPr="005967EF" w:rsidDel="00D20E1C">
                <w:rPr>
                  <w:rFonts w:ascii="Arial" w:hAnsi="Arial" w:cs="Arial"/>
                  <w:color w:val="000000"/>
                  <w:sz w:val="20"/>
                  <w:szCs w:val="20"/>
                </w:rPr>
                <w:br/>
                <w:delText>“userName” : “ALI TAN”,</w:delText>
              </w:r>
              <w:r w:rsidRPr="005967EF" w:rsidDel="00D20E1C">
                <w:rPr>
                  <w:rFonts w:ascii="Arial" w:hAnsi="Arial" w:cs="Arial"/>
                  <w:color w:val="000000"/>
                  <w:sz w:val="20"/>
                  <w:szCs w:val="20"/>
                </w:rPr>
                <w:br/>
                <w:delText>“userCountry” : “SG”</w:delText>
              </w:r>
              <w:r w:rsidRPr="005967EF" w:rsidDel="00D20E1C">
                <w:rPr>
                  <w:rFonts w:ascii="Arial" w:hAnsi="Arial" w:cs="Arial"/>
                  <w:color w:val="000000"/>
                  <w:sz w:val="20"/>
                  <w:szCs w:val="20"/>
                </w:rPr>
                <w:br/>
                <w:delText>}</w:delText>
              </w:r>
            </w:del>
          </w:p>
        </w:tc>
      </w:tr>
      <w:tr w:rsidR="00501893" w:rsidRPr="005967EF" w:rsidDel="00D20E1C" w14:paraId="1A14BD79" w14:textId="70207ADC" w:rsidTr="00067035">
        <w:trPr>
          <w:trHeight w:val="315"/>
          <w:del w:id="6354"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5588905E" w14:textId="33EAE7BA" w:rsidR="00501893" w:rsidRPr="005967EF" w:rsidDel="00D20E1C" w:rsidRDefault="00501893" w:rsidP="00067035">
            <w:pPr>
              <w:rPr>
                <w:del w:id="6355" w:author="danupraset@gmail.com" w:date="2025-09-23T16:06:00Z"/>
                <w:rFonts w:ascii="Arial" w:eastAsia="Arial" w:hAnsi="Arial" w:cs="Arial"/>
                <w:sz w:val="20"/>
                <w:szCs w:val="20"/>
              </w:rPr>
            </w:pPr>
            <w:del w:id="6356" w:author="danupraset@gmail.com" w:date="2025-09-23T16:06:00Z">
              <w:r w:rsidRPr="005967EF" w:rsidDel="00D20E1C">
                <w:rPr>
                  <w:rFonts w:ascii="Arial" w:eastAsia="Arial" w:hAnsi="Arial" w:cs="Arial"/>
                  <w:sz w:val="20"/>
                  <w:szCs w:val="20"/>
                </w:rPr>
                <w:lastRenderedPageBreak/>
                <w:delText>Response Failure</w:delText>
              </w:r>
            </w:del>
          </w:p>
        </w:tc>
        <w:tc>
          <w:tcPr>
            <w:tcW w:w="6946" w:type="dxa"/>
            <w:tcBorders>
              <w:top w:val="single" w:sz="6" w:space="0" w:color="CCCCCC"/>
              <w:left w:val="single" w:sz="6" w:space="0" w:color="CCCCCC"/>
              <w:bottom w:val="single" w:sz="6" w:space="0" w:color="000000"/>
              <w:right w:val="single" w:sz="6" w:space="0" w:color="000000"/>
            </w:tcBorders>
          </w:tcPr>
          <w:p w14:paraId="7317556A" w14:textId="0BD13368" w:rsidR="00501893" w:rsidRPr="005967EF" w:rsidDel="00D20E1C" w:rsidRDefault="00501893" w:rsidP="00067035">
            <w:pPr>
              <w:spacing w:before="34"/>
              <w:rPr>
                <w:del w:id="6357" w:author="danupraset@gmail.com" w:date="2025-09-23T16:06:00Z"/>
                <w:rFonts w:ascii="Arial" w:eastAsia="Arial" w:hAnsi="Arial" w:cs="Arial"/>
                <w:sz w:val="20"/>
                <w:szCs w:val="20"/>
              </w:rPr>
            </w:pPr>
            <w:del w:id="6358" w:author="danupraset@gmail.com" w:date="2025-09-23T16:06:00Z">
              <w:r w:rsidRPr="005967EF" w:rsidDel="00D20E1C">
                <w:rPr>
                  <w:rFonts w:ascii="Arial" w:eastAsia="Arial" w:hAnsi="Arial" w:cs="Arial"/>
                  <w:sz w:val="20"/>
                  <w:szCs w:val="20"/>
                </w:rPr>
                <w:delText>{</w:delText>
              </w:r>
            </w:del>
          </w:p>
          <w:p w14:paraId="6134B998" w14:textId="718ADE12" w:rsidR="00501893" w:rsidRPr="005967EF" w:rsidDel="00D20E1C" w:rsidRDefault="00501893" w:rsidP="00067035">
            <w:pPr>
              <w:spacing w:before="34"/>
              <w:rPr>
                <w:del w:id="6359" w:author="danupraset@gmail.com" w:date="2025-09-23T16:06:00Z"/>
                <w:rFonts w:ascii="Arial" w:eastAsia="Arial" w:hAnsi="Arial" w:cs="Arial"/>
                <w:sz w:val="20"/>
                <w:szCs w:val="20"/>
              </w:rPr>
            </w:pPr>
            <w:del w:id="6360" w:author="danupraset@gmail.com" w:date="2025-09-23T16:06:00Z">
              <w:r w:rsidRPr="005967EF" w:rsidDel="00D20E1C">
                <w:rPr>
                  <w:rFonts w:ascii="Arial" w:eastAsia="Arial" w:hAnsi="Arial" w:cs="Arial"/>
                  <w:sz w:val="20"/>
                  <w:szCs w:val="20"/>
                </w:rPr>
                <w:delText xml:space="preserve">   “responseCode” : “SP300”,</w:delText>
              </w:r>
            </w:del>
          </w:p>
          <w:p w14:paraId="3EC0E040" w14:textId="12E3BB04" w:rsidR="00501893" w:rsidRPr="005967EF" w:rsidDel="00D20E1C" w:rsidRDefault="00501893" w:rsidP="00067035">
            <w:pPr>
              <w:spacing w:before="34"/>
              <w:rPr>
                <w:del w:id="6361" w:author="danupraset@gmail.com" w:date="2025-09-23T16:06:00Z"/>
                <w:rFonts w:ascii="Arial" w:eastAsia="Arial" w:hAnsi="Arial" w:cs="Arial"/>
                <w:sz w:val="20"/>
                <w:szCs w:val="20"/>
              </w:rPr>
            </w:pPr>
            <w:del w:id="6362" w:author="danupraset@gmail.com" w:date="2025-09-23T16:06:00Z">
              <w:r w:rsidRPr="005967EF" w:rsidDel="00D20E1C">
                <w:rPr>
                  <w:rFonts w:ascii="Arial" w:eastAsia="Arial" w:hAnsi="Arial" w:cs="Arial"/>
                  <w:sz w:val="20"/>
                  <w:szCs w:val="20"/>
                </w:rPr>
                <w:delText xml:space="preserve">   “responseMsg” : “Missing required input parameter”,</w:delText>
              </w:r>
            </w:del>
          </w:p>
          <w:p w14:paraId="0867BD89" w14:textId="61977D3D" w:rsidR="00501893" w:rsidRPr="005967EF" w:rsidDel="00D20E1C" w:rsidRDefault="00501893" w:rsidP="00067035">
            <w:pPr>
              <w:spacing w:before="34"/>
              <w:rPr>
                <w:del w:id="6363" w:author="danupraset@gmail.com" w:date="2025-09-23T16:06:00Z"/>
                <w:rFonts w:ascii="Arial" w:eastAsia="Arial" w:hAnsi="Arial" w:cs="Arial"/>
                <w:sz w:val="20"/>
                <w:szCs w:val="20"/>
              </w:rPr>
            </w:pPr>
            <w:del w:id="6364" w:author="danupraset@gmail.com" w:date="2025-09-23T16:06:00Z">
              <w:r w:rsidRPr="005967EF" w:rsidDel="00D20E1C">
                <w:rPr>
                  <w:rFonts w:ascii="Arial" w:eastAsia="Arial" w:hAnsi="Arial" w:cs="Arial"/>
                  <w:sz w:val="20"/>
                  <w:szCs w:val="20"/>
                </w:rPr>
                <w:delText>}</w:delText>
              </w:r>
            </w:del>
          </w:p>
          <w:p w14:paraId="0EDEF2C9" w14:textId="0BAC680D" w:rsidR="00501893" w:rsidRPr="005967EF" w:rsidDel="00D20E1C" w:rsidRDefault="00501893" w:rsidP="00067035">
            <w:pPr>
              <w:spacing w:before="34"/>
              <w:rPr>
                <w:del w:id="6365" w:author="danupraset@gmail.com" w:date="2025-09-23T16:06:00Z"/>
                <w:rFonts w:ascii="Arial" w:eastAsia="Arial" w:hAnsi="Arial" w:cs="Arial"/>
                <w:sz w:val="20"/>
                <w:szCs w:val="20"/>
              </w:rPr>
            </w:pPr>
          </w:p>
        </w:tc>
      </w:tr>
    </w:tbl>
    <w:p w14:paraId="28B58421" w14:textId="29163658" w:rsidR="00501893" w:rsidRPr="00716B34" w:rsidDel="00D20E1C" w:rsidRDefault="00501893" w:rsidP="00501893">
      <w:pPr>
        <w:rPr>
          <w:del w:id="6366" w:author="danupraset@gmail.com" w:date="2025-09-23T16:06:00Z"/>
        </w:rPr>
      </w:pPr>
    </w:p>
    <w:p w14:paraId="5039DA09" w14:textId="7F158E96" w:rsidR="00501893" w:rsidRPr="005B622D" w:rsidDel="00D20E1C" w:rsidRDefault="00501893" w:rsidP="00501893">
      <w:pPr>
        <w:pStyle w:val="Heading4"/>
        <w:rPr>
          <w:del w:id="6367" w:author="danupraset@gmail.com" w:date="2025-09-23T16:06:00Z"/>
        </w:rPr>
      </w:pPr>
      <w:bookmarkStart w:id="6368" w:name="_Toc204073177"/>
      <w:bookmarkStart w:id="6369" w:name="_Toc205889424"/>
      <w:del w:id="6370" w:author="danupraset@gmail.com" w:date="2025-09-23T16:06:00Z">
        <w:r w:rsidDel="00D20E1C">
          <w:delText>API consume</w:delText>
        </w:r>
        <w:bookmarkEnd w:id="6368"/>
        <w:bookmarkEnd w:id="6369"/>
      </w:del>
    </w:p>
    <w:p w14:paraId="566E7AC3" w14:textId="65C5CD1F" w:rsidR="00501893" w:rsidDel="00D20E1C" w:rsidRDefault="00501893" w:rsidP="00501893">
      <w:pPr>
        <w:pStyle w:val="Heading4"/>
        <w:numPr>
          <w:ilvl w:val="4"/>
          <w:numId w:val="5"/>
        </w:numPr>
        <w:ind w:left="1418"/>
        <w:rPr>
          <w:del w:id="6371" w:author="danupraset@gmail.com" w:date="2025-09-23T16:06:00Z"/>
        </w:rPr>
      </w:pPr>
      <w:bookmarkStart w:id="6372" w:name="_Toc205889425"/>
      <w:del w:id="6373" w:author="danupraset@gmail.com" w:date="2025-09-23T16:06:00Z">
        <w:r w:rsidDel="00D20E1C">
          <w:delText>SPCP create app txn id</w:delText>
        </w:r>
        <w:bookmarkEnd w:id="6372"/>
      </w:del>
    </w:p>
    <w:tbl>
      <w:tblPr>
        <w:tblW w:w="8923" w:type="dxa"/>
        <w:tblLayout w:type="fixed"/>
        <w:tblLook w:val="0400" w:firstRow="0" w:lastRow="0" w:firstColumn="0" w:lastColumn="0" w:noHBand="0" w:noVBand="1"/>
      </w:tblPr>
      <w:tblGrid>
        <w:gridCol w:w="1977"/>
        <w:gridCol w:w="6946"/>
      </w:tblGrid>
      <w:tr w:rsidR="00501893" w:rsidRPr="005967EF" w:rsidDel="00D20E1C" w14:paraId="248D9FC0" w14:textId="5A9B9FB8" w:rsidTr="00067035">
        <w:trPr>
          <w:trHeight w:val="315"/>
          <w:del w:id="6374" w:author="danupraset@gmail.com" w:date="2025-09-23T16:06:00Z"/>
        </w:trPr>
        <w:tc>
          <w:tcPr>
            <w:tcW w:w="1977" w:type="dxa"/>
            <w:tcBorders>
              <w:top w:val="single" w:sz="6" w:space="0" w:color="000000"/>
              <w:left w:val="single" w:sz="6" w:space="0" w:color="000000"/>
              <w:bottom w:val="single" w:sz="6" w:space="0" w:color="000000"/>
              <w:right w:val="single" w:sz="6" w:space="0" w:color="000000"/>
            </w:tcBorders>
          </w:tcPr>
          <w:p w14:paraId="67686F77" w14:textId="6D880822" w:rsidR="00501893" w:rsidRPr="005967EF" w:rsidDel="00D20E1C" w:rsidRDefault="00501893" w:rsidP="00067035">
            <w:pPr>
              <w:rPr>
                <w:del w:id="6375" w:author="danupraset@gmail.com" w:date="2025-09-23T16:06:00Z"/>
                <w:rFonts w:ascii="Arial" w:eastAsia="Arial" w:hAnsi="Arial" w:cs="Arial"/>
                <w:sz w:val="20"/>
                <w:szCs w:val="20"/>
              </w:rPr>
            </w:pPr>
            <w:del w:id="6376" w:author="danupraset@gmail.com" w:date="2025-09-23T16:06:00Z">
              <w:r w:rsidRPr="005967EF" w:rsidDel="00D20E1C">
                <w:rPr>
                  <w:rFonts w:ascii="Arial" w:eastAsia="Arial" w:hAnsi="Arial" w:cs="Arial"/>
                  <w:sz w:val="20"/>
                  <w:szCs w:val="20"/>
                </w:rPr>
                <w:delText>API Name</w:delText>
              </w:r>
            </w:del>
          </w:p>
        </w:tc>
        <w:tc>
          <w:tcPr>
            <w:tcW w:w="6946" w:type="dxa"/>
            <w:tcBorders>
              <w:top w:val="single" w:sz="6" w:space="0" w:color="000000"/>
              <w:left w:val="single" w:sz="6" w:space="0" w:color="CCCCCC"/>
              <w:bottom w:val="single" w:sz="6" w:space="0" w:color="000000"/>
              <w:right w:val="single" w:sz="6" w:space="0" w:color="000000"/>
            </w:tcBorders>
          </w:tcPr>
          <w:p w14:paraId="2C892643" w14:textId="014F4F23" w:rsidR="00501893" w:rsidRPr="005967EF" w:rsidDel="00D20E1C" w:rsidRDefault="00501893" w:rsidP="00067035">
            <w:pPr>
              <w:rPr>
                <w:del w:id="6377" w:author="danupraset@gmail.com" w:date="2025-09-23T16:06:00Z"/>
                <w:rFonts w:ascii="Arial" w:eastAsia="Arial" w:hAnsi="Arial" w:cs="Arial"/>
                <w:sz w:val="20"/>
                <w:szCs w:val="20"/>
              </w:rPr>
            </w:pPr>
            <w:del w:id="6378" w:author="danupraset@gmail.com" w:date="2025-09-23T16:06:00Z">
              <w:r w:rsidRPr="005967EF" w:rsidDel="00D20E1C">
                <w:rPr>
                  <w:rFonts w:ascii="Arial" w:eastAsia="Arial" w:hAnsi="Arial" w:cs="Arial"/>
                  <w:sz w:val="20"/>
                  <w:szCs w:val="20"/>
                </w:rPr>
                <w:delText>Get user SPCP information</w:delText>
              </w:r>
            </w:del>
          </w:p>
        </w:tc>
      </w:tr>
      <w:tr w:rsidR="00501893" w:rsidRPr="005967EF" w:rsidDel="00D20E1C" w14:paraId="526428BE" w14:textId="73B28EE8" w:rsidTr="00067035">
        <w:trPr>
          <w:trHeight w:val="315"/>
          <w:del w:id="6379"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68364032" w14:textId="257946CB" w:rsidR="00501893" w:rsidRPr="005967EF" w:rsidDel="00D20E1C" w:rsidRDefault="00501893" w:rsidP="00067035">
            <w:pPr>
              <w:rPr>
                <w:del w:id="6380" w:author="danupraset@gmail.com" w:date="2025-09-23T16:06:00Z"/>
                <w:rFonts w:ascii="Arial" w:eastAsia="Arial" w:hAnsi="Arial" w:cs="Arial"/>
                <w:sz w:val="20"/>
                <w:szCs w:val="20"/>
              </w:rPr>
            </w:pPr>
            <w:del w:id="6381" w:author="danupraset@gmail.com" w:date="2025-09-23T16:06:00Z">
              <w:r w:rsidRPr="005967EF" w:rsidDel="00D20E1C">
                <w:rPr>
                  <w:rFonts w:ascii="Arial" w:eastAsia="Arial" w:hAnsi="Arial" w:cs="Arial"/>
                  <w:sz w:val="20"/>
                  <w:szCs w:val="20"/>
                </w:rPr>
                <w:delText>URL</w:delText>
              </w:r>
            </w:del>
          </w:p>
        </w:tc>
        <w:tc>
          <w:tcPr>
            <w:tcW w:w="6946" w:type="dxa"/>
            <w:tcBorders>
              <w:top w:val="single" w:sz="6" w:space="0" w:color="CCCCCC"/>
              <w:left w:val="single" w:sz="6" w:space="0" w:color="CCCCCC"/>
              <w:bottom w:val="single" w:sz="6" w:space="0" w:color="000000"/>
              <w:right w:val="single" w:sz="6" w:space="0" w:color="000000"/>
            </w:tcBorders>
          </w:tcPr>
          <w:p w14:paraId="0449A7E4" w14:textId="36E8E636" w:rsidR="00501893" w:rsidRPr="005967EF" w:rsidDel="00D20E1C" w:rsidRDefault="00501893" w:rsidP="00067035">
            <w:pPr>
              <w:rPr>
                <w:del w:id="6382" w:author="danupraset@gmail.com" w:date="2025-09-23T16:06:00Z"/>
                <w:rFonts w:ascii="Arial" w:eastAsia="Arial" w:hAnsi="Arial" w:cs="Arial"/>
                <w:sz w:val="20"/>
                <w:szCs w:val="20"/>
              </w:rPr>
            </w:pPr>
            <w:del w:id="6383" w:author="danupraset@gmail.com" w:date="2025-09-23T16:06:00Z">
              <w:r w:rsidRPr="005967EF" w:rsidDel="00D20E1C">
                <w:rPr>
                  <w:rFonts w:ascii="Arial" w:eastAsia="Arial" w:hAnsi="Arial" w:cs="Arial"/>
                  <w:sz w:val="20"/>
                  <w:szCs w:val="20"/>
                </w:rPr>
                <w:delText xml:space="preserve">Singpass UAT : </w:delText>
              </w:r>
              <w:r w:rsidRPr="005967EF" w:rsidDel="00D20E1C">
                <w:rPr>
                  <w:rFonts w:ascii="Arial" w:hAnsi="Arial" w:cs="Arial"/>
                  <w:sz w:val="20"/>
                  <w:szCs w:val="20"/>
                </w:rPr>
                <w:delText xml:space="preserve"> </w:delText>
              </w:r>
              <w:r w:rsidRPr="005967EF" w:rsidDel="00D20E1C">
                <w:rPr>
                  <w:rFonts w:ascii="Arial" w:eastAsia="Arial" w:hAnsi="Arial" w:cs="Arial"/>
                  <w:sz w:val="20"/>
                  <w:szCs w:val="20"/>
                </w:rPr>
                <w:delText>https://www2.ura.gov.sg/spcpWeb/uraSPservices.do/spcpDS/spcp/createAppTxnId/v1</w:delText>
              </w:r>
            </w:del>
          </w:p>
          <w:p w14:paraId="18BA949F" w14:textId="4240848E" w:rsidR="00501893" w:rsidRPr="005967EF" w:rsidDel="00D20E1C" w:rsidRDefault="00501893" w:rsidP="00067035">
            <w:pPr>
              <w:rPr>
                <w:del w:id="6384" w:author="danupraset@gmail.com" w:date="2025-09-23T16:06:00Z"/>
                <w:rFonts w:ascii="Arial" w:eastAsia="Arial" w:hAnsi="Arial" w:cs="Arial"/>
                <w:sz w:val="20"/>
                <w:szCs w:val="20"/>
              </w:rPr>
            </w:pPr>
            <w:del w:id="6385" w:author="danupraset@gmail.com" w:date="2025-09-23T16:06:00Z">
              <w:r w:rsidRPr="005967EF" w:rsidDel="00D20E1C">
                <w:rPr>
                  <w:rFonts w:ascii="Arial" w:eastAsia="Arial" w:hAnsi="Arial" w:cs="Arial"/>
                  <w:sz w:val="20"/>
                  <w:szCs w:val="20"/>
                </w:rPr>
                <w:delText xml:space="preserve">Corppass UAT : </w:delText>
              </w:r>
              <w:r w:rsidRPr="005967EF" w:rsidDel="00D20E1C">
                <w:rPr>
                  <w:rFonts w:ascii="Arial" w:hAnsi="Arial" w:cs="Arial"/>
                  <w:sz w:val="20"/>
                  <w:szCs w:val="20"/>
                </w:rPr>
                <w:delText xml:space="preserve"> </w:delText>
              </w:r>
              <w:r w:rsidRPr="005967EF" w:rsidDel="00D20E1C">
                <w:rPr>
                  <w:rFonts w:ascii="Arial" w:eastAsia="Arial" w:hAnsi="Arial" w:cs="Arial"/>
                  <w:sz w:val="20"/>
                  <w:szCs w:val="20"/>
                </w:rPr>
                <w:delText>https://www2.ura.gov.sg/spcpWeb/uraCPservices.do/spcpDS/spcp/createAppTxnId/v1</w:delText>
              </w:r>
            </w:del>
          </w:p>
          <w:p w14:paraId="48E4537B" w14:textId="27F53A3F" w:rsidR="00501893" w:rsidRPr="005967EF" w:rsidDel="00D20E1C" w:rsidRDefault="00501893" w:rsidP="00067035">
            <w:pPr>
              <w:rPr>
                <w:del w:id="6386" w:author="danupraset@gmail.com" w:date="2025-09-23T16:06:00Z"/>
                <w:rFonts w:ascii="Arial" w:eastAsia="Arial" w:hAnsi="Arial" w:cs="Arial"/>
                <w:sz w:val="20"/>
                <w:szCs w:val="20"/>
              </w:rPr>
            </w:pPr>
            <w:del w:id="6387" w:author="danupraset@gmail.com" w:date="2025-09-23T16:06:00Z">
              <w:r w:rsidRPr="005967EF" w:rsidDel="00D20E1C">
                <w:rPr>
                  <w:rFonts w:ascii="Arial" w:eastAsia="Arial" w:hAnsi="Arial" w:cs="Arial"/>
                  <w:sz w:val="20"/>
                  <w:szCs w:val="20"/>
                </w:rPr>
                <w:delText>Singpass PRD : https://www.ura.gov.sg/spcpWeb/uraSPservices.do//spcpDS/spcp/createAppTxnId/v1</w:delText>
              </w:r>
            </w:del>
          </w:p>
          <w:p w14:paraId="7A63669A" w14:textId="01B40F10" w:rsidR="00501893" w:rsidRPr="005967EF" w:rsidDel="00D20E1C" w:rsidRDefault="00501893" w:rsidP="00067035">
            <w:pPr>
              <w:rPr>
                <w:del w:id="6388" w:author="danupraset@gmail.com" w:date="2025-09-23T16:06:00Z"/>
                <w:rFonts w:ascii="Arial" w:eastAsia="Arial" w:hAnsi="Arial" w:cs="Arial"/>
                <w:sz w:val="20"/>
                <w:szCs w:val="20"/>
              </w:rPr>
            </w:pPr>
            <w:del w:id="6389" w:author="danupraset@gmail.com" w:date="2025-09-23T16:06:00Z">
              <w:r w:rsidRPr="005967EF" w:rsidDel="00D20E1C">
                <w:rPr>
                  <w:rFonts w:ascii="Arial" w:eastAsia="Arial" w:hAnsi="Arial" w:cs="Arial"/>
                  <w:sz w:val="20"/>
                  <w:szCs w:val="20"/>
                </w:rPr>
                <w:delText xml:space="preserve">Corppass PRD : </w:delText>
              </w:r>
              <w:r w:rsidDel="00D20E1C">
                <w:fldChar w:fldCharType="begin"/>
              </w:r>
              <w:r w:rsidDel="00D20E1C">
                <w:delInstrText>HYPERLINK "https://www.ura.gov.sg/spcpWeb/uraCPservices.do"</w:delInstrText>
              </w:r>
              <w:r w:rsidDel="00D20E1C">
                <w:fldChar w:fldCharType="separate"/>
              </w:r>
              <w:r w:rsidRPr="005967EF" w:rsidDel="00D20E1C">
                <w:rPr>
                  <w:rStyle w:val="Hyperlink"/>
                  <w:rFonts w:ascii="Arial" w:eastAsia="Arial" w:hAnsi="Arial" w:cs="Arial"/>
                  <w:color w:val="auto"/>
                  <w:sz w:val="20"/>
                  <w:szCs w:val="20"/>
                  <w:u w:val="none"/>
                </w:rPr>
                <w:delText>https://www.ura.gov.sg/spcpWeb/uraCPservices.do</w:delText>
              </w:r>
              <w:r w:rsidDel="00D20E1C">
                <w:fldChar w:fldCharType="end"/>
              </w:r>
              <w:r w:rsidRPr="005967EF" w:rsidDel="00D20E1C">
                <w:rPr>
                  <w:rFonts w:ascii="Arial" w:eastAsia="Arial" w:hAnsi="Arial" w:cs="Arial"/>
                  <w:sz w:val="20"/>
                  <w:szCs w:val="20"/>
                </w:rPr>
                <w:delText>/spcpDS/spcp/createAppTxnId/v1</w:delText>
              </w:r>
            </w:del>
          </w:p>
        </w:tc>
      </w:tr>
      <w:tr w:rsidR="00501893" w:rsidRPr="005967EF" w:rsidDel="00D20E1C" w14:paraId="2AA39214" w14:textId="2B696729" w:rsidTr="00067035">
        <w:trPr>
          <w:trHeight w:val="315"/>
          <w:del w:id="6390"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677BD22B" w14:textId="2F6DE627" w:rsidR="00501893" w:rsidRPr="005967EF" w:rsidDel="00D20E1C" w:rsidRDefault="00501893" w:rsidP="00067035">
            <w:pPr>
              <w:rPr>
                <w:del w:id="6391" w:author="danupraset@gmail.com" w:date="2025-09-23T16:06:00Z"/>
                <w:rFonts w:ascii="Arial" w:eastAsia="Arial" w:hAnsi="Arial" w:cs="Arial"/>
                <w:sz w:val="20"/>
                <w:szCs w:val="20"/>
              </w:rPr>
            </w:pPr>
            <w:del w:id="6392" w:author="danupraset@gmail.com" w:date="2025-09-23T16:06:00Z">
              <w:r w:rsidRPr="005967EF" w:rsidDel="00D20E1C">
                <w:rPr>
                  <w:rFonts w:ascii="Arial" w:eastAsia="Arial" w:hAnsi="Arial" w:cs="Arial"/>
                  <w:sz w:val="20"/>
                  <w:szCs w:val="20"/>
                </w:rPr>
                <w:delText>Description</w:delText>
              </w:r>
            </w:del>
          </w:p>
        </w:tc>
        <w:tc>
          <w:tcPr>
            <w:tcW w:w="6946" w:type="dxa"/>
            <w:tcBorders>
              <w:top w:val="single" w:sz="6" w:space="0" w:color="CCCCCC"/>
              <w:left w:val="single" w:sz="6" w:space="0" w:color="CCCCCC"/>
              <w:bottom w:val="single" w:sz="6" w:space="0" w:color="000000"/>
              <w:right w:val="single" w:sz="6" w:space="0" w:color="000000"/>
            </w:tcBorders>
          </w:tcPr>
          <w:p w14:paraId="143AB0F6" w14:textId="1779817D" w:rsidR="00501893" w:rsidRPr="005967EF" w:rsidDel="00D20E1C" w:rsidRDefault="00501893" w:rsidP="00067035">
            <w:pPr>
              <w:rPr>
                <w:del w:id="6393" w:author="danupraset@gmail.com" w:date="2025-09-23T16:06:00Z"/>
                <w:rFonts w:ascii="Arial" w:eastAsia="Arial" w:hAnsi="Arial" w:cs="Arial"/>
                <w:sz w:val="20"/>
                <w:szCs w:val="20"/>
              </w:rPr>
            </w:pPr>
            <w:del w:id="6394" w:author="danupraset@gmail.com" w:date="2025-09-23T16:06:00Z">
              <w:r w:rsidRPr="005967EF" w:rsidDel="00D20E1C">
                <w:rPr>
                  <w:rFonts w:ascii="Arial" w:eastAsia="Arial" w:hAnsi="Arial" w:cs="Arial"/>
                  <w:sz w:val="20"/>
                  <w:szCs w:val="20"/>
                </w:rPr>
                <w:delText xml:space="preserve">The API </w:delText>
              </w:r>
              <w:r w:rsidRPr="005967EF" w:rsidDel="00D20E1C">
                <w:rPr>
                  <w:rFonts w:ascii="Arial" w:eastAsia="Arial" w:hAnsi="Arial" w:cs="Arial"/>
                  <w:sz w:val="20"/>
                  <w:szCs w:val="20"/>
                  <w:lang w:val="en-US"/>
                </w:rPr>
                <w:delText xml:space="preserve">to get SPCP user detail information </w:delText>
              </w:r>
            </w:del>
          </w:p>
        </w:tc>
      </w:tr>
      <w:tr w:rsidR="00501893" w:rsidRPr="005967EF" w:rsidDel="00D20E1C" w14:paraId="309F8E75" w14:textId="0A43231C" w:rsidTr="00067035">
        <w:trPr>
          <w:trHeight w:val="315"/>
          <w:del w:id="6395"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6027D265" w14:textId="0203494F" w:rsidR="00501893" w:rsidRPr="005967EF" w:rsidDel="00D20E1C" w:rsidRDefault="00501893" w:rsidP="00067035">
            <w:pPr>
              <w:rPr>
                <w:del w:id="6396" w:author="danupraset@gmail.com" w:date="2025-09-23T16:06:00Z"/>
                <w:rFonts w:ascii="Arial" w:eastAsia="Arial" w:hAnsi="Arial" w:cs="Arial"/>
                <w:sz w:val="20"/>
                <w:szCs w:val="20"/>
              </w:rPr>
            </w:pPr>
            <w:del w:id="6397" w:author="danupraset@gmail.com" w:date="2025-09-23T16:06:00Z">
              <w:r w:rsidRPr="005967EF" w:rsidDel="00D20E1C">
                <w:rPr>
                  <w:rFonts w:ascii="Arial" w:eastAsia="Arial" w:hAnsi="Arial" w:cs="Arial"/>
                  <w:sz w:val="20"/>
                  <w:szCs w:val="20"/>
                </w:rPr>
                <w:delText>Method</w:delText>
              </w:r>
            </w:del>
          </w:p>
        </w:tc>
        <w:tc>
          <w:tcPr>
            <w:tcW w:w="6946" w:type="dxa"/>
            <w:tcBorders>
              <w:top w:val="single" w:sz="6" w:space="0" w:color="CCCCCC"/>
              <w:left w:val="single" w:sz="6" w:space="0" w:color="CCCCCC"/>
              <w:bottom w:val="single" w:sz="6" w:space="0" w:color="000000"/>
              <w:right w:val="single" w:sz="6" w:space="0" w:color="000000"/>
            </w:tcBorders>
          </w:tcPr>
          <w:p w14:paraId="72BF5151" w14:textId="1165D258" w:rsidR="00501893" w:rsidRPr="005967EF" w:rsidDel="00D20E1C" w:rsidRDefault="00501893" w:rsidP="00067035">
            <w:pPr>
              <w:rPr>
                <w:del w:id="6398" w:author="danupraset@gmail.com" w:date="2025-09-23T16:06:00Z"/>
                <w:rFonts w:ascii="Arial" w:eastAsia="Arial" w:hAnsi="Arial" w:cs="Arial"/>
                <w:sz w:val="20"/>
                <w:szCs w:val="20"/>
              </w:rPr>
            </w:pPr>
            <w:del w:id="6399" w:author="danupraset@gmail.com" w:date="2025-09-23T16:06:00Z">
              <w:r w:rsidRPr="005967EF" w:rsidDel="00D20E1C">
                <w:rPr>
                  <w:rFonts w:ascii="Arial" w:eastAsia="Arial" w:hAnsi="Arial" w:cs="Arial"/>
                  <w:sz w:val="20"/>
                  <w:szCs w:val="20"/>
                </w:rPr>
                <w:delText>POST</w:delText>
              </w:r>
            </w:del>
          </w:p>
        </w:tc>
      </w:tr>
      <w:tr w:rsidR="00501893" w:rsidRPr="005967EF" w:rsidDel="00D20E1C" w14:paraId="48D02396" w14:textId="7105DE5E" w:rsidTr="00067035">
        <w:trPr>
          <w:trHeight w:val="315"/>
          <w:del w:id="6400"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7428E60F" w14:textId="2D395079" w:rsidR="00501893" w:rsidRPr="005967EF" w:rsidDel="00D20E1C" w:rsidRDefault="00501893" w:rsidP="00067035">
            <w:pPr>
              <w:rPr>
                <w:del w:id="6401" w:author="danupraset@gmail.com" w:date="2025-09-23T16:06:00Z"/>
                <w:rFonts w:ascii="Arial" w:eastAsia="Arial" w:hAnsi="Arial" w:cs="Arial"/>
                <w:sz w:val="20"/>
                <w:szCs w:val="20"/>
              </w:rPr>
            </w:pPr>
            <w:del w:id="6402" w:author="danupraset@gmail.com" w:date="2025-09-23T16:06:00Z">
              <w:r w:rsidRPr="005967EF" w:rsidDel="00D20E1C">
                <w:rPr>
                  <w:rFonts w:ascii="Arial" w:eastAsia="Arial" w:hAnsi="Arial" w:cs="Arial"/>
                  <w:sz w:val="20"/>
                  <w:szCs w:val="20"/>
                </w:rPr>
                <w:delText>Request parameters</w:delText>
              </w:r>
            </w:del>
          </w:p>
        </w:tc>
        <w:tc>
          <w:tcPr>
            <w:tcW w:w="6946" w:type="dxa"/>
            <w:tcBorders>
              <w:top w:val="single" w:sz="6" w:space="0" w:color="CCCCCC"/>
              <w:left w:val="single" w:sz="6" w:space="0" w:color="CCCCCC"/>
              <w:bottom w:val="single" w:sz="6" w:space="0" w:color="000000"/>
              <w:right w:val="single" w:sz="6" w:space="0" w:color="000000"/>
            </w:tcBorders>
          </w:tcPr>
          <w:p w14:paraId="600EB932" w14:textId="0D012DDA" w:rsidR="00501893" w:rsidRPr="005967EF" w:rsidDel="00D20E1C" w:rsidRDefault="00501893" w:rsidP="00067035">
            <w:pPr>
              <w:pBdr>
                <w:top w:val="nil"/>
                <w:left w:val="nil"/>
                <w:bottom w:val="nil"/>
                <w:right w:val="nil"/>
                <w:between w:val="nil"/>
              </w:pBdr>
              <w:rPr>
                <w:del w:id="6403" w:author="danupraset@gmail.com" w:date="2025-09-23T16:06:00Z"/>
                <w:rFonts w:ascii="Arial" w:eastAsia="Arial" w:hAnsi="Arial" w:cs="Arial"/>
                <w:color w:val="000000"/>
                <w:sz w:val="20"/>
                <w:szCs w:val="20"/>
              </w:rPr>
            </w:pPr>
            <w:del w:id="6404" w:author="danupraset@gmail.com" w:date="2025-09-23T16:06:00Z">
              <w:r w:rsidRPr="005967EF" w:rsidDel="00D20E1C">
                <w:rPr>
                  <w:rFonts w:ascii="Arial" w:eastAsia="Arial" w:hAnsi="Arial" w:cs="Arial"/>
                  <w:color w:val="000000"/>
                  <w:sz w:val="20"/>
                  <w:szCs w:val="20"/>
                </w:rPr>
                <w:delText>“sessionId”: &lt;authTxnId&gt;</w:delText>
              </w:r>
            </w:del>
          </w:p>
          <w:p w14:paraId="2FE394CC" w14:textId="5C598310" w:rsidR="00501893" w:rsidRPr="005967EF" w:rsidDel="00D20E1C" w:rsidRDefault="00501893" w:rsidP="00067035">
            <w:pPr>
              <w:pBdr>
                <w:top w:val="nil"/>
                <w:left w:val="nil"/>
                <w:bottom w:val="nil"/>
                <w:right w:val="nil"/>
                <w:between w:val="nil"/>
              </w:pBdr>
              <w:rPr>
                <w:del w:id="6405" w:author="danupraset@gmail.com" w:date="2025-09-23T16:06:00Z"/>
                <w:rFonts w:ascii="Arial" w:eastAsia="Arial" w:hAnsi="Arial" w:cs="Arial"/>
                <w:color w:val="000000"/>
                <w:sz w:val="20"/>
                <w:szCs w:val="20"/>
              </w:rPr>
            </w:pPr>
            <w:del w:id="6406" w:author="danupraset@gmail.com" w:date="2025-09-23T16:06:00Z">
              <w:r w:rsidRPr="005967EF" w:rsidDel="00D20E1C">
                <w:rPr>
                  <w:rFonts w:ascii="Arial" w:eastAsia="Arial" w:hAnsi="Arial" w:cs="Arial"/>
                  <w:color w:val="000000"/>
                  <w:sz w:val="20"/>
                  <w:szCs w:val="20"/>
                </w:rPr>
                <w:delText>“appId”: &lt;appId&gt;</w:delText>
              </w:r>
            </w:del>
          </w:p>
        </w:tc>
      </w:tr>
      <w:tr w:rsidR="00501893" w:rsidRPr="005967EF" w:rsidDel="00D20E1C" w14:paraId="1535A508" w14:textId="60F3F936" w:rsidTr="00067035">
        <w:trPr>
          <w:trHeight w:val="315"/>
          <w:del w:id="6407"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73F20449" w14:textId="2C88C819" w:rsidR="00501893" w:rsidRPr="005967EF" w:rsidDel="00D20E1C" w:rsidRDefault="00501893" w:rsidP="00067035">
            <w:pPr>
              <w:rPr>
                <w:del w:id="6408" w:author="danupraset@gmail.com" w:date="2025-09-23T16:06:00Z"/>
                <w:rFonts w:ascii="Arial" w:eastAsia="Arial" w:hAnsi="Arial" w:cs="Arial"/>
                <w:sz w:val="20"/>
                <w:szCs w:val="20"/>
              </w:rPr>
            </w:pPr>
            <w:del w:id="6409" w:author="danupraset@gmail.com" w:date="2025-09-23T16:06:00Z">
              <w:r w:rsidRPr="005967EF" w:rsidDel="00D20E1C">
                <w:rPr>
                  <w:rFonts w:ascii="Arial" w:eastAsia="Arial" w:hAnsi="Arial" w:cs="Arial"/>
                  <w:sz w:val="20"/>
                  <w:szCs w:val="20"/>
                </w:rPr>
                <w:delText>Response</w:delText>
              </w:r>
            </w:del>
          </w:p>
        </w:tc>
        <w:tc>
          <w:tcPr>
            <w:tcW w:w="6946" w:type="dxa"/>
            <w:tcBorders>
              <w:top w:val="single" w:sz="6" w:space="0" w:color="CCCCCC"/>
              <w:left w:val="single" w:sz="6" w:space="0" w:color="CCCCCC"/>
              <w:bottom w:val="single" w:sz="6" w:space="0" w:color="000000"/>
              <w:right w:val="single" w:sz="6" w:space="0" w:color="000000"/>
            </w:tcBorders>
          </w:tcPr>
          <w:p w14:paraId="269B59B6" w14:textId="0FB527DA" w:rsidR="00501893" w:rsidRPr="005967EF" w:rsidDel="00D20E1C" w:rsidRDefault="00501893" w:rsidP="00067035">
            <w:pPr>
              <w:pStyle w:val="NormalWeb"/>
              <w:spacing w:before="0" w:beforeAutospacing="0" w:after="0" w:afterAutospacing="0"/>
              <w:rPr>
                <w:del w:id="6410" w:author="danupraset@gmail.com" w:date="2025-09-23T16:06:00Z"/>
                <w:rFonts w:ascii="Arial" w:hAnsi="Arial" w:cs="Arial"/>
                <w:color w:val="000000"/>
                <w:sz w:val="20"/>
                <w:szCs w:val="20"/>
              </w:rPr>
            </w:pPr>
            <w:del w:id="6411" w:author="danupraset@gmail.com" w:date="2025-09-23T16:06:00Z">
              <w:r w:rsidRPr="005967EF" w:rsidDel="00D20E1C">
                <w:rPr>
                  <w:rFonts w:ascii="Arial" w:hAnsi="Arial" w:cs="Arial"/>
                  <w:color w:val="000000"/>
                  <w:sz w:val="20"/>
                  <w:szCs w:val="20"/>
                </w:rPr>
                <w:delText>{</w:delText>
              </w:r>
            </w:del>
          </w:p>
          <w:p w14:paraId="30CD51E4" w14:textId="6448A9E3" w:rsidR="00501893" w:rsidRPr="005967EF" w:rsidDel="00D20E1C" w:rsidRDefault="00501893" w:rsidP="00067035">
            <w:pPr>
              <w:pStyle w:val="NormalWeb"/>
              <w:spacing w:before="0" w:beforeAutospacing="0" w:after="0" w:afterAutospacing="0"/>
              <w:rPr>
                <w:del w:id="6412" w:author="danupraset@gmail.com" w:date="2025-09-23T16:06:00Z"/>
                <w:rFonts w:ascii="Arial" w:hAnsi="Arial" w:cs="Arial"/>
                <w:color w:val="000000"/>
                <w:sz w:val="20"/>
                <w:szCs w:val="20"/>
              </w:rPr>
            </w:pPr>
            <w:del w:id="6413" w:author="danupraset@gmail.com" w:date="2025-09-23T16:06:00Z">
              <w:r w:rsidRPr="005967EF" w:rsidDel="00D20E1C">
                <w:rPr>
                  <w:rFonts w:ascii="Arial" w:hAnsi="Arial" w:cs="Arial"/>
                  <w:color w:val="000000"/>
                  <w:sz w:val="20"/>
                  <w:szCs w:val="20"/>
                </w:rPr>
                <w:delText xml:space="preserve">  “responseCode” : “SP200”,</w:delText>
              </w:r>
            </w:del>
          </w:p>
          <w:p w14:paraId="4FCB6933" w14:textId="68CAFA2B" w:rsidR="00501893" w:rsidRPr="005967EF" w:rsidDel="00D20E1C" w:rsidRDefault="00501893" w:rsidP="00067035">
            <w:pPr>
              <w:pStyle w:val="NormalWeb"/>
              <w:spacing w:before="0" w:beforeAutospacing="0" w:after="0" w:afterAutospacing="0"/>
              <w:rPr>
                <w:del w:id="6414" w:author="danupraset@gmail.com" w:date="2025-09-23T16:06:00Z"/>
                <w:rFonts w:ascii="Arial" w:hAnsi="Arial" w:cs="Arial"/>
                <w:color w:val="000000"/>
                <w:sz w:val="20"/>
                <w:szCs w:val="20"/>
              </w:rPr>
            </w:pPr>
            <w:del w:id="6415" w:author="danupraset@gmail.com" w:date="2025-09-23T16:06:00Z">
              <w:r w:rsidRPr="005967EF" w:rsidDel="00D20E1C">
                <w:rPr>
                  <w:rFonts w:ascii="Arial" w:hAnsi="Arial" w:cs="Arial"/>
                  <w:color w:val="000000"/>
                  <w:sz w:val="20"/>
                  <w:szCs w:val="20"/>
                </w:rPr>
                <w:delText xml:space="preserve">  “responseMsg” : “Success”,</w:delText>
              </w:r>
            </w:del>
          </w:p>
          <w:p w14:paraId="498FAD68" w14:textId="7BB0AA4C" w:rsidR="00501893" w:rsidRPr="005967EF" w:rsidDel="00D20E1C" w:rsidRDefault="00501893" w:rsidP="00067035">
            <w:pPr>
              <w:pStyle w:val="NormalWeb"/>
              <w:spacing w:before="0" w:beforeAutospacing="0" w:after="0" w:afterAutospacing="0"/>
              <w:rPr>
                <w:del w:id="6416" w:author="danupraset@gmail.com" w:date="2025-09-23T16:06:00Z"/>
                <w:rFonts w:ascii="Arial" w:hAnsi="Arial" w:cs="Arial"/>
                <w:color w:val="000000"/>
                <w:sz w:val="20"/>
                <w:szCs w:val="20"/>
              </w:rPr>
            </w:pPr>
            <w:del w:id="6417" w:author="danupraset@gmail.com" w:date="2025-09-23T16:06:00Z">
              <w:r w:rsidRPr="005967EF" w:rsidDel="00D20E1C">
                <w:rPr>
                  <w:rFonts w:ascii="Arial" w:hAnsi="Arial" w:cs="Arial"/>
                  <w:color w:val="000000"/>
                  <w:sz w:val="20"/>
                  <w:szCs w:val="20"/>
                </w:rPr>
                <w:delText xml:space="preserve">  “appTxnId” : “SP210422026491”</w:delText>
              </w:r>
            </w:del>
          </w:p>
          <w:p w14:paraId="27FC4D7E" w14:textId="6FD53234" w:rsidR="00501893" w:rsidRPr="005967EF" w:rsidDel="00D20E1C" w:rsidRDefault="00501893" w:rsidP="00067035">
            <w:pPr>
              <w:pStyle w:val="NormalWeb"/>
              <w:spacing w:before="0" w:beforeAutospacing="0" w:after="0" w:afterAutospacing="0"/>
              <w:rPr>
                <w:del w:id="6418" w:author="danupraset@gmail.com" w:date="2025-09-23T16:06:00Z"/>
                <w:rFonts w:ascii="Arial" w:hAnsi="Arial" w:cs="Arial"/>
                <w:color w:val="000000"/>
                <w:sz w:val="20"/>
                <w:szCs w:val="20"/>
              </w:rPr>
            </w:pPr>
            <w:del w:id="6419" w:author="danupraset@gmail.com" w:date="2025-09-23T16:06:00Z">
              <w:r w:rsidRPr="005967EF" w:rsidDel="00D20E1C">
                <w:rPr>
                  <w:rFonts w:ascii="Arial" w:hAnsi="Arial" w:cs="Arial"/>
                  <w:color w:val="000000"/>
                  <w:sz w:val="20"/>
                  <w:szCs w:val="20"/>
                </w:rPr>
                <w:delText>}</w:delText>
              </w:r>
            </w:del>
          </w:p>
        </w:tc>
      </w:tr>
      <w:tr w:rsidR="00501893" w:rsidRPr="005967EF" w:rsidDel="00D20E1C" w14:paraId="20D7F148" w14:textId="7CD3F156" w:rsidTr="00067035">
        <w:trPr>
          <w:trHeight w:val="315"/>
          <w:del w:id="6420"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4608D79B" w14:textId="17613473" w:rsidR="00501893" w:rsidRPr="005967EF" w:rsidDel="00D20E1C" w:rsidRDefault="00501893" w:rsidP="00067035">
            <w:pPr>
              <w:rPr>
                <w:del w:id="6421" w:author="danupraset@gmail.com" w:date="2025-09-23T16:06:00Z"/>
                <w:rFonts w:ascii="Arial" w:eastAsia="Arial" w:hAnsi="Arial" w:cs="Arial"/>
                <w:sz w:val="20"/>
                <w:szCs w:val="20"/>
              </w:rPr>
            </w:pPr>
            <w:del w:id="6422" w:author="danupraset@gmail.com" w:date="2025-09-23T16:06:00Z">
              <w:r w:rsidRPr="005967EF" w:rsidDel="00D20E1C">
                <w:rPr>
                  <w:rFonts w:ascii="Arial" w:eastAsia="Arial" w:hAnsi="Arial" w:cs="Arial"/>
                  <w:sz w:val="20"/>
                  <w:szCs w:val="20"/>
                </w:rPr>
                <w:delText>Response Failure</w:delText>
              </w:r>
            </w:del>
          </w:p>
        </w:tc>
        <w:tc>
          <w:tcPr>
            <w:tcW w:w="6946" w:type="dxa"/>
            <w:tcBorders>
              <w:top w:val="single" w:sz="6" w:space="0" w:color="CCCCCC"/>
              <w:left w:val="single" w:sz="6" w:space="0" w:color="CCCCCC"/>
              <w:bottom w:val="single" w:sz="6" w:space="0" w:color="000000"/>
              <w:right w:val="single" w:sz="6" w:space="0" w:color="000000"/>
            </w:tcBorders>
          </w:tcPr>
          <w:p w14:paraId="5C443BE2" w14:textId="5142F4FE" w:rsidR="00501893" w:rsidRPr="005967EF" w:rsidDel="00D20E1C" w:rsidRDefault="00501893" w:rsidP="00067035">
            <w:pPr>
              <w:spacing w:before="34"/>
              <w:rPr>
                <w:del w:id="6423" w:author="danupraset@gmail.com" w:date="2025-09-23T16:06:00Z"/>
                <w:rFonts w:ascii="Arial" w:eastAsia="Arial" w:hAnsi="Arial" w:cs="Arial"/>
                <w:sz w:val="20"/>
                <w:szCs w:val="20"/>
              </w:rPr>
            </w:pPr>
            <w:del w:id="6424" w:author="danupraset@gmail.com" w:date="2025-09-23T16:06:00Z">
              <w:r w:rsidRPr="005967EF" w:rsidDel="00D20E1C">
                <w:rPr>
                  <w:rFonts w:ascii="Arial" w:eastAsia="Arial" w:hAnsi="Arial" w:cs="Arial"/>
                  <w:sz w:val="20"/>
                  <w:szCs w:val="20"/>
                </w:rPr>
                <w:delText>{</w:delText>
              </w:r>
            </w:del>
          </w:p>
          <w:p w14:paraId="40BA407E" w14:textId="528345E6" w:rsidR="00501893" w:rsidRPr="005967EF" w:rsidDel="00D20E1C" w:rsidRDefault="00501893" w:rsidP="00067035">
            <w:pPr>
              <w:spacing w:before="34"/>
              <w:rPr>
                <w:del w:id="6425" w:author="danupraset@gmail.com" w:date="2025-09-23T16:06:00Z"/>
                <w:rFonts w:ascii="Arial" w:eastAsia="Arial" w:hAnsi="Arial" w:cs="Arial"/>
                <w:sz w:val="20"/>
                <w:szCs w:val="20"/>
              </w:rPr>
            </w:pPr>
            <w:del w:id="6426" w:author="danupraset@gmail.com" w:date="2025-09-23T16:06:00Z">
              <w:r w:rsidRPr="005967EF" w:rsidDel="00D20E1C">
                <w:rPr>
                  <w:rFonts w:ascii="Arial" w:eastAsia="Arial" w:hAnsi="Arial" w:cs="Arial"/>
                  <w:sz w:val="20"/>
                  <w:szCs w:val="20"/>
                </w:rPr>
                <w:delText xml:space="preserve">   “responseCode” : “SP300”,</w:delText>
              </w:r>
            </w:del>
          </w:p>
          <w:p w14:paraId="4448F11F" w14:textId="75BDFB23" w:rsidR="00501893" w:rsidRPr="005967EF" w:rsidDel="00D20E1C" w:rsidRDefault="00501893" w:rsidP="00067035">
            <w:pPr>
              <w:spacing w:before="34"/>
              <w:rPr>
                <w:del w:id="6427" w:author="danupraset@gmail.com" w:date="2025-09-23T16:06:00Z"/>
                <w:rFonts w:ascii="Arial" w:eastAsia="Arial" w:hAnsi="Arial" w:cs="Arial"/>
                <w:sz w:val="20"/>
                <w:szCs w:val="20"/>
              </w:rPr>
            </w:pPr>
            <w:del w:id="6428" w:author="danupraset@gmail.com" w:date="2025-09-23T16:06:00Z">
              <w:r w:rsidRPr="005967EF" w:rsidDel="00D20E1C">
                <w:rPr>
                  <w:rFonts w:ascii="Arial" w:eastAsia="Arial" w:hAnsi="Arial" w:cs="Arial"/>
                  <w:sz w:val="20"/>
                  <w:szCs w:val="20"/>
                </w:rPr>
                <w:delText xml:space="preserve">   “responseMsg” : “Missing required input parameter”,</w:delText>
              </w:r>
            </w:del>
          </w:p>
          <w:p w14:paraId="3D5719D0" w14:textId="1B4D726F" w:rsidR="00501893" w:rsidRPr="005967EF" w:rsidDel="00D20E1C" w:rsidRDefault="00501893" w:rsidP="00067035">
            <w:pPr>
              <w:spacing w:before="34"/>
              <w:rPr>
                <w:del w:id="6429" w:author="danupraset@gmail.com" w:date="2025-09-23T16:06:00Z"/>
                <w:rFonts w:ascii="Arial" w:eastAsia="Arial" w:hAnsi="Arial" w:cs="Arial"/>
                <w:sz w:val="20"/>
                <w:szCs w:val="20"/>
              </w:rPr>
            </w:pPr>
            <w:del w:id="6430" w:author="danupraset@gmail.com" w:date="2025-09-23T16:06:00Z">
              <w:r w:rsidRPr="005967EF" w:rsidDel="00D20E1C">
                <w:rPr>
                  <w:rFonts w:ascii="Arial" w:eastAsia="Arial" w:hAnsi="Arial" w:cs="Arial"/>
                  <w:sz w:val="20"/>
                  <w:szCs w:val="20"/>
                </w:rPr>
                <w:delText>}</w:delText>
              </w:r>
            </w:del>
          </w:p>
          <w:p w14:paraId="51861B73" w14:textId="052BCFEA" w:rsidR="00501893" w:rsidRPr="005967EF" w:rsidDel="00D20E1C" w:rsidRDefault="00501893" w:rsidP="00067035">
            <w:pPr>
              <w:spacing w:before="34"/>
              <w:rPr>
                <w:del w:id="6431" w:author="danupraset@gmail.com" w:date="2025-09-23T16:06:00Z"/>
                <w:rFonts w:ascii="Arial" w:eastAsia="Arial" w:hAnsi="Arial" w:cs="Arial"/>
                <w:sz w:val="20"/>
                <w:szCs w:val="20"/>
              </w:rPr>
            </w:pPr>
          </w:p>
        </w:tc>
      </w:tr>
    </w:tbl>
    <w:p w14:paraId="17501D38" w14:textId="5B7C4D3D" w:rsidR="00501893" w:rsidDel="00D20E1C" w:rsidRDefault="00501893" w:rsidP="00501893">
      <w:pPr>
        <w:pStyle w:val="Heading4"/>
        <w:numPr>
          <w:ilvl w:val="4"/>
          <w:numId w:val="5"/>
        </w:numPr>
        <w:ind w:left="1418"/>
        <w:rPr>
          <w:del w:id="6432" w:author="danupraset@gmail.com" w:date="2025-09-23T16:06:00Z"/>
        </w:rPr>
      </w:pPr>
      <w:bookmarkStart w:id="6433" w:name="_Toc205889426"/>
      <w:del w:id="6434" w:author="danupraset@gmail.com" w:date="2025-09-23T16:06:00Z">
        <w:r w:rsidDel="00D20E1C">
          <w:delText>Get Authentication Response</w:delText>
        </w:r>
        <w:bookmarkEnd w:id="6433"/>
      </w:del>
    </w:p>
    <w:tbl>
      <w:tblPr>
        <w:tblW w:w="8923" w:type="dxa"/>
        <w:tblLayout w:type="fixed"/>
        <w:tblLook w:val="0400" w:firstRow="0" w:lastRow="0" w:firstColumn="0" w:lastColumn="0" w:noHBand="0" w:noVBand="1"/>
      </w:tblPr>
      <w:tblGrid>
        <w:gridCol w:w="1977"/>
        <w:gridCol w:w="6946"/>
      </w:tblGrid>
      <w:tr w:rsidR="00501893" w:rsidRPr="005967EF" w:rsidDel="00D20E1C" w14:paraId="607FB320" w14:textId="236AB920" w:rsidTr="00067035">
        <w:trPr>
          <w:trHeight w:val="315"/>
          <w:del w:id="6435" w:author="danupraset@gmail.com" w:date="2025-09-23T16:06:00Z"/>
        </w:trPr>
        <w:tc>
          <w:tcPr>
            <w:tcW w:w="1977" w:type="dxa"/>
            <w:tcBorders>
              <w:top w:val="single" w:sz="6" w:space="0" w:color="000000"/>
              <w:left w:val="single" w:sz="6" w:space="0" w:color="000000"/>
              <w:bottom w:val="single" w:sz="6" w:space="0" w:color="000000"/>
              <w:right w:val="single" w:sz="6" w:space="0" w:color="000000"/>
            </w:tcBorders>
          </w:tcPr>
          <w:p w14:paraId="777D9A73" w14:textId="43438042" w:rsidR="00501893" w:rsidRPr="005967EF" w:rsidDel="00D20E1C" w:rsidRDefault="00501893" w:rsidP="00067035">
            <w:pPr>
              <w:rPr>
                <w:del w:id="6436" w:author="danupraset@gmail.com" w:date="2025-09-23T16:06:00Z"/>
                <w:rFonts w:ascii="Arial" w:eastAsia="Arial" w:hAnsi="Arial" w:cs="Arial"/>
                <w:sz w:val="20"/>
                <w:szCs w:val="20"/>
              </w:rPr>
            </w:pPr>
            <w:del w:id="6437" w:author="danupraset@gmail.com" w:date="2025-09-23T16:06:00Z">
              <w:r w:rsidRPr="005967EF" w:rsidDel="00D20E1C">
                <w:rPr>
                  <w:rFonts w:ascii="Arial" w:eastAsia="Arial" w:hAnsi="Arial" w:cs="Arial"/>
                  <w:sz w:val="20"/>
                  <w:szCs w:val="20"/>
                </w:rPr>
                <w:delText>API Name</w:delText>
              </w:r>
            </w:del>
          </w:p>
        </w:tc>
        <w:tc>
          <w:tcPr>
            <w:tcW w:w="6946" w:type="dxa"/>
            <w:tcBorders>
              <w:top w:val="single" w:sz="6" w:space="0" w:color="000000"/>
              <w:left w:val="single" w:sz="6" w:space="0" w:color="CCCCCC"/>
              <w:bottom w:val="single" w:sz="6" w:space="0" w:color="000000"/>
              <w:right w:val="single" w:sz="6" w:space="0" w:color="000000"/>
            </w:tcBorders>
          </w:tcPr>
          <w:p w14:paraId="289B14F5" w14:textId="761F2210" w:rsidR="00501893" w:rsidRPr="005967EF" w:rsidDel="00D20E1C" w:rsidRDefault="00501893" w:rsidP="00067035">
            <w:pPr>
              <w:rPr>
                <w:del w:id="6438" w:author="danupraset@gmail.com" w:date="2025-09-23T16:06:00Z"/>
                <w:rFonts w:ascii="Arial" w:eastAsia="Arial" w:hAnsi="Arial" w:cs="Arial"/>
                <w:sz w:val="20"/>
                <w:szCs w:val="20"/>
              </w:rPr>
            </w:pPr>
            <w:del w:id="6439" w:author="danupraset@gmail.com" w:date="2025-09-23T16:06:00Z">
              <w:r w:rsidRPr="005967EF" w:rsidDel="00D20E1C">
                <w:rPr>
                  <w:rFonts w:ascii="Arial" w:eastAsia="Arial" w:hAnsi="Arial" w:cs="Arial"/>
                  <w:sz w:val="20"/>
                  <w:szCs w:val="20"/>
                </w:rPr>
                <w:delText>Get user SPCP information</w:delText>
              </w:r>
            </w:del>
          </w:p>
        </w:tc>
      </w:tr>
      <w:tr w:rsidR="00501893" w:rsidRPr="005967EF" w:rsidDel="00D20E1C" w14:paraId="4EFC8BD5" w14:textId="1A2C3D90" w:rsidTr="00067035">
        <w:trPr>
          <w:trHeight w:val="315"/>
          <w:del w:id="6440"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1E07AE57" w14:textId="2A1915F2" w:rsidR="00501893" w:rsidRPr="005967EF" w:rsidDel="00D20E1C" w:rsidRDefault="00501893" w:rsidP="00067035">
            <w:pPr>
              <w:rPr>
                <w:del w:id="6441" w:author="danupraset@gmail.com" w:date="2025-09-23T16:06:00Z"/>
                <w:rFonts w:ascii="Arial" w:eastAsia="Arial" w:hAnsi="Arial" w:cs="Arial"/>
                <w:sz w:val="20"/>
                <w:szCs w:val="20"/>
              </w:rPr>
            </w:pPr>
            <w:del w:id="6442" w:author="danupraset@gmail.com" w:date="2025-09-23T16:06:00Z">
              <w:r w:rsidRPr="005967EF" w:rsidDel="00D20E1C">
                <w:rPr>
                  <w:rFonts w:ascii="Arial" w:eastAsia="Arial" w:hAnsi="Arial" w:cs="Arial"/>
                  <w:sz w:val="20"/>
                  <w:szCs w:val="20"/>
                </w:rPr>
                <w:delText>URL</w:delText>
              </w:r>
            </w:del>
          </w:p>
        </w:tc>
        <w:tc>
          <w:tcPr>
            <w:tcW w:w="6946" w:type="dxa"/>
            <w:tcBorders>
              <w:top w:val="single" w:sz="6" w:space="0" w:color="CCCCCC"/>
              <w:left w:val="single" w:sz="6" w:space="0" w:color="CCCCCC"/>
              <w:bottom w:val="single" w:sz="6" w:space="0" w:color="000000"/>
              <w:right w:val="single" w:sz="6" w:space="0" w:color="000000"/>
            </w:tcBorders>
          </w:tcPr>
          <w:p w14:paraId="27B7FFAC" w14:textId="5C483D55" w:rsidR="00501893" w:rsidRPr="005967EF" w:rsidDel="00D20E1C" w:rsidRDefault="00501893" w:rsidP="00067035">
            <w:pPr>
              <w:rPr>
                <w:del w:id="6443" w:author="danupraset@gmail.com" w:date="2025-09-23T16:06:00Z"/>
                <w:rFonts w:ascii="Arial" w:eastAsia="Arial" w:hAnsi="Arial" w:cs="Arial"/>
                <w:sz w:val="20"/>
                <w:szCs w:val="20"/>
              </w:rPr>
            </w:pPr>
            <w:del w:id="6444" w:author="danupraset@gmail.com" w:date="2025-09-23T16:06:00Z">
              <w:r w:rsidRPr="005967EF" w:rsidDel="00D20E1C">
                <w:rPr>
                  <w:rFonts w:ascii="Arial" w:eastAsia="Arial" w:hAnsi="Arial" w:cs="Arial"/>
                  <w:sz w:val="20"/>
                  <w:szCs w:val="20"/>
                </w:rPr>
                <w:delText xml:space="preserve">Singpass UAT : </w:delText>
              </w:r>
              <w:r w:rsidRPr="005967EF" w:rsidDel="00D20E1C">
                <w:rPr>
                  <w:rFonts w:ascii="Arial" w:hAnsi="Arial" w:cs="Arial"/>
                  <w:sz w:val="20"/>
                  <w:szCs w:val="20"/>
                </w:rPr>
                <w:delText xml:space="preserve"> </w:delText>
              </w:r>
              <w:r w:rsidRPr="005967EF" w:rsidDel="00D20E1C">
                <w:rPr>
                  <w:rFonts w:ascii="Arial" w:eastAsia="Arial" w:hAnsi="Arial" w:cs="Arial"/>
                  <w:sz w:val="20"/>
                  <w:szCs w:val="20"/>
                </w:rPr>
                <w:delText>https://www2.ura.gov.sg/spcpWeb/uraSPservices.do/spcpDS/spcp/createAppTxnId/v1</w:delText>
              </w:r>
            </w:del>
          </w:p>
          <w:p w14:paraId="58D82893" w14:textId="17FBD6A4" w:rsidR="00501893" w:rsidRPr="005967EF" w:rsidDel="00D20E1C" w:rsidRDefault="00501893" w:rsidP="00067035">
            <w:pPr>
              <w:rPr>
                <w:del w:id="6445" w:author="danupraset@gmail.com" w:date="2025-09-23T16:06:00Z"/>
                <w:rFonts w:ascii="Arial" w:eastAsia="Arial" w:hAnsi="Arial" w:cs="Arial"/>
                <w:sz w:val="20"/>
                <w:szCs w:val="20"/>
              </w:rPr>
            </w:pPr>
            <w:del w:id="6446" w:author="danupraset@gmail.com" w:date="2025-09-23T16:06:00Z">
              <w:r w:rsidRPr="005967EF" w:rsidDel="00D20E1C">
                <w:rPr>
                  <w:rFonts w:ascii="Arial" w:eastAsia="Arial" w:hAnsi="Arial" w:cs="Arial"/>
                  <w:sz w:val="20"/>
                  <w:szCs w:val="20"/>
                </w:rPr>
                <w:delText xml:space="preserve">Corppass UAT : </w:delText>
              </w:r>
              <w:r w:rsidRPr="005967EF" w:rsidDel="00D20E1C">
                <w:rPr>
                  <w:rFonts w:ascii="Arial" w:hAnsi="Arial" w:cs="Arial"/>
                  <w:sz w:val="20"/>
                  <w:szCs w:val="20"/>
                </w:rPr>
                <w:delText xml:space="preserve"> </w:delText>
              </w:r>
              <w:r w:rsidRPr="005967EF" w:rsidDel="00D20E1C">
                <w:rPr>
                  <w:rFonts w:ascii="Arial" w:eastAsia="Arial" w:hAnsi="Arial" w:cs="Arial"/>
                  <w:sz w:val="20"/>
                  <w:szCs w:val="20"/>
                </w:rPr>
                <w:delText>https://www2.ura.gov.sg/spcpWeb/uraCPservices.do/spcpDS/spcp/createAppTxnId/v1</w:delText>
              </w:r>
            </w:del>
          </w:p>
          <w:p w14:paraId="779966FE" w14:textId="6C04F9F2" w:rsidR="00501893" w:rsidRPr="005967EF" w:rsidDel="00D20E1C" w:rsidRDefault="00501893" w:rsidP="00067035">
            <w:pPr>
              <w:rPr>
                <w:del w:id="6447" w:author="danupraset@gmail.com" w:date="2025-09-23T16:06:00Z"/>
                <w:rFonts w:ascii="Arial" w:eastAsia="Arial" w:hAnsi="Arial" w:cs="Arial"/>
                <w:sz w:val="20"/>
                <w:szCs w:val="20"/>
              </w:rPr>
            </w:pPr>
            <w:del w:id="6448" w:author="danupraset@gmail.com" w:date="2025-09-23T16:06:00Z">
              <w:r w:rsidRPr="005967EF" w:rsidDel="00D20E1C">
                <w:rPr>
                  <w:rFonts w:ascii="Arial" w:eastAsia="Arial" w:hAnsi="Arial" w:cs="Arial"/>
                  <w:sz w:val="20"/>
                  <w:szCs w:val="20"/>
                </w:rPr>
                <w:delText>Singpass PRD : https://www.ura.gov.sg/spcpWeb/uraSPservices.do//spcpDS/spcp/createAppTxnId/v1</w:delText>
              </w:r>
            </w:del>
          </w:p>
          <w:p w14:paraId="53110513" w14:textId="4119E9D4" w:rsidR="00501893" w:rsidRPr="005967EF" w:rsidDel="00D20E1C" w:rsidRDefault="00501893" w:rsidP="00067035">
            <w:pPr>
              <w:rPr>
                <w:del w:id="6449" w:author="danupraset@gmail.com" w:date="2025-09-23T16:06:00Z"/>
                <w:rFonts w:ascii="Arial" w:eastAsia="Arial" w:hAnsi="Arial" w:cs="Arial"/>
                <w:sz w:val="20"/>
                <w:szCs w:val="20"/>
              </w:rPr>
            </w:pPr>
            <w:del w:id="6450" w:author="danupraset@gmail.com" w:date="2025-09-23T16:06:00Z">
              <w:r w:rsidRPr="005967EF" w:rsidDel="00D20E1C">
                <w:rPr>
                  <w:rFonts w:ascii="Arial" w:eastAsia="Arial" w:hAnsi="Arial" w:cs="Arial"/>
                  <w:sz w:val="20"/>
                  <w:szCs w:val="20"/>
                </w:rPr>
                <w:delText xml:space="preserve">Corppass PRD : </w:delText>
              </w:r>
              <w:r w:rsidDel="00D20E1C">
                <w:fldChar w:fldCharType="begin"/>
              </w:r>
              <w:r w:rsidDel="00D20E1C">
                <w:delInstrText>HYPERLINK "https://www.ura.gov.sg/spcpWeb/uraCPservices.do"</w:delInstrText>
              </w:r>
              <w:r w:rsidDel="00D20E1C">
                <w:fldChar w:fldCharType="separate"/>
              </w:r>
              <w:r w:rsidRPr="005967EF" w:rsidDel="00D20E1C">
                <w:rPr>
                  <w:rStyle w:val="Hyperlink"/>
                  <w:rFonts w:ascii="Arial" w:eastAsia="Arial" w:hAnsi="Arial" w:cs="Arial"/>
                  <w:color w:val="auto"/>
                  <w:sz w:val="20"/>
                  <w:szCs w:val="20"/>
                  <w:u w:val="none"/>
                </w:rPr>
                <w:delText>https://www.ura.gov.sg/spcpWeb/uraCPservices.do</w:delText>
              </w:r>
              <w:r w:rsidDel="00D20E1C">
                <w:fldChar w:fldCharType="end"/>
              </w:r>
              <w:r w:rsidRPr="005967EF" w:rsidDel="00D20E1C">
                <w:rPr>
                  <w:rFonts w:ascii="Arial" w:eastAsia="Arial" w:hAnsi="Arial" w:cs="Arial"/>
                  <w:sz w:val="20"/>
                  <w:szCs w:val="20"/>
                </w:rPr>
                <w:delText>/spcpDS/spcp/createAppTxnId/v1</w:delText>
              </w:r>
            </w:del>
          </w:p>
        </w:tc>
      </w:tr>
      <w:tr w:rsidR="00501893" w:rsidRPr="005967EF" w:rsidDel="00D20E1C" w14:paraId="09D41437" w14:textId="133F8BA9" w:rsidTr="00067035">
        <w:trPr>
          <w:trHeight w:val="315"/>
          <w:del w:id="6451"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498D53BA" w14:textId="48F8C402" w:rsidR="00501893" w:rsidRPr="005967EF" w:rsidDel="00D20E1C" w:rsidRDefault="00501893" w:rsidP="00067035">
            <w:pPr>
              <w:rPr>
                <w:del w:id="6452" w:author="danupraset@gmail.com" w:date="2025-09-23T16:06:00Z"/>
                <w:rFonts w:ascii="Arial" w:eastAsia="Arial" w:hAnsi="Arial" w:cs="Arial"/>
                <w:sz w:val="20"/>
                <w:szCs w:val="20"/>
              </w:rPr>
            </w:pPr>
            <w:del w:id="6453" w:author="danupraset@gmail.com" w:date="2025-09-23T16:06:00Z">
              <w:r w:rsidRPr="005967EF" w:rsidDel="00D20E1C">
                <w:rPr>
                  <w:rFonts w:ascii="Arial" w:eastAsia="Arial" w:hAnsi="Arial" w:cs="Arial"/>
                  <w:sz w:val="20"/>
                  <w:szCs w:val="20"/>
                </w:rPr>
                <w:lastRenderedPageBreak/>
                <w:delText>Description</w:delText>
              </w:r>
            </w:del>
          </w:p>
        </w:tc>
        <w:tc>
          <w:tcPr>
            <w:tcW w:w="6946" w:type="dxa"/>
            <w:tcBorders>
              <w:top w:val="single" w:sz="6" w:space="0" w:color="CCCCCC"/>
              <w:left w:val="single" w:sz="6" w:space="0" w:color="CCCCCC"/>
              <w:bottom w:val="single" w:sz="6" w:space="0" w:color="000000"/>
              <w:right w:val="single" w:sz="6" w:space="0" w:color="000000"/>
            </w:tcBorders>
          </w:tcPr>
          <w:p w14:paraId="4DD1EF3F" w14:textId="1277A69D" w:rsidR="00501893" w:rsidRPr="005967EF" w:rsidDel="00D20E1C" w:rsidRDefault="00501893" w:rsidP="00067035">
            <w:pPr>
              <w:rPr>
                <w:del w:id="6454" w:author="danupraset@gmail.com" w:date="2025-09-23T16:06:00Z"/>
                <w:rFonts w:ascii="Arial" w:eastAsia="Arial" w:hAnsi="Arial" w:cs="Arial"/>
                <w:sz w:val="20"/>
                <w:szCs w:val="20"/>
              </w:rPr>
            </w:pPr>
            <w:del w:id="6455" w:author="danupraset@gmail.com" w:date="2025-09-23T16:06:00Z">
              <w:r w:rsidRPr="005967EF" w:rsidDel="00D20E1C">
                <w:rPr>
                  <w:rFonts w:ascii="Arial" w:eastAsia="Arial" w:hAnsi="Arial" w:cs="Arial"/>
                  <w:sz w:val="20"/>
                  <w:szCs w:val="20"/>
                </w:rPr>
                <w:delText xml:space="preserve">The API </w:delText>
              </w:r>
              <w:r w:rsidRPr="005967EF" w:rsidDel="00D20E1C">
                <w:rPr>
                  <w:rFonts w:ascii="Arial" w:eastAsia="Arial" w:hAnsi="Arial" w:cs="Arial"/>
                  <w:sz w:val="20"/>
                  <w:szCs w:val="20"/>
                  <w:lang w:val="en-US"/>
                </w:rPr>
                <w:delText xml:space="preserve">to get SPCP user detail information </w:delText>
              </w:r>
            </w:del>
          </w:p>
        </w:tc>
      </w:tr>
      <w:tr w:rsidR="00501893" w:rsidRPr="005967EF" w:rsidDel="00D20E1C" w14:paraId="53FD567B" w14:textId="443E845A" w:rsidTr="00067035">
        <w:trPr>
          <w:trHeight w:val="315"/>
          <w:del w:id="6456"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28182AAB" w14:textId="5AC9D223" w:rsidR="00501893" w:rsidRPr="005967EF" w:rsidDel="00D20E1C" w:rsidRDefault="00501893" w:rsidP="00067035">
            <w:pPr>
              <w:rPr>
                <w:del w:id="6457" w:author="danupraset@gmail.com" w:date="2025-09-23T16:06:00Z"/>
                <w:rFonts w:ascii="Arial" w:eastAsia="Arial" w:hAnsi="Arial" w:cs="Arial"/>
                <w:sz w:val="20"/>
                <w:szCs w:val="20"/>
              </w:rPr>
            </w:pPr>
            <w:del w:id="6458" w:author="danupraset@gmail.com" w:date="2025-09-23T16:06:00Z">
              <w:r w:rsidRPr="005967EF" w:rsidDel="00D20E1C">
                <w:rPr>
                  <w:rFonts w:ascii="Arial" w:eastAsia="Arial" w:hAnsi="Arial" w:cs="Arial"/>
                  <w:sz w:val="20"/>
                  <w:szCs w:val="20"/>
                </w:rPr>
                <w:delText>Method</w:delText>
              </w:r>
            </w:del>
          </w:p>
        </w:tc>
        <w:tc>
          <w:tcPr>
            <w:tcW w:w="6946" w:type="dxa"/>
            <w:tcBorders>
              <w:top w:val="single" w:sz="6" w:space="0" w:color="CCCCCC"/>
              <w:left w:val="single" w:sz="6" w:space="0" w:color="CCCCCC"/>
              <w:bottom w:val="single" w:sz="6" w:space="0" w:color="000000"/>
              <w:right w:val="single" w:sz="6" w:space="0" w:color="000000"/>
            </w:tcBorders>
          </w:tcPr>
          <w:p w14:paraId="4229ADCD" w14:textId="1762CC26" w:rsidR="00501893" w:rsidRPr="005967EF" w:rsidDel="00D20E1C" w:rsidRDefault="00501893" w:rsidP="00067035">
            <w:pPr>
              <w:rPr>
                <w:del w:id="6459" w:author="danupraset@gmail.com" w:date="2025-09-23T16:06:00Z"/>
                <w:rFonts w:ascii="Arial" w:eastAsia="Arial" w:hAnsi="Arial" w:cs="Arial"/>
                <w:sz w:val="20"/>
                <w:szCs w:val="20"/>
              </w:rPr>
            </w:pPr>
            <w:del w:id="6460" w:author="danupraset@gmail.com" w:date="2025-09-23T16:06:00Z">
              <w:r w:rsidRPr="005967EF" w:rsidDel="00D20E1C">
                <w:rPr>
                  <w:rFonts w:ascii="Arial" w:eastAsia="Arial" w:hAnsi="Arial" w:cs="Arial"/>
                  <w:sz w:val="20"/>
                  <w:szCs w:val="20"/>
                </w:rPr>
                <w:delText>POST</w:delText>
              </w:r>
            </w:del>
          </w:p>
        </w:tc>
      </w:tr>
      <w:tr w:rsidR="00501893" w:rsidRPr="005967EF" w:rsidDel="00D20E1C" w14:paraId="07BC3A6F" w14:textId="6E78B228" w:rsidTr="00067035">
        <w:trPr>
          <w:trHeight w:val="315"/>
          <w:del w:id="6461"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38EB91B0" w14:textId="16592BED" w:rsidR="00501893" w:rsidRPr="005967EF" w:rsidDel="00D20E1C" w:rsidRDefault="00501893" w:rsidP="00067035">
            <w:pPr>
              <w:rPr>
                <w:del w:id="6462" w:author="danupraset@gmail.com" w:date="2025-09-23T16:06:00Z"/>
                <w:rFonts w:ascii="Arial" w:eastAsia="Arial" w:hAnsi="Arial" w:cs="Arial"/>
                <w:sz w:val="20"/>
                <w:szCs w:val="20"/>
              </w:rPr>
            </w:pPr>
            <w:del w:id="6463" w:author="danupraset@gmail.com" w:date="2025-09-23T16:06:00Z">
              <w:r w:rsidRPr="005967EF" w:rsidDel="00D20E1C">
                <w:rPr>
                  <w:rFonts w:ascii="Arial" w:eastAsia="Arial" w:hAnsi="Arial" w:cs="Arial"/>
                  <w:sz w:val="20"/>
                  <w:szCs w:val="20"/>
                </w:rPr>
                <w:delText>Request Parameters</w:delText>
              </w:r>
            </w:del>
          </w:p>
        </w:tc>
        <w:tc>
          <w:tcPr>
            <w:tcW w:w="6946" w:type="dxa"/>
            <w:tcBorders>
              <w:top w:val="single" w:sz="6" w:space="0" w:color="CCCCCC"/>
              <w:left w:val="single" w:sz="6" w:space="0" w:color="CCCCCC"/>
              <w:bottom w:val="single" w:sz="6" w:space="0" w:color="000000"/>
              <w:right w:val="single" w:sz="6" w:space="0" w:color="000000"/>
            </w:tcBorders>
          </w:tcPr>
          <w:p w14:paraId="4040E115" w14:textId="1A22509C" w:rsidR="00501893" w:rsidRPr="005967EF" w:rsidDel="00D20E1C" w:rsidRDefault="00501893" w:rsidP="00067035">
            <w:pPr>
              <w:pBdr>
                <w:top w:val="nil"/>
                <w:left w:val="nil"/>
                <w:bottom w:val="nil"/>
                <w:right w:val="nil"/>
                <w:between w:val="nil"/>
              </w:pBdr>
              <w:rPr>
                <w:del w:id="6464" w:author="danupraset@gmail.com" w:date="2025-09-23T16:06:00Z"/>
                <w:rFonts w:ascii="Arial" w:eastAsia="Arial" w:hAnsi="Arial" w:cs="Arial"/>
                <w:color w:val="000000"/>
                <w:sz w:val="20"/>
                <w:szCs w:val="20"/>
              </w:rPr>
            </w:pPr>
            <w:del w:id="6465" w:author="danupraset@gmail.com" w:date="2025-09-23T16:06:00Z">
              <w:r w:rsidRPr="005967EF" w:rsidDel="00D20E1C">
                <w:rPr>
                  <w:rFonts w:ascii="Arial" w:eastAsia="Arial" w:hAnsi="Arial" w:cs="Arial"/>
                  <w:color w:val="000000"/>
                  <w:sz w:val="20"/>
                  <w:szCs w:val="20"/>
                </w:rPr>
                <w:delText>“appId”: &lt;appId&gt;,</w:delText>
              </w:r>
            </w:del>
          </w:p>
          <w:p w14:paraId="1407BBCC" w14:textId="5FB2EE9C" w:rsidR="00501893" w:rsidRPr="005967EF" w:rsidDel="00D20E1C" w:rsidRDefault="00501893" w:rsidP="00067035">
            <w:pPr>
              <w:pBdr>
                <w:top w:val="nil"/>
                <w:left w:val="nil"/>
                <w:bottom w:val="nil"/>
                <w:right w:val="nil"/>
                <w:between w:val="nil"/>
              </w:pBdr>
              <w:rPr>
                <w:del w:id="6466" w:author="danupraset@gmail.com" w:date="2025-09-23T16:06:00Z"/>
                <w:rFonts w:ascii="Arial" w:eastAsia="Arial" w:hAnsi="Arial" w:cs="Arial"/>
                <w:color w:val="000000"/>
                <w:sz w:val="20"/>
                <w:szCs w:val="20"/>
              </w:rPr>
            </w:pPr>
            <w:del w:id="6467" w:author="danupraset@gmail.com" w:date="2025-09-23T16:06:00Z">
              <w:r w:rsidRPr="005967EF" w:rsidDel="00D20E1C">
                <w:rPr>
                  <w:rFonts w:ascii="Arial" w:eastAsia="Arial" w:hAnsi="Arial" w:cs="Arial"/>
                  <w:color w:val="000000"/>
                  <w:sz w:val="20"/>
                  <w:szCs w:val="20"/>
                </w:rPr>
                <w:delText>“authTxnId”: &lt;authTxnId&gt;</w:delText>
              </w:r>
            </w:del>
          </w:p>
        </w:tc>
      </w:tr>
      <w:tr w:rsidR="00501893" w:rsidRPr="005967EF" w:rsidDel="00D20E1C" w14:paraId="66D1E258" w14:textId="30DE3870" w:rsidTr="00067035">
        <w:trPr>
          <w:trHeight w:val="315"/>
          <w:del w:id="6468"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5B1A6613" w14:textId="67B1F452" w:rsidR="00501893" w:rsidRPr="005967EF" w:rsidDel="00D20E1C" w:rsidRDefault="00501893" w:rsidP="00067035">
            <w:pPr>
              <w:rPr>
                <w:del w:id="6469" w:author="danupraset@gmail.com" w:date="2025-09-23T16:06:00Z"/>
                <w:rFonts w:ascii="Arial" w:eastAsia="Arial" w:hAnsi="Arial" w:cs="Arial"/>
                <w:sz w:val="20"/>
                <w:szCs w:val="20"/>
              </w:rPr>
            </w:pPr>
            <w:del w:id="6470" w:author="danupraset@gmail.com" w:date="2025-09-23T16:06:00Z">
              <w:r w:rsidRPr="005967EF" w:rsidDel="00D20E1C">
                <w:rPr>
                  <w:rFonts w:ascii="Arial" w:eastAsia="Arial" w:hAnsi="Arial" w:cs="Arial"/>
                  <w:sz w:val="20"/>
                  <w:szCs w:val="20"/>
                </w:rPr>
                <w:delText>Response</w:delText>
              </w:r>
            </w:del>
          </w:p>
        </w:tc>
        <w:tc>
          <w:tcPr>
            <w:tcW w:w="6946" w:type="dxa"/>
            <w:tcBorders>
              <w:top w:val="single" w:sz="6" w:space="0" w:color="CCCCCC"/>
              <w:left w:val="single" w:sz="6" w:space="0" w:color="CCCCCC"/>
              <w:bottom w:val="single" w:sz="6" w:space="0" w:color="000000"/>
              <w:right w:val="single" w:sz="6" w:space="0" w:color="000000"/>
            </w:tcBorders>
          </w:tcPr>
          <w:p w14:paraId="1ECAD81F" w14:textId="398B5239" w:rsidR="00501893" w:rsidRPr="005967EF" w:rsidDel="00D20E1C" w:rsidRDefault="00501893" w:rsidP="00067035">
            <w:pPr>
              <w:pStyle w:val="NormalWeb"/>
              <w:spacing w:before="0" w:beforeAutospacing="0" w:after="0" w:afterAutospacing="0"/>
              <w:rPr>
                <w:del w:id="6471" w:author="danupraset@gmail.com" w:date="2025-09-23T16:06:00Z"/>
                <w:rFonts w:ascii="Arial" w:hAnsi="Arial" w:cs="Arial"/>
                <w:color w:val="000000"/>
                <w:sz w:val="20"/>
                <w:szCs w:val="20"/>
              </w:rPr>
            </w:pPr>
            <w:del w:id="6472" w:author="danupraset@gmail.com" w:date="2025-09-23T16:06:00Z">
              <w:r w:rsidRPr="005967EF" w:rsidDel="00D20E1C">
                <w:rPr>
                  <w:rFonts w:ascii="Arial" w:hAnsi="Arial" w:cs="Arial"/>
                  <w:color w:val="000000"/>
                  <w:sz w:val="20"/>
                  <w:szCs w:val="20"/>
                </w:rPr>
                <w:delText>{</w:delText>
              </w:r>
              <w:r w:rsidRPr="005967EF" w:rsidDel="00D20E1C">
                <w:rPr>
                  <w:rFonts w:ascii="Arial" w:hAnsi="Arial" w:cs="Arial"/>
                  <w:color w:val="000000"/>
                  <w:sz w:val="20"/>
                  <w:szCs w:val="20"/>
                </w:rPr>
                <w:br/>
                <w:delText>“responseCode” : “SP200”,</w:delText>
              </w:r>
              <w:r w:rsidRPr="005967EF" w:rsidDel="00D20E1C">
                <w:rPr>
                  <w:rFonts w:ascii="Arial" w:hAnsi="Arial" w:cs="Arial"/>
                  <w:color w:val="000000"/>
                  <w:sz w:val="20"/>
                  <w:szCs w:val="20"/>
                </w:rPr>
                <w:br/>
                <w:delText>“responseMsg” : “Success”,</w:delText>
              </w:r>
              <w:r w:rsidRPr="005967EF" w:rsidDel="00D20E1C">
                <w:rPr>
                  <w:rFonts w:ascii="Arial" w:hAnsi="Arial" w:cs="Arial"/>
                  <w:color w:val="000000"/>
                  <w:sz w:val="20"/>
                  <w:szCs w:val="20"/>
                </w:rPr>
                <w:br/>
                <w:delText>“nric” : “S3000012I”,</w:delText>
              </w:r>
              <w:r w:rsidRPr="005967EF" w:rsidDel="00D20E1C">
                <w:rPr>
                  <w:rFonts w:ascii="Arial" w:hAnsi="Arial" w:cs="Arial"/>
                  <w:color w:val="000000"/>
                  <w:sz w:val="20"/>
                  <w:szCs w:val="20"/>
                </w:rPr>
                <w:br/>
                <w:delText>“entityId” : “12345678A”,</w:delText>
              </w:r>
              <w:r w:rsidRPr="005967EF" w:rsidDel="00D20E1C">
                <w:rPr>
                  <w:rFonts w:ascii="Arial" w:hAnsi="Arial" w:cs="Arial"/>
                  <w:color w:val="000000"/>
                  <w:sz w:val="20"/>
                  <w:szCs w:val="20"/>
                </w:rPr>
                <w:br/>
                <w:delText>“entityStatus” : “Registered”,</w:delText>
              </w:r>
              <w:r w:rsidRPr="005967EF" w:rsidDel="00D20E1C">
                <w:rPr>
                  <w:rFonts w:ascii="Arial" w:hAnsi="Arial" w:cs="Arial"/>
                  <w:color w:val="000000"/>
                  <w:sz w:val="20"/>
                  <w:szCs w:val="20"/>
                </w:rPr>
                <w:br/>
                <w:delText>“entityType” : “UEN”,</w:delText>
              </w:r>
              <w:r w:rsidRPr="005967EF" w:rsidDel="00D20E1C">
                <w:rPr>
                  <w:rFonts w:ascii="Arial" w:hAnsi="Arial" w:cs="Arial"/>
                  <w:color w:val="000000"/>
                  <w:sz w:val="20"/>
                  <w:szCs w:val="20"/>
                </w:rPr>
                <w:br/>
                <w:delText>“tpEntityId” : “”,</w:delText>
              </w:r>
              <w:r w:rsidRPr="005967EF" w:rsidDel="00D20E1C">
                <w:rPr>
                  <w:rFonts w:ascii="Arial" w:hAnsi="Arial" w:cs="Arial"/>
                  <w:color w:val="000000"/>
                  <w:sz w:val="20"/>
                  <w:szCs w:val="20"/>
                </w:rPr>
                <w:br/>
                <w:delText>“tpEntityStatus” : “”,</w:delText>
              </w:r>
              <w:r w:rsidRPr="005967EF" w:rsidDel="00D20E1C">
                <w:rPr>
                  <w:rFonts w:ascii="Arial" w:hAnsi="Arial" w:cs="Arial"/>
                  <w:color w:val="000000"/>
                  <w:sz w:val="20"/>
                  <w:szCs w:val="20"/>
                </w:rPr>
                <w:br/>
                <w:delText>“tpEntityType” : “”,</w:delText>
              </w:r>
              <w:r w:rsidRPr="005967EF" w:rsidDel="00D20E1C">
                <w:rPr>
                  <w:rFonts w:ascii="Arial" w:hAnsi="Arial" w:cs="Arial"/>
                  <w:color w:val="000000"/>
                  <w:sz w:val="20"/>
                  <w:szCs w:val="20"/>
                </w:rPr>
                <w:br/>
                <w:delText>“entitySysUID” : “123”,</w:delText>
              </w:r>
              <w:r w:rsidRPr="005967EF" w:rsidDel="00D20E1C">
                <w:rPr>
                  <w:rFonts w:ascii="Arial" w:hAnsi="Arial" w:cs="Arial"/>
                  <w:color w:val="000000"/>
                  <w:sz w:val="20"/>
                  <w:szCs w:val="20"/>
                </w:rPr>
                <w:br/>
                <w:delText>“userAccountType” : “User”,</w:delText>
              </w:r>
              <w:r w:rsidRPr="005967EF" w:rsidDel="00D20E1C">
                <w:rPr>
                  <w:rFonts w:ascii="Arial" w:hAnsi="Arial" w:cs="Arial"/>
                  <w:color w:val="000000"/>
                  <w:sz w:val="20"/>
                  <w:szCs w:val="20"/>
                </w:rPr>
                <w:br/>
                <w:delText>“userName” : “ALI TAN”,</w:delText>
              </w:r>
              <w:r w:rsidRPr="005967EF" w:rsidDel="00D20E1C">
                <w:rPr>
                  <w:rFonts w:ascii="Arial" w:hAnsi="Arial" w:cs="Arial"/>
                  <w:color w:val="000000"/>
                  <w:sz w:val="20"/>
                  <w:szCs w:val="20"/>
                </w:rPr>
                <w:br/>
                <w:delText>“userCountry” : “SG”</w:delText>
              </w:r>
              <w:r w:rsidRPr="005967EF" w:rsidDel="00D20E1C">
                <w:rPr>
                  <w:rFonts w:ascii="Arial" w:hAnsi="Arial" w:cs="Arial"/>
                  <w:color w:val="000000"/>
                  <w:sz w:val="20"/>
                  <w:szCs w:val="20"/>
                </w:rPr>
                <w:br/>
                <w:delText>}</w:delText>
              </w:r>
            </w:del>
          </w:p>
        </w:tc>
      </w:tr>
      <w:tr w:rsidR="00501893" w:rsidRPr="005967EF" w:rsidDel="00D20E1C" w14:paraId="13745CD8" w14:textId="30075A38" w:rsidTr="00067035">
        <w:trPr>
          <w:trHeight w:val="315"/>
          <w:del w:id="6473"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1CE535F1" w14:textId="0F670E5E" w:rsidR="00501893" w:rsidRPr="005967EF" w:rsidDel="00D20E1C" w:rsidRDefault="00501893" w:rsidP="00067035">
            <w:pPr>
              <w:rPr>
                <w:del w:id="6474" w:author="danupraset@gmail.com" w:date="2025-09-23T16:06:00Z"/>
                <w:rFonts w:ascii="Arial" w:eastAsia="Arial" w:hAnsi="Arial" w:cs="Arial"/>
                <w:sz w:val="20"/>
                <w:szCs w:val="20"/>
              </w:rPr>
            </w:pPr>
            <w:del w:id="6475" w:author="danupraset@gmail.com" w:date="2025-09-23T16:06:00Z">
              <w:r w:rsidRPr="005967EF" w:rsidDel="00D20E1C">
                <w:rPr>
                  <w:rFonts w:ascii="Arial" w:eastAsia="Arial" w:hAnsi="Arial" w:cs="Arial"/>
                  <w:sz w:val="20"/>
                  <w:szCs w:val="20"/>
                </w:rPr>
                <w:delText>Response Failure</w:delText>
              </w:r>
            </w:del>
          </w:p>
        </w:tc>
        <w:tc>
          <w:tcPr>
            <w:tcW w:w="6946" w:type="dxa"/>
            <w:tcBorders>
              <w:top w:val="single" w:sz="6" w:space="0" w:color="CCCCCC"/>
              <w:left w:val="single" w:sz="6" w:space="0" w:color="CCCCCC"/>
              <w:bottom w:val="single" w:sz="6" w:space="0" w:color="000000"/>
              <w:right w:val="single" w:sz="6" w:space="0" w:color="000000"/>
            </w:tcBorders>
          </w:tcPr>
          <w:p w14:paraId="20532E94" w14:textId="0CE1AFB5" w:rsidR="00501893" w:rsidRPr="005967EF" w:rsidDel="00D20E1C" w:rsidRDefault="00501893" w:rsidP="00067035">
            <w:pPr>
              <w:spacing w:before="34"/>
              <w:rPr>
                <w:del w:id="6476" w:author="danupraset@gmail.com" w:date="2025-09-23T16:06:00Z"/>
                <w:rFonts w:ascii="Arial" w:eastAsia="Arial" w:hAnsi="Arial" w:cs="Arial"/>
                <w:sz w:val="20"/>
                <w:szCs w:val="20"/>
              </w:rPr>
            </w:pPr>
            <w:del w:id="6477" w:author="danupraset@gmail.com" w:date="2025-09-23T16:06:00Z">
              <w:r w:rsidRPr="005967EF" w:rsidDel="00D20E1C">
                <w:rPr>
                  <w:rFonts w:ascii="Arial" w:eastAsia="Arial" w:hAnsi="Arial" w:cs="Arial"/>
                  <w:sz w:val="20"/>
                  <w:szCs w:val="20"/>
                </w:rPr>
                <w:delText>{</w:delText>
              </w:r>
            </w:del>
          </w:p>
          <w:p w14:paraId="322E96F1" w14:textId="2CC9482E" w:rsidR="00501893" w:rsidRPr="005967EF" w:rsidDel="00D20E1C" w:rsidRDefault="00501893" w:rsidP="00067035">
            <w:pPr>
              <w:spacing w:before="34"/>
              <w:rPr>
                <w:del w:id="6478" w:author="danupraset@gmail.com" w:date="2025-09-23T16:06:00Z"/>
                <w:rFonts w:ascii="Arial" w:eastAsia="Arial" w:hAnsi="Arial" w:cs="Arial"/>
                <w:sz w:val="20"/>
                <w:szCs w:val="20"/>
              </w:rPr>
            </w:pPr>
            <w:del w:id="6479" w:author="danupraset@gmail.com" w:date="2025-09-23T16:06:00Z">
              <w:r w:rsidRPr="005967EF" w:rsidDel="00D20E1C">
                <w:rPr>
                  <w:rFonts w:ascii="Arial" w:eastAsia="Arial" w:hAnsi="Arial" w:cs="Arial"/>
                  <w:sz w:val="20"/>
                  <w:szCs w:val="20"/>
                </w:rPr>
                <w:delText xml:space="preserve">   “responseCode” : “SP300”,</w:delText>
              </w:r>
            </w:del>
          </w:p>
          <w:p w14:paraId="406177B6" w14:textId="0F387529" w:rsidR="00501893" w:rsidRPr="005967EF" w:rsidDel="00D20E1C" w:rsidRDefault="00501893" w:rsidP="00067035">
            <w:pPr>
              <w:spacing w:before="34"/>
              <w:rPr>
                <w:del w:id="6480" w:author="danupraset@gmail.com" w:date="2025-09-23T16:06:00Z"/>
                <w:rFonts w:ascii="Arial" w:eastAsia="Arial" w:hAnsi="Arial" w:cs="Arial"/>
                <w:sz w:val="20"/>
                <w:szCs w:val="20"/>
              </w:rPr>
            </w:pPr>
            <w:del w:id="6481" w:author="danupraset@gmail.com" w:date="2025-09-23T16:06:00Z">
              <w:r w:rsidRPr="005967EF" w:rsidDel="00D20E1C">
                <w:rPr>
                  <w:rFonts w:ascii="Arial" w:eastAsia="Arial" w:hAnsi="Arial" w:cs="Arial"/>
                  <w:sz w:val="20"/>
                  <w:szCs w:val="20"/>
                </w:rPr>
                <w:delText xml:space="preserve">   “responseMsg” : “Missing required input parameter”,</w:delText>
              </w:r>
            </w:del>
          </w:p>
          <w:p w14:paraId="763A6AFD" w14:textId="2CCEDF9F" w:rsidR="00501893" w:rsidRPr="005967EF" w:rsidDel="00D20E1C" w:rsidRDefault="00501893" w:rsidP="00067035">
            <w:pPr>
              <w:spacing w:before="34"/>
              <w:rPr>
                <w:del w:id="6482" w:author="danupraset@gmail.com" w:date="2025-09-23T16:06:00Z"/>
                <w:rFonts w:ascii="Arial" w:eastAsia="Arial" w:hAnsi="Arial" w:cs="Arial"/>
                <w:sz w:val="20"/>
                <w:szCs w:val="20"/>
              </w:rPr>
            </w:pPr>
            <w:del w:id="6483" w:author="danupraset@gmail.com" w:date="2025-09-23T16:06:00Z">
              <w:r w:rsidRPr="005967EF" w:rsidDel="00D20E1C">
                <w:rPr>
                  <w:rFonts w:ascii="Arial" w:eastAsia="Arial" w:hAnsi="Arial" w:cs="Arial"/>
                  <w:sz w:val="20"/>
                  <w:szCs w:val="20"/>
                </w:rPr>
                <w:delText>}</w:delText>
              </w:r>
            </w:del>
          </w:p>
          <w:p w14:paraId="3A275F00" w14:textId="17659B66" w:rsidR="00501893" w:rsidRPr="005967EF" w:rsidDel="00D20E1C" w:rsidRDefault="00501893" w:rsidP="00067035">
            <w:pPr>
              <w:spacing w:before="34"/>
              <w:rPr>
                <w:del w:id="6484" w:author="danupraset@gmail.com" w:date="2025-09-23T16:06:00Z"/>
                <w:rFonts w:ascii="Arial" w:eastAsia="Arial" w:hAnsi="Arial" w:cs="Arial"/>
                <w:sz w:val="20"/>
                <w:szCs w:val="20"/>
              </w:rPr>
            </w:pPr>
          </w:p>
        </w:tc>
      </w:tr>
    </w:tbl>
    <w:p w14:paraId="721A75C6" w14:textId="05EDED28" w:rsidR="00501893" w:rsidDel="00D20E1C" w:rsidRDefault="00501893" w:rsidP="00D57F0D">
      <w:pPr>
        <w:pStyle w:val="Heading4"/>
        <w:rPr>
          <w:del w:id="6485" w:author="danupraset@gmail.com" w:date="2025-09-23T16:06:00Z"/>
        </w:rPr>
      </w:pPr>
      <w:bookmarkStart w:id="6486" w:name="_Toc204073178"/>
      <w:bookmarkStart w:id="6487" w:name="_Toc205889427"/>
      <w:del w:id="6488" w:author="danupraset@gmail.com" w:date="2025-09-23T16:06:00Z">
        <w:r w:rsidDel="00D20E1C">
          <w:delText>API Provide</w:delText>
        </w:r>
        <w:bookmarkEnd w:id="6486"/>
        <w:bookmarkEnd w:id="6487"/>
      </w:del>
    </w:p>
    <w:p w14:paraId="7C252CAE" w14:textId="23692D20" w:rsidR="00501893" w:rsidDel="00D20E1C" w:rsidRDefault="00501893" w:rsidP="00D57F0D">
      <w:pPr>
        <w:pStyle w:val="Heading4"/>
        <w:numPr>
          <w:ilvl w:val="4"/>
          <w:numId w:val="5"/>
        </w:numPr>
        <w:ind w:left="1418"/>
        <w:rPr>
          <w:del w:id="6489" w:author="danupraset@gmail.com" w:date="2025-09-23T16:06:00Z"/>
        </w:rPr>
      </w:pPr>
      <w:bookmarkStart w:id="6490" w:name="_Toc205889428"/>
      <w:del w:id="6491" w:author="danupraset@gmail.com" w:date="2025-09-23T16:06:00Z">
        <w:r w:rsidDel="00D20E1C">
          <w:delText>Callback URL for success login SPCP</w:delText>
        </w:r>
        <w:bookmarkEnd w:id="6490"/>
      </w:del>
    </w:p>
    <w:tbl>
      <w:tblPr>
        <w:tblW w:w="8923" w:type="dxa"/>
        <w:tblLayout w:type="fixed"/>
        <w:tblLook w:val="0400" w:firstRow="0" w:lastRow="0" w:firstColumn="0" w:lastColumn="0" w:noHBand="0" w:noVBand="1"/>
      </w:tblPr>
      <w:tblGrid>
        <w:gridCol w:w="1977"/>
        <w:gridCol w:w="6946"/>
      </w:tblGrid>
      <w:tr w:rsidR="00501893" w:rsidRPr="00B32071" w:rsidDel="00D20E1C" w14:paraId="73AF15CE" w14:textId="715770B8" w:rsidTr="00067035">
        <w:trPr>
          <w:trHeight w:val="315"/>
          <w:del w:id="6492" w:author="danupraset@gmail.com" w:date="2025-09-23T16:06:00Z"/>
        </w:trPr>
        <w:tc>
          <w:tcPr>
            <w:tcW w:w="1977" w:type="dxa"/>
            <w:tcBorders>
              <w:top w:val="single" w:sz="6" w:space="0" w:color="000000"/>
              <w:left w:val="single" w:sz="6" w:space="0" w:color="000000"/>
              <w:bottom w:val="single" w:sz="6" w:space="0" w:color="000000"/>
              <w:right w:val="single" w:sz="6" w:space="0" w:color="000000"/>
            </w:tcBorders>
          </w:tcPr>
          <w:p w14:paraId="393003E0" w14:textId="155D1235" w:rsidR="00501893" w:rsidRPr="00B32071" w:rsidDel="00D20E1C" w:rsidRDefault="00501893" w:rsidP="00067035">
            <w:pPr>
              <w:rPr>
                <w:del w:id="6493" w:author="danupraset@gmail.com" w:date="2025-09-23T16:06:00Z"/>
                <w:rFonts w:ascii="Arial" w:eastAsia="Arial" w:hAnsi="Arial" w:cs="Arial"/>
                <w:sz w:val="20"/>
                <w:szCs w:val="20"/>
              </w:rPr>
            </w:pPr>
            <w:del w:id="6494" w:author="danupraset@gmail.com" w:date="2025-09-23T16:06:00Z">
              <w:r w:rsidRPr="00B32071" w:rsidDel="00D20E1C">
                <w:rPr>
                  <w:rFonts w:ascii="Arial" w:eastAsia="Arial" w:hAnsi="Arial" w:cs="Arial"/>
                  <w:sz w:val="20"/>
                  <w:szCs w:val="20"/>
                </w:rPr>
                <w:delText>API Name</w:delText>
              </w:r>
            </w:del>
          </w:p>
        </w:tc>
        <w:tc>
          <w:tcPr>
            <w:tcW w:w="6946" w:type="dxa"/>
            <w:tcBorders>
              <w:top w:val="single" w:sz="6" w:space="0" w:color="000000"/>
              <w:left w:val="single" w:sz="6" w:space="0" w:color="CCCCCC"/>
              <w:bottom w:val="single" w:sz="6" w:space="0" w:color="000000"/>
              <w:right w:val="single" w:sz="6" w:space="0" w:color="000000"/>
            </w:tcBorders>
          </w:tcPr>
          <w:p w14:paraId="02117B2D" w14:textId="6E9F539C" w:rsidR="00501893" w:rsidRPr="00B32071" w:rsidDel="00D20E1C" w:rsidRDefault="00501893" w:rsidP="00067035">
            <w:pPr>
              <w:rPr>
                <w:del w:id="6495" w:author="danupraset@gmail.com" w:date="2025-09-23T16:06:00Z"/>
                <w:rFonts w:ascii="Arial" w:eastAsia="Arial" w:hAnsi="Arial" w:cs="Arial"/>
                <w:sz w:val="20"/>
                <w:szCs w:val="20"/>
              </w:rPr>
            </w:pPr>
            <w:del w:id="6496" w:author="danupraset@gmail.com" w:date="2025-09-23T16:06:00Z">
              <w:r w:rsidDel="00D20E1C">
                <w:rPr>
                  <w:rFonts w:ascii="Arial" w:eastAsia="Arial" w:hAnsi="Arial" w:cs="Arial"/>
                  <w:sz w:val="20"/>
                  <w:szCs w:val="20"/>
                </w:rPr>
                <w:delText>SPCP page</w:delText>
              </w:r>
            </w:del>
          </w:p>
        </w:tc>
      </w:tr>
      <w:tr w:rsidR="00501893" w:rsidRPr="00B32071" w:rsidDel="00D20E1C" w14:paraId="44785127" w14:textId="03BEB688" w:rsidTr="00067035">
        <w:trPr>
          <w:trHeight w:val="315"/>
          <w:del w:id="6497"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1EE48357" w14:textId="18068B5A" w:rsidR="00501893" w:rsidRPr="00B32071" w:rsidDel="00D20E1C" w:rsidRDefault="00501893" w:rsidP="00067035">
            <w:pPr>
              <w:rPr>
                <w:del w:id="6498" w:author="danupraset@gmail.com" w:date="2025-09-23T16:06:00Z"/>
                <w:rFonts w:ascii="Arial" w:eastAsia="Arial" w:hAnsi="Arial" w:cs="Arial"/>
                <w:sz w:val="20"/>
                <w:szCs w:val="20"/>
              </w:rPr>
            </w:pPr>
            <w:del w:id="6499" w:author="danupraset@gmail.com" w:date="2025-09-23T16:06:00Z">
              <w:r w:rsidRPr="00B32071" w:rsidDel="00D20E1C">
                <w:rPr>
                  <w:rFonts w:ascii="Arial" w:eastAsia="Arial" w:hAnsi="Arial" w:cs="Arial"/>
                  <w:sz w:val="20"/>
                  <w:szCs w:val="20"/>
                </w:rPr>
                <w:delText>URL</w:delText>
              </w:r>
            </w:del>
          </w:p>
        </w:tc>
        <w:tc>
          <w:tcPr>
            <w:tcW w:w="6946" w:type="dxa"/>
            <w:tcBorders>
              <w:top w:val="single" w:sz="6" w:space="0" w:color="CCCCCC"/>
              <w:left w:val="single" w:sz="6" w:space="0" w:color="CCCCCC"/>
              <w:bottom w:val="single" w:sz="6" w:space="0" w:color="000000"/>
              <w:right w:val="single" w:sz="6" w:space="0" w:color="000000"/>
            </w:tcBorders>
          </w:tcPr>
          <w:p w14:paraId="3F8F629E" w14:textId="063855C1" w:rsidR="00501893" w:rsidRPr="004D1D60" w:rsidDel="00D20E1C" w:rsidRDefault="00501893" w:rsidP="00067035">
            <w:pPr>
              <w:rPr>
                <w:del w:id="6500" w:author="danupraset@gmail.com" w:date="2025-09-23T16:06:00Z"/>
              </w:rPr>
            </w:pPr>
            <w:del w:id="6501" w:author="danupraset@gmail.com" w:date="2025-09-23T16:06:00Z">
              <w:r w:rsidRPr="00B32071" w:rsidDel="00D20E1C">
                <w:rPr>
                  <w:rFonts w:ascii="Arial" w:eastAsia="Arial" w:hAnsi="Arial" w:cs="Arial"/>
                  <w:sz w:val="20"/>
                  <w:szCs w:val="20"/>
                </w:rPr>
                <w:delText xml:space="preserve">UAT </w:delText>
              </w:r>
              <w:r w:rsidRPr="00840FE4" w:rsidDel="00D20E1C">
                <w:rPr>
                  <w:rFonts w:ascii="Arial" w:eastAsia="Arial" w:hAnsi="Arial" w:cs="Arial"/>
                  <w:sz w:val="20"/>
                  <w:szCs w:val="20"/>
                </w:rPr>
                <w:delText xml:space="preserve">: </w:delText>
              </w:r>
              <w:r w:rsidDel="00D20E1C">
                <w:fldChar w:fldCharType="begin"/>
              </w:r>
              <w:r w:rsidDel="00D20E1C">
                <w:delInstrText>HYPERLINK "https://parking2.ura.gov.sg/car-parks-portal/ocms/callback.html"</w:delInstrText>
              </w:r>
              <w:r w:rsidDel="00D20E1C">
                <w:fldChar w:fldCharType="separate"/>
              </w:r>
              <w:r w:rsidRPr="00840FE4" w:rsidDel="00D20E1C">
                <w:rPr>
                  <w:rStyle w:val="Hyperlink"/>
                  <w:rFonts w:ascii="Arial" w:hAnsi="Arial" w:cs="Arial"/>
                  <w:color w:val="auto"/>
                  <w:sz w:val="20"/>
                  <w:szCs w:val="20"/>
                </w:rPr>
                <w:delText>https://parking2.ura.gov.sg/car-parks-portal/ocms/callback.html</w:delText>
              </w:r>
              <w:r w:rsidDel="00D20E1C">
                <w:fldChar w:fldCharType="end"/>
              </w:r>
            </w:del>
          </w:p>
          <w:p w14:paraId="7AC72235" w14:textId="28208C9A" w:rsidR="00501893" w:rsidRPr="00B32071" w:rsidDel="00D20E1C" w:rsidRDefault="00501893" w:rsidP="00067035">
            <w:pPr>
              <w:rPr>
                <w:del w:id="6502" w:author="danupraset@gmail.com" w:date="2025-09-23T16:06:00Z"/>
                <w:rFonts w:ascii="Arial" w:eastAsia="Arial" w:hAnsi="Arial" w:cs="Arial"/>
                <w:sz w:val="20"/>
                <w:szCs w:val="20"/>
              </w:rPr>
            </w:pPr>
            <w:del w:id="6503" w:author="danupraset@gmail.com" w:date="2025-09-23T16:06:00Z">
              <w:r w:rsidRPr="00B32071" w:rsidDel="00D20E1C">
                <w:rPr>
                  <w:rFonts w:ascii="Arial" w:eastAsia="Arial" w:hAnsi="Arial" w:cs="Arial"/>
                  <w:sz w:val="20"/>
                  <w:szCs w:val="20"/>
                </w:rPr>
                <w:delText xml:space="preserve">PRD : </w:delText>
              </w:r>
              <w:r w:rsidRPr="00D46D04" w:rsidDel="00D20E1C">
                <w:rPr>
                  <w:rFonts w:ascii="Arial" w:hAnsi="Arial" w:cs="Arial"/>
                  <w:sz w:val="20"/>
                  <w:szCs w:val="20"/>
                </w:rPr>
                <w:delText>https://parking</w:delText>
              </w:r>
              <w:r w:rsidDel="00D20E1C">
                <w:rPr>
                  <w:rFonts w:ascii="Arial" w:hAnsi="Arial" w:cs="Arial"/>
                  <w:sz w:val="20"/>
                  <w:szCs w:val="20"/>
                </w:rPr>
                <w:delText>2</w:delText>
              </w:r>
              <w:r w:rsidRPr="00D46D04" w:rsidDel="00D20E1C">
                <w:rPr>
                  <w:rFonts w:ascii="Arial" w:hAnsi="Arial" w:cs="Arial"/>
                  <w:sz w:val="20"/>
                  <w:szCs w:val="20"/>
                </w:rPr>
                <w:delText>.ura.gov.sg/car-parks-portal/ocms/callback.html</w:delText>
              </w:r>
            </w:del>
          </w:p>
        </w:tc>
      </w:tr>
      <w:tr w:rsidR="00501893" w:rsidRPr="00B32071" w:rsidDel="00D20E1C" w14:paraId="3DD75630" w14:textId="730AC610" w:rsidTr="00067035">
        <w:trPr>
          <w:trHeight w:val="315"/>
          <w:del w:id="6504"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56CE0F6C" w14:textId="66E112CA" w:rsidR="00501893" w:rsidRPr="00B32071" w:rsidDel="00D20E1C" w:rsidRDefault="00501893" w:rsidP="00067035">
            <w:pPr>
              <w:rPr>
                <w:del w:id="6505" w:author="danupraset@gmail.com" w:date="2025-09-23T16:06:00Z"/>
                <w:rFonts w:ascii="Arial" w:eastAsia="Arial" w:hAnsi="Arial" w:cs="Arial"/>
                <w:sz w:val="20"/>
                <w:szCs w:val="20"/>
              </w:rPr>
            </w:pPr>
            <w:del w:id="6506" w:author="danupraset@gmail.com" w:date="2025-09-23T16:06:00Z">
              <w:r w:rsidRPr="00B32071" w:rsidDel="00D20E1C">
                <w:rPr>
                  <w:rFonts w:ascii="Arial" w:eastAsia="Arial" w:hAnsi="Arial" w:cs="Arial"/>
                  <w:sz w:val="20"/>
                  <w:szCs w:val="20"/>
                </w:rPr>
                <w:delText>Description</w:delText>
              </w:r>
            </w:del>
          </w:p>
        </w:tc>
        <w:tc>
          <w:tcPr>
            <w:tcW w:w="6946" w:type="dxa"/>
            <w:tcBorders>
              <w:top w:val="single" w:sz="6" w:space="0" w:color="CCCCCC"/>
              <w:left w:val="single" w:sz="6" w:space="0" w:color="CCCCCC"/>
              <w:bottom w:val="single" w:sz="6" w:space="0" w:color="000000"/>
              <w:right w:val="single" w:sz="6" w:space="0" w:color="000000"/>
            </w:tcBorders>
          </w:tcPr>
          <w:p w14:paraId="3A327C4D" w14:textId="117FE898" w:rsidR="00501893" w:rsidRPr="00B32071" w:rsidDel="00D20E1C" w:rsidRDefault="00501893" w:rsidP="00067035">
            <w:pPr>
              <w:rPr>
                <w:del w:id="6507" w:author="danupraset@gmail.com" w:date="2025-09-23T16:06:00Z"/>
                <w:rFonts w:ascii="Arial" w:eastAsia="Arial" w:hAnsi="Arial" w:cs="Arial"/>
                <w:sz w:val="20"/>
                <w:szCs w:val="20"/>
              </w:rPr>
            </w:pPr>
            <w:del w:id="6508" w:author="danupraset@gmail.com" w:date="2025-09-23T16:06:00Z">
              <w:r w:rsidRPr="00D46D04" w:rsidDel="00D20E1C">
                <w:rPr>
                  <w:rFonts w:ascii="Arial" w:eastAsia="Arial" w:hAnsi="Arial" w:cs="Arial"/>
                  <w:sz w:val="20"/>
                  <w:szCs w:val="20"/>
                </w:rPr>
                <w:delText>This is the</w:delText>
              </w:r>
              <w:r w:rsidDel="00D20E1C">
                <w:rPr>
                  <w:rFonts w:ascii="Arial" w:eastAsia="Arial" w:hAnsi="Arial" w:cs="Arial"/>
                  <w:sz w:val="20"/>
                  <w:szCs w:val="20"/>
                </w:rPr>
                <w:delText xml:space="preserve"> </w:delText>
              </w:r>
              <w:r w:rsidRPr="00D46D04" w:rsidDel="00D20E1C">
                <w:rPr>
                  <w:rFonts w:ascii="Arial" w:eastAsia="Arial" w:hAnsi="Arial" w:cs="Arial"/>
                  <w:sz w:val="20"/>
                  <w:szCs w:val="20"/>
                </w:rPr>
                <w:delText>URL of the e-Service the common module will direct to after</w:delText>
              </w:r>
              <w:r w:rsidDel="00D20E1C">
                <w:rPr>
                  <w:rFonts w:ascii="Arial" w:eastAsia="Arial" w:hAnsi="Arial" w:cs="Arial"/>
                  <w:sz w:val="20"/>
                  <w:szCs w:val="20"/>
                </w:rPr>
                <w:delText xml:space="preserve"> </w:delText>
              </w:r>
              <w:r w:rsidRPr="00D46D04" w:rsidDel="00D20E1C">
                <w:rPr>
                  <w:rFonts w:ascii="Arial" w:eastAsia="Arial" w:hAnsi="Arial" w:cs="Arial"/>
                  <w:sz w:val="20"/>
                  <w:szCs w:val="20"/>
                </w:rPr>
                <w:delText>successful login to Singpass or</w:delText>
              </w:r>
              <w:r w:rsidDel="00D20E1C">
                <w:rPr>
                  <w:rFonts w:ascii="Arial" w:eastAsia="Arial" w:hAnsi="Arial" w:cs="Arial"/>
                  <w:sz w:val="20"/>
                  <w:szCs w:val="20"/>
                </w:rPr>
                <w:delText xml:space="preserve"> </w:delText>
              </w:r>
              <w:r w:rsidRPr="00D46D04" w:rsidDel="00D20E1C">
                <w:rPr>
                  <w:rFonts w:ascii="Arial" w:eastAsia="Arial" w:hAnsi="Arial" w:cs="Arial"/>
                  <w:sz w:val="20"/>
                  <w:szCs w:val="20"/>
                </w:rPr>
                <w:delText>Corppass.</w:delText>
              </w:r>
            </w:del>
          </w:p>
        </w:tc>
      </w:tr>
      <w:tr w:rsidR="00501893" w:rsidDel="00D20E1C" w14:paraId="2A0D3EBC" w14:textId="13146F79" w:rsidTr="00067035">
        <w:trPr>
          <w:trHeight w:val="315"/>
          <w:del w:id="6509"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09123C78" w14:textId="3A3371C9" w:rsidR="00501893" w:rsidRPr="00B32071" w:rsidDel="00D20E1C" w:rsidRDefault="00501893" w:rsidP="00067035">
            <w:pPr>
              <w:rPr>
                <w:del w:id="6510" w:author="danupraset@gmail.com" w:date="2025-09-23T16:06:00Z"/>
                <w:rFonts w:ascii="Arial" w:eastAsia="Arial" w:hAnsi="Arial" w:cs="Arial"/>
                <w:sz w:val="20"/>
                <w:szCs w:val="20"/>
              </w:rPr>
            </w:pPr>
            <w:del w:id="6511" w:author="danupraset@gmail.com" w:date="2025-09-23T16:06:00Z">
              <w:r w:rsidRPr="002E116B" w:rsidDel="00D20E1C">
                <w:rPr>
                  <w:rFonts w:ascii="Arial" w:eastAsia="Arial" w:hAnsi="Arial" w:cs="Arial"/>
                  <w:sz w:val="20"/>
                  <w:szCs w:val="20"/>
                </w:rPr>
                <w:delText>Query Parameter</w:delText>
              </w:r>
            </w:del>
          </w:p>
        </w:tc>
        <w:tc>
          <w:tcPr>
            <w:tcW w:w="6946" w:type="dxa"/>
            <w:tcBorders>
              <w:top w:val="single" w:sz="6" w:space="0" w:color="CCCCCC"/>
              <w:left w:val="single" w:sz="6" w:space="0" w:color="CCCCCC"/>
              <w:bottom w:val="single" w:sz="6" w:space="0" w:color="000000"/>
              <w:right w:val="single" w:sz="6" w:space="0" w:color="000000"/>
            </w:tcBorders>
          </w:tcPr>
          <w:p w14:paraId="1BA67095" w14:textId="77D568AD" w:rsidR="00501893" w:rsidDel="00D20E1C" w:rsidRDefault="00501893" w:rsidP="00067035">
            <w:pPr>
              <w:rPr>
                <w:del w:id="6512" w:author="danupraset@gmail.com" w:date="2025-09-23T16:06:00Z"/>
                <w:rFonts w:ascii="Arial" w:hAnsi="Arial" w:cs="Arial"/>
                <w:sz w:val="20"/>
                <w:szCs w:val="20"/>
              </w:rPr>
            </w:pPr>
            <w:del w:id="6513" w:author="danupraset@gmail.com" w:date="2025-09-23T16:06:00Z">
              <w:r w:rsidRPr="00D46D04" w:rsidDel="00D20E1C">
                <w:rPr>
                  <w:rFonts w:ascii="Arial" w:hAnsi="Arial" w:cs="Arial"/>
                  <w:sz w:val="20"/>
                  <w:szCs w:val="20"/>
                </w:rPr>
                <w:delText>authType=SP</w:delText>
              </w:r>
              <w:r w:rsidDel="00D20E1C">
                <w:rPr>
                  <w:rFonts w:ascii="Arial" w:hAnsi="Arial" w:cs="Arial"/>
                  <w:sz w:val="20"/>
                  <w:szCs w:val="20"/>
                </w:rPr>
                <w:delText>/CP</w:delText>
              </w:r>
            </w:del>
          </w:p>
          <w:p w14:paraId="5B39C551" w14:textId="77AF93D2" w:rsidR="00501893" w:rsidDel="00D20E1C" w:rsidRDefault="00501893" w:rsidP="00067035">
            <w:pPr>
              <w:rPr>
                <w:del w:id="6514" w:author="danupraset@gmail.com" w:date="2025-09-23T16:06:00Z"/>
                <w:rFonts w:ascii="Arial" w:hAnsi="Arial" w:cs="Arial"/>
                <w:sz w:val="20"/>
                <w:szCs w:val="20"/>
              </w:rPr>
            </w:pPr>
            <w:del w:id="6515" w:author="danupraset@gmail.com" w:date="2025-09-23T16:06:00Z">
              <w:r w:rsidRPr="00D46D04" w:rsidDel="00D20E1C">
                <w:rPr>
                  <w:rFonts w:ascii="Arial" w:hAnsi="Arial" w:cs="Arial"/>
                  <w:sz w:val="20"/>
                  <w:szCs w:val="20"/>
                </w:rPr>
                <w:delText>appId=&lt;appId&gt;</w:delText>
              </w:r>
            </w:del>
          </w:p>
          <w:p w14:paraId="52538F50" w14:textId="56E67436" w:rsidR="00501893" w:rsidDel="00D20E1C" w:rsidRDefault="00501893" w:rsidP="00067035">
            <w:pPr>
              <w:rPr>
                <w:del w:id="6516" w:author="danupraset@gmail.com" w:date="2025-09-23T16:06:00Z"/>
                <w:rFonts w:ascii="Arial" w:hAnsi="Arial" w:cs="Arial"/>
                <w:sz w:val="20"/>
                <w:szCs w:val="20"/>
              </w:rPr>
            </w:pPr>
            <w:del w:id="6517" w:author="danupraset@gmail.com" w:date="2025-09-23T16:06:00Z">
              <w:r w:rsidRPr="00D46D04" w:rsidDel="00D20E1C">
                <w:rPr>
                  <w:rFonts w:ascii="Arial" w:hAnsi="Arial" w:cs="Arial"/>
                  <w:sz w:val="20"/>
                  <w:szCs w:val="20"/>
                </w:rPr>
                <w:delText>appTxnId=&lt;appTxnId&gt;</w:delText>
              </w:r>
            </w:del>
          </w:p>
          <w:p w14:paraId="6AADD690" w14:textId="77CD1E68" w:rsidR="00501893" w:rsidDel="00D20E1C" w:rsidRDefault="00501893" w:rsidP="00067035">
            <w:pPr>
              <w:rPr>
                <w:del w:id="6518" w:author="danupraset@gmail.com" w:date="2025-09-23T16:06:00Z"/>
                <w:rFonts w:ascii="Arial" w:eastAsia="Arial" w:hAnsi="Arial" w:cs="Arial"/>
                <w:sz w:val="20"/>
                <w:szCs w:val="20"/>
              </w:rPr>
            </w:pPr>
            <w:del w:id="6519" w:author="danupraset@gmail.com" w:date="2025-09-23T16:06:00Z">
              <w:r w:rsidRPr="00D46D04" w:rsidDel="00D20E1C">
                <w:rPr>
                  <w:rFonts w:ascii="Arial" w:hAnsi="Arial" w:cs="Arial"/>
                  <w:sz w:val="20"/>
                  <w:szCs w:val="20"/>
                </w:rPr>
                <w:delText>authTxnId=&lt;authTxnId&gt;</w:delText>
              </w:r>
            </w:del>
          </w:p>
        </w:tc>
      </w:tr>
    </w:tbl>
    <w:p w14:paraId="0E30C5C4" w14:textId="120539D2" w:rsidR="00501893" w:rsidRPr="00501893" w:rsidDel="00D20E1C" w:rsidRDefault="00501893" w:rsidP="00501893">
      <w:pPr>
        <w:rPr>
          <w:del w:id="6520" w:author="danupraset@gmail.com" w:date="2025-09-23T16:06:00Z"/>
        </w:rPr>
      </w:pPr>
    </w:p>
    <w:p w14:paraId="5C1EFB7C" w14:textId="4BF00953" w:rsidR="00FE2D8F" w:rsidDel="00D20E1C" w:rsidRDefault="00FE2D8F" w:rsidP="00FE2D8F">
      <w:pPr>
        <w:pStyle w:val="Heading3"/>
        <w:rPr>
          <w:del w:id="6521" w:author="danupraset@gmail.com" w:date="2025-09-23T16:06:00Z"/>
        </w:rPr>
      </w:pPr>
      <w:bookmarkStart w:id="6522" w:name="_Toc205888889"/>
      <w:bookmarkStart w:id="6523" w:name="_Toc205889324"/>
      <w:bookmarkStart w:id="6524" w:name="_Toc205889429"/>
      <w:del w:id="6525" w:author="danupraset@gmail.com" w:date="2025-09-23T16:06:00Z">
        <w:r w:rsidDel="00D20E1C">
          <w:delText>Data Mapping</w:delText>
        </w:r>
        <w:bookmarkEnd w:id="6522"/>
        <w:bookmarkEnd w:id="6523"/>
        <w:bookmarkEnd w:id="6524"/>
      </w:del>
    </w:p>
    <w:p w14:paraId="41960A9C" w14:textId="1E74753B" w:rsidR="00390685" w:rsidRPr="00390685" w:rsidDel="00D20E1C" w:rsidRDefault="00390685" w:rsidP="00390685">
      <w:pPr>
        <w:pStyle w:val="Heading4"/>
        <w:rPr>
          <w:del w:id="6526" w:author="danupraset@gmail.com" w:date="2025-09-23T16:06:00Z"/>
        </w:rPr>
      </w:pPr>
      <w:bookmarkStart w:id="6527" w:name="_Toc205889430"/>
      <w:del w:id="6528" w:author="danupraset@gmail.com" w:date="2025-09-23T16:06:00Z">
        <w:r w:rsidDel="00D20E1C">
          <w:delText>createAppTxnId</w:delText>
        </w:r>
        <w:bookmarkEnd w:id="6527"/>
      </w:del>
    </w:p>
    <w:tbl>
      <w:tblPr>
        <w:tblStyle w:val="TableGrid"/>
        <w:tblW w:w="8931" w:type="dxa"/>
        <w:tblInd w:w="-5" w:type="dxa"/>
        <w:tblLayout w:type="fixed"/>
        <w:tblLook w:val="04A0" w:firstRow="1" w:lastRow="0" w:firstColumn="1" w:lastColumn="0" w:noHBand="0" w:noVBand="1"/>
      </w:tblPr>
      <w:tblGrid>
        <w:gridCol w:w="2835"/>
        <w:gridCol w:w="6096"/>
      </w:tblGrid>
      <w:tr w:rsidR="00390685" w:rsidRPr="00B32071" w:rsidDel="00D20E1C" w14:paraId="59FF32C9" w14:textId="6CB8AB32" w:rsidTr="00067035">
        <w:trPr>
          <w:del w:id="6529" w:author="danupraset@gmail.com" w:date="2025-09-23T16:06:00Z"/>
        </w:trPr>
        <w:tc>
          <w:tcPr>
            <w:tcW w:w="2835" w:type="dxa"/>
            <w:shd w:val="clear" w:color="auto" w:fill="F2F2F2" w:themeFill="background1" w:themeFillShade="F2"/>
            <w:vAlign w:val="center"/>
          </w:tcPr>
          <w:p w14:paraId="00A80BD4" w14:textId="54B14B69" w:rsidR="00390685" w:rsidRPr="00B32071" w:rsidDel="00D20E1C" w:rsidRDefault="00390685" w:rsidP="00067035">
            <w:pPr>
              <w:snapToGrid w:val="0"/>
              <w:jc w:val="center"/>
              <w:rPr>
                <w:del w:id="6530" w:author="danupraset@gmail.com" w:date="2025-09-23T16:06:00Z"/>
                <w:rFonts w:ascii="Arial" w:hAnsi="Arial" w:cs="Arial"/>
                <w:b/>
                <w:bCs/>
                <w:szCs w:val="20"/>
                <w:lang w:val="en-SG"/>
              </w:rPr>
            </w:pPr>
            <w:del w:id="6531" w:author="danupraset@gmail.com" w:date="2025-09-23T16:06:00Z">
              <w:r w:rsidDel="00D20E1C">
                <w:rPr>
                  <w:rFonts w:ascii="Arial" w:hAnsi="Arial" w:cs="Arial"/>
                  <w:b/>
                  <w:bCs/>
                  <w:szCs w:val="20"/>
                  <w:lang w:val="en-SG"/>
                </w:rPr>
                <w:delText>Payload</w:delText>
              </w:r>
            </w:del>
          </w:p>
        </w:tc>
        <w:tc>
          <w:tcPr>
            <w:tcW w:w="6096" w:type="dxa"/>
            <w:shd w:val="clear" w:color="auto" w:fill="F2F2F2" w:themeFill="background1" w:themeFillShade="F2"/>
            <w:vAlign w:val="center"/>
          </w:tcPr>
          <w:p w14:paraId="49DA6270" w14:textId="09FDE7F7" w:rsidR="00390685" w:rsidRPr="00B32071" w:rsidDel="00D20E1C" w:rsidRDefault="00390685" w:rsidP="00067035">
            <w:pPr>
              <w:snapToGrid w:val="0"/>
              <w:jc w:val="center"/>
              <w:rPr>
                <w:del w:id="6532" w:author="danupraset@gmail.com" w:date="2025-09-23T16:06:00Z"/>
                <w:rFonts w:ascii="Arial" w:hAnsi="Arial" w:cs="Arial"/>
                <w:b/>
                <w:bCs/>
                <w:szCs w:val="20"/>
                <w:lang w:val="en-SG"/>
              </w:rPr>
            </w:pPr>
            <w:del w:id="6533" w:author="danupraset@gmail.com" w:date="2025-09-23T16:06:00Z">
              <w:r w:rsidDel="00D20E1C">
                <w:rPr>
                  <w:rFonts w:ascii="Arial" w:hAnsi="Arial" w:cs="Arial"/>
                  <w:b/>
                  <w:bCs/>
                  <w:szCs w:val="20"/>
                  <w:lang w:val="en-SG"/>
                </w:rPr>
                <w:delText>Description</w:delText>
              </w:r>
            </w:del>
          </w:p>
        </w:tc>
      </w:tr>
      <w:tr w:rsidR="00390685" w:rsidRPr="00B32071" w:rsidDel="00D20E1C" w14:paraId="720C7125" w14:textId="46F70953" w:rsidTr="00067035">
        <w:trPr>
          <w:del w:id="6534" w:author="danupraset@gmail.com" w:date="2025-09-23T16:06:00Z"/>
        </w:trPr>
        <w:tc>
          <w:tcPr>
            <w:tcW w:w="2835" w:type="dxa"/>
            <w:vAlign w:val="center"/>
          </w:tcPr>
          <w:p w14:paraId="2E4C34FE" w14:textId="4219AC84" w:rsidR="00390685" w:rsidRPr="00B32071" w:rsidDel="00D20E1C" w:rsidRDefault="00390685" w:rsidP="00067035">
            <w:pPr>
              <w:snapToGrid w:val="0"/>
              <w:rPr>
                <w:del w:id="6535" w:author="danupraset@gmail.com" w:date="2025-09-23T16:06:00Z"/>
                <w:rFonts w:ascii="Arial" w:hAnsi="Arial" w:cs="Arial"/>
                <w:szCs w:val="20"/>
                <w:lang w:val="en-SG"/>
              </w:rPr>
            </w:pPr>
            <w:del w:id="6536" w:author="danupraset@gmail.com" w:date="2025-09-23T16:06:00Z">
              <w:r w:rsidDel="00D20E1C">
                <w:rPr>
                  <w:rFonts w:ascii="Arial" w:hAnsi="Arial" w:cs="Arial"/>
                  <w:szCs w:val="20"/>
                  <w:lang w:val="en-SG"/>
                </w:rPr>
                <w:delText>sessionId</w:delText>
              </w:r>
            </w:del>
          </w:p>
        </w:tc>
        <w:tc>
          <w:tcPr>
            <w:tcW w:w="6096" w:type="dxa"/>
          </w:tcPr>
          <w:p w14:paraId="3C99C44C" w14:textId="7D65D706" w:rsidR="00390685" w:rsidRPr="00B32071" w:rsidDel="00D20E1C" w:rsidRDefault="00390685" w:rsidP="00067035">
            <w:pPr>
              <w:snapToGrid w:val="0"/>
              <w:rPr>
                <w:del w:id="6537" w:author="danupraset@gmail.com" w:date="2025-09-23T16:06:00Z"/>
                <w:rFonts w:ascii="Arial" w:hAnsi="Arial" w:cs="Arial"/>
                <w:szCs w:val="20"/>
                <w:lang w:val="en-SG"/>
              </w:rPr>
            </w:pPr>
            <w:del w:id="6538" w:author="danupraset@gmail.com" w:date="2025-09-23T16:06:00Z">
              <w:r w:rsidDel="00D20E1C">
                <w:rPr>
                  <w:rFonts w:ascii="Arial" w:hAnsi="Arial" w:cs="Arial"/>
                  <w:szCs w:val="20"/>
                  <w:lang w:val="en-SG"/>
                </w:rPr>
                <w:delText>Generated by FE</w:delText>
              </w:r>
            </w:del>
          </w:p>
        </w:tc>
      </w:tr>
      <w:tr w:rsidR="00390685" w:rsidRPr="00B32071" w:rsidDel="00D20E1C" w14:paraId="21AAC9C7" w14:textId="48A0C02F" w:rsidTr="00067035">
        <w:trPr>
          <w:del w:id="6539" w:author="danupraset@gmail.com" w:date="2025-09-23T16:06:00Z"/>
        </w:trPr>
        <w:tc>
          <w:tcPr>
            <w:tcW w:w="2835" w:type="dxa"/>
            <w:vAlign w:val="center"/>
          </w:tcPr>
          <w:p w14:paraId="625D9AF7" w14:textId="0512B51B" w:rsidR="00390685" w:rsidDel="00D20E1C" w:rsidRDefault="00390685" w:rsidP="00067035">
            <w:pPr>
              <w:snapToGrid w:val="0"/>
              <w:rPr>
                <w:del w:id="6540" w:author="danupraset@gmail.com" w:date="2025-09-23T16:06:00Z"/>
                <w:rFonts w:ascii="Arial" w:hAnsi="Arial" w:cs="Arial"/>
                <w:szCs w:val="20"/>
                <w:lang w:val="en-SG"/>
              </w:rPr>
            </w:pPr>
            <w:del w:id="6541" w:author="danupraset@gmail.com" w:date="2025-09-23T16:06:00Z">
              <w:r w:rsidDel="00D20E1C">
                <w:rPr>
                  <w:rFonts w:ascii="Arial" w:hAnsi="Arial" w:cs="Arial"/>
                  <w:szCs w:val="20"/>
                  <w:lang w:val="en-SG"/>
                </w:rPr>
                <w:delText>applicationId</w:delText>
              </w:r>
            </w:del>
          </w:p>
        </w:tc>
        <w:tc>
          <w:tcPr>
            <w:tcW w:w="6096" w:type="dxa"/>
          </w:tcPr>
          <w:p w14:paraId="3C0EDFC1" w14:textId="40B05B06" w:rsidR="00390685" w:rsidDel="00D20E1C" w:rsidRDefault="00390685" w:rsidP="00067035">
            <w:pPr>
              <w:snapToGrid w:val="0"/>
              <w:rPr>
                <w:del w:id="6542" w:author="danupraset@gmail.com" w:date="2025-09-23T16:06:00Z"/>
                <w:rFonts w:ascii="Arial" w:hAnsi="Arial" w:cs="Arial"/>
                <w:szCs w:val="20"/>
                <w:lang w:val="en-SG"/>
              </w:rPr>
            </w:pPr>
            <w:del w:id="6543" w:author="danupraset@gmail.com" w:date="2025-09-23T16:06:00Z">
              <w:r w:rsidDel="00D20E1C">
                <w:rPr>
                  <w:rFonts w:ascii="Arial" w:hAnsi="Arial" w:cs="Arial"/>
                  <w:szCs w:val="20"/>
                  <w:lang w:val="en-SG"/>
                </w:rPr>
                <w:delText>Get from URA SPCP when register the application</w:delText>
              </w:r>
            </w:del>
          </w:p>
        </w:tc>
      </w:tr>
    </w:tbl>
    <w:p w14:paraId="1262FBC6" w14:textId="29853BFD" w:rsidR="00390685" w:rsidRPr="00390685" w:rsidDel="00D20E1C" w:rsidRDefault="00390685" w:rsidP="00390685">
      <w:pPr>
        <w:pStyle w:val="Heading4"/>
        <w:rPr>
          <w:del w:id="6544" w:author="danupraset@gmail.com" w:date="2025-09-23T16:06:00Z"/>
        </w:rPr>
      </w:pPr>
      <w:bookmarkStart w:id="6545" w:name="_Toc205889431"/>
      <w:del w:id="6546" w:author="danupraset@gmail.com" w:date="2025-09-23T16:06:00Z">
        <w:r w:rsidDel="00D20E1C">
          <w:delText>getAuthResponse</w:delText>
        </w:r>
        <w:bookmarkEnd w:id="6545"/>
      </w:del>
    </w:p>
    <w:tbl>
      <w:tblPr>
        <w:tblStyle w:val="TableGrid"/>
        <w:tblW w:w="8931" w:type="dxa"/>
        <w:tblInd w:w="-5" w:type="dxa"/>
        <w:tblLayout w:type="fixed"/>
        <w:tblLook w:val="04A0" w:firstRow="1" w:lastRow="0" w:firstColumn="1" w:lastColumn="0" w:noHBand="0" w:noVBand="1"/>
      </w:tblPr>
      <w:tblGrid>
        <w:gridCol w:w="2835"/>
        <w:gridCol w:w="6096"/>
      </w:tblGrid>
      <w:tr w:rsidR="00390685" w:rsidRPr="00B32071" w:rsidDel="00D20E1C" w14:paraId="1505CAF6" w14:textId="5E409373" w:rsidTr="00067035">
        <w:trPr>
          <w:del w:id="6547" w:author="danupraset@gmail.com" w:date="2025-09-23T16:06:00Z"/>
        </w:trPr>
        <w:tc>
          <w:tcPr>
            <w:tcW w:w="2835" w:type="dxa"/>
            <w:shd w:val="clear" w:color="auto" w:fill="F2F2F2" w:themeFill="background1" w:themeFillShade="F2"/>
            <w:vAlign w:val="center"/>
          </w:tcPr>
          <w:p w14:paraId="4A5B0540" w14:textId="7D416940" w:rsidR="00390685" w:rsidRPr="00B32071" w:rsidDel="00D20E1C" w:rsidRDefault="00390685" w:rsidP="00067035">
            <w:pPr>
              <w:snapToGrid w:val="0"/>
              <w:jc w:val="center"/>
              <w:rPr>
                <w:del w:id="6548" w:author="danupraset@gmail.com" w:date="2025-09-23T16:06:00Z"/>
                <w:rFonts w:ascii="Arial" w:hAnsi="Arial" w:cs="Arial"/>
                <w:b/>
                <w:bCs/>
                <w:szCs w:val="20"/>
                <w:lang w:val="en-SG"/>
              </w:rPr>
            </w:pPr>
            <w:del w:id="6549" w:author="danupraset@gmail.com" w:date="2025-09-23T16:06:00Z">
              <w:r w:rsidDel="00D20E1C">
                <w:rPr>
                  <w:rFonts w:ascii="Arial" w:hAnsi="Arial" w:cs="Arial"/>
                  <w:b/>
                  <w:bCs/>
                  <w:szCs w:val="20"/>
                  <w:lang w:val="en-SG"/>
                </w:rPr>
                <w:delText>Payload</w:delText>
              </w:r>
            </w:del>
          </w:p>
        </w:tc>
        <w:tc>
          <w:tcPr>
            <w:tcW w:w="6096" w:type="dxa"/>
            <w:shd w:val="clear" w:color="auto" w:fill="F2F2F2" w:themeFill="background1" w:themeFillShade="F2"/>
            <w:vAlign w:val="center"/>
          </w:tcPr>
          <w:p w14:paraId="20E53A99" w14:textId="47107AB7" w:rsidR="00390685" w:rsidRPr="00B32071" w:rsidDel="00D20E1C" w:rsidRDefault="00390685" w:rsidP="00067035">
            <w:pPr>
              <w:snapToGrid w:val="0"/>
              <w:jc w:val="center"/>
              <w:rPr>
                <w:del w:id="6550" w:author="danupraset@gmail.com" w:date="2025-09-23T16:06:00Z"/>
                <w:rFonts w:ascii="Arial" w:hAnsi="Arial" w:cs="Arial"/>
                <w:b/>
                <w:bCs/>
                <w:szCs w:val="20"/>
                <w:lang w:val="en-SG"/>
              </w:rPr>
            </w:pPr>
            <w:del w:id="6551" w:author="danupraset@gmail.com" w:date="2025-09-23T16:06:00Z">
              <w:r w:rsidDel="00D20E1C">
                <w:rPr>
                  <w:rFonts w:ascii="Arial" w:hAnsi="Arial" w:cs="Arial"/>
                  <w:b/>
                  <w:bCs/>
                  <w:szCs w:val="20"/>
                  <w:lang w:val="en-SG"/>
                </w:rPr>
                <w:delText>Description</w:delText>
              </w:r>
            </w:del>
          </w:p>
        </w:tc>
      </w:tr>
      <w:tr w:rsidR="00390685" w:rsidRPr="00B32071" w:rsidDel="00D20E1C" w14:paraId="18A26394" w14:textId="06CA3401" w:rsidTr="00067035">
        <w:trPr>
          <w:del w:id="6552" w:author="danupraset@gmail.com" w:date="2025-09-23T16:06:00Z"/>
        </w:trPr>
        <w:tc>
          <w:tcPr>
            <w:tcW w:w="2835" w:type="dxa"/>
            <w:vAlign w:val="center"/>
          </w:tcPr>
          <w:p w14:paraId="1A480EDE" w14:textId="464DCC5D" w:rsidR="00390685" w:rsidRPr="00B32071" w:rsidDel="00D20E1C" w:rsidRDefault="00390685" w:rsidP="00067035">
            <w:pPr>
              <w:snapToGrid w:val="0"/>
              <w:rPr>
                <w:del w:id="6553" w:author="danupraset@gmail.com" w:date="2025-09-23T16:06:00Z"/>
                <w:rFonts w:ascii="Arial" w:hAnsi="Arial" w:cs="Arial"/>
                <w:szCs w:val="20"/>
                <w:lang w:val="en-SG"/>
              </w:rPr>
            </w:pPr>
            <w:del w:id="6554" w:author="danupraset@gmail.com" w:date="2025-09-23T16:06:00Z">
              <w:r w:rsidDel="00D20E1C">
                <w:rPr>
                  <w:rFonts w:ascii="Arial" w:hAnsi="Arial" w:cs="Arial"/>
                  <w:szCs w:val="20"/>
                  <w:lang w:val="en-SG"/>
                </w:rPr>
                <w:lastRenderedPageBreak/>
                <w:delText>appId</w:delText>
              </w:r>
            </w:del>
          </w:p>
        </w:tc>
        <w:tc>
          <w:tcPr>
            <w:tcW w:w="6096" w:type="dxa"/>
          </w:tcPr>
          <w:p w14:paraId="596F29C6" w14:textId="44C2F8A9" w:rsidR="00390685" w:rsidRPr="00B32071" w:rsidDel="00D20E1C" w:rsidRDefault="00390685" w:rsidP="00067035">
            <w:pPr>
              <w:snapToGrid w:val="0"/>
              <w:rPr>
                <w:del w:id="6555" w:author="danupraset@gmail.com" w:date="2025-09-23T16:06:00Z"/>
                <w:rFonts w:ascii="Arial" w:hAnsi="Arial" w:cs="Arial"/>
                <w:szCs w:val="20"/>
                <w:lang w:val="en-SG"/>
              </w:rPr>
            </w:pPr>
            <w:del w:id="6556" w:author="danupraset@gmail.com" w:date="2025-09-23T16:06:00Z">
              <w:r w:rsidDel="00D20E1C">
                <w:rPr>
                  <w:rFonts w:ascii="Arial" w:hAnsi="Arial" w:cs="Arial"/>
                  <w:szCs w:val="20"/>
                  <w:lang w:val="en-SG"/>
                </w:rPr>
                <w:delText>applicationId</w:delText>
              </w:r>
            </w:del>
          </w:p>
        </w:tc>
      </w:tr>
      <w:tr w:rsidR="00390685" w:rsidDel="00D20E1C" w14:paraId="348425FC" w14:textId="705E0111" w:rsidTr="00067035">
        <w:trPr>
          <w:del w:id="6557" w:author="danupraset@gmail.com" w:date="2025-09-23T16:06:00Z"/>
        </w:trPr>
        <w:tc>
          <w:tcPr>
            <w:tcW w:w="2835" w:type="dxa"/>
            <w:vAlign w:val="center"/>
          </w:tcPr>
          <w:p w14:paraId="28D2E5A8" w14:textId="40431222" w:rsidR="00390685" w:rsidDel="00D20E1C" w:rsidRDefault="00390685" w:rsidP="00067035">
            <w:pPr>
              <w:snapToGrid w:val="0"/>
              <w:rPr>
                <w:del w:id="6558" w:author="danupraset@gmail.com" w:date="2025-09-23T16:06:00Z"/>
                <w:rFonts w:ascii="Arial" w:hAnsi="Arial" w:cs="Arial"/>
                <w:szCs w:val="20"/>
                <w:lang w:val="en-SG"/>
              </w:rPr>
            </w:pPr>
            <w:del w:id="6559" w:author="danupraset@gmail.com" w:date="2025-09-23T16:06:00Z">
              <w:r w:rsidDel="00D20E1C">
                <w:rPr>
                  <w:rFonts w:ascii="Arial" w:hAnsi="Arial" w:cs="Arial"/>
                  <w:szCs w:val="20"/>
                  <w:lang w:val="en-SG"/>
                </w:rPr>
                <w:delText>auhTxnId</w:delText>
              </w:r>
            </w:del>
          </w:p>
        </w:tc>
        <w:tc>
          <w:tcPr>
            <w:tcW w:w="6096" w:type="dxa"/>
          </w:tcPr>
          <w:p w14:paraId="3DC11D0C" w14:textId="7E5079CF" w:rsidR="00390685" w:rsidDel="00D20E1C" w:rsidRDefault="00390685" w:rsidP="00067035">
            <w:pPr>
              <w:snapToGrid w:val="0"/>
              <w:rPr>
                <w:del w:id="6560" w:author="danupraset@gmail.com" w:date="2025-09-23T16:06:00Z"/>
                <w:rFonts w:ascii="Arial" w:hAnsi="Arial" w:cs="Arial"/>
                <w:szCs w:val="20"/>
                <w:lang w:val="en-SG"/>
              </w:rPr>
            </w:pPr>
            <w:del w:id="6561" w:author="danupraset@gmail.com" w:date="2025-09-23T16:06:00Z">
              <w:r w:rsidDel="00D20E1C">
                <w:rPr>
                  <w:rFonts w:ascii="Arial" w:hAnsi="Arial" w:cs="Arial"/>
                  <w:szCs w:val="20"/>
                  <w:lang w:val="en-SG"/>
                </w:rPr>
                <w:delText>appTxnId from createAppTxnId response</w:delText>
              </w:r>
            </w:del>
          </w:p>
        </w:tc>
      </w:tr>
    </w:tbl>
    <w:p w14:paraId="7FAD64A8" w14:textId="615BE794" w:rsidR="00390685" w:rsidRPr="00390685" w:rsidDel="00D20E1C" w:rsidRDefault="00390685" w:rsidP="00390685">
      <w:pPr>
        <w:rPr>
          <w:del w:id="6562" w:author="danupraset@gmail.com" w:date="2025-09-23T16:06:00Z"/>
        </w:rPr>
      </w:pPr>
    </w:p>
    <w:p w14:paraId="0D07CC3D" w14:textId="20D05586" w:rsidR="00FE2D8F" w:rsidDel="00D20E1C" w:rsidRDefault="00FE2D8F" w:rsidP="00FE2D8F">
      <w:pPr>
        <w:pStyle w:val="Heading3"/>
        <w:rPr>
          <w:del w:id="6563" w:author="danupraset@gmail.com" w:date="2025-09-23T16:06:00Z"/>
        </w:rPr>
      </w:pPr>
      <w:bookmarkStart w:id="6564" w:name="_Toc205888890"/>
      <w:bookmarkStart w:id="6565" w:name="_Toc205889325"/>
      <w:bookmarkStart w:id="6566" w:name="_Toc205889432"/>
      <w:del w:id="6567" w:author="danupraset@gmail.com" w:date="2025-09-23T16:06:00Z">
        <w:r w:rsidDel="00D20E1C">
          <w:delText>Successful Outcome</w:delText>
        </w:r>
        <w:bookmarkEnd w:id="6564"/>
        <w:bookmarkEnd w:id="6565"/>
        <w:bookmarkEnd w:id="6566"/>
      </w:del>
    </w:p>
    <w:p w14:paraId="0E0E1DE0" w14:textId="52668509" w:rsidR="00085FCA" w:rsidRPr="00085FCA" w:rsidDel="00D20E1C" w:rsidRDefault="00085FCA" w:rsidP="00085FCA">
      <w:pPr>
        <w:numPr>
          <w:ilvl w:val="0"/>
          <w:numId w:val="57"/>
        </w:numPr>
        <w:tabs>
          <w:tab w:val="clear" w:pos="720"/>
        </w:tabs>
        <w:spacing w:line="360" w:lineRule="auto"/>
        <w:ind w:left="426"/>
        <w:rPr>
          <w:del w:id="6568" w:author="danupraset@gmail.com" w:date="2025-09-23T16:06:00Z"/>
          <w:rFonts w:ascii="Arial" w:hAnsi="Arial" w:cs="Arial"/>
          <w:sz w:val="20"/>
          <w:szCs w:val="20"/>
          <w:lang w:val="en-SG"/>
        </w:rPr>
      </w:pPr>
      <w:del w:id="6569" w:author="danupraset@gmail.com" w:date="2025-09-23T16:06:00Z">
        <w:r w:rsidRPr="00085FCA" w:rsidDel="00D20E1C">
          <w:rPr>
            <w:rFonts w:ascii="Arial" w:hAnsi="Arial" w:cs="Arial"/>
            <w:sz w:val="20"/>
            <w:szCs w:val="20"/>
            <w:lang w:val="en-SG"/>
          </w:rPr>
          <w:delText>createAppTxnId succeeds → eService receives: { "responseCode": "SP200", "responseMsg": "Success", "appTxnId": "SP210422026491" }.</w:delText>
        </w:r>
      </w:del>
    </w:p>
    <w:p w14:paraId="4E9CE4B4" w14:textId="4085EA8B" w:rsidR="00085FCA" w:rsidRPr="00085FCA" w:rsidDel="00D20E1C" w:rsidRDefault="00085FCA" w:rsidP="00085FCA">
      <w:pPr>
        <w:numPr>
          <w:ilvl w:val="0"/>
          <w:numId w:val="57"/>
        </w:numPr>
        <w:tabs>
          <w:tab w:val="clear" w:pos="720"/>
        </w:tabs>
        <w:spacing w:line="360" w:lineRule="auto"/>
        <w:ind w:left="426"/>
        <w:rPr>
          <w:del w:id="6570" w:author="danupraset@gmail.com" w:date="2025-09-23T16:06:00Z"/>
          <w:rFonts w:ascii="Arial" w:hAnsi="Arial" w:cs="Arial"/>
          <w:sz w:val="20"/>
          <w:szCs w:val="20"/>
          <w:lang w:val="en-SG"/>
        </w:rPr>
      </w:pPr>
      <w:del w:id="6571" w:author="danupraset@gmail.com" w:date="2025-09-23T16:06:00Z">
        <w:r w:rsidRPr="00085FCA" w:rsidDel="00D20E1C">
          <w:rPr>
            <w:rFonts w:ascii="Arial" w:hAnsi="Arial" w:cs="Arial"/>
            <w:sz w:val="20"/>
            <w:szCs w:val="20"/>
            <w:lang w:val="en-SG"/>
          </w:rPr>
          <w:delText>eService redirects to SPCP page using: appTxnId, sessionId, appId, authType=SP</w:delText>
        </w:r>
        <w:r w:rsidR="00D20E76" w:rsidDel="00D20E1C">
          <w:rPr>
            <w:rFonts w:ascii="Arial" w:hAnsi="Arial" w:cs="Arial"/>
            <w:sz w:val="20"/>
            <w:szCs w:val="20"/>
            <w:lang w:val="en-SG"/>
          </w:rPr>
          <w:delText>/CP</w:delText>
        </w:r>
        <w:r w:rsidRPr="00085FCA" w:rsidDel="00D20E1C">
          <w:rPr>
            <w:rFonts w:ascii="Arial" w:hAnsi="Arial" w:cs="Arial"/>
            <w:sz w:val="20"/>
            <w:szCs w:val="20"/>
            <w:lang w:val="en-SG"/>
          </w:rPr>
          <w:delText>.</w:delText>
        </w:r>
      </w:del>
    </w:p>
    <w:p w14:paraId="73FEAE6B" w14:textId="7F39F14B" w:rsidR="00085FCA" w:rsidRPr="00085FCA" w:rsidDel="00D20E1C" w:rsidRDefault="00085FCA" w:rsidP="00085FCA">
      <w:pPr>
        <w:numPr>
          <w:ilvl w:val="0"/>
          <w:numId w:val="57"/>
        </w:numPr>
        <w:tabs>
          <w:tab w:val="clear" w:pos="720"/>
        </w:tabs>
        <w:spacing w:line="360" w:lineRule="auto"/>
        <w:ind w:left="426"/>
        <w:rPr>
          <w:del w:id="6572" w:author="danupraset@gmail.com" w:date="2025-09-23T16:06:00Z"/>
          <w:rFonts w:ascii="Arial" w:hAnsi="Arial" w:cs="Arial"/>
          <w:sz w:val="20"/>
          <w:szCs w:val="20"/>
          <w:lang w:val="en-SG"/>
        </w:rPr>
      </w:pPr>
      <w:del w:id="6573" w:author="danupraset@gmail.com" w:date="2025-09-23T16:06:00Z">
        <w:r w:rsidRPr="00085FCA" w:rsidDel="00D20E1C">
          <w:rPr>
            <w:rFonts w:ascii="Arial" w:hAnsi="Arial" w:cs="Arial"/>
            <w:sz w:val="20"/>
            <w:szCs w:val="20"/>
            <w:lang w:val="en-SG"/>
          </w:rPr>
          <w:delText>User successfully logs in and SPCP redirects back to eService callback with: authType=SP</w:delText>
        </w:r>
        <w:r w:rsidR="00D20E76" w:rsidDel="00D20E1C">
          <w:rPr>
            <w:rFonts w:ascii="Arial" w:hAnsi="Arial" w:cs="Arial"/>
            <w:sz w:val="20"/>
            <w:szCs w:val="20"/>
            <w:lang w:val="en-SG"/>
          </w:rPr>
          <w:delText>/CP</w:delText>
        </w:r>
        <w:r w:rsidRPr="00085FCA" w:rsidDel="00D20E1C">
          <w:rPr>
            <w:rFonts w:ascii="Arial" w:hAnsi="Arial" w:cs="Arial"/>
            <w:sz w:val="20"/>
            <w:szCs w:val="20"/>
            <w:lang w:val="en-SG"/>
          </w:rPr>
          <w:delText>, appId, appTxnId, authTxnId.</w:delText>
        </w:r>
      </w:del>
    </w:p>
    <w:p w14:paraId="0C7647B2" w14:textId="07C41FC0" w:rsidR="00085FCA" w:rsidRPr="00085FCA" w:rsidDel="00D20E1C" w:rsidRDefault="00085FCA" w:rsidP="00085FCA">
      <w:pPr>
        <w:numPr>
          <w:ilvl w:val="0"/>
          <w:numId w:val="57"/>
        </w:numPr>
        <w:tabs>
          <w:tab w:val="clear" w:pos="720"/>
        </w:tabs>
        <w:spacing w:line="360" w:lineRule="auto"/>
        <w:ind w:left="426"/>
        <w:rPr>
          <w:del w:id="6574" w:author="danupraset@gmail.com" w:date="2025-09-23T16:06:00Z"/>
          <w:rFonts w:ascii="Arial" w:hAnsi="Arial" w:cs="Arial"/>
          <w:sz w:val="20"/>
          <w:szCs w:val="20"/>
          <w:lang w:val="en-SG"/>
        </w:rPr>
      </w:pPr>
      <w:del w:id="6575" w:author="danupraset@gmail.com" w:date="2025-09-23T16:06:00Z">
        <w:r w:rsidRPr="00085FCA" w:rsidDel="00D20E1C">
          <w:rPr>
            <w:rFonts w:ascii="Arial" w:hAnsi="Arial" w:cs="Arial"/>
            <w:sz w:val="20"/>
            <w:szCs w:val="20"/>
            <w:lang w:val="en-SG"/>
          </w:rPr>
          <w:delText>eService calls /spcpDS/spcp/getAuthResponse (with appId, authTxnId) and OCMS BE calls /spcpDS/spcp/getAuthResponse/v1.</w:delText>
        </w:r>
      </w:del>
    </w:p>
    <w:p w14:paraId="6E256900" w14:textId="265D8A59" w:rsidR="001946E4" w:rsidRPr="00085FCA" w:rsidDel="00D20E1C" w:rsidRDefault="00085FCA" w:rsidP="00085FCA">
      <w:pPr>
        <w:numPr>
          <w:ilvl w:val="0"/>
          <w:numId w:val="57"/>
        </w:numPr>
        <w:tabs>
          <w:tab w:val="clear" w:pos="720"/>
        </w:tabs>
        <w:spacing w:line="360" w:lineRule="auto"/>
        <w:ind w:left="426"/>
        <w:rPr>
          <w:del w:id="6576" w:author="danupraset@gmail.com" w:date="2025-09-23T16:06:00Z"/>
          <w:rFonts w:ascii="Arial" w:hAnsi="Arial" w:cs="Arial"/>
          <w:sz w:val="20"/>
          <w:szCs w:val="20"/>
          <w:lang w:val="en-SG"/>
        </w:rPr>
      </w:pPr>
      <w:del w:id="6577" w:author="danupraset@gmail.com" w:date="2025-09-23T16:06:00Z">
        <w:r w:rsidRPr="00085FCA" w:rsidDel="00D20E1C">
          <w:rPr>
            <w:rFonts w:ascii="Arial" w:hAnsi="Arial" w:cs="Arial"/>
            <w:sz w:val="20"/>
            <w:szCs w:val="20"/>
            <w:lang w:val="en-SG"/>
          </w:rPr>
          <w:delText>getAuthResponse succeeds → eService receives success payload  with "responseCode":"SP200","responseMsg":"Success" and identity/user fields.</w:delText>
        </w:r>
      </w:del>
    </w:p>
    <w:p w14:paraId="08092D08" w14:textId="42D7C275" w:rsidR="00FE2D8F" w:rsidDel="00D20E1C" w:rsidRDefault="00FE2D8F" w:rsidP="00FE2D8F">
      <w:pPr>
        <w:pStyle w:val="Heading3"/>
        <w:rPr>
          <w:del w:id="6578" w:author="danupraset@gmail.com" w:date="2025-09-23T16:06:00Z"/>
        </w:rPr>
      </w:pPr>
      <w:bookmarkStart w:id="6579" w:name="_Toc205888891"/>
      <w:bookmarkStart w:id="6580" w:name="_Toc205889326"/>
      <w:bookmarkStart w:id="6581" w:name="_Toc205889433"/>
      <w:del w:id="6582" w:author="danupraset@gmail.com" w:date="2025-09-23T16:06:00Z">
        <w:r w:rsidDel="00D20E1C">
          <w:delText>Error Handling</w:delText>
        </w:r>
        <w:bookmarkEnd w:id="6579"/>
        <w:bookmarkEnd w:id="6580"/>
        <w:bookmarkEnd w:id="6581"/>
      </w:del>
    </w:p>
    <w:p w14:paraId="5E53CF75" w14:textId="10329AAA" w:rsidR="00A21237" w:rsidDel="00D20E1C" w:rsidRDefault="00A21237" w:rsidP="00085FCA">
      <w:pPr>
        <w:pStyle w:val="Heading4"/>
        <w:rPr>
          <w:del w:id="6583" w:author="danupraset@gmail.com" w:date="2025-09-23T16:06:00Z"/>
        </w:rPr>
      </w:pPr>
      <w:bookmarkStart w:id="6584" w:name="_Toc205889434"/>
      <w:del w:id="6585" w:author="danupraset@gmail.com" w:date="2025-09-23T16:06:00Z">
        <w:r w:rsidRPr="00A21237" w:rsidDel="00D20E1C">
          <w:delText>createAppTxnId</w:delText>
        </w:r>
        <w:bookmarkEnd w:id="6584"/>
      </w:del>
    </w:p>
    <w:tbl>
      <w:tblPr>
        <w:tblStyle w:val="TableGrid"/>
        <w:tblW w:w="0" w:type="auto"/>
        <w:tblLook w:val="04A0" w:firstRow="1" w:lastRow="0" w:firstColumn="1" w:lastColumn="0" w:noHBand="0" w:noVBand="1"/>
      </w:tblPr>
      <w:tblGrid>
        <w:gridCol w:w="1728"/>
        <w:gridCol w:w="5497"/>
      </w:tblGrid>
      <w:tr w:rsidR="00A21237" w:rsidRPr="00A21237" w:rsidDel="00D20E1C" w14:paraId="341357E9" w14:textId="0A0FE612" w:rsidTr="00A21237">
        <w:trPr>
          <w:del w:id="6586" w:author="danupraset@gmail.com" w:date="2025-09-23T16:06:00Z"/>
        </w:trPr>
        <w:tc>
          <w:tcPr>
            <w:tcW w:w="0" w:type="auto"/>
            <w:shd w:val="clear" w:color="auto" w:fill="F2F2F2" w:themeFill="background1" w:themeFillShade="F2"/>
            <w:hideMark/>
          </w:tcPr>
          <w:p w14:paraId="353C0AF6" w14:textId="1C2051B2" w:rsidR="00A21237" w:rsidRPr="00A21237" w:rsidDel="00D20E1C" w:rsidRDefault="00A21237" w:rsidP="00A21237">
            <w:pPr>
              <w:rPr>
                <w:del w:id="6587" w:author="danupraset@gmail.com" w:date="2025-09-23T16:06:00Z"/>
                <w:rFonts w:ascii="Arial" w:hAnsi="Arial" w:cs="Arial"/>
                <w:b/>
                <w:bCs/>
                <w:lang w:val="en-SG"/>
              </w:rPr>
            </w:pPr>
            <w:del w:id="6588" w:author="danupraset@gmail.com" w:date="2025-09-23T16:06:00Z">
              <w:r w:rsidRPr="00A21237" w:rsidDel="00D20E1C">
                <w:rPr>
                  <w:rFonts w:ascii="Arial" w:hAnsi="Arial" w:cs="Arial"/>
                  <w:b/>
                  <w:bCs/>
                  <w:lang w:val="en-SG"/>
                </w:rPr>
                <w:delText>Response Code</w:delText>
              </w:r>
            </w:del>
          </w:p>
        </w:tc>
        <w:tc>
          <w:tcPr>
            <w:tcW w:w="0" w:type="auto"/>
            <w:shd w:val="clear" w:color="auto" w:fill="F2F2F2" w:themeFill="background1" w:themeFillShade="F2"/>
            <w:hideMark/>
          </w:tcPr>
          <w:p w14:paraId="5B7D583B" w14:textId="32C6A760" w:rsidR="00A21237" w:rsidRPr="00A21237" w:rsidDel="00D20E1C" w:rsidRDefault="00A21237" w:rsidP="00A21237">
            <w:pPr>
              <w:rPr>
                <w:del w:id="6589" w:author="danupraset@gmail.com" w:date="2025-09-23T16:06:00Z"/>
                <w:rFonts w:ascii="Arial" w:hAnsi="Arial" w:cs="Arial"/>
                <w:b/>
                <w:bCs/>
                <w:lang w:val="en-SG"/>
              </w:rPr>
            </w:pPr>
            <w:del w:id="6590" w:author="danupraset@gmail.com" w:date="2025-09-23T16:06:00Z">
              <w:r w:rsidRPr="00A21237" w:rsidDel="00D20E1C">
                <w:rPr>
                  <w:rFonts w:ascii="Arial" w:hAnsi="Arial" w:cs="Arial"/>
                  <w:b/>
                  <w:bCs/>
                  <w:lang w:val="en-SG"/>
                </w:rPr>
                <w:delText>Response Message</w:delText>
              </w:r>
            </w:del>
          </w:p>
        </w:tc>
      </w:tr>
      <w:tr w:rsidR="00A21237" w:rsidRPr="00A21237" w:rsidDel="00D20E1C" w14:paraId="48070C6A" w14:textId="18DDDD3A" w:rsidTr="00A21237">
        <w:trPr>
          <w:del w:id="6591" w:author="danupraset@gmail.com" w:date="2025-09-23T16:06:00Z"/>
        </w:trPr>
        <w:tc>
          <w:tcPr>
            <w:tcW w:w="0" w:type="auto"/>
            <w:hideMark/>
          </w:tcPr>
          <w:p w14:paraId="65204EFF" w14:textId="74DF7CF6" w:rsidR="00A21237" w:rsidRPr="00A21237" w:rsidDel="00D20E1C" w:rsidRDefault="00A21237" w:rsidP="00A21237">
            <w:pPr>
              <w:rPr>
                <w:del w:id="6592" w:author="danupraset@gmail.com" w:date="2025-09-23T16:06:00Z"/>
                <w:rFonts w:ascii="Arial" w:hAnsi="Arial" w:cs="Arial"/>
                <w:lang w:val="en-SG"/>
              </w:rPr>
            </w:pPr>
            <w:del w:id="6593" w:author="danupraset@gmail.com" w:date="2025-09-23T16:06:00Z">
              <w:r w:rsidRPr="00A21237" w:rsidDel="00D20E1C">
                <w:rPr>
                  <w:rFonts w:ascii="Arial" w:hAnsi="Arial" w:cs="Arial"/>
                  <w:lang w:val="en-SG"/>
                </w:rPr>
                <w:delText>SP200</w:delText>
              </w:r>
            </w:del>
          </w:p>
        </w:tc>
        <w:tc>
          <w:tcPr>
            <w:tcW w:w="0" w:type="auto"/>
            <w:hideMark/>
          </w:tcPr>
          <w:p w14:paraId="2383862C" w14:textId="26189A22" w:rsidR="00A21237" w:rsidRPr="00A21237" w:rsidDel="00D20E1C" w:rsidRDefault="00A21237" w:rsidP="00A21237">
            <w:pPr>
              <w:rPr>
                <w:del w:id="6594" w:author="danupraset@gmail.com" w:date="2025-09-23T16:06:00Z"/>
                <w:rFonts w:ascii="Arial" w:hAnsi="Arial" w:cs="Arial"/>
                <w:lang w:val="en-SG"/>
              </w:rPr>
            </w:pPr>
            <w:del w:id="6595" w:author="danupraset@gmail.com" w:date="2025-09-23T16:06:00Z">
              <w:r w:rsidRPr="00A21237" w:rsidDel="00D20E1C">
                <w:rPr>
                  <w:rFonts w:ascii="Arial" w:hAnsi="Arial" w:cs="Arial"/>
                  <w:lang w:val="en-SG"/>
                </w:rPr>
                <w:delText>Success</w:delText>
              </w:r>
            </w:del>
          </w:p>
        </w:tc>
      </w:tr>
      <w:tr w:rsidR="00A21237" w:rsidRPr="00A21237" w:rsidDel="00D20E1C" w14:paraId="3B96AB92" w14:textId="1383E412" w:rsidTr="00A21237">
        <w:trPr>
          <w:del w:id="6596" w:author="danupraset@gmail.com" w:date="2025-09-23T16:06:00Z"/>
        </w:trPr>
        <w:tc>
          <w:tcPr>
            <w:tcW w:w="0" w:type="auto"/>
            <w:hideMark/>
          </w:tcPr>
          <w:p w14:paraId="517411C1" w14:textId="537F6C84" w:rsidR="00A21237" w:rsidRPr="00A21237" w:rsidDel="00D20E1C" w:rsidRDefault="00A21237" w:rsidP="00A21237">
            <w:pPr>
              <w:rPr>
                <w:del w:id="6597" w:author="danupraset@gmail.com" w:date="2025-09-23T16:06:00Z"/>
                <w:rFonts w:ascii="Arial" w:hAnsi="Arial" w:cs="Arial"/>
                <w:lang w:val="en-SG"/>
              </w:rPr>
            </w:pPr>
            <w:del w:id="6598" w:author="danupraset@gmail.com" w:date="2025-09-23T16:06:00Z">
              <w:r w:rsidRPr="00A21237" w:rsidDel="00D20E1C">
                <w:rPr>
                  <w:rFonts w:ascii="Arial" w:hAnsi="Arial" w:cs="Arial"/>
                  <w:lang w:val="en-SG"/>
                </w:rPr>
                <w:delText>SP300</w:delText>
              </w:r>
            </w:del>
          </w:p>
        </w:tc>
        <w:tc>
          <w:tcPr>
            <w:tcW w:w="0" w:type="auto"/>
            <w:hideMark/>
          </w:tcPr>
          <w:p w14:paraId="6CD9EB62" w14:textId="027D1464" w:rsidR="00A21237" w:rsidRPr="00A21237" w:rsidDel="00D20E1C" w:rsidRDefault="00A21237" w:rsidP="00A21237">
            <w:pPr>
              <w:rPr>
                <w:del w:id="6599" w:author="danupraset@gmail.com" w:date="2025-09-23T16:06:00Z"/>
                <w:rFonts w:ascii="Arial" w:hAnsi="Arial" w:cs="Arial"/>
                <w:lang w:val="en-SG"/>
              </w:rPr>
            </w:pPr>
            <w:del w:id="6600" w:author="danupraset@gmail.com" w:date="2025-09-23T16:06:00Z">
              <w:r w:rsidRPr="00A21237" w:rsidDel="00D20E1C">
                <w:rPr>
                  <w:rFonts w:ascii="Arial" w:hAnsi="Arial" w:cs="Arial"/>
                  <w:lang w:val="en-SG"/>
                </w:rPr>
                <w:delText>Missing required input parameters.</w:delText>
              </w:r>
            </w:del>
          </w:p>
        </w:tc>
      </w:tr>
      <w:tr w:rsidR="00A21237" w:rsidRPr="00A21237" w:rsidDel="00D20E1C" w14:paraId="06035A0D" w14:textId="6A353E9C" w:rsidTr="00A21237">
        <w:trPr>
          <w:del w:id="6601" w:author="danupraset@gmail.com" w:date="2025-09-23T16:06:00Z"/>
        </w:trPr>
        <w:tc>
          <w:tcPr>
            <w:tcW w:w="0" w:type="auto"/>
            <w:hideMark/>
          </w:tcPr>
          <w:p w14:paraId="1E40D5D6" w14:textId="0A5D4995" w:rsidR="00A21237" w:rsidRPr="00A21237" w:rsidDel="00D20E1C" w:rsidRDefault="00A21237" w:rsidP="00A21237">
            <w:pPr>
              <w:rPr>
                <w:del w:id="6602" w:author="danupraset@gmail.com" w:date="2025-09-23T16:06:00Z"/>
                <w:rFonts w:ascii="Arial" w:hAnsi="Arial" w:cs="Arial"/>
                <w:lang w:val="en-SG"/>
              </w:rPr>
            </w:pPr>
            <w:del w:id="6603" w:author="danupraset@gmail.com" w:date="2025-09-23T16:06:00Z">
              <w:r w:rsidRPr="00A21237" w:rsidDel="00D20E1C">
                <w:rPr>
                  <w:rFonts w:ascii="Arial" w:hAnsi="Arial" w:cs="Arial"/>
                  <w:lang w:val="en-SG"/>
                </w:rPr>
                <w:delText>SP301</w:delText>
              </w:r>
            </w:del>
          </w:p>
        </w:tc>
        <w:tc>
          <w:tcPr>
            <w:tcW w:w="0" w:type="auto"/>
            <w:hideMark/>
          </w:tcPr>
          <w:p w14:paraId="38582565" w14:textId="25668CD3" w:rsidR="00A21237" w:rsidRPr="00A21237" w:rsidDel="00D20E1C" w:rsidRDefault="00A21237" w:rsidP="00A21237">
            <w:pPr>
              <w:rPr>
                <w:del w:id="6604" w:author="danupraset@gmail.com" w:date="2025-09-23T16:06:00Z"/>
                <w:rFonts w:ascii="Arial" w:hAnsi="Arial" w:cs="Arial"/>
                <w:lang w:val="en-SG"/>
              </w:rPr>
            </w:pPr>
            <w:del w:id="6605" w:author="danupraset@gmail.com" w:date="2025-09-23T16:06:00Z">
              <w:r w:rsidRPr="00A21237" w:rsidDel="00D20E1C">
                <w:rPr>
                  <w:rFonts w:ascii="Arial" w:hAnsi="Arial" w:cs="Arial"/>
                  <w:lang w:val="en-SG"/>
                </w:rPr>
                <w:delText>Application transaction id already created for the session id.</w:delText>
              </w:r>
            </w:del>
          </w:p>
        </w:tc>
      </w:tr>
      <w:tr w:rsidR="00A21237" w:rsidRPr="00A21237" w:rsidDel="00D20E1C" w14:paraId="7CB00216" w14:textId="31C764F9" w:rsidTr="00A21237">
        <w:trPr>
          <w:del w:id="6606" w:author="danupraset@gmail.com" w:date="2025-09-23T16:06:00Z"/>
        </w:trPr>
        <w:tc>
          <w:tcPr>
            <w:tcW w:w="0" w:type="auto"/>
            <w:hideMark/>
          </w:tcPr>
          <w:p w14:paraId="49A24877" w14:textId="50C621BB" w:rsidR="00A21237" w:rsidRPr="00A21237" w:rsidDel="00D20E1C" w:rsidRDefault="00A21237" w:rsidP="00A21237">
            <w:pPr>
              <w:rPr>
                <w:del w:id="6607" w:author="danupraset@gmail.com" w:date="2025-09-23T16:06:00Z"/>
                <w:rFonts w:ascii="Arial" w:hAnsi="Arial" w:cs="Arial"/>
                <w:lang w:val="en-SG"/>
              </w:rPr>
            </w:pPr>
            <w:del w:id="6608" w:author="danupraset@gmail.com" w:date="2025-09-23T16:06:00Z">
              <w:r w:rsidRPr="00A21237" w:rsidDel="00D20E1C">
                <w:rPr>
                  <w:rFonts w:ascii="Arial" w:hAnsi="Arial" w:cs="Arial"/>
                  <w:lang w:val="en-SG"/>
                </w:rPr>
                <w:delText>SP302</w:delText>
              </w:r>
            </w:del>
          </w:p>
        </w:tc>
        <w:tc>
          <w:tcPr>
            <w:tcW w:w="0" w:type="auto"/>
            <w:hideMark/>
          </w:tcPr>
          <w:p w14:paraId="71C2C95B" w14:textId="5A2753D1" w:rsidR="00A21237" w:rsidRPr="00A21237" w:rsidDel="00D20E1C" w:rsidRDefault="00A21237" w:rsidP="00A21237">
            <w:pPr>
              <w:rPr>
                <w:del w:id="6609" w:author="danupraset@gmail.com" w:date="2025-09-23T16:06:00Z"/>
                <w:rFonts w:ascii="Arial" w:hAnsi="Arial" w:cs="Arial"/>
                <w:lang w:val="en-SG"/>
              </w:rPr>
            </w:pPr>
            <w:del w:id="6610" w:author="danupraset@gmail.com" w:date="2025-09-23T16:06:00Z">
              <w:r w:rsidRPr="00A21237" w:rsidDel="00D20E1C">
                <w:rPr>
                  <w:rFonts w:ascii="Arial" w:hAnsi="Arial" w:cs="Arial"/>
                  <w:lang w:val="en-SG"/>
                </w:rPr>
                <w:delText>Application Id is not a registered id.</w:delText>
              </w:r>
            </w:del>
          </w:p>
        </w:tc>
      </w:tr>
      <w:tr w:rsidR="00A21237" w:rsidRPr="00A21237" w:rsidDel="00D20E1C" w14:paraId="124AF7E4" w14:textId="11F506BA" w:rsidTr="00A21237">
        <w:trPr>
          <w:del w:id="6611" w:author="danupraset@gmail.com" w:date="2025-09-23T16:06:00Z"/>
        </w:trPr>
        <w:tc>
          <w:tcPr>
            <w:tcW w:w="0" w:type="auto"/>
            <w:hideMark/>
          </w:tcPr>
          <w:p w14:paraId="074D09B8" w14:textId="5481C032" w:rsidR="00A21237" w:rsidRPr="00A21237" w:rsidDel="00D20E1C" w:rsidRDefault="00A21237" w:rsidP="00A21237">
            <w:pPr>
              <w:rPr>
                <w:del w:id="6612" w:author="danupraset@gmail.com" w:date="2025-09-23T16:06:00Z"/>
                <w:rFonts w:ascii="Arial" w:hAnsi="Arial" w:cs="Arial"/>
                <w:lang w:val="en-SG"/>
              </w:rPr>
            </w:pPr>
            <w:del w:id="6613" w:author="danupraset@gmail.com" w:date="2025-09-23T16:06:00Z">
              <w:r w:rsidRPr="00A21237" w:rsidDel="00D20E1C">
                <w:rPr>
                  <w:rFonts w:ascii="Arial" w:hAnsi="Arial" w:cs="Arial"/>
                  <w:lang w:val="en-SG"/>
                </w:rPr>
                <w:delText>SP303</w:delText>
              </w:r>
            </w:del>
          </w:p>
        </w:tc>
        <w:tc>
          <w:tcPr>
            <w:tcW w:w="0" w:type="auto"/>
            <w:hideMark/>
          </w:tcPr>
          <w:p w14:paraId="317A97E9" w14:textId="5B882B61" w:rsidR="00A21237" w:rsidRPr="00A21237" w:rsidDel="00D20E1C" w:rsidRDefault="00A21237" w:rsidP="00A21237">
            <w:pPr>
              <w:rPr>
                <w:del w:id="6614" w:author="danupraset@gmail.com" w:date="2025-09-23T16:06:00Z"/>
                <w:rFonts w:ascii="Arial" w:hAnsi="Arial" w:cs="Arial"/>
                <w:lang w:val="en-SG"/>
              </w:rPr>
            </w:pPr>
            <w:del w:id="6615" w:author="danupraset@gmail.com" w:date="2025-09-23T16:06:00Z">
              <w:r w:rsidRPr="00A21237" w:rsidDel="00D20E1C">
                <w:rPr>
                  <w:rFonts w:ascii="Arial" w:hAnsi="Arial" w:cs="Arial"/>
                  <w:lang w:val="en-SG"/>
                </w:rPr>
                <w:delText>Fail to create transaction record.</w:delText>
              </w:r>
            </w:del>
          </w:p>
        </w:tc>
      </w:tr>
      <w:tr w:rsidR="00A21237" w:rsidRPr="00A21237" w:rsidDel="00D20E1C" w14:paraId="11355D5B" w14:textId="7322ADEC" w:rsidTr="00A21237">
        <w:trPr>
          <w:del w:id="6616" w:author="danupraset@gmail.com" w:date="2025-09-23T16:06:00Z"/>
        </w:trPr>
        <w:tc>
          <w:tcPr>
            <w:tcW w:w="0" w:type="auto"/>
            <w:hideMark/>
          </w:tcPr>
          <w:p w14:paraId="6114A644" w14:textId="77B597CC" w:rsidR="00A21237" w:rsidRPr="00A21237" w:rsidDel="00D20E1C" w:rsidRDefault="00A21237" w:rsidP="00A21237">
            <w:pPr>
              <w:rPr>
                <w:del w:id="6617" w:author="danupraset@gmail.com" w:date="2025-09-23T16:06:00Z"/>
                <w:rFonts w:ascii="Arial" w:hAnsi="Arial" w:cs="Arial"/>
                <w:lang w:val="en-SG"/>
              </w:rPr>
            </w:pPr>
            <w:del w:id="6618" w:author="danupraset@gmail.com" w:date="2025-09-23T16:06:00Z">
              <w:r w:rsidRPr="00A21237" w:rsidDel="00D20E1C">
                <w:rPr>
                  <w:rFonts w:ascii="Arial" w:hAnsi="Arial" w:cs="Arial"/>
                  <w:lang w:val="en-SG"/>
                </w:rPr>
                <w:delText>SP502</w:delText>
              </w:r>
            </w:del>
          </w:p>
        </w:tc>
        <w:tc>
          <w:tcPr>
            <w:tcW w:w="0" w:type="auto"/>
            <w:hideMark/>
          </w:tcPr>
          <w:p w14:paraId="703B60A2" w14:textId="24A543B1" w:rsidR="00A21237" w:rsidRPr="00A21237" w:rsidDel="00D20E1C" w:rsidRDefault="00A21237" w:rsidP="00A21237">
            <w:pPr>
              <w:rPr>
                <w:del w:id="6619" w:author="danupraset@gmail.com" w:date="2025-09-23T16:06:00Z"/>
                <w:rFonts w:ascii="Arial" w:hAnsi="Arial" w:cs="Arial"/>
                <w:lang w:val="en-SG"/>
              </w:rPr>
            </w:pPr>
            <w:del w:id="6620" w:author="danupraset@gmail.com" w:date="2025-09-23T16:06:00Z">
              <w:r w:rsidRPr="00A21237" w:rsidDel="00D20E1C">
                <w:rPr>
                  <w:rFonts w:ascii="Arial" w:hAnsi="Arial" w:cs="Arial"/>
                  <w:lang w:val="en-SG"/>
                </w:rPr>
                <w:delText>System Error</w:delText>
              </w:r>
            </w:del>
          </w:p>
        </w:tc>
      </w:tr>
    </w:tbl>
    <w:p w14:paraId="28AA4E2D" w14:textId="147721A9" w:rsidR="00A21237" w:rsidRPr="00A21237" w:rsidDel="00D20E1C" w:rsidRDefault="00A21237" w:rsidP="00A21237">
      <w:pPr>
        <w:rPr>
          <w:del w:id="6621" w:author="danupraset@gmail.com" w:date="2025-09-23T16:06:00Z"/>
        </w:rPr>
      </w:pPr>
    </w:p>
    <w:p w14:paraId="6AE04EC2" w14:textId="45C8B6A5" w:rsidR="00A21237" w:rsidDel="00D20E1C" w:rsidRDefault="00C9107A" w:rsidP="00085FCA">
      <w:pPr>
        <w:pStyle w:val="Heading4"/>
        <w:rPr>
          <w:del w:id="6622" w:author="danupraset@gmail.com" w:date="2025-09-23T16:06:00Z"/>
        </w:rPr>
      </w:pPr>
      <w:bookmarkStart w:id="6623" w:name="_Toc205889435"/>
      <w:del w:id="6624" w:author="danupraset@gmail.com" w:date="2025-09-23T16:06:00Z">
        <w:r w:rsidDel="00D20E1C">
          <w:delText>getAuthResponse</w:delText>
        </w:r>
        <w:bookmarkEnd w:id="6623"/>
      </w:del>
    </w:p>
    <w:tbl>
      <w:tblPr>
        <w:tblStyle w:val="TableGrid"/>
        <w:tblW w:w="0" w:type="auto"/>
        <w:tblLook w:val="04A0" w:firstRow="1" w:lastRow="0" w:firstColumn="1" w:lastColumn="0" w:noHBand="0" w:noVBand="1"/>
      </w:tblPr>
      <w:tblGrid>
        <w:gridCol w:w="1728"/>
        <w:gridCol w:w="5574"/>
      </w:tblGrid>
      <w:tr w:rsidR="00C9107A" w:rsidRPr="00C9107A" w:rsidDel="00D20E1C" w14:paraId="56E8467A" w14:textId="4DD27116" w:rsidTr="00C9107A">
        <w:trPr>
          <w:del w:id="6625" w:author="danupraset@gmail.com" w:date="2025-09-23T16:06:00Z"/>
        </w:trPr>
        <w:tc>
          <w:tcPr>
            <w:tcW w:w="0" w:type="auto"/>
            <w:shd w:val="clear" w:color="auto" w:fill="F2F2F2" w:themeFill="background1" w:themeFillShade="F2"/>
            <w:hideMark/>
          </w:tcPr>
          <w:p w14:paraId="172FDF4F" w14:textId="4EA0B6F1" w:rsidR="00C9107A" w:rsidRPr="00C9107A" w:rsidDel="00D20E1C" w:rsidRDefault="00C9107A" w:rsidP="00C9107A">
            <w:pPr>
              <w:rPr>
                <w:del w:id="6626" w:author="danupraset@gmail.com" w:date="2025-09-23T16:06:00Z"/>
                <w:rFonts w:ascii="Arial" w:hAnsi="Arial" w:cs="Arial"/>
                <w:b/>
                <w:bCs/>
                <w:lang w:val="en-SG"/>
              </w:rPr>
            </w:pPr>
            <w:del w:id="6627" w:author="danupraset@gmail.com" w:date="2025-09-23T16:06:00Z">
              <w:r w:rsidRPr="00C9107A" w:rsidDel="00D20E1C">
                <w:rPr>
                  <w:rFonts w:ascii="Arial" w:hAnsi="Arial" w:cs="Arial"/>
                  <w:b/>
                  <w:bCs/>
                  <w:lang w:val="en-SG"/>
                </w:rPr>
                <w:delText>Response Code</w:delText>
              </w:r>
            </w:del>
          </w:p>
        </w:tc>
        <w:tc>
          <w:tcPr>
            <w:tcW w:w="5574" w:type="dxa"/>
            <w:shd w:val="clear" w:color="auto" w:fill="F2F2F2" w:themeFill="background1" w:themeFillShade="F2"/>
            <w:hideMark/>
          </w:tcPr>
          <w:p w14:paraId="2296A9E0" w14:textId="6B30E51D" w:rsidR="00C9107A" w:rsidRPr="00C9107A" w:rsidDel="00D20E1C" w:rsidRDefault="00C9107A" w:rsidP="00C9107A">
            <w:pPr>
              <w:rPr>
                <w:del w:id="6628" w:author="danupraset@gmail.com" w:date="2025-09-23T16:06:00Z"/>
                <w:rFonts w:ascii="Arial" w:hAnsi="Arial" w:cs="Arial"/>
                <w:b/>
                <w:bCs/>
                <w:lang w:val="en-SG"/>
              </w:rPr>
            </w:pPr>
            <w:del w:id="6629" w:author="danupraset@gmail.com" w:date="2025-09-23T16:06:00Z">
              <w:r w:rsidRPr="00C9107A" w:rsidDel="00D20E1C">
                <w:rPr>
                  <w:rFonts w:ascii="Arial" w:hAnsi="Arial" w:cs="Arial"/>
                  <w:b/>
                  <w:bCs/>
                  <w:lang w:val="en-SG"/>
                </w:rPr>
                <w:delText>Response Message</w:delText>
              </w:r>
            </w:del>
          </w:p>
        </w:tc>
      </w:tr>
      <w:tr w:rsidR="00C9107A" w:rsidRPr="00C9107A" w:rsidDel="00D20E1C" w14:paraId="581C2FE1" w14:textId="23B7F780" w:rsidTr="00C9107A">
        <w:trPr>
          <w:del w:id="6630" w:author="danupraset@gmail.com" w:date="2025-09-23T16:06:00Z"/>
        </w:trPr>
        <w:tc>
          <w:tcPr>
            <w:tcW w:w="0" w:type="auto"/>
            <w:hideMark/>
          </w:tcPr>
          <w:p w14:paraId="27E4A15B" w14:textId="1C5DE4FC" w:rsidR="00C9107A" w:rsidRPr="00C9107A" w:rsidDel="00D20E1C" w:rsidRDefault="00C9107A" w:rsidP="00C9107A">
            <w:pPr>
              <w:rPr>
                <w:del w:id="6631" w:author="danupraset@gmail.com" w:date="2025-09-23T16:06:00Z"/>
                <w:rFonts w:ascii="Arial" w:hAnsi="Arial" w:cs="Arial"/>
                <w:lang w:val="en-SG"/>
              </w:rPr>
            </w:pPr>
            <w:del w:id="6632" w:author="danupraset@gmail.com" w:date="2025-09-23T16:06:00Z">
              <w:r w:rsidRPr="00C9107A" w:rsidDel="00D20E1C">
                <w:rPr>
                  <w:rFonts w:ascii="Arial" w:hAnsi="Arial" w:cs="Arial"/>
                  <w:lang w:val="en-SG"/>
                </w:rPr>
                <w:delText>SP200</w:delText>
              </w:r>
            </w:del>
          </w:p>
        </w:tc>
        <w:tc>
          <w:tcPr>
            <w:tcW w:w="5574" w:type="dxa"/>
            <w:hideMark/>
          </w:tcPr>
          <w:p w14:paraId="090EF8ED" w14:textId="2EA5A502" w:rsidR="00C9107A" w:rsidRPr="00C9107A" w:rsidDel="00D20E1C" w:rsidRDefault="00C9107A" w:rsidP="00C9107A">
            <w:pPr>
              <w:rPr>
                <w:del w:id="6633" w:author="danupraset@gmail.com" w:date="2025-09-23T16:06:00Z"/>
                <w:rFonts w:ascii="Arial" w:hAnsi="Arial" w:cs="Arial"/>
                <w:lang w:val="en-SG"/>
              </w:rPr>
            </w:pPr>
            <w:del w:id="6634" w:author="danupraset@gmail.com" w:date="2025-09-23T16:06:00Z">
              <w:r w:rsidRPr="00C9107A" w:rsidDel="00D20E1C">
                <w:rPr>
                  <w:rFonts w:ascii="Arial" w:hAnsi="Arial" w:cs="Arial"/>
                  <w:lang w:val="en-SG"/>
                </w:rPr>
                <w:delText>Success</w:delText>
              </w:r>
            </w:del>
          </w:p>
        </w:tc>
      </w:tr>
      <w:tr w:rsidR="00C9107A" w:rsidRPr="00C9107A" w:rsidDel="00D20E1C" w14:paraId="15C48DC7" w14:textId="6AAE6649" w:rsidTr="00C9107A">
        <w:trPr>
          <w:del w:id="6635" w:author="danupraset@gmail.com" w:date="2025-09-23T16:06:00Z"/>
        </w:trPr>
        <w:tc>
          <w:tcPr>
            <w:tcW w:w="0" w:type="auto"/>
            <w:hideMark/>
          </w:tcPr>
          <w:p w14:paraId="4C65BA75" w14:textId="573B1184" w:rsidR="00C9107A" w:rsidRPr="00C9107A" w:rsidDel="00D20E1C" w:rsidRDefault="00C9107A" w:rsidP="00C9107A">
            <w:pPr>
              <w:rPr>
                <w:del w:id="6636" w:author="danupraset@gmail.com" w:date="2025-09-23T16:06:00Z"/>
                <w:rFonts w:ascii="Arial" w:hAnsi="Arial" w:cs="Arial"/>
                <w:lang w:val="en-SG"/>
              </w:rPr>
            </w:pPr>
            <w:del w:id="6637" w:author="danupraset@gmail.com" w:date="2025-09-23T16:06:00Z">
              <w:r w:rsidRPr="00C9107A" w:rsidDel="00D20E1C">
                <w:rPr>
                  <w:rFonts w:ascii="Arial" w:hAnsi="Arial" w:cs="Arial"/>
                  <w:lang w:val="en-SG"/>
                </w:rPr>
                <w:delText>SP300</w:delText>
              </w:r>
            </w:del>
          </w:p>
        </w:tc>
        <w:tc>
          <w:tcPr>
            <w:tcW w:w="5574" w:type="dxa"/>
            <w:hideMark/>
          </w:tcPr>
          <w:p w14:paraId="75AEEDAC" w14:textId="18D2D126" w:rsidR="00C9107A" w:rsidRPr="00C9107A" w:rsidDel="00D20E1C" w:rsidRDefault="00C9107A" w:rsidP="00C9107A">
            <w:pPr>
              <w:rPr>
                <w:del w:id="6638" w:author="danupraset@gmail.com" w:date="2025-09-23T16:06:00Z"/>
                <w:rFonts w:ascii="Arial" w:hAnsi="Arial" w:cs="Arial"/>
                <w:lang w:val="en-SG"/>
              </w:rPr>
            </w:pPr>
            <w:del w:id="6639" w:author="danupraset@gmail.com" w:date="2025-09-23T16:06:00Z">
              <w:r w:rsidRPr="00C9107A" w:rsidDel="00D20E1C">
                <w:rPr>
                  <w:rFonts w:ascii="Arial" w:hAnsi="Arial" w:cs="Arial"/>
                  <w:lang w:val="en-SG"/>
                </w:rPr>
                <w:delText>Missing required input parameters.</w:delText>
              </w:r>
            </w:del>
          </w:p>
        </w:tc>
      </w:tr>
      <w:tr w:rsidR="00C9107A" w:rsidRPr="00C9107A" w:rsidDel="00D20E1C" w14:paraId="1E926E77" w14:textId="5CC2C9AE" w:rsidTr="00C9107A">
        <w:trPr>
          <w:del w:id="6640" w:author="danupraset@gmail.com" w:date="2025-09-23T16:06:00Z"/>
        </w:trPr>
        <w:tc>
          <w:tcPr>
            <w:tcW w:w="0" w:type="auto"/>
            <w:hideMark/>
          </w:tcPr>
          <w:p w14:paraId="307FBF25" w14:textId="1A9AC037" w:rsidR="00C9107A" w:rsidRPr="00C9107A" w:rsidDel="00D20E1C" w:rsidRDefault="00C9107A" w:rsidP="00C9107A">
            <w:pPr>
              <w:rPr>
                <w:del w:id="6641" w:author="danupraset@gmail.com" w:date="2025-09-23T16:06:00Z"/>
                <w:rFonts w:ascii="Arial" w:hAnsi="Arial" w:cs="Arial"/>
                <w:lang w:val="en-SG"/>
              </w:rPr>
            </w:pPr>
            <w:del w:id="6642" w:author="danupraset@gmail.com" w:date="2025-09-23T16:06:00Z">
              <w:r w:rsidRPr="00C9107A" w:rsidDel="00D20E1C">
                <w:rPr>
                  <w:rFonts w:ascii="Arial" w:hAnsi="Arial" w:cs="Arial"/>
                  <w:lang w:val="en-SG"/>
                </w:rPr>
                <w:delText>SP302</w:delText>
              </w:r>
            </w:del>
          </w:p>
        </w:tc>
        <w:tc>
          <w:tcPr>
            <w:tcW w:w="5574" w:type="dxa"/>
            <w:hideMark/>
          </w:tcPr>
          <w:p w14:paraId="2FD4BC98" w14:textId="72811300" w:rsidR="00C9107A" w:rsidRPr="00C9107A" w:rsidDel="00D20E1C" w:rsidRDefault="00C9107A" w:rsidP="00C9107A">
            <w:pPr>
              <w:rPr>
                <w:del w:id="6643" w:author="danupraset@gmail.com" w:date="2025-09-23T16:06:00Z"/>
                <w:rFonts w:ascii="Arial" w:hAnsi="Arial" w:cs="Arial"/>
                <w:lang w:val="en-SG"/>
              </w:rPr>
            </w:pPr>
            <w:del w:id="6644" w:author="danupraset@gmail.com" w:date="2025-09-23T16:06:00Z">
              <w:r w:rsidRPr="00C9107A" w:rsidDel="00D20E1C">
                <w:rPr>
                  <w:rFonts w:ascii="Arial" w:hAnsi="Arial" w:cs="Arial"/>
                  <w:lang w:val="en-SG"/>
                </w:rPr>
                <w:delText>Missing configuration - application Id is not a registered id</w:delText>
              </w:r>
            </w:del>
          </w:p>
        </w:tc>
      </w:tr>
      <w:tr w:rsidR="00C9107A" w:rsidRPr="00C9107A" w:rsidDel="00D20E1C" w14:paraId="271ADF0E" w14:textId="522C0E60" w:rsidTr="00C9107A">
        <w:trPr>
          <w:del w:id="6645" w:author="danupraset@gmail.com" w:date="2025-09-23T16:06:00Z"/>
        </w:trPr>
        <w:tc>
          <w:tcPr>
            <w:tcW w:w="0" w:type="auto"/>
            <w:hideMark/>
          </w:tcPr>
          <w:p w14:paraId="72A4855F" w14:textId="5AFD5FA6" w:rsidR="00C9107A" w:rsidRPr="00C9107A" w:rsidDel="00D20E1C" w:rsidRDefault="00C9107A" w:rsidP="00C9107A">
            <w:pPr>
              <w:rPr>
                <w:del w:id="6646" w:author="danupraset@gmail.com" w:date="2025-09-23T16:06:00Z"/>
                <w:rFonts w:ascii="Arial" w:hAnsi="Arial" w:cs="Arial"/>
                <w:lang w:val="en-SG"/>
              </w:rPr>
            </w:pPr>
            <w:del w:id="6647" w:author="danupraset@gmail.com" w:date="2025-09-23T16:06:00Z">
              <w:r w:rsidRPr="00C9107A" w:rsidDel="00D20E1C">
                <w:rPr>
                  <w:rFonts w:ascii="Arial" w:hAnsi="Arial" w:cs="Arial"/>
                  <w:lang w:val="en-SG"/>
                </w:rPr>
                <w:lastRenderedPageBreak/>
                <w:delText>SP304</w:delText>
              </w:r>
            </w:del>
          </w:p>
        </w:tc>
        <w:tc>
          <w:tcPr>
            <w:tcW w:w="5574" w:type="dxa"/>
            <w:hideMark/>
          </w:tcPr>
          <w:p w14:paraId="2C9D8BEB" w14:textId="76B9D4F7" w:rsidR="00C9107A" w:rsidRPr="00C9107A" w:rsidDel="00D20E1C" w:rsidRDefault="00C9107A" w:rsidP="00C9107A">
            <w:pPr>
              <w:rPr>
                <w:del w:id="6648" w:author="danupraset@gmail.com" w:date="2025-09-23T16:06:00Z"/>
                <w:rFonts w:ascii="Arial" w:hAnsi="Arial" w:cs="Arial"/>
                <w:lang w:val="en-SG"/>
              </w:rPr>
            </w:pPr>
            <w:del w:id="6649" w:author="danupraset@gmail.com" w:date="2025-09-23T16:06:00Z">
              <w:r w:rsidRPr="00C9107A" w:rsidDel="00D20E1C">
                <w:rPr>
                  <w:rFonts w:ascii="Arial" w:hAnsi="Arial" w:cs="Arial"/>
                  <w:lang w:val="en-SG"/>
                </w:rPr>
                <w:delText>There is no response record for the specified transaction id</w:delText>
              </w:r>
            </w:del>
          </w:p>
        </w:tc>
      </w:tr>
      <w:tr w:rsidR="00C9107A" w:rsidRPr="00C9107A" w:rsidDel="00D20E1C" w14:paraId="3CE1CE51" w14:textId="32630276" w:rsidTr="00C9107A">
        <w:trPr>
          <w:del w:id="6650" w:author="danupraset@gmail.com" w:date="2025-09-23T16:06:00Z"/>
        </w:trPr>
        <w:tc>
          <w:tcPr>
            <w:tcW w:w="0" w:type="auto"/>
            <w:hideMark/>
          </w:tcPr>
          <w:p w14:paraId="4CEBDD33" w14:textId="7E3DACFE" w:rsidR="00C9107A" w:rsidRPr="00C9107A" w:rsidDel="00D20E1C" w:rsidRDefault="00C9107A" w:rsidP="00C9107A">
            <w:pPr>
              <w:rPr>
                <w:del w:id="6651" w:author="danupraset@gmail.com" w:date="2025-09-23T16:06:00Z"/>
                <w:rFonts w:ascii="Arial" w:hAnsi="Arial" w:cs="Arial"/>
                <w:lang w:val="en-SG"/>
              </w:rPr>
            </w:pPr>
            <w:del w:id="6652" w:author="danupraset@gmail.com" w:date="2025-09-23T16:06:00Z">
              <w:r w:rsidRPr="00C9107A" w:rsidDel="00D20E1C">
                <w:rPr>
                  <w:rFonts w:ascii="Arial" w:hAnsi="Arial" w:cs="Arial"/>
                  <w:lang w:val="en-SG"/>
                </w:rPr>
                <w:delText>SP502</w:delText>
              </w:r>
            </w:del>
          </w:p>
        </w:tc>
        <w:tc>
          <w:tcPr>
            <w:tcW w:w="5574" w:type="dxa"/>
            <w:hideMark/>
          </w:tcPr>
          <w:p w14:paraId="0F91C173" w14:textId="082C9BD5" w:rsidR="00C9107A" w:rsidRPr="00C9107A" w:rsidDel="00D20E1C" w:rsidRDefault="00C9107A" w:rsidP="00C9107A">
            <w:pPr>
              <w:rPr>
                <w:del w:id="6653" w:author="danupraset@gmail.com" w:date="2025-09-23T16:06:00Z"/>
                <w:rFonts w:ascii="Arial" w:hAnsi="Arial" w:cs="Arial"/>
                <w:lang w:val="en-SG"/>
              </w:rPr>
            </w:pPr>
            <w:del w:id="6654" w:author="danupraset@gmail.com" w:date="2025-09-23T16:06:00Z">
              <w:r w:rsidRPr="00C9107A" w:rsidDel="00D20E1C">
                <w:rPr>
                  <w:rFonts w:ascii="Arial" w:hAnsi="Arial" w:cs="Arial"/>
                  <w:lang w:val="en-SG"/>
                </w:rPr>
                <w:delText>System Error</w:delText>
              </w:r>
            </w:del>
          </w:p>
        </w:tc>
      </w:tr>
    </w:tbl>
    <w:p w14:paraId="710287A2" w14:textId="1B6238AB" w:rsidR="00C9107A" w:rsidRPr="00C9107A" w:rsidDel="00D20E1C" w:rsidRDefault="00C9107A" w:rsidP="00C9107A">
      <w:pPr>
        <w:rPr>
          <w:del w:id="6655" w:author="danupraset@gmail.com" w:date="2025-09-23T16:06:00Z"/>
        </w:rPr>
      </w:pPr>
    </w:p>
    <w:p w14:paraId="22984D59" w14:textId="62FAF42A" w:rsidR="004D1EB4" w:rsidDel="00D20E1C" w:rsidRDefault="004D1EB4" w:rsidP="004D1EB4">
      <w:pPr>
        <w:pStyle w:val="Heading2"/>
        <w:rPr>
          <w:del w:id="6656" w:author="danupraset@gmail.com" w:date="2025-09-23T16:06:00Z"/>
        </w:rPr>
      </w:pPr>
      <w:bookmarkStart w:id="6657" w:name="_Toc205888892"/>
      <w:bookmarkStart w:id="6658" w:name="_Toc205889327"/>
      <w:bookmarkStart w:id="6659" w:name="_Toc205889436"/>
      <w:del w:id="6660" w:author="danupraset@gmail.com" w:date="2025-09-23T16:06:00Z">
        <w:r w:rsidDel="00D20E1C">
          <w:delText>Payment Matrix</w:delText>
        </w:r>
        <w:bookmarkEnd w:id="6657"/>
        <w:bookmarkEnd w:id="6658"/>
        <w:bookmarkEnd w:id="6659"/>
      </w:del>
    </w:p>
    <w:p w14:paraId="7FF63862" w14:textId="3256111E" w:rsidR="004D1EB4" w:rsidDel="00D20E1C" w:rsidRDefault="00995CE2" w:rsidP="004D1EB4">
      <w:pPr>
        <w:rPr>
          <w:del w:id="6661" w:author="danupraset@gmail.com" w:date="2025-09-23T16:06:00Z"/>
        </w:rPr>
      </w:pPr>
      <w:del w:id="6662" w:author="danupraset@gmail.com" w:date="2025-09-23T16:06:00Z">
        <w:r w:rsidDel="00D20E1C">
          <w:rPr>
            <w:noProof/>
            <w:lang w:val="en-SG" w:eastAsia="en-SG"/>
          </w:rPr>
          <w:drawing>
            <wp:inline distT="0" distB="0" distL="0" distR="0" wp14:anchorId="2A16A156" wp14:editId="42414CC5">
              <wp:extent cx="5943600" cy="1748155"/>
              <wp:effectExtent l="0" t="0" r="0" b="4445"/>
              <wp:docPr id="20364052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1748155"/>
                      </a:xfrm>
                      <a:prstGeom prst="rect">
                        <a:avLst/>
                      </a:prstGeom>
                      <a:noFill/>
                      <a:ln>
                        <a:noFill/>
                      </a:ln>
                    </pic:spPr>
                  </pic:pic>
                </a:graphicData>
              </a:graphic>
            </wp:inline>
          </w:drawing>
        </w:r>
      </w:del>
    </w:p>
    <w:p w14:paraId="4B07E1F8" w14:textId="4264584F" w:rsidR="004D1EB4" w:rsidDel="00D20E1C" w:rsidRDefault="004D1EB4" w:rsidP="004D1EB4">
      <w:pPr>
        <w:rPr>
          <w:del w:id="6663" w:author="danupraset@gmail.com" w:date="2025-09-23T16:06:00Z"/>
          <w:rFonts w:ascii="Arial" w:hAnsi="Arial" w:cs="Arial"/>
          <w:sz w:val="20"/>
          <w:szCs w:val="20"/>
        </w:rPr>
      </w:pPr>
      <w:del w:id="6664" w:author="danupraset@gmail.com" w:date="2025-09-23T16:06:00Z">
        <w:r w:rsidRPr="00B32071" w:rsidDel="00D20E1C">
          <w:rPr>
            <w:rFonts w:ascii="Arial" w:hAnsi="Arial" w:cs="Arial"/>
            <w:sz w:val="20"/>
            <w:szCs w:val="20"/>
          </w:rPr>
          <w:delText>NOTE: Due to page size limit, the full-sized image is appended.</w:delText>
        </w:r>
      </w:del>
    </w:p>
    <w:p w14:paraId="7C479573" w14:textId="5BD67B07" w:rsidR="004D1EB4" w:rsidDel="00D20E1C" w:rsidRDefault="00995CE2" w:rsidP="004D1EB4">
      <w:pPr>
        <w:rPr>
          <w:del w:id="6665" w:author="danupraset@gmail.com" w:date="2025-09-23T16:06:00Z"/>
        </w:rPr>
      </w:pPr>
      <w:del w:id="6666" w:author="danupraset@gmail.com" w:date="2025-09-23T16:06:00Z">
        <w:r w:rsidDel="00D20E1C">
          <w:object w:dxaOrig="1520" w:dyaOrig="987" w14:anchorId="60C4F2CC">
            <v:shape id="_x0000_i1039" type="#_x0000_t75" style="width:75.75pt;height:49.5pt" o:ole="">
              <v:imagedata r:id="rId63" o:title=""/>
            </v:shape>
            <o:OLEObject Type="Embed" ProgID="Package" ShapeID="_x0000_i1039" DrawAspect="Icon" ObjectID="_1827413442" r:id="rId64"/>
          </w:object>
        </w:r>
      </w:del>
    </w:p>
    <w:tbl>
      <w:tblPr>
        <w:tblStyle w:val="TableGrid"/>
        <w:tblW w:w="0" w:type="auto"/>
        <w:tblLook w:val="04A0" w:firstRow="1" w:lastRow="0" w:firstColumn="1" w:lastColumn="0" w:noHBand="0" w:noVBand="1"/>
      </w:tblPr>
      <w:tblGrid>
        <w:gridCol w:w="2151"/>
        <w:gridCol w:w="869"/>
        <w:gridCol w:w="678"/>
        <w:gridCol w:w="734"/>
        <w:gridCol w:w="500"/>
        <w:gridCol w:w="400"/>
        <w:gridCol w:w="396"/>
        <w:gridCol w:w="535"/>
        <w:gridCol w:w="252"/>
        <w:gridCol w:w="2835"/>
      </w:tblGrid>
      <w:tr w:rsidR="005A5176" w:rsidRPr="008602EC" w:rsidDel="00D20E1C" w14:paraId="566039F2" w14:textId="4469257C" w:rsidTr="008602EC">
        <w:trPr>
          <w:del w:id="6667" w:author="danupraset@gmail.com" w:date="2025-09-23T16:06:00Z"/>
        </w:trPr>
        <w:tc>
          <w:tcPr>
            <w:tcW w:w="0" w:type="auto"/>
            <w:gridSpan w:val="4"/>
            <w:shd w:val="clear" w:color="auto" w:fill="F2F2F2" w:themeFill="background1" w:themeFillShade="F2"/>
            <w:hideMark/>
          </w:tcPr>
          <w:p w14:paraId="7DEFEE20" w14:textId="39001C95" w:rsidR="008602EC" w:rsidRPr="008602EC" w:rsidDel="00D20E1C" w:rsidRDefault="008602EC" w:rsidP="008602EC">
            <w:pPr>
              <w:rPr>
                <w:del w:id="6668" w:author="danupraset@gmail.com" w:date="2025-09-23T16:06:00Z"/>
                <w:rFonts w:ascii="Arial" w:hAnsi="Arial" w:cs="Arial"/>
                <w:b/>
                <w:bCs/>
                <w:lang w:val="en-SG"/>
              </w:rPr>
            </w:pPr>
            <w:del w:id="6669" w:author="danupraset@gmail.com" w:date="2025-09-23T16:06:00Z">
              <w:r w:rsidRPr="008602EC" w:rsidDel="00D20E1C">
                <w:rPr>
                  <w:rFonts w:ascii="Arial" w:hAnsi="Arial" w:cs="Arial"/>
                  <w:b/>
                  <w:bCs/>
                  <w:lang w:val="en-SG"/>
                </w:rPr>
                <w:delText>Step</w:delText>
              </w:r>
            </w:del>
          </w:p>
        </w:tc>
        <w:tc>
          <w:tcPr>
            <w:tcW w:w="0" w:type="auto"/>
            <w:gridSpan w:val="5"/>
            <w:shd w:val="clear" w:color="auto" w:fill="F2F2F2" w:themeFill="background1" w:themeFillShade="F2"/>
            <w:hideMark/>
          </w:tcPr>
          <w:p w14:paraId="788F2ABF" w14:textId="6AEA7F6F" w:rsidR="008602EC" w:rsidRPr="008602EC" w:rsidDel="00D20E1C" w:rsidRDefault="008602EC" w:rsidP="008602EC">
            <w:pPr>
              <w:rPr>
                <w:del w:id="6670" w:author="danupraset@gmail.com" w:date="2025-09-23T16:06:00Z"/>
                <w:rFonts w:ascii="Arial" w:hAnsi="Arial" w:cs="Arial"/>
                <w:b/>
                <w:bCs/>
                <w:lang w:val="en-SG"/>
              </w:rPr>
            </w:pPr>
            <w:del w:id="6671" w:author="danupraset@gmail.com" w:date="2025-09-23T16:06:00Z">
              <w:r w:rsidRPr="008602EC" w:rsidDel="00D20E1C">
                <w:rPr>
                  <w:rFonts w:ascii="Arial" w:hAnsi="Arial" w:cs="Arial"/>
                  <w:b/>
                  <w:bCs/>
                  <w:lang w:val="en-SG"/>
                </w:rPr>
                <w:delText>Definition</w:delText>
              </w:r>
            </w:del>
          </w:p>
        </w:tc>
        <w:tc>
          <w:tcPr>
            <w:tcW w:w="0" w:type="auto"/>
            <w:shd w:val="clear" w:color="auto" w:fill="F2F2F2" w:themeFill="background1" w:themeFillShade="F2"/>
            <w:hideMark/>
          </w:tcPr>
          <w:p w14:paraId="2767DB99" w14:textId="2B7BB8B1" w:rsidR="008602EC" w:rsidRPr="008602EC" w:rsidDel="00D20E1C" w:rsidRDefault="008602EC" w:rsidP="008602EC">
            <w:pPr>
              <w:rPr>
                <w:del w:id="6672" w:author="danupraset@gmail.com" w:date="2025-09-23T16:06:00Z"/>
                <w:rFonts w:ascii="Arial" w:hAnsi="Arial" w:cs="Arial"/>
                <w:b/>
                <w:bCs/>
                <w:lang w:val="en-SG"/>
              </w:rPr>
            </w:pPr>
            <w:del w:id="6673" w:author="danupraset@gmail.com" w:date="2025-09-23T16:06:00Z">
              <w:r w:rsidRPr="008602EC" w:rsidDel="00D20E1C">
                <w:rPr>
                  <w:rFonts w:ascii="Arial" w:hAnsi="Arial" w:cs="Arial"/>
                  <w:b/>
                  <w:bCs/>
                  <w:lang w:val="en-SG"/>
                </w:rPr>
                <w:delText>Brief Description</w:delText>
              </w:r>
            </w:del>
          </w:p>
        </w:tc>
      </w:tr>
      <w:tr w:rsidR="00E26BD3" w:rsidRPr="008602EC" w:rsidDel="00D20E1C" w14:paraId="4B681A20" w14:textId="42A5B282" w:rsidTr="008602EC">
        <w:trPr>
          <w:gridAfter w:val="2"/>
          <w:del w:id="6674" w:author="danupraset@gmail.com" w:date="2025-09-23T16:06:00Z"/>
        </w:trPr>
        <w:tc>
          <w:tcPr>
            <w:tcW w:w="0" w:type="auto"/>
            <w:hideMark/>
          </w:tcPr>
          <w:p w14:paraId="459FF68B" w14:textId="0F43365E" w:rsidR="008602EC" w:rsidRPr="008602EC" w:rsidDel="00D20E1C" w:rsidRDefault="008602EC" w:rsidP="008602EC">
            <w:pPr>
              <w:rPr>
                <w:del w:id="6675" w:author="danupraset@gmail.com" w:date="2025-09-23T16:06:00Z"/>
                <w:rFonts w:ascii="Arial" w:hAnsi="Arial" w:cs="Arial"/>
                <w:lang w:val="en-SG"/>
              </w:rPr>
            </w:pPr>
            <w:del w:id="6676" w:author="danupraset@gmail.com" w:date="2025-09-23T16:06:00Z">
              <w:r w:rsidRPr="008602EC" w:rsidDel="00D20E1C">
                <w:rPr>
                  <w:rFonts w:ascii="Arial" w:hAnsi="Arial" w:cs="Arial"/>
                  <w:lang w:val="en-SG"/>
                </w:rPr>
                <w:delText>Login</w:delText>
              </w:r>
            </w:del>
          </w:p>
        </w:tc>
        <w:tc>
          <w:tcPr>
            <w:tcW w:w="0" w:type="auto"/>
            <w:gridSpan w:val="3"/>
            <w:hideMark/>
          </w:tcPr>
          <w:p w14:paraId="24C1FE1A" w14:textId="53E02535" w:rsidR="008602EC" w:rsidRPr="008602EC" w:rsidDel="00D20E1C" w:rsidRDefault="008602EC" w:rsidP="008602EC">
            <w:pPr>
              <w:rPr>
                <w:del w:id="6677" w:author="danupraset@gmail.com" w:date="2025-09-23T16:06:00Z"/>
                <w:rFonts w:ascii="Arial" w:hAnsi="Arial" w:cs="Arial"/>
                <w:lang w:val="en-SG"/>
              </w:rPr>
            </w:pPr>
            <w:del w:id="6678" w:author="danupraset@gmail.com" w:date="2025-09-23T16:06:00Z">
              <w:r w:rsidRPr="008602EC" w:rsidDel="00D20E1C">
                <w:rPr>
                  <w:rFonts w:ascii="Arial" w:hAnsi="Arial" w:cs="Arial"/>
                  <w:lang w:val="en-SG"/>
                </w:rPr>
                <w:delText>singpass / corppass</w:delText>
              </w:r>
            </w:del>
          </w:p>
        </w:tc>
        <w:tc>
          <w:tcPr>
            <w:tcW w:w="0" w:type="auto"/>
            <w:gridSpan w:val="4"/>
            <w:hideMark/>
          </w:tcPr>
          <w:p w14:paraId="413DE97C" w14:textId="7B3BDD4C" w:rsidR="008602EC" w:rsidRPr="008602EC" w:rsidDel="00D20E1C" w:rsidRDefault="008602EC" w:rsidP="008602EC">
            <w:pPr>
              <w:rPr>
                <w:del w:id="6679" w:author="danupraset@gmail.com" w:date="2025-09-23T16:06:00Z"/>
                <w:rFonts w:ascii="Arial" w:hAnsi="Arial" w:cs="Arial"/>
                <w:lang w:val="en-SG"/>
              </w:rPr>
            </w:pPr>
            <w:del w:id="6680" w:author="danupraset@gmail.com" w:date="2025-09-23T16:06:00Z">
              <w:r w:rsidRPr="008602EC" w:rsidDel="00D20E1C">
                <w:rPr>
                  <w:rFonts w:ascii="Arial" w:hAnsi="Arial" w:cs="Arial"/>
                  <w:lang w:val="en-SG"/>
                </w:rPr>
                <w:delText>Pre-condition: Refer to Section 2.3.</w:delText>
              </w:r>
            </w:del>
          </w:p>
        </w:tc>
      </w:tr>
      <w:tr w:rsidR="005A5176" w:rsidRPr="008602EC" w:rsidDel="00D20E1C" w14:paraId="60A05314" w14:textId="2E2CD02B" w:rsidTr="008602EC">
        <w:trPr>
          <w:del w:id="6681" w:author="danupraset@gmail.com" w:date="2025-09-23T16:06:00Z"/>
        </w:trPr>
        <w:tc>
          <w:tcPr>
            <w:tcW w:w="0" w:type="auto"/>
            <w:gridSpan w:val="4"/>
            <w:hideMark/>
          </w:tcPr>
          <w:p w14:paraId="67D922C1" w14:textId="36991BC0" w:rsidR="008602EC" w:rsidRPr="008602EC" w:rsidDel="00D20E1C" w:rsidRDefault="008602EC" w:rsidP="008602EC">
            <w:pPr>
              <w:rPr>
                <w:del w:id="6682" w:author="danupraset@gmail.com" w:date="2025-09-23T16:06:00Z"/>
                <w:rFonts w:ascii="Arial" w:hAnsi="Arial" w:cs="Arial"/>
                <w:lang w:val="en-SG"/>
              </w:rPr>
            </w:pPr>
            <w:del w:id="6683" w:author="danupraset@gmail.com" w:date="2025-09-23T16:06:00Z">
              <w:r w:rsidRPr="008602EC" w:rsidDel="00D20E1C">
                <w:rPr>
                  <w:rFonts w:ascii="Arial" w:hAnsi="Arial" w:cs="Arial"/>
                  <w:lang w:val="en-SG"/>
                </w:rPr>
                <w:delText>search outstanding notices</w:delText>
              </w:r>
            </w:del>
          </w:p>
        </w:tc>
        <w:tc>
          <w:tcPr>
            <w:tcW w:w="0" w:type="auto"/>
            <w:gridSpan w:val="5"/>
            <w:hideMark/>
          </w:tcPr>
          <w:p w14:paraId="101722F4" w14:textId="2F2A54C2" w:rsidR="008602EC" w:rsidRPr="008602EC" w:rsidDel="00D20E1C" w:rsidRDefault="008602EC" w:rsidP="008602EC">
            <w:pPr>
              <w:rPr>
                <w:del w:id="6684" w:author="danupraset@gmail.com" w:date="2025-09-23T16:06:00Z"/>
                <w:rFonts w:ascii="Arial" w:hAnsi="Arial" w:cs="Arial"/>
                <w:lang w:val="en-SG"/>
              </w:rPr>
            </w:pPr>
            <w:del w:id="6685" w:author="danupraset@gmail.com" w:date="2025-09-23T16:06:00Z">
              <w:r w:rsidRPr="008602EC" w:rsidDel="00D20E1C">
                <w:rPr>
                  <w:rFonts w:ascii="Arial" w:hAnsi="Arial" w:cs="Arial"/>
                  <w:lang w:val="en-SG"/>
                </w:rPr>
                <w:delText>Retrieve notices</w:delText>
              </w:r>
            </w:del>
          </w:p>
        </w:tc>
        <w:tc>
          <w:tcPr>
            <w:tcW w:w="0" w:type="auto"/>
            <w:hideMark/>
          </w:tcPr>
          <w:p w14:paraId="62A4A023" w14:textId="6CFFD8CB" w:rsidR="008602EC" w:rsidRPr="008602EC" w:rsidDel="00D20E1C" w:rsidRDefault="008602EC" w:rsidP="008602EC">
            <w:pPr>
              <w:rPr>
                <w:del w:id="6686" w:author="danupraset@gmail.com" w:date="2025-09-23T16:06:00Z"/>
                <w:rFonts w:ascii="Arial" w:hAnsi="Arial" w:cs="Arial"/>
                <w:lang w:val="en-SG"/>
              </w:rPr>
            </w:pPr>
            <w:del w:id="6687" w:author="danupraset@gmail.com" w:date="2025-09-23T16:06:00Z">
              <w:r w:rsidRPr="008602EC" w:rsidDel="00D20E1C">
                <w:rPr>
                  <w:rFonts w:ascii="Arial" w:hAnsi="Arial" w:cs="Arial"/>
                  <w:lang w:val="en-SG"/>
                </w:rPr>
                <w:delText>Pre-condition: Refer to OCMS 50 Section 1.4.</w:delText>
              </w:r>
            </w:del>
          </w:p>
        </w:tc>
      </w:tr>
      <w:tr w:rsidR="00C33061" w:rsidRPr="008602EC" w:rsidDel="00D20E1C" w14:paraId="68948B85" w14:textId="77777777" w:rsidTr="008602EC">
        <w:trPr>
          <w:ins w:id="6688" w:author="Ahmad Rafif" w:date="2025-08-22T13:58:00Z"/>
          <w:del w:id="6689" w:author="danupraset@gmail.com" w:date="2025-09-23T16:06:00Z"/>
        </w:trPr>
        <w:tc>
          <w:tcPr>
            <w:tcW w:w="0" w:type="auto"/>
          </w:tcPr>
          <w:p w14:paraId="1BD64E16" w14:textId="1C003BB6" w:rsidR="00995CE2" w:rsidRPr="008602EC" w:rsidDel="00D20E1C" w:rsidRDefault="00995CE2" w:rsidP="008602EC">
            <w:pPr>
              <w:rPr>
                <w:ins w:id="6690" w:author="Ahmad Rafif" w:date="2025-08-22T13:58:00Z"/>
                <w:del w:id="6691" w:author="danupraset@gmail.com" w:date="2025-09-23T16:06:00Z"/>
                <w:rFonts w:ascii="Arial" w:hAnsi="Arial" w:cs="Arial"/>
                <w:lang w:val="en-SG"/>
              </w:rPr>
            </w:pPr>
            <w:ins w:id="6692" w:author="Ahmad Rafif" w:date="2025-08-22T13:58:00Z">
              <w:del w:id="6693" w:author="danupraset@gmail.com" w:date="2025-09-23T16:06:00Z">
                <w:r w:rsidDel="00D20E1C">
                  <w:rPr>
                    <w:rFonts w:ascii="Arial" w:hAnsi="Arial" w:cs="Arial"/>
                    <w:lang w:val="en-SG"/>
                  </w:rPr>
                  <w:delText xml:space="preserve">Search </w:delText>
                </w:r>
              </w:del>
            </w:ins>
            <w:ins w:id="6694" w:author="Ahmad Rafif" w:date="2025-08-22T13:59:00Z">
              <w:del w:id="6695" w:author="danupraset@gmail.com" w:date="2025-09-23T16:06:00Z">
                <w:r w:rsidDel="00D20E1C">
                  <w:rPr>
                    <w:rFonts w:ascii="Arial" w:hAnsi="Arial" w:cs="Arial"/>
                    <w:lang w:val="en-SG"/>
                  </w:rPr>
                  <w:delText>Param</w:delText>
                </w:r>
              </w:del>
            </w:ins>
          </w:p>
        </w:tc>
        <w:tc>
          <w:tcPr>
            <w:tcW w:w="0" w:type="auto"/>
            <w:gridSpan w:val="5"/>
          </w:tcPr>
          <w:p w14:paraId="077E66DB" w14:textId="13A7490B" w:rsidR="00995CE2" w:rsidRPr="008602EC" w:rsidDel="00D20E1C" w:rsidRDefault="00995CE2" w:rsidP="008602EC">
            <w:pPr>
              <w:rPr>
                <w:ins w:id="6696" w:author="Ahmad Rafif" w:date="2025-08-22T13:58:00Z"/>
                <w:del w:id="6697" w:author="danupraset@gmail.com" w:date="2025-09-23T16:06:00Z"/>
                <w:rFonts w:ascii="Arial" w:hAnsi="Arial" w:cs="Arial"/>
                <w:lang w:val="en-SG"/>
              </w:rPr>
            </w:pPr>
            <w:ins w:id="6698" w:author="Ahmad Rafif" w:date="2025-08-22T13:59:00Z">
              <w:del w:id="6699" w:author="danupraset@gmail.com" w:date="2025-09-23T16:06:00Z">
                <w:r w:rsidDel="00D20E1C">
                  <w:rPr>
                    <w:rFonts w:ascii="Arial" w:hAnsi="Arial" w:cs="Arial"/>
                    <w:lang w:val="en-SG"/>
                  </w:rPr>
                  <w:delText>Using vehicle number or notice number</w:delText>
                </w:r>
              </w:del>
            </w:ins>
          </w:p>
        </w:tc>
        <w:tc>
          <w:tcPr>
            <w:tcW w:w="0" w:type="auto"/>
            <w:gridSpan w:val="4"/>
          </w:tcPr>
          <w:p w14:paraId="173C9044" w14:textId="756149CB" w:rsidR="00995CE2" w:rsidRPr="008602EC" w:rsidDel="00D20E1C" w:rsidRDefault="00995CE2" w:rsidP="008602EC">
            <w:pPr>
              <w:rPr>
                <w:ins w:id="6700" w:author="Ahmad Rafif" w:date="2025-08-22T13:58:00Z"/>
                <w:del w:id="6701" w:author="danupraset@gmail.com" w:date="2025-09-23T16:06:00Z"/>
                <w:rFonts w:ascii="Arial" w:hAnsi="Arial" w:cs="Arial"/>
                <w:lang w:val="en-SG"/>
              </w:rPr>
            </w:pPr>
            <w:ins w:id="6702" w:author="Ahmad Rafif" w:date="2025-08-22T13:59:00Z">
              <w:del w:id="6703" w:author="danupraset@gmail.com" w:date="2025-09-23T16:06:00Z">
                <w:r w:rsidDel="00D20E1C">
                  <w:rPr>
                    <w:rFonts w:ascii="Arial" w:hAnsi="Arial" w:cs="Arial"/>
                    <w:lang w:val="en-SG"/>
                  </w:rPr>
                  <w:delText>Continue check web transaction detail</w:delText>
                </w:r>
              </w:del>
            </w:ins>
          </w:p>
        </w:tc>
      </w:tr>
      <w:tr w:rsidR="00C33061" w:rsidRPr="008602EC" w:rsidDel="00D20E1C" w14:paraId="735D98E9" w14:textId="77777777" w:rsidTr="008602EC">
        <w:trPr>
          <w:ins w:id="6704" w:author="Ahmad Rafif" w:date="2025-08-22T13:58:00Z"/>
          <w:del w:id="6705" w:author="danupraset@gmail.com" w:date="2025-09-23T16:06:00Z"/>
        </w:trPr>
        <w:tc>
          <w:tcPr>
            <w:tcW w:w="0" w:type="auto"/>
          </w:tcPr>
          <w:p w14:paraId="7A7FED74" w14:textId="2D9C755C" w:rsidR="00995CE2" w:rsidRPr="008602EC" w:rsidDel="00D20E1C" w:rsidRDefault="00995CE2" w:rsidP="008602EC">
            <w:pPr>
              <w:rPr>
                <w:ins w:id="6706" w:author="Ahmad Rafif" w:date="2025-08-22T13:58:00Z"/>
                <w:del w:id="6707" w:author="danupraset@gmail.com" w:date="2025-09-23T16:06:00Z"/>
                <w:rFonts w:ascii="Arial" w:hAnsi="Arial" w:cs="Arial"/>
                <w:lang w:val="en-SG"/>
              </w:rPr>
            </w:pPr>
            <w:ins w:id="6708" w:author="Ahmad Rafif" w:date="2025-08-22T13:59:00Z">
              <w:del w:id="6709" w:author="danupraset@gmail.com" w:date="2025-09-23T16:06:00Z">
                <w:r w:rsidDel="00D20E1C">
                  <w:rPr>
                    <w:rFonts w:ascii="Arial" w:hAnsi="Arial" w:cs="Arial"/>
                    <w:lang w:val="en-SG"/>
                  </w:rPr>
                  <w:delText>Search Param</w:delText>
                </w:r>
              </w:del>
            </w:ins>
          </w:p>
        </w:tc>
        <w:tc>
          <w:tcPr>
            <w:tcW w:w="0" w:type="auto"/>
            <w:gridSpan w:val="5"/>
          </w:tcPr>
          <w:p w14:paraId="18C56EE8" w14:textId="03E73EC2" w:rsidR="00995CE2" w:rsidRPr="008602EC" w:rsidDel="00D20E1C" w:rsidRDefault="00995CE2" w:rsidP="008602EC">
            <w:pPr>
              <w:rPr>
                <w:ins w:id="6710" w:author="Ahmad Rafif" w:date="2025-08-22T13:58:00Z"/>
                <w:del w:id="6711" w:author="danupraset@gmail.com" w:date="2025-09-23T16:06:00Z"/>
                <w:rFonts w:ascii="Arial" w:hAnsi="Arial" w:cs="Arial"/>
                <w:lang w:val="en-SG"/>
              </w:rPr>
            </w:pPr>
            <w:ins w:id="6712" w:author="Ahmad Rafif" w:date="2025-08-22T13:59:00Z">
              <w:del w:id="6713" w:author="danupraset@gmail.com" w:date="2025-09-23T16:06:00Z">
                <w:r w:rsidDel="00D20E1C">
                  <w:rPr>
                    <w:rFonts w:ascii="Arial" w:hAnsi="Arial" w:cs="Arial"/>
                    <w:lang w:val="en-SG"/>
                  </w:rPr>
                  <w:delText xml:space="preserve">Using Id Number </w:delText>
                </w:r>
              </w:del>
            </w:ins>
          </w:p>
        </w:tc>
        <w:tc>
          <w:tcPr>
            <w:tcW w:w="0" w:type="auto"/>
            <w:gridSpan w:val="4"/>
          </w:tcPr>
          <w:p w14:paraId="693C862E" w14:textId="394A91CB" w:rsidR="00995CE2" w:rsidRPr="008602EC" w:rsidDel="00D20E1C" w:rsidRDefault="00995CE2" w:rsidP="008602EC">
            <w:pPr>
              <w:rPr>
                <w:ins w:id="6714" w:author="Ahmad Rafif" w:date="2025-08-22T13:58:00Z"/>
                <w:del w:id="6715" w:author="danupraset@gmail.com" w:date="2025-09-23T16:06:00Z"/>
                <w:rFonts w:ascii="Arial" w:hAnsi="Arial" w:cs="Arial"/>
                <w:lang w:val="en-SG"/>
              </w:rPr>
            </w:pPr>
            <w:ins w:id="6716" w:author="Ahmad Rafif" w:date="2025-08-22T14:00:00Z">
              <w:del w:id="6717" w:author="danupraset@gmail.com" w:date="2025-09-23T16:06:00Z">
                <w:r w:rsidDel="00D20E1C">
                  <w:rPr>
                    <w:rFonts w:ascii="Arial" w:hAnsi="Arial" w:cs="Arial"/>
                    <w:lang w:val="en-SG"/>
                  </w:rPr>
                  <w:delText>Continue login using singpass corpass</w:delText>
                </w:r>
              </w:del>
            </w:ins>
          </w:p>
        </w:tc>
      </w:tr>
      <w:tr w:rsidR="00C33061" w:rsidRPr="008602EC" w:rsidDel="00D20E1C" w14:paraId="3F85EEDB" w14:textId="77777777" w:rsidTr="008602EC">
        <w:trPr>
          <w:ins w:id="6718" w:author="Ahmad Rafif" w:date="2025-08-22T14:00:00Z"/>
          <w:del w:id="6719" w:author="danupraset@gmail.com" w:date="2025-09-23T16:06:00Z"/>
        </w:trPr>
        <w:tc>
          <w:tcPr>
            <w:tcW w:w="0" w:type="auto"/>
          </w:tcPr>
          <w:p w14:paraId="332CBCD2" w14:textId="6295712E" w:rsidR="00995CE2" w:rsidRPr="008602EC" w:rsidDel="00D20E1C" w:rsidRDefault="00995CE2" w:rsidP="00995CE2">
            <w:pPr>
              <w:rPr>
                <w:ins w:id="6720" w:author="Ahmad Rafif" w:date="2025-08-22T14:00:00Z"/>
                <w:del w:id="6721" w:author="danupraset@gmail.com" w:date="2025-09-23T16:06:00Z"/>
                <w:rFonts w:ascii="Arial" w:hAnsi="Arial" w:cs="Arial"/>
                <w:lang w:val="en-SG"/>
              </w:rPr>
            </w:pPr>
            <w:ins w:id="6722" w:author="Ahmad Rafif" w:date="2025-08-22T14:00:00Z">
              <w:del w:id="6723" w:author="danupraset@gmail.com" w:date="2025-09-23T16:06:00Z">
                <w:r w:rsidRPr="008602EC" w:rsidDel="00D20E1C">
                  <w:rPr>
                    <w:rFonts w:ascii="Arial" w:hAnsi="Arial" w:cs="Arial"/>
                    <w:lang w:val="en-SG"/>
                  </w:rPr>
                  <w:delText>Login</w:delText>
                </w:r>
              </w:del>
            </w:ins>
          </w:p>
        </w:tc>
        <w:tc>
          <w:tcPr>
            <w:tcW w:w="0" w:type="auto"/>
            <w:gridSpan w:val="5"/>
          </w:tcPr>
          <w:p w14:paraId="5654968F" w14:textId="6B55C59B" w:rsidR="00995CE2" w:rsidRPr="008602EC" w:rsidDel="00D20E1C" w:rsidRDefault="00995CE2" w:rsidP="00995CE2">
            <w:pPr>
              <w:rPr>
                <w:ins w:id="6724" w:author="Ahmad Rafif" w:date="2025-08-22T14:00:00Z"/>
                <w:del w:id="6725" w:author="danupraset@gmail.com" w:date="2025-09-23T16:06:00Z"/>
                <w:rFonts w:ascii="Arial" w:hAnsi="Arial" w:cs="Arial"/>
                <w:lang w:val="en-SG"/>
              </w:rPr>
            </w:pPr>
            <w:ins w:id="6726" w:author="Ahmad Rafif" w:date="2025-08-22T14:00:00Z">
              <w:del w:id="6727" w:author="danupraset@gmail.com" w:date="2025-09-23T16:06:00Z">
                <w:r w:rsidRPr="008602EC" w:rsidDel="00D20E1C">
                  <w:rPr>
                    <w:rFonts w:ascii="Arial" w:hAnsi="Arial" w:cs="Arial"/>
                    <w:lang w:val="en-SG"/>
                  </w:rPr>
                  <w:delText>singpass / corppass</w:delText>
                </w:r>
              </w:del>
            </w:ins>
          </w:p>
        </w:tc>
        <w:tc>
          <w:tcPr>
            <w:tcW w:w="0" w:type="auto"/>
            <w:gridSpan w:val="4"/>
          </w:tcPr>
          <w:p w14:paraId="0620D6BA" w14:textId="6A6F209D" w:rsidR="00995CE2" w:rsidRPr="008602EC" w:rsidDel="00D20E1C" w:rsidRDefault="00995CE2" w:rsidP="00995CE2">
            <w:pPr>
              <w:rPr>
                <w:ins w:id="6728" w:author="Ahmad Rafif" w:date="2025-08-22T14:00:00Z"/>
                <w:del w:id="6729" w:author="danupraset@gmail.com" w:date="2025-09-23T16:06:00Z"/>
                <w:rFonts w:ascii="Arial" w:hAnsi="Arial" w:cs="Arial"/>
                <w:lang w:val="en-SG"/>
              </w:rPr>
            </w:pPr>
            <w:ins w:id="6730" w:author="Ahmad Rafif" w:date="2025-08-22T14:00:00Z">
              <w:del w:id="6731" w:author="danupraset@gmail.com" w:date="2025-09-23T16:06:00Z">
                <w:r w:rsidRPr="008602EC" w:rsidDel="00D20E1C">
                  <w:rPr>
                    <w:rFonts w:ascii="Arial" w:hAnsi="Arial" w:cs="Arial"/>
                    <w:lang w:val="en-SG"/>
                  </w:rPr>
                  <w:delText>Pre-condition: Refer to Section 2.3.</w:delText>
                </w:r>
              </w:del>
            </w:ins>
          </w:p>
        </w:tc>
      </w:tr>
      <w:tr w:rsidR="005A5176" w:rsidRPr="008602EC" w:rsidDel="00D20E1C" w14:paraId="4D0D78CA" w14:textId="63E980C0" w:rsidTr="008602EC">
        <w:trPr>
          <w:del w:id="6732" w:author="danupraset@gmail.com" w:date="2025-09-23T16:06:00Z"/>
        </w:trPr>
        <w:tc>
          <w:tcPr>
            <w:tcW w:w="0" w:type="auto"/>
            <w:gridSpan w:val="4"/>
            <w:hideMark/>
          </w:tcPr>
          <w:p w14:paraId="01A0037B" w14:textId="17A8C7B1" w:rsidR="00995CE2" w:rsidRPr="008602EC" w:rsidDel="00D20E1C" w:rsidRDefault="00995CE2" w:rsidP="00995CE2">
            <w:pPr>
              <w:rPr>
                <w:del w:id="6733" w:author="danupraset@gmail.com" w:date="2025-09-23T16:06:00Z"/>
                <w:rFonts w:ascii="Arial" w:hAnsi="Arial" w:cs="Arial"/>
                <w:lang w:val="en-SG"/>
              </w:rPr>
            </w:pPr>
            <w:del w:id="6734" w:author="danupraset@gmail.com" w:date="2025-09-23T16:06:00Z">
              <w:r w:rsidRPr="008602EC" w:rsidDel="00D20E1C">
                <w:rPr>
                  <w:rFonts w:ascii="Arial" w:hAnsi="Arial" w:cs="Arial"/>
                  <w:lang w:val="en-SG"/>
                </w:rPr>
                <w:delText>check web transaction detail</w:delText>
              </w:r>
            </w:del>
          </w:p>
        </w:tc>
        <w:tc>
          <w:tcPr>
            <w:tcW w:w="0" w:type="auto"/>
            <w:gridSpan w:val="5"/>
            <w:hideMark/>
          </w:tcPr>
          <w:p w14:paraId="72B237A8" w14:textId="73CB06E4" w:rsidR="00995CE2" w:rsidRPr="008602EC" w:rsidDel="00D20E1C" w:rsidRDefault="00995CE2" w:rsidP="00995CE2">
            <w:pPr>
              <w:rPr>
                <w:del w:id="6735" w:author="danupraset@gmail.com" w:date="2025-09-23T16:06:00Z"/>
                <w:rFonts w:ascii="Arial" w:hAnsi="Arial" w:cs="Arial"/>
                <w:lang w:val="en-SG"/>
              </w:rPr>
            </w:pPr>
            <w:del w:id="6736" w:author="danupraset@gmail.com" w:date="2025-09-23T16:06:00Z">
              <w:r w:rsidRPr="008602EC" w:rsidDel="00D20E1C">
                <w:rPr>
                  <w:rFonts w:ascii="Arial" w:hAnsi="Arial" w:cs="Arial"/>
                  <w:lang w:val="en-SG"/>
                </w:rPr>
                <w:delText>Retrieve web txn details</w:delText>
              </w:r>
            </w:del>
          </w:p>
        </w:tc>
        <w:tc>
          <w:tcPr>
            <w:tcW w:w="0" w:type="auto"/>
            <w:hideMark/>
          </w:tcPr>
          <w:p w14:paraId="3A0E2E28" w14:textId="3282EDCC" w:rsidR="00995CE2" w:rsidRPr="008602EC" w:rsidDel="00D20E1C" w:rsidRDefault="00995CE2" w:rsidP="00995CE2">
            <w:pPr>
              <w:rPr>
                <w:del w:id="6737" w:author="danupraset@gmail.com" w:date="2025-09-23T16:06:00Z"/>
                <w:rFonts w:ascii="Arial" w:hAnsi="Arial" w:cs="Arial"/>
                <w:lang w:val="en-SG"/>
              </w:rPr>
            </w:pPr>
            <w:del w:id="6738" w:author="danupraset@gmail.com" w:date="2025-09-23T16:06:00Z">
              <w:r w:rsidRPr="008602EC" w:rsidDel="00D20E1C">
                <w:rPr>
                  <w:rFonts w:ascii="Arial" w:hAnsi="Arial" w:cs="Arial"/>
                  <w:lang w:val="en-SG"/>
                </w:rPr>
                <w:delText>Pre-condition: Refer to OCMS 50 Section 1.</w:delText>
              </w:r>
            </w:del>
            <w:ins w:id="6739" w:author="Ahmad Rafif" w:date="2025-08-22T14:00:00Z">
              <w:del w:id="6740" w:author="danupraset@gmail.com" w:date="2025-09-23T16:06:00Z">
                <w:r w:rsidDel="00D20E1C">
                  <w:rPr>
                    <w:rFonts w:ascii="Arial" w:hAnsi="Arial" w:cs="Arial"/>
                    <w:lang w:val="en-SG"/>
                  </w:rPr>
                  <w:delText>5</w:delText>
                </w:r>
              </w:del>
            </w:ins>
            <w:del w:id="6741" w:author="danupraset@gmail.com" w:date="2025-09-23T16:06:00Z">
              <w:r w:rsidRPr="008602EC" w:rsidDel="00D20E1C">
                <w:rPr>
                  <w:rFonts w:ascii="Arial" w:hAnsi="Arial" w:cs="Arial"/>
                  <w:lang w:val="en-SG"/>
                </w:rPr>
                <w:delText>7.</w:delText>
              </w:r>
            </w:del>
          </w:p>
        </w:tc>
      </w:tr>
      <w:tr w:rsidR="005A5176" w:rsidRPr="008602EC" w:rsidDel="00D20E1C" w14:paraId="6B1B78FC" w14:textId="6D3947B7" w:rsidTr="008602EC">
        <w:trPr>
          <w:del w:id="6742" w:author="danupraset@gmail.com" w:date="2025-09-23T16:06:00Z"/>
        </w:trPr>
        <w:tc>
          <w:tcPr>
            <w:tcW w:w="0" w:type="auto"/>
            <w:gridSpan w:val="4"/>
            <w:hideMark/>
          </w:tcPr>
          <w:p w14:paraId="18DFC96F" w14:textId="003B2CCB" w:rsidR="00995CE2" w:rsidRPr="008602EC" w:rsidDel="00D20E1C" w:rsidRDefault="00995CE2" w:rsidP="00995CE2">
            <w:pPr>
              <w:rPr>
                <w:del w:id="6743" w:author="danupraset@gmail.com" w:date="2025-09-23T16:06:00Z"/>
                <w:rFonts w:ascii="Arial" w:hAnsi="Arial" w:cs="Arial"/>
                <w:lang w:val="en-SG"/>
              </w:rPr>
            </w:pPr>
            <w:del w:id="6744" w:author="danupraset@gmail.com" w:date="2025-09-23T16:06:00Z">
              <w:r w:rsidRPr="008602EC" w:rsidDel="00D20E1C">
                <w:rPr>
                  <w:rFonts w:ascii="Arial" w:hAnsi="Arial" w:cs="Arial"/>
                  <w:lang w:val="en-SG"/>
                </w:rPr>
                <w:delText>json with message</w:delText>
              </w:r>
            </w:del>
          </w:p>
        </w:tc>
        <w:tc>
          <w:tcPr>
            <w:tcW w:w="0" w:type="auto"/>
            <w:gridSpan w:val="5"/>
            <w:hideMark/>
          </w:tcPr>
          <w:p w14:paraId="5C3F57F4" w14:textId="1328816D" w:rsidR="00995CE2" w:rsidRPr="008602EC" w:rsidDel="00D20E1C" w:rsidRDefault="00995CE2" w:rsidP="00995CE2">
            <w:pPr>
              <w:rPr>
                <w:del w:id="6745" w:author="danupraset@gmail.com" w:date="2025-09-23T16:06:00Z"/>
                <w:rFonts w:ascii="Arial" w:hAnsi="Arial" w:cs="Arial"/>
                <w:lang w:val="en-SG"/>
              </w:rPr>
            </w:pPr>
            <w:del w:id="6746" w:author="danupraset@gmail.com" w:date="2025-09-23T16:06:00Z">
              <w:r w:rsidRPr="008602EC" w:rsidDel="00D20E1C">
                <w:rPr>
                  <w:rFonts w:ascii="Arial" w:hAnsi="Arial" w:cs="Arial"/>
                  <w:lang w:val="en-SG"/>
                </w:rPr>
                <w:delText>Backend Result</w:delText>
              </w:r>
            </w:del>
          </w:p>
        </w:tc>
        <w:tc>
          <w:tcPr>
            <w:tcW w:w="0" w:type="auto"/>
            <w:hideMark/>
          </w:tcPr>
          <w:p w14:paraId="5AEA8047" w14:textId="7586325D" w:rsidR="00995CE2" w:rsidDel="00D20E1C" w:rsidRDefault="00995CE2" w:rsidP="00995CE2">
            <w:pPr>
              <w:rPr>
                <w:del w:id="6747" w:author="danupraset@gmail.com" w:date="2025-09-23T16:06:00Z"/>
                <w:rFonts w:ascii="Arial" w:hAnsi="Arial" w:cs="Arial"/>
                <w:lang w:val="en-SG"/>
              </w:rPr>
            </w:pPr>
            <w:del w:id="6748" w:author="danupraset@gmail.com" w:date="2025-09-23T16:06:00Z">
              <w:r w:rsidRPr="008602EC" w:rsidDel="00D20E1C">
                <w:rPr>
                  <w:rFonts w:ascii="Arial" w:hAnsi="Arial" w:cs="Arial"/>
                  <w:lang w:val="en-SG"/>
                </w:rPr>
                <w:delText xml:space="preserve">(1) List of payable notices; </w:delText>
              </w:r>
            </w:del>
          </w:p>
          <w:p w14:paraId="74A45158" w14:textId="19C59BC8" w:rsidR="00995CE2" w:rsidDel="00D20E1C" w:rsidRDefault="00995CE2" w:rsidP="00995CE2">
            <w:pPr>
              <w:rPr>
                <w:del w:id="6749" w:author="danupraset@gmail.com" w:date="2025-09-23T16:06:00Z"/>
                <w:rFonts w:ascii="Arial" w:hAnsi="Arial" w:cs="Arial"/>
                <w:lang w:val="en-SG"/>
              </w:rPr>
            </w:pPr>
            <w:del w:id="6750" w:author="danupraset@gmail.com" w:date="2025-09-23T16:06:00Z">
              <w:r w:rsidRPr="008602EC" w:rsidDel="00D20E1C">
                <w:rPr>
                  <w:rFonts w:ascii="Arial" w:hAnsi="Arial" w:cs="Arial"/>
                  <w:lang w:val="en-SG"/>
                </w:rPr>
                <w:delText xml:space="preserve">(2) List of not payable; </w:delText>
              </w:r>
            </w:del>
          </w:p>
          <w:p w14:paraId="051E0110" w14:textId="1608DDFF" w:rsidR="00995CE2" w:rsidRPr="008602EC" w:rsidDel="00D20E1C" w:rsidRDefault="00995CE2" w:rsidP="00995CE2">
            <w:pPr>
              <w:rPr>
                <w:del w:id="6751" w:author="danupraset@gmail.com" w:date="2025-09-23T16:06:00Z"/>
                <w:rFonts w:ascii="Arial" w:hAnsi="Arial" w:cs="Arial"/>
                <w:lang w:val="en-SG"/>
              </w:rPr>
            </w:pPr>
            <w:del w:id="6752" w:author="danupraset@gmail.com" w:date="2025-09-23T16:06:00Z">
              <w:r w:rsidRPr="008602EC" w:rsidDel="00D20E1C">
                <w:rPr>
                  <w:rFonts w:ascii="Arial" w:hAnsi="Arial" w:cs="Arial"/>
                  <w:lang w:val="en-SG"/>
                </w:rPr>
                <w:delText>(3) List of paid notices from past 6 months.</w:delText>
              </w:r>
            </w:del>
          </w:p>
        </w:tc>
      </w:tr>
      <w:tr w:rsidR="005A5176" w:rsidRPr="008602EC" w:rsidDel="00D20E1C" w14:paraId="47C2C42D" w14:textId="1424568C" w:rsidTr="008602EC">
        <w:trPr>
          <w:del w:id="6753" w:author="danupraset@gmail.com" w:date="2025-09-23T16:06:00Z"/>
        </w:trPr>
        <w:tc>
          <w:tcPr>
            <w:tcW w:w="0" w:type="auto"/>
            <w:gridSpan w:val="4"/>
            <w:hideMark/>
          </w:tcPr>
          <w:p w14:paraId="17FD41E7" w14:textId="7BC0D7A6" w:rsidR="00995CE2" w:rsidRPr="008602EC" w:rsidDel="00D20E1C" w:rsidRDefault="00995CE2" w:rsidP="00995CE2">
            <w:pPr>
              <w:rPr>
                <w:del w:id="6754" w:author="danupraset@gmail.com" w:date="2025-09-23T16:06:00Z"/>
                <w:rFonts w:ascii="Arial" w:hAnsi="Arial" w:cs="Arial"/>
                <w:lang w:val="en-SG"/>
              </w:rPr>
            </w:pPr>
            <w:del w:id="6755" w:author="danupraset@gmail.com" w:date="2025-09-23T16:06:00Z">
              <w:r w:rsidRPr="008602EC" w:rsidDel="00D20E1C">
                <w:rPr>
                  <w:rFonts w:ascii="Arial" w:hAnsi="Arial" w:cs="Arial"/>
                  <w:lang w:val="en-SG"/>
                </w:rPr>
                <w:delText>compare result with payment matrix (when error message null)</w:delText>
              </w:r>
            </w:del>
          </w:p>
        </w:tc>
        <w:tc>
          <w:tcPr>
            <w:tcW w:w="0" w:type="auto"/>
            <w:gridSpan w:val="5"/>
            <w:hideMark/>
          </w:tcPr>
          <w:p w14:paraId="69D5F330" w14:textId="06C578BE" w:rsidR="00995CE2" w:rsidRPr="008602EC" w:rsidDel="00D20E1C" w:rsidRDefault="00995CE2" w:rsidP="00995CE2">
            <w:pPr>
              <w:rPr>
                <w:del w:id="6756" w:author="danupraset@gmail.com" w:date="2025-09-23T16:06:00Z"/>
                <w:rFonts w:ascii="Arial" w:hAnsi="Arial" w:cs="Arial"/>
                <w:lang w:val="en-SG"/>
              </w:rPr>
            </w:pPr>
            <w:del w:id="6757" w:author="danupraset@gmail.com" w:date="2025-09-23T16:06:00Z">
              <w:r w:rsidRPr="008602EC" w:rsidDel="00D20E1C">
                <w:rPr>
                  <w:rFonts w:ascii="Arial" w:hAnsi="Arial" w:cs="Arial"/>
                  <w:lang w:val="en-SG"/>
                </w:rPr>
                <w:delText>Matrix check</w:delText>
              </w:r>
            </w:del>
          </w:p>
        </w:tc>
        <w:tc>
          <w:tcPr>
            <w:tcW w:w="0" w:type="auto"/>
            <w:hideMark/>
          </w:tcPr>
          <w:p w14:paraId="4FDF6216" w14:textId="37ECD7EC" w:rsidR="00995CE2" w:rsidRPr="008602EC" w:rsidDel="00D20E1C" w:rsidRDefault="00995CE2" w:rsidP="00995CE2">
            <w:pPr>
              <w:rPr>
                <w:del w:id="6758" w:author="danupraset@gmail.com" w:date="2025-09-23T16:06:00Z"/>
                <w:rFonts w:ascii="Arial" w:hAnsi="Arial" w:cs="Arial"/>
                <w:lang w:val="en-SG"/>
              </w:rPr>
            </w:pPr>
            <w:del w:id="6759" w:author="danupraset@gmail.com" w:date="2025-09-23T16:06:00Z">
              <w:r w:rsidRPr="008602EC" w:rsidDel="00D20E1C">
                <w:rPr>
                  <w:rFonts w:ascii="Arial" w:hAnsi="Arial" w:cs="Arial"/>
                  <w:lang w:val="en-SG"/>
                </w:rPr>
                <w:delText>Compare result to payment matrix if no error message.</w:delText>
              </w:r>
            </w:del>
          </w:p>
        </w:tc>
      </w:tr>
      <w:tr w:rsidR="00C33061" w:rsidRPr="008602EC" w:rsidDel="00D20E1C" w14:paraId="6A6633E3" w14:textId="77777777" w:rsidTr="008602EC">
        <w:trPr>
          <w:ins w:id="6760" w:author="Ahmad Rafif" w:date="2025-08-22T14:03:00Z"/>
          <w:del w:id="6761" w:author="danupraset@gmail.com" w:date="2025-09-23T16:06:00Z"/>
        </w:trPr>
        <w:tc>
          <w:tcPr>
            <w:tcW w:w="0" w:type="auto"/>
            <w:gridSpan w:val="3"/>
          </w:tcPr>
          <w:p w14:paraId="554EADDD" w14:textId="72617443" w:rsidR="00995CE2" w:rsidDel="00D20E1C" w:rsidRDefault="00995CE2" w:rsidP="00995CE2">
            <w:pPr>
              <w:rPr>
                <w:ins w:id="6762" w:author="Ahmad Rafif" w:date="2025-08-22T14:03:00Z"/>
                <w:del w:id="6763" w:author="danupraset@gmail.com" w:date="2025-09-23T16:06:00Z"/>
                <w:rFonts w:ascii="Arial" w:hAnsi="Arial" w:cs="Arial"/>
                <w:szCs w:val="20"/>
                <w:lang w:val="en-SG"/>
              </w:rPr>
            </w:pPr>
            <w:ins w:id="6764" w:author="Ahmad Rafif" w:date="2025-08-22T14:03:00Z">
              <w:del w:id="6765" w:author="danupraset@gmail.com" w:date="2025-09-23T16:06:00Z">
                <w:r w:rsidRPr="00236980" w:rsidDel="00D20E1C">
                  <w:rPr>
                    <w:rFonts w:ascii="Arial" w:hAnsi="Arial" w:cs="Arial"/>
                    <w:szCs w:val="20"/>
                    <w:lang w:val="en-SG"/>
                  </w:rPr>
                  <w:delText>Last processing stage</w:delText>
                </w:r>
                <w:r w:rsidDel="00D20E1C">
                  <w:rPr>
                    <w:rFonts w:ascii="Arial" w:hAnsi="Arial" w:cs="Arial"/>
                    <w:szCs w:val="20"/>
                    <w:lang w:val="en-SG"/>
                  </w:rPr>
                  <w:delText xml:space="preserve"> = </w:delText>
                </w:r>
                <w:r w:rsidRPr="00236980" w:rsidDel="00D20E1C">
                  <w:rPr>
                    <w:rFonts w:ascii="Arial" w:hAnsi="Arial" w:cs="Arial"/>
                    <w:szCs w:val="20"/>
                    <w:lang w:val="en-SG"/>
                  </w:rPr>
                  <w:delText>NPA/ROV/ENA/RD1/</w:delText>
                </w:r>
              </w:del>
            </w:ins>
          </w:p>
          <w:p w14:paraId="4AFAA160" w14:textId="2C2150DD" w:rsidR="00995CE2" w:rsidRPr="008602EC" w:rsidDel="00D20E1C" w:rsidRDefault="00995CE2" w:rsidP="00995CE2">
            <w:pPr>
              <w:rPr>
                <w:ins w:id="6766" w:author="Ahmad Rafif" w:date="2025-08-22T14:03:00Z"/>
                <w:del w:id="6767" w:author="danupraset@gmail.com" w:date="2025-09-23T16:06:00Z"/>
                <w:rFonts w:ascii="Arial" w:hAnsi="Arial" w:cs="Arial"/>
                <w:lang w:val="en-SG"/>
              </w:rPr>
            </w:pPr>
            <w:ins w:id="6768" w:author="Ahmad Rafif" w:date="2025-08-22T14:03:00Z">
              <w:del w:id="6769" w:author="danupraset@gmail.com" w:date="2025-09-23T16:06:00Z">
                <w:r w:rsidRPr="00236980" w:rsidDel="00D20E1C">
                  <w:rPr>
                    <w:rFonts w:ascii="Arial" w:hAnsi="Arial" w:cs="Arial"/>
                    <w:szCs w:val="20"/>
                    <w:lang w:val="en-SG"/>
                  </w:rPr>
                  <w:lastRenderedPageBreak/>
                  <w:delText>RD2/RR3/DN1/DN2/DR3?</w:delText>
                </w:r>
              </w:del>
            </w:ins>
          </w:p>
        </w:tc>
        <w:tc>
          <w:tcPr>
            <w:tcW w:w="0" w:type="auto"/>
            <w:gridSpan w:val="2"/>
          </w:tcPr>
          <w:p w14:paraId="0C0DAD94" w14:textId="3A2BB80D" w:rsidR="00995CE2" w:rsidRPr="008602EC" w:rsidDel="00D20E1C" w:rsidRDefault="00995CE2" w:rsidP="00995CE2">
            <w:pPr>
              <w:rPr>
                <w:ins w:id="6770" w:author="Ahmad Rafif" w:date="2025-08-22T14:03:00Z"/>
                <w:del w:id="6771" w:author="danupraset@gmail.com" w:date="2025-09-23T16:06:00Z"/>
                <w:rFonts w:ascii="Arial" w:hAnsi="Arial" w:cs="Arial"/>
                <w:lang w:val="en-SG"/>
              </w:rPr>
            </w:pPr>
            <w:ins w:id="6772" w:author="Ahmad Rafif" w:date="2025-08-22T14:03:00Z">
              <w:del w:id="6773" w:author="danupraset@gmail.com" w:date="2025-09-23T16:06:00Z">
                <w:r w:rsidRPr="00995CE2" w:rsidDel="00D20E1C">
                  <w:rPr>
                    <w:rFonts w:ascii="Arial" w:hAnsi="Arial" w:cs="Arial"/>
                    <w:lang w:val="en-SG"/>
                  </w:rPr>
                  <w:lastRenderedPageBreak/>
                  <w:delText>Decision</w:delText>
                </w:r>
              </w:del>
            </w:ins>
          </w:p>
        </w:tc>
        <w:tc>
          <w:tcPr>
            <w:tcW w:w="0" w:type="auto"/>
            <w:gridSpan w:val="5"/>
          </w:tcPr>
          <w:p w14:paraId="0A95FC04" w14:textId="4534FCF9" w:rsidR="00995CE2" w:rsidDel="00D20E1C" w:rsidRDefault="00995CE2" w:rsidP="00995CE2">
            <w:pPr>
              <w:rPr>
                <w:ins w:id="6774" w:author="Ahmad Rafif" w:date="2025-08-22T14:04:00Z"/>
                <w:del w:id="6775" w:author="danupraset@gmail.com" w:date="2025-09-23T16:06:00Z"/>
                <w:rFonts w:ascii="Arial" w:hAnsi="Arial" w:cs="Arial"/>
                <w:szCs w:val="20"/>
                <w:lang w:val="en-SG"/>
              </w:rPr>
            </w:pPr>
            <w:ins w:id="6776" w:author="Ahmad Rafif" w:date="2025-08-22T14:03:00Z">
              <w:del w:id="6777" w:author="danupraset@gmail.com" w:date="2025-09-23T16:06:00Z">
                <w:r w:rsidDel="00D20E1C">
                  <w:rPr>
                    <w:rFonts w:ascii="Arial" w:hAnsi="Arial" w:cs="Arial"/>
                    <w:lang w:val="en-SG"/>
                  </w:rPr>
                  <w:delText>Yes</w:delText>
                </w:r>
              </w:del>
            </w:ins>
            <w:ins w:id="6778" w:author="Ahmad Rafif" w:date="2025-08-22T14:04:00Z">
              <w:del w:id="6779" w:author="danupraset@gmail.com" w:date="2025-09-23T16:06:00Z">
                <w:r w:rsidDel="00D20E1C">
                  <w:rPr>
                    <w:rFonts w:ascii="Arial" w:hAnsi="Arial" w:cs="Arial"/>
                    <w:lang w:val="en-SG"/>
                  </w:rPr>
                  <w:delText xml:space="preserve"> </w:delText>
                </w:r>
                <w:r w:rsidRPr="00236980" w:rsidDel="00D20E1C">
                  <w:rPr>
                    <w:rFonts w:ascii="Arial" w:hAnsi="Arial" w:cs="Arial"/>
                    <w:szCs w:val="20"/>
                    <w:lang w:val="en-SG"/>
                  </w:rPr>
                  <w:delText>→</w:delText>
                </w:r>
                <w:r w:rsidDel="00D20E1C">
                  <w:rPr>
                    <w:rFonts w:ascii="Arial" w:hAnsi="Arial" w:cs="Arial"/>
                    <w:szCs w:val="20"/>
                    <w:lang w:val="en-SG"/>
                  </w:rPr>
                  <w:delText xml:space="preserve"> next decision (check offence type)</w:delText>
                </w:r>
              </w:del>
            </w:ins>
          </w:p>
          <w:p w14:paraId="03C8C81B" w14:textId="531D10F9" w:rsidR="00995CE2" w:rsidRPr="008602EC" w:rsidDel="00D20E1C" w:rsidRDefault="00995CE2" w:rsidP="00995CE2">
            <w:pPr>
              <w:rPr>
                <w:ins w:id="6780" w:author="Ahmad Rafif" w:date="2025-08-22T14:03:00Z"/>
                <w:del w:id="6781" w:author="danupraset@gmail.com" w:date="2025-09-23T16:06:00Z"/>
                <w:rFonts w:ascii="Arial" w:hAnsi="Arial" w:cs="Arial"/>
                <w:lang w:val="en-SG"/>
              </w:rPr>
            </w:pPr>
            <w:ins w:id="6782" w:author="Ahmad Rafif" w:date="2025-08-22T14:04:00Z">
              <w:del w:id="6783" w:author="danupraset@gmail.com" w:date="2025-09-23T16:06:00Z">
                <w:r w:rsidDel="00D20E1C">
                  <w:rPr>
                    <w:rFonts w:ascii="Arial" w:hAnsi="Arial" w:cs="Arial"/>
                    <w:lang w:val="en-SG"/>
                  </w:rPr>
                  <w:lastRenderedPageBreak/>
                  <w:delText xml:space="preserve">No </w:delText>
                </w:r>
                <w:r w:rsidRPr="00236980" w:rsidDel="00D20E1C">
                  <w:rPr>
                    <w:rFonts w:ascii="Arial" w:hAnsi="Arial" w:cs="Arial"/>
                    <w:szCs w:val="20"/>
                    <w:lang w:val="en-SG"/>
                  </w:rPr>
                  <w:delText>→</w:delText>
                </w:r>
                <w:r w:rsidDel="00D20E1C">
                  <w:rPr>
                    <w:rFonts w:ascii="Arial" w:hAnsi="Arial" w:cs="Arial"/>
                    <w:szCs w:val="20"/>
                    <w:lang w:val="en-SG"/>
                  </w:rPr>
                  <w:delText xml:space="preserve"> next decision (check search param using v</w:delText>
                </w:r>
              </w:del>
            </w:ins>
            <w:ins w:id="6784" w:author="Ahmad Rafif" w:date="2025-08-22T14:05:00Z">
              <w:del w:id="6785" w:author="danupraset@gmail.com" w:date="2025-09-23T16:06:00Z">
                <w:r w:rsidDel="00D20E1C">
                  <w:rPr>
                    <w:rFonts w:ascii="Arial" w:hAnsi="Arial" w:cs="Arial"/>
                    <w:szCs w:val="20"/>
                    <w:lang w:val="en-SG"/>
                  </w:rPr>
                  <w:delText>ehicle no ?)</w:delText>
                </w:r>
              </w:del>
            </w:ins>
          </w:p>
        </w:tc>
      </w:tr>
      <w:tr w:rsidR="005A5176" w:rsidRPr="008602EC" w:rsidDel="00D20E1C" w14:paraId="6F1269FE" w14:textId="6EB821A2" w:rsidTr="008602EC">
        <w:trPr>
          <w:del w:id="6786" w:author="danupraset@gmail.com" w:date="2025-09-23T16:06:00Z"/>
        </w:trPr>
        <w:tc>
          <w:tcPr>
            <w:tcW w:w="0" w:type="auto"/>
            <w:gridSpan w:val="4"/>
            <w:hideMark/>
          </w:tcPr>
          <w:p w14:paraId="15ECD88E" w14:textId="6208C956" w:rsidR="00995CE2" w:rsidRPr="008602EC" w:rsidDel="00D20E1C" w:rsidRDefault="00995CE2" w:rsidP="00995CE2">
            <w:pPr>
              <w:rPr>
                <w:del w:id="6787" w:author="danupraset@gmail.com" w:date="2025-09-23T16:06:00Z"/>
                <w:rFonts w:ascii="Arial" w:hAnsi="Arial" w:cs="Arial"/>
                <w:lang w:val="en-SG"/>
              </w:rPr>
            </w:pPr>
            <w:del w:id="6788" w:author="danupraset@gmail.com" w:date="2025-09-23T16:06:00Z">
              <w:r w:rsidRPr="008602EC" w:rsidDel="00D20E1C">
                <w:rPr>
                  <w:rFonts w:ascii="Arial" w:hAnsi="Arial" w:cs="Arial"/>
                  <w:lang w:val="en-SG"/>
                </w:rPr>
                <w:lastRenderedPageBreak/>
                <w:delText>offence type?</w:delText>
              </w:r>
            </w:del>
          </w:p>
        </w:tc>
        <w:tc>
          <w:tcPr>
            <w:tcW w:w="0" w:type="auto"/>
            <w:gridSpan w:val="5"/>
            <w:hideMark/>
          </w:tcPr>
          <w:p w14:paraId="3A3C69C5" w14:textId="34F2CC93" w:rsidR="00995CE2" w:rsidRPr="008602EC" w:rsidDel="00D20E1C" w:rsidRDefault="00995CE2" w:rsidP="00995CE2">
            <w:pPr>
              <w:rPr>
                <w:del w:id="6789" w:author="danupraset@gmail.com" w:date="2025-09-23T16:06:00Z"/>
                <w:rFonts w:ascii="Arial" w:hAnsi="Arial" w:cs="Arial"/>
                <w:lang w:val="en-SG"/>
              </w:rPr>
            </w:pPr>
            <w:del w:id="6790" w:author="danupraset@gmail.com" w:date="2025-09-23T16:06:00Z">
              <w:r w:rsidRPr="008602EC" w:rsidDel="00D20E1C">
                <w:rPr>
                  <w:rFonts w:ascii="Arial" w:hAnsi="Arial" w:cs="Arial"/>
                  <w:lang w:val="en-SG"/>
                </w:rPr>
                <w:delText>Decision</w:delText>
              </w:r>
            </w:del>
          </w:p>
        </w:tc>
        <w:tc>
          <w:tcPr>
            <w:tcW w:w="0" w:type="auto"/>
            <w:hideMark/>
          </w:tcPr>
          <w:p w14:paraId="3AB28E85" w14:textId="28696799" w:rsidR="00995CE2" w:rsidRPr="008602EC" w:rsidDel="00D20E1C" w:rsidRDefault="00995CE2" w:rsidP="00995CE2">
            <w:pPr>
              <w:rPr>
                <w:del w:id="6791" w:author="danupraset@gmail.com" w:date="2025-09-23T16:06:00Z"/>
                <w:rFonts w:ascii="Arial" w:hAnsi="Arial" w:cs="Arial"/>
                <w:lang w:val="en-SG"/>
              </w:rPr>
            </w:pPr>
            <w:del w:id="6792" w:author="danupraset@gmail.com" w:date="2025-09-23T16:06:00Z">
              <w:r w:rsidRPr="008602EC" w:rsidDel="00D20E1C">
                <w:rPr>
                  <w:rFonts w:ascii="Arial" w:hAnsi="Arial" w:cs="Arial"/>
                  <w:lang w:val="en-SG"/>
                </w:rPr>
                <w:delText>Route to offence type O &amp; E or offence type U.</w:delText>
              </w:r>
            </w:del>
          </w:p>
        </w:tc>
      </w:tr>
      <w:tr w:rsidR="00F21B4D" w:rsidRPr="008602EC" w:rsidDel="00D20E1C" w14:paraId="2C51CDAD" w14:textId="77777777" w:rsidTr="008602EC">
        <w:trPr>
          <w:ins w:id="6793" w:author="Ahmad Rafif" w:date="2025-08-22T14:05:00Z"/>
          <w:del w:id="6794" w:author="danupraset@gmail.com" w:date="2025-09-23T16:06:00Z"/>
        </w:trPr>
        <w:tc>
          <w:tcPr>
            <w:tcW w:w="0" w:type="auto"/>
            <w:gridSpan w:val="2"/>
          </w:tcPr>
          <w:p w14:paraId="7B3A2AA5" w14:textId="32497BB6" w:rsidR="00995CE2" w:rsidRPr="008602EC" w:rsidDel="00D20E1C" w:rsidRDefault="00995CE2" w:rsidP="00995CE2">
            <w:pPr>
              <w:rPr>
                <w:ins w:id="6795" w:author="Ahmad Rafif" w:date="2025-08-22T14:05:00Z"/>
                <w:del w:id="6796" w:author="danupraset@gmail.com" w:date="2025-09-23T16:06:00Z"/>
                <w:rFonts w:ascii="Arial" w:hAnsi="Arial" w:cs="Arial"/>
                <w:lang w:val="en-SG"/>
              </w:rPr>
            </w:pPr>
            <w:commentRangeStart w:id="6797"/>
            <w:commentRangeStart w:id="6798"/>
            <w:commentRangeStart w:id="6799"/>
            <w:ins w:id="6800" w:author="Ahmad Rafif" w:date="2025-08-22T14:05:00Z">
              <w:del w:id="6801" w:author="danupraset@gmail.com" w:date="2025-09-23T16:06:00Z">
                <w:r w:rsidRPr="00236980" w:rsidDel="00D20E1C">
                  <w:rPr>
                    <w:rFonts w:ascii="Arial" w:hAnsi="Arial" w:cs="Arial"/>
                    <w:szCs w:val="20"/>
                    <w:lang w:val="en-SG"/>
                  </w:rPr>
                  <w:delText>search param using vehicle no ?</w:delText>
                </w:r>
                <w:commentRangeEnd w:id="6797"/>
                <w:r w:rsidDel="00D20E1C">
                  <w:rPr>
                    <w:rStyle w:val="CommentReference"/>
                  </w:rPr>
                  <w:commentReference w:id="6797"/>
                </w:r>
              </w:del>
            </w:ins>
            <w:commentRangeEnd w:id="6798"/>
            <w:ins w:id="6802" w:author="Ahmad Rafif" w:date="2025-08-22T14:08:00Z">
              <w:del w:id="6803" w:author="danupraset@gmail.com" w:date="2025-09-23T16:06:00Z">
                <w:r w:rsidR="005A5176" w:rsidDel="00D20E1C">
                  <w:rPr>
                    <w:rStyle w:val="CommentReference"/>
                  </w:rPr>
                  <w:commentReference w:id="6798"/>
                </w:r>
              </w:del>
            </w:ins>
            <w:commentRangeEnd w:id="6799"/>
            <w:del w:id="6804" w:author="danupraset@gmail.com" w:date="2025-09-23T16:06:00Z">
              <w:r w:rsidR="00E26BD3" w:rsidDel="00D20E1C">
                <w:rPr>
                  <w:rStyle w:val="CommentReference"/>
                </w:rPr>
                <w:commentReference w:id="6799"/>
              </w:r>
            </w:del>
            <w:ins w:id="6805" w:author="Ahmad Rafif" w:date="2025-08-22T14:06:00Z">
              <w:del w:id="6806" w:author="danupraset@gmail.com" w:date="2025-09-23T16:06:00Z">
                <w:r w:rsidDel="00D20E1C">
                  <w:rPr>
                    <w:rFonts w:ascii="Arial" w:hAnsi="Arial" w:cs="Arial"/>
                    <w:szCs w:val="20"/>
                    <w:lang w:val="en-SG"/>
                  </w:rPr>
                  <w:delText xml:space="preserve"> </w:delText>
                </w:r>
                <w:r w:rsidRPr="00995CE2" w:rsidDel="00D20E1C">
                  <w:rPr>
                    <w:rFonts w:ascii="Arial" w:hAnsi="Arial" w:cs="Arial"/>
                    <w:szCs w:val="20"/>
                    <w:lang w:val="en-SG"/>
                  </w:rPr>
                  <w:delText>(Note: “CPC above still KIV”)</w:delText>
                </w:r>
              </w:del>
            </w:ins>
          </w:p>
        </w:tc>
        <w:tc>
          <w:tcPr>
            <w:tcW w:w="0" w:type="auto"/>
            <w:gridSpan w:val="5"/>
          </w:tcPr>
          <w:p w14:paraId="0182EE96" w14:textId="6BF544B9" w:rsidR="00995CE2" w:rsidRPr="008602EC" w:rsidDel="00D20E1C" w:rsidRDefault="00995CE2" w:rsidP="00995CE2">
            <w:pPr>
              <w:rPr>
                <w:ins w:id="6807" w:author="Ahmad Rafif" w:date="2025-08-22T14:05:00Z"/>
                <w:del w:id="6808" w:author="danupraset@gmail.com" w:date="2025-09-23T16:06:00Z"/>
                <w:rFonts w:ascii="Arial" w:hAnsi="Arial" w:cs="Arial"/>
                <w:lang w:val="en-SG"/>
              </w:rPr>
            </w:pPr>
            <w:ins w:id="6809" w:author="Ahmad Rafif" w:date="2025-08-22T14:05:00Z">
              <w:del w:id="6810" w:author="danupraset@gmail.com" w:date="2025-09-23T16:06:00Z">
                <w:r w:rsidRPr="00236980" w:rsidDel="00D20E1C">
                  <w:rPr>
                    <w:rFonts w:ascii="Arial" w:hAnsi="Arial" w:cs="Arial"/>
                    <w:szCs w:val="20"/>
                    <w:lang w:val="en-SG"/>
                  </w:rPr>
                  <w:delText>Decision</w:delText>
                </w:r>
              </w:del>
            </w:ins>
          </w:p>
        </w:tc>
        <w:tc>
          <w:tcPr>
            <w:tcW w:w="0" w:type="auto"/>
            <w:gridSpan w:val="3"/>
          </w:tcPr>
          <w:p w14:paraId="285358CA" w14:textId="1601D408" w:rsidR="00995CE2" w:rsidDel="00D20E1C" w:rsidRDefault="00995CE2" w:rsidP="00995CE2">
            <w:pPr>
              <w:rPr>
                <w:ins w:id="6811" w:author="Ahmad Rafif" w:date="2025-08-22T14:05:00Z"/>
                <w:del w:id="6812" w:author="danupraset@gmail.com" w:date="2025-09-23T16:06:00Z"/>
                <w:rFonts w:ascii="Arial" w:hAnsi="Arial" w:cs="Arial"/>
                <w:szCs w:val="20"/>
                <w:lang w:val="en-SG"/>
              </w:rPr>
            </w:pPr>
            <w:ins w:id="6813" w:author="Ahmad Rafif" w:date="2025-08-22T14:05:00Z">
              <w:del w:id="6814" w:author="danupraset@gmail.com" w:date="2025-09-23T16:06:00Z">
                <w:r w:rsidRPr="00236980" w:rsidDel="00D20E1C">
                  <w:rPr>
                    <w:rFonts w:ascii="Arial" w:hAnsi="Arial" w:cs="Arial"/>
                    <w:szCs w:val="20"/>
                    <w:lang w:val="en-SG"/>
                  </w:rPr>
                  <w:delText xml:space="preserve">Yes → Payment Acceptance = Y? → </w:delText>
                </w:r>
              </w:del>
            </w:ins>
          </w:p>
          <w:p w14:paraId="2081FF79" w14:textId="4D6795F4" w:rsidR="00995CE2" w:rsidDel="00D20E1C" w:rsidRDefault="00995CE2" w:rsidP="00995CE2">
            <w:pPr>
              <w:rPr>
                <w:ins w:id="6815" w:author="Ahmad Rafif" w:date="2025-08-22T14:05:00Z"/>
                <w:del w:id="6816" w:author="danupraset@gmail.com" w:date="2025-09-23T16:06:00Z"/>
                <w:rFonts w:ascii="Arial" w:hAnsi="Arial" w:cs="Arial"/>
                <w:szCs w:val="20"/>
                <w:lang w:val="en-SG"/>
              </w:rPr>
            </w:pPr>
            <w:ins w:id="6817" w:author="Ahmad Rafif" w:date="2025-08-22T14:05:00Z">
              <w:del w:id="6818" w:author="danupraset@gmail.com" w:date="2025-09-23T16:06:00Z">
                <w:r w:rsidRPr="00236980" w:rsidDel="00D20E1C">
                  <w:rPr>
                    <w:rFonts w:ascii="Arial" w:hAnsi="Arial" w:cs="Arial"/>
                    <w:szCs w:val="20"/>
                    <w:lang w:val="en-SG"/>
                  </w:rPr>
                  <w:delText xml:space="preserve">Yes: Payable, show = N, error_message E2; </w:delText>
                </w:r>
              </w:del>
            </w:ins>
          </w:p>
          <w:p w14:paraId="36328060" w14:textId="3BB3A466" w:rsidR="00995CE2" w:rsidDel="00D20E1C" w:rsidRDefault="00995CE2" w:rsidP="00995CE2">
            <w:pPr>
              <w:rPr>
                <w:ins w:id="6819" w:author="Ahmad Rafif" w:date="2025-08-22T14:05:00Z"/>
                <w:del w:id="6820" w:author="danupraset@gmail.com" w:date="2025-09-23T16:06:00Z"/>
                <w:rFonts w:ascii="Arial" w:hAnsi="Arial" w:cs="Arial"/>
                <w:szCs w:val="20"/>
                <w:lang w:val="en-SG"/>
              </w:rPr>
            </w:pPr>
            <w:ins w:id="6821" w:author="Ahmad Rafif" w:date="2025-08-22T14:05:00Z">
              <w:del w:id="6822" w:author="danupraset@gmail.com" w:date="2025-09-23T16:06:00Z">
                <w:r w:rsidRPr="00236980" w:rsidDel="00D20E1C">
                  <w:rPr>
                    <w:rFonts w:ascii="Arial" w:hAnsi="Arial" w:cs="Arial"/>
                    <w:szCs w:val="20"/>
                    <w:lang w:val="en-SG"/>
                  </w:rPr>
                  <w:delText xml:space="preserve">No: Not Payable, show = N, error_message E2. </w:delText>
                </w:r>
              </w:del>
            </w:ins>
          </w:p>
          <w:p w14:paraId="4A73BE4A" w14:textId="7E98D517" w:rsidR="00995CE2" w:rsidDel="00D20E1C" w:rsidRDefault="00995CE2" w:rsidP="00995CE2">
            <w:pPr>
              <w:rPr>
                <w:ins w:id="6823" w:author="Ahmad Rafif" w:date="2025-08-22T14:05:00Z"/>
                <w:del w:id="6824" w:author="danupraset@gmail.com" w:date="2025-09-23T16:06:00Z"/>
                <w:rFonts w:ascii="Arial" w:hAnsi="Arial" w:cs="Arial"/>
                <w:szCs w:val="20"/>
                <w:lang w:val="en-SG"/>
              </w:rPr>
            </w:pPr>
            <w:ins w:id="6825" w:author="Ahmad Rafif" w:date="2025-08-22T14:05:00Z">
              <w:del w:id="6826" w:author="danupraset@gmail.com" w:date="2025-09-23T16:06:00Z">
                <w:r w:rsidRPr="00236980" w:rsidDel="00D20E1C">
                  <w:rPr>
                    <w:rFonts w:ascii="Arial" w:hAnsi="Arial" w:cs="Arial"/>
                    <w:szCs w:val="20"/>
                    <w:lang w:val="en-SG"/>
                  </w:rPr>
                  <w:delText xml:space="preserve">No → Payment Acceptance = Y? → </w:delText>
                </w:r>
              </w:del>
            </w:ins>
          </w:p>
          <w:p w14:paraId="5557E76F" w14:textId="08841879" w:rsidR="00995CE2" w:rsidDel="00D20E1C" w:rsidRDefault="00995CE2" w:rsidP="00995CE2">
            <w:pPr>
              <w:rPr>
                <w:ins w:id="6827" w:author="Ahmad Rafif" w:date="2025-08-22T14:05:00Z"/>
                <w:del w:id="6828" w:author="danupraset@gmail.com" w:date="2025-09-23T16:06:00Z"/>
                <w:rFonts w:ascii="Arial" w:hAnsi="Arial" w:cs="Arial"/>
                <w:szCs w:val="20"/>
                <w:lang w:val="en-SG"/>
              </w:rPr>
            </w:pPr>
            <w:ins w:id="6829" w:author="Ahmad Rafif" w:date="2025-08-22T14:05:00Z">
              <w:del w:id="6830" w:author="danupraset@gmail.com" w:date="2025-09-23T16:06:00Z">
                <w:r w:rsidRPr="00236980" w:rsidDel="00D20E1C">
                  <w:rPr>
                    <w:rFonts w:ascii="Arial" w:hAnsi="Arial" w:cs="Arial"/>
                    <w:szCs w:val="20"/>
                    <w:lang w:val="en-SG"/>
                  </w:rPr>
                  <w:delText xml:space="preserve">Yes: Payable, show = Y, error_message E1; </w:delText>
                </w:r>
              </w:del>
            </w:ins>
          </w:p>
          <w:p w14:paraId="1707A0AD" w14:textId="2865F597" w:rsidR="00995CE2" w:rsidRPr="008602EC" w:rsidDel="00D20E1C" w:rsidRDefault="00995CE2" w:rsidP="00995CE2">
            <w:pPr>
              <w:rPr>
                <w:ins w:id="6831" w:author="Ahmad Rafif" w:date="2025-08-22T14:05:00Z"/>
                <w:del w:id="6832" w:author="danupraset@gmail.com" w:date="2025-09-23T16:06:00Z"/>
                <w:rFonts w:ascii="Arial" w:hAnsi="Arial" w:cs="Arial"/>
                <w:lang w:val="en-SG"/>
              </w:rPr>
            </w:pPr>
            <w:ins w:id="6833" w:author="Ahmad Rafif" w:date="2025-08-22T14:05:00Z">
              <w:del w:id="6834" w:author="danupraset@gmail.com" w:date="2025-09-23T16:06:00Z">
                <w:r w:rsidRPr="00236980" w:rsidDel="00D20E1C">
                  <w:rPr>
                    <w:rFonts w:ascii="Arial" w:hAnsi="Arial" w:cs="Arial"/>
                    <w:szCs w:val="20"/>
                    <w:lang w:val="en-SG"/>
                  </w:rPr>
                  <w:delText xml:space="preserve">No: Not Payable, show = Y, error_message E4. </w:delText>
                </w:r>
              </w:del>
            </w:ins>
          </w:p>
        </w:tc>
      </w:tr>
      <w:tr w:rsidR="00F21B4D" w:rsidRPr="008602EC" w:rsidDel="00D20E1C" w14:paraId="7B922B74" w14:textId="77777777" w:rsidTr="008602EC">
        <w:trPr>
          <w:ins w:id="6835" w:author="Ahmad Rafif" w:date="2025-08-22T14:12:00Z"/>
          <w:del w:id="6836" w:author="danupraset@gmail.com" w:date="2025-09-23T16:06:00Z"/>
        </w:trPr>
        <w:tc>
          <w:tcPr>
            <w:tcW w:w="0" w:type="auto"/>
            <w:gridSpan w:val="2"/>
          </w:tcPr>
          <w:p w14:paraId="2D206EA4" w14:textId="5D62B51B" w:rsidR="005A5176" w:rsidRPr="00236980" w:rsidDel="00D20E1C" w:rsidRDefault="005A5176" w:rsidP="00995CE2">
            <w:pPr>
              <w:rPr>
                <w:ins w:id="6837" w:author="Ahmad Rafif" w:date="2025-08-22T14:12:00Z"/>
                <w:del w:id="6838" w:author="danupraset@gmail.com" w:date="2025-09-23T16:06:00Z"/>
                <w:rFonts w:ascii="Arial" w:hAnsi="Arial" w:cs="Arial"/>
                <w:szCs w:val="20"/>
                <w:lang w:val="en-SG"/>
              </w:rPr>
            </w:pPr>
            <w:ins w:id="6839" w:author="Ahmad Rafif" w:date="2025-08-22T14:12:00Z">
              <w:del w:id="6840" w:author="danupraset@gmail.com" w:date="2025-09-23T16:06:00Z">
                <w:r w:rsidDel="00D20E1C">
                  <w:rPr>
                    <w:rFonts w:ascii="Arial" w:hAnsi="Arial" w:cs="Arial"/>
                    <w:szCs w:val="20"/>
                    <w:lang w:val="en-SG"/>
                  </w:rPr>
                  <w:delText>Check payment matrix finish</w:delText>
                </w:r>
              </w:del>
            </w:ins>
          </w:p>
        </w:tc>
        <w:tc>
          <w:tcPr>
            <w:tcW w:w="0" w:type="auto"/>
            <w:gridSpan w:val="5"/>
          </w:tcPr>
          <w:p w14:paraId="50415EB2" w14:textId="31D4EF82" w:rsidR="005A5176" w:rsidRPr="00236980" w:rsidDel="00D20E1C" w:rsidRDefault="005A5176" w:rsidP="00995CE2">
            <w:pPr>
              <w:rPr>
                <w:ins w:id="6841" w:author="Ahmad Rafif" w:date="2025-08-22T14:12:00Z"/>
                <w:del w:id="6842" w:author="danupraset@gmail.com" w:date="2025-09-23T16:06:00Z"/>
                <w:rFonts w:ascii="Arial" w:hAnsi="Arial" w:cs="Arial"/>
                <w:szCs w:val="20"/>
                <w:lang w:val="en-SG"/>
              </w:rPr>
            </w:pPr>
            <w:ins w:id="6843" w:author="Ahmad Rafif" w:date="2025-08-22T14:12:00Z">
              <w:del w:id="6844" w:author="danupraset@gmail.com" w:date="2025-09-23T16:06:00Z">
                <w:r w:rsidDel="00D20E1C">
                  <w:rPr>
                    <w:rFonts w:ascii="Arial" w:hAnsi="Arial" w:cs="Arial"/>
                    <w:szCs w:val="20"/>
                    <w:lang w:val="en-SG"/>
                  </w:rPr>
                  <w:delText>Backend result</w:delText>
                </w:r>
              </w:del>
            </w:ins>
          </w:p>
        </w:tc>
        <w:tc>
          <w:tcPr>
            <w:tcW w:w="0" w:type="auto"/>
            <w:gridSpan w:val="3"/>
          </w:tcPr>
          <w:p w14:paraId="76DAB9B0" w14:textId="78974FEE" w:rsidR="005A5176" w:rsidRPr="00236980" w:rsidDel="00D20E1C" w:rsidRDefault="005A5176" w:rsidP="00995CE2">
            <w:pPr>
              <w:rPr>
                <w:ins w:id="6845" w:author="Ahmad Rafif" w:date="2025-08-22T14:12:00Z"/>
                <w:del w:id="6846" w:author="danupraset@gmail.com" w:date="2025-09-23T16:06:00Z"/>
                <w:rFonts w:ascii="Arial" w:hAnsi="Arial" w:cs="Arial"/>
                <w:szCs w:val="20"/>
                <w:lang w:val="en-SG"/>
              </w:rPr>
            </w:pPr>
            <w:ins w:id="6847" w:author="Ahmad Rafif" w:date="2025-08-22T14:13:00Z">
              <w:del w:id="6848" w:author="danupraset@gmail.com" w:date="2025-09-23T16:06:00Z">
                <w:r w:rsidDel="00D20E1C">
                  <w:rPr>
                    <w:rFonts w:ascii="Arial" w:hAnsi="Arial" w:cs="Arial"/>
                    <w:szCs w:val="20"/>
                    <w:lang w:val="en-SG"/>
                  </w:rPr>
                  <w:delText xml:space="preserve">List of </w:delText>
                </w:r>
              </w:del>
            </w:ins>
            <w:ins w:id="6849" w:author="Ahmad Rafif" w:date="2025-08-22T14:14:00Z">
              <w:del w:id="6850" w:author="danupraset@gmail.com" w:date="2025-09-23T16:06:00Z">
                <w:r w:rsidDel="00D20E1C">
                  <w:rPr>
                    <w:rFonts w:ascii="Arial" w:hAnsi="Arial" w:cs="Arial"/>
                    <w:szCs w:val="20"/>
                    <w:lang w:val="en-SG"/>
                  </w:rPr>
                  <w:delText xml:space="preserve">notices with </w:delText>
                </w:r>
              </w:del>
            </w:ins>
            <w:ins w:id="6851" w:author="Ahmad Rafif" w:date="2025-08-22T14:13:00Z">
              <w:del w:id="6852" w:author="danupraset@gmail.com" w:date="2025-09-23T16:06:00Z">
                <w:r w:rsidDel="00D20E1C">
                  <w:rPr>
                    <w:rFonts w:ascii="Arial" w:hAnsi="Arial" w:cs="Arial"/>
                    <w:szCs w:val="20"/>
                    <w:lang w:val="en-SG"/>
                  </w:rPr>
                  <w:delText>error code</w:delText>
                </w:r>
              </w:del>
            </w:ins>
          </w:p>
        </w:tc>
      </w:tr>
      <w:tr w:rsidR="00F21B4D" w:rsidRPr="008602EC" w:rsidDel="00D20E1C" w14:paraId="26D3453D" w14:textId="77777777" w:rsidTr="008602EC">
        <w:trPr>
          <w:ins w:id="6853" w:author="Ahmad Rafif" w:date="2025-08-22T14:13:00Z"/>
          <w:del w:id="6854" w:author="danupraset@gmail.com" w:date="2025-09-23T16:06:00Z"/>
        </w:trPr>
        <w:tc>
          <w:tcPr>
            <w:tcW w:w="0" w:type="auto"/>
            <w:gridSpan w:val="2"/>
          </w:tcPr>
          <w:p w14:paraId="2F83CE79" w14:textId="4C95A021" w:rsidR="005A5176" w:rsidDel="00D20E1C" w:rsidRDefault="005A5176" w:rsidP="00995CE2">
            <w:pPr>
              <w:rPr>
                <w:ins w:id="6855" w:author="Ahmad Rafif" w:date="2025-08-22T14:13:00Z"/>
                <w:del w:id="6856" w:author="danupraset@gmail.com" w:date="2025-09-23T16:06:00Z"/>
                <w:rFonts w:ascii="Arial" w:hAnsi="Arial" w:cs="Arial"/>
                <w:szCs w:val="20"/>
                <w:lang w:val="en-SG"/>
              </w:rPr>
            </w:pPr>
            <w:ins w:id="6857" w:author="Ahmad Rafif" w:date="2025-08-22T14:13:00Z">
              <w:del w:id="6858" w:author="danupraset@gmail.com" w:date="2025-09-23T16:06:00Z">
                <w:r w:rsidDel="00D20E1C">
                  <w:rPr>
                    <w:rFonts w:ascii="Arial" w:hAnsi="Arial" w:cs="Arial"/>
                    <w:szCs w:val="20"/>
                    <w:lang w:val="en-SG"/>
                  </w:rPr>
                  <w:delText>Get error message</w:delText>
                </w:r>
              </w:del>
            </w:ins>
          </w:p>
        </w:tc>
        <w:tc>
          <w:tcPr>
            <w:tcW w:w="0" w:type="auto"/>
            <w:gridSpan w:val="5"/>
          </w:tcPr>
          <w:p w14:paraId="6E94C56E" w14:textId="0D96F04B" w:rsidR="005A5176" w:rsidDel="00D20E1C" w:rsidRDefault="005A5176" w:rsidP="00995CE2">
            <w:pPr>
              <w:rPr>
                <w:ins w:id="6859" w:author="Ahmad Rafif" w:date="2025-08-22T14:13:00Z"/>
                <w:del w:id="6860" w:author="danupraset@gmail.com" w:date="2025-09-23T16:06:00Z"/>
                <w:rFonts w:ascii="Arial" w:hAnsi="Arial" w:cs="Arial"/>
                <w:szCs w:val="20"/>
                <w:lang w:val="en-SG"/>
              </w:rPr>
            </w:pPr>
            <w:ins w:id="6861" w:author="Ahmad Rafif" w:date="2025-08-22T14:13:00Z">
              <w:del w:id="6862" w:author="danupraset@gmail.com" w:date="2025-09-23T16:06:00Z">
                <w:r w:rsidDel="00D20E1C">
                  <w:rPr>
                    <w:rFonts w:ascii="Arial" w:hAnsi="Arial" w:cs="Arial"/>
                    <w:szCs w:val="20"/>
                    <w:lang w:val="en-SG"/>
                  </w:rPr>
                  <w:delText>Retri</w:delText>
                </w:r>
              </w:del>
            </w:ins>
            <w:ins w:id="6863" w:author="Ahmad Rafif" w:date="2025-08-22T14:14:00Z">
              <w:del w:id="6864" w:author="danupraset@gmail.com" w:date="2025-09-23T16:06:00Z">
                <w:r w:rsidDel="00D20E1C">
                  <w:rPr>
                    <w:rFonts w:ascii="Arial" w:hAnsi="Arial" w:cs="Arial"/>
                    <w:szCs w:val="20"/>
                    <w:lang w:val="en-SG"/>
                  </w:rPr>
                  <w:delText>e</w:delText>
                </w:r>
              </w:del>
            </w:ins>
            <w:ins w:id="6865" w:author="Ahmad Rafif" w:date="2025-08-22T14:13:00Z">
              <w:del w:id="6866" w:author="danupraset@gmail.com" w:date="2025-09-23T16:06:00Z">
                <w:r w:rsidDel="00D20E1C">
                  <w:rPr>
                    <w:rFonts w:ascii="Arial" w:hAnsi="Arial" w:cs="Arial"/>
                    <w:szCs w:val="20"/>
                    <w:lang w:val="en-SG"/>
                  </w:rPr>
                  <w:delText>ve eocms_user_message</w:delText>
                </w:r>
              </w:del>
            </w:ins>
          </w:p>
        </w:tc>
        <w:tc>
          <w:tcPr>
            <w:tcW w:w="0" w:type="auto"/>
            <w:gridSpan w:val="3"/>
          </w:tcPr>
          <w:p w14:paraId="5C67061E" w14:textId="00B9B758" w:rsidR="005A5176" w:rsidDel="00D20E1C" w:rsidRDefault="005A5176" w:rsidP="00995CE2">
            <w:pPr>
              <w:rPr>
                <w:ins w:id="6867" w:author="Ahmad Rafif" w:date="2025-08-22T14:13:00Z"/>
                <w:del w:id="6868" w:author="danupraset@gmail.com" w:date="2025-09-23T16:06:00Z"/>
                <w:rFonts w:ascii="Arial" w:hAnsi="Arial" w:cs="Arial"/>
                <w:szCs w:val="20"/>
                <w:lang w:val="en-SG"/>
              </w:rPr>
            </w:pPr>
            <w:ins w:id="6869" w:author="Ahmad Rafif" w:date="2025-08-22T14:14:00Z">
              <w:del w:id="6870" w:author="danupraset@gmail.com" w:date="2025-09-23T16:06:00Z">
                <w:r w:rsidDel="00D20E1C">
                  <w:rPr>
                    <w:rFonts w:ascii="Arial" w:hAnsi="Arial" w:cs="Arial"/>
                    <w:szCs w:val="20"/>
                    <w:lang w:val="en-SG"/>
                  </w:rPr>
                  <w:delText>Retrieve error_message from eocms_user_message using error_code result from Payment matrix check</w:delText>
                </w:r>
              </w:del>
            </w:ins>
          </w:p>
        </w:tc>
      </w:tr>
      <w:tr w:rsidR="00F21B4D" w:rsidRPr="008602EC" w:rsidDel="00D20E1C" w14:paraId="4219400E" w14:textId="77777777" w:rsidTr="008602EC">
        <w:trPr>
          <w:ins w:id="6871" w:author="Ahmad Rafif" w:date="2025-08-22T14:17:00Z"/>
          <w:del w:id="6872" w:author="danupraset@gmail.com" w:date="2025-09-23T16:06:00Z"/>
        </w:trPr>
        <w:tc>
          <w:tcPr>
            <w:tcW w:w="0" w:type="auto"/>
            <w:gridSpan w:val="2"/>
          </w:tcPr>
          <w:p w14:paraId="7355CAE8" w14:textId="79C330EC" w:rsidR="005A5176" w:rsidDel="00D20E1C" w:rsidRDefault="005A5176" w:rsidP="00995CE2">
            <w:pPr>
              <w:rPr>
                <w:ins w:id="6873" w:author="Ahmad Rafif" w:date="2025-08-22T14:17:00Z"/>
                <w:del w:id="6874" w:author="danupraset@gmail.com" w:date="2025-09-23T16:06:00Z"/>
                <w:rFonts w:ascii="Arial" w:hAnsi="Arial" w:cs="Arial"/>
                <w:szCs w:val="20"/>
                <w:lang w:val="en-SG"/>
              </w:rPr>
            </w:pPr>
            <w:ins w:id="6875" w:author="Ahmad Rafif" w:date="2025-08-22T14:17:00Z">
              <w:del w:id="6876" w:author="danupraset@gmail.com" w:date="2025-09-23T16:06:00Z">
                <w:r w:rsidDel="00D20E1C">
                  <w:rPr>
                    <w:rFonts w:ascii="Arial" w:hAnsi="Arial" w:cs="Arial"/>
                    <w:szCs w:val="20"/>
                    <w:lang w:val="en-SG"/>
                  </w:rPr>
                  <w:delText>Modify json</w:delText>
                </w:r>
              </w:del>
            </w:ins>
          </w:p>
        </w:tc>
        <w:tc>
          <w:tcPr>
            <w:tcW w:w="0" w:type="auto"/>
            <w:gridSpan w:val="5"/>
          </w:tcPr>
          <w:p w14:paraId="3D561CF8" w14:textId="2DBFE7D5" w:rsidR="005A5176" w:rsidDel="00D20E1C" w:rsidRDefault="005A5176" w:rsidP="00995CE2">
            <w:pPr>
              <w:rPr>
                <w:ins w:id="6877" w:author="Ahmad Rafif" w:date="2025-08-22T14:17:00Z"/>
                <w:del w:id="6878" w:author="danupraset@gmail.com" w:date="2025-09-23T16:06:00Z"/>
                <w:rFonts w:ascii="Arial" w:hAnsi="Arial" w:cs="Arial"/>
                <w:szCs w:val="20"/>
                <w:lang w:val="en-SG"/>
              </w:rPr>
            </w:pPr>
            <w:ins w:id="6879" w:author="Ahmad Rafif" w:date="2025-08-22T14:17:00Z">
              <w:del w:id="6880" w:author="danupraset@gmail.com" w:date="2025-09-23T16:06:00Z">
                <w:r w:rsidDel="00D20E1C">
                  <w:rPr>
                    <w:rFonts w:ascii="Arial" w:hAnsi="Arial" w:cs="Arial"/>
                    <w:szCs w:val="20"/>
                    <w:lang w:val="en-SG"/>
                  </w:rPr>
                  <w:delText>Backend process</w:delText>
                </w:r>
              </w:del>
            </w:ins>
          </w:p>
        </w:tc>
        <w:tc>
          <w:tcPr>
            <w:tcW w:w="0" w:type="auto"/>
            <w:gridSpan w:val="3"/>
          </w:tcPr>
          <w:p w14:paraId="2BA22525" w14:textId="1596C825" w:rsidR="005A5176" w:rsidDel="00D20E1C" w:rsidRDefault="005A5176" w:rsidP="00995CE2">
            <w:pPr>
              <w:rPr>
                <w:ins w:id="6881" w:author="Ahmad Rafif" w:date="2025-08-22T14:17:00Z"/>
                <w:del w:id="6882" w:author="danupraset@gmail.com" w:date="2025-09-23T16:06:00Z"/>
                <w:rFonts w:ascii="Arial" w:hAnsi="Arial" w:cs="Arial"/>
                <w:szCs w:val="20"/>
                <w:lang w:val="en-SG"/>
              </w:rPr>
            </w:pPr>
            <w:ins w:id="6883" w:author="Ahmad Rafif" w:date="2025-08-22T14:17:00Z">
              <w:del w:id="6884" w:author="danupraset@gmail.com" w:date="2025-09-23T16:06:00Z">
                <w:r w:rsidRPr="005A5176" w:rsidDel="00D20E1C">
                  <w:rPr>
                    <w:rFonts w:ascii="Arial" w:hAnsi="Arial" w:cs="Arial"/>
                    <w:szCs w:val="20"/>
                  </w:rPr>
                  <w:delText>set error message, show, notice_payment_flag</w:delText>
                </w:r>
                <w:r w:rsidDel="00D20E1C">
                  <w:rPr>
                    <w:rFonts w:ascii="Arial" w:hAnsi="Arial" w:cs="Arial"/>
                    <w:szCs w:val="20"/>
                  </w:rPr>
                  <w:delText xml:space="preserve"> </w:delText>
                </w:r>
                <w:r w:rsidR="00DF0589" w:rsidDel="00D20E1C">
                  <w:rPr>
                    <w:rFonts w:ascii="Arial" w:hAnsi="Arial" w:cs="Arial"/>
                    <w:szCs w:val="20"/>
                  </w:rPr>
                  <w:delText>to the json for each notice</w:delText>
                </w:r>
              </w:del>
            </w:ins>
          </w:p>
        </w:tc>
      </w:tr>
      <w:tr w:rsidR="00F21B4D" w:rsidRPr="008602EC" w:rsidDel="00D20E1C" w14:paraId="48B6E688" w14:textId="77777777" w:rsidTr="008602EC">
        <w:trPr>
          <w:ins w:id="6885" w:author="Ahmad Rafif" w:date="2025-08-22T14:18:00Z"/>
          <w:del w:id="6886" w:author="danupraset@gmail.com" w:date="2025-09-23T16:06:00Z"/>
        </w:trPr>
        <w:tc>
          <w:tcPr>
            <w:tcW w:w="0" w:type="auto"/>
            <w:gridSpan w:val="2"/>
          </w:tcPr>
          <w:p w14:paraId="2F2CE4BF" w14:textId="45C1BD4E" w:rsidR="00DF0589" w:rsidDel="00D20E1C" w:rsidRDefault="00DF0589" w:rsidP="00995CE2">
            <w:pPr>
              <w:rPr>
                <w:ins w:id="6887" w:author="Ahmad Rafif" w:date="2025-08-22T14:18:00Z"/>
                <w:del w:id="6888" w:author="danupraset@gmail.com" w:date="2025-09-23T16:06:00Z"/>
                <w:rFonts w:ascii="Arial" w:hAnsi="Arial" w:cs="Arial"/>
                <w:szCs w:val="20"/>
                <w:lang w:val="en-SG"/>
              </w:rPr>
            </w:pPr>
            <w:ins w:id="6889" w:author="Ahmad Rafif" w:date="2025-08-22T14:18:00Z">
              <w:del w:id="6890" w:author="danupraset@gmail.com" w:date="2025-09-23T16:06:00Z">
                <w:r w:rsidDel="00D20E1C">
                  <w:rPr>
                    <w:rFonts w:ascii="Arial" w:hAnsi="Arial" w:cs="Arial"/>
                    <w:szCs w:val="20"/>
                    <w:lang w:val="en-SG"/>
                  </w:rPr>
                  <w:delText>Response to eService</w:delText>
                </w:r>
              </w:del>
            </w:ins>
          </w:p>
        </w:tc>
        <w:tc>
          <w:tcPr>
            <w:tcW w:w="0" w:type="auto"/>
            <w:gridSpan w:val="5"/>
          </w:tcPr>
          <w:p w14:paraId="68503193" w14:textId="699B85F2" w:rsidR="00DF0589" w:rsidDel="00D20E1C" w:rsidRDefault="00DF0589" w:rsidP="00995CE2">
            <w:pPr>
              <w:rPr>
                <w:ins w:id="6891" w:author="Ahmad Rafif" w:date="2025-08-22T14:18:00Z"/>
                <w:del w:id="6892" w:author="danupraset@gmail.com" w:date="2025-09-23T16:06:00Z"/>
                <w:rFonts w:ascii="Arial" w:hAnsi="Arial" w:cs="Arial"/>
                <w:szCs w:val="20"/>
                <w:lang w:val="en-SG"/>
              </w:rPr>
            </w:pPr>
            <w:ins w:id="6893" w:author="Ahmad Rafif" w:date="2025-08-22T14:18:00Z">
              <w:del w:id="6894" w:author="danupraset@gmail.com" w:date="2025-09-23T16:06:00Z">
                <w:r w:rsidDel="00D20E1C">
                  <w:rPr>
                    <w:rFonts w:ascii="Arial" w:hAnsi="Arial" w:cs="Arial"/>
                    <w:szCs w:val="20"/>
                    <w:lang w:val="en-SG"/>
                  </w:rPr>
                  <w:delText>API result</w:delText>
                </w:r>
              </w:del>
            </w:ins>
          </w:p>
        </w:tc>
        <w:tc>
          <w:tcPr>
            <w:tcW w:w="0" w:type="auto"/>
            <w:gridSpan w:val="3"/>
          </w:tcPr>
          <w:p w14:paraId="5A01F730" w14:textId="0F58E151" w:rsidR="00DF0589" w:rsidRPr="00DF0589" w:rsidDel="00D20E1C" w:rsidRDefault="00DF0589" w:rsidP="00DF0589">
            <w:pPr>
              <w:rPr>
                <w:ins w:id="6895" w:author="Ahmad Rafif" w:date="2025-08-22T14:18:00Z"/>
                <w:del w:id="6896" w:author="danupraset@gmail.com" w:date="2025-09-23T16:06:00Z"/>
                <w:rFonts w:ascii="Arial" w:hAnsi="Arial" w:cs="Arial"/>
                <w:szCs w:val="20"/>
              </w:rPr>
            </w:pPr>
            <w:ins w:id="6897" w:author="Ahmad Rafif" w:date="2025-08-22T14:18:00Z">
              <w:del w:id="6898" w:author="danupraset@gmail.com" w:date="2025-09-23T16:06:00Z">
                <w:r w:rsidRPr="00DF0589" w:rsidDel="00D20E1C">
                  <w:rPr>
                    <w:rFonts w:ascii="Arial" w:hAnsi="Arial" w:cs="Arial"/>
                    <w:szCs w:val="20"/>
                  </w:rPr>
                  <w:delText>Response</w:delText>
                </w:r>
                <w:r w:rsidDel="00D20E1C">
                  <w:rPr>
                    <w:rFonts w:ascii="Arial" w:hAnsi="Arial" w:cs="Arial"/>
                    <w:szCs w:val="20"/>
                  </w:rPr>
                  <w:delText xml:space="preserve"> will provide below data</w:delText>
                </w:r>
                <w:r w:rsidRPr="00DF0589" w:rsidDel="00D20E1C">
                  <w:rPr>
                    <w:rFonts w:ascii="Arial" w:hAnsi="Arial" w:cs="Arial"/>
                    <w:szCs w:val="20"/>
                  </w:rPr>
                  <w:delText>:</w:delText>
                </w:r>
              </w:del>
            </w:ins>
          </w:p>
          <w:p w14:paraId="1874DF75" w14:textId="30822CB1" w:rsidR="00DF0589" w:rsidRPr="00DF0589" w:rsidDel="00D20E1C" w:rsidRDefault="00DF0589" w:rsidP="00DF0589">
            <w:pPr>
              <w:rPr>
                <w:ins w:id="6899" w:author="Ahmad Rafif" w:date="2025-08-22T14:18:00Z"/>
                <w:del w:id="6900" w:author="danupraset@gmail.com" w:date="2025-09-23T16:06:00Z"/>
                <w:rFonts w:ascii="Arial" w:hAnsi="Arial" w:cs="Arial"/>
                <w:szCs w:val="20"/>
              </w:rPr>
            </w:pPr>
            <w:ins w:id="6901" w:author="Ahmad Rafif" w:date="2025-08-22T14:18:00Z">
              <w:del w:id="6902" w:author="danupraset@gmail.com" w:date="2025-09-23T16:06:00Z">
                <w:r w:rsidRPr="00DF0589" w:rsidDel="00D20E1C">
                  <w:rPr>
                    <w:rFonts w:ascii="Arial" w:hAnsi="Arial" w:cs="Arial"/>
                    <w:szCs w:val="20"/>
                  </w:rPr>
                  <w:delText>notice_no</w:delText>
                </w:r>
              </w:del>
            </w:ins>
          </w:p>
          <w:p w14:paraId="56AD3803" w14:textId="509F18CF" w:rsidR="00DF0589" w:rsidRPr="00DF0589" w:rsidDel="00D20E1C" w:rsidRDefault="00DF0589" w:rsidP="00DF0589">
            <w:pPr>
              <w:rPr>
                <w:ins w:id="6903" w:author="Ahmad Rafif" w:date="2025-08-22T14:18:00Z"/>
                <w:del w:id="6904" w:author="danupraset@gmail.com" w:date="2025-09-23T16:06:00Z"/>
                <w:rFonts w:ascii="Arial" w:hAnsi="Arial" w:cs="Arial"/>
                <w:szCs w:val="20"/>
              </w:rPr>
            </w:pPr>
            <w:ins w:id="6905" w:author="Ahmad Rafif" w:date="2025-08-22T14:18:00Z">
              <w:del w:id="6906" w:author="danupraset@gmail.com" w:date="2025-09-23T16:06:00Z">
                <w:r w:rsidRPr="00DF0589" w:rsidDel="00D20E1C">
                  <w:rPr>
                    <w:rFonts w:ascii="Arial" w:hAnsi="Arial" w:cs="Arial"/>
                    <w:szCs w:val="20"/>
                  </w:rPr>
                  <w:delText>vehicle_no</w:delText>
                </w:r>
              </w:del>
            </w:ins>
          </w:p>
          <w:p w14:paraId="4E4AA0E2" w14:textId="2619338C" w:rsidR="00DF0589" w:rsidRPr="00DF0589" w:rsidDel="00D20E1C" w:rsidRDefault="00DF0589" w:rsidP="00DF0589">
            <w:pPr>
              <w:rPr>
                <w:ins w:id="6907" w:author="Ahmad Rafif" w:date="2025-08-22T14:18:00Z"/>
                <w:del w:id="6908" w:author="danupraset@gmail.com" w:date="2025-09-23T16:06:00Z"/>
                <w:rFonts w:ascii="Arial" w:hAnsi="Arial" w:cs="Arial"/>
                <w:szCs w:val="20"/>
              </w:rPr>
            </w:pPr>
            <w:ins w:id="6909" w:author="Ahmad Rafif" w:date="2025-08-22T14:18:00Z">
              <w:del w:id="6910" w:author="danupraset@gmail.com" w:date="2025-09-23T16:06:00Z">
                <w:r w:rsidRPr="00DF0589" w:rsidDel="00D20E1C">
                  <w:rPr>
                    <w:rFonts w:ascii="Arial" w:hAnsi="Arial" w:cs="Arial"/>
                    <w:szCs w:val="20"/>
                  </w:rPr>
                  <w:delText>notice_date_and_time</w:delText>
                </w:r>
              </w:del>
            </w:ins>
          </w:p>
          <w:p w14:paraId="200AD71E" w14:textId="0D5F8A72" w:rsidR="00DF0589" w:rsidRPr="00DF0589" w:rsidDel="00D20E1C" w:rsidRDefault="00DF0589" w:rsidP="00DF0589">
            <w:pPr>
              <w:rPr>
                <w:ins w:id="6911" w:author="Ahmad Rafif" w:date="2025-08-22T14:18:00Z"/>
                <w:del w:id="6912" w:author="danupraset@gmail.com" w:date="2025-09-23T16:06:00Z"/>
                <w:rFonts w:ascii="Arial" w:hAnsi="Arial" w:cs="Arial"/>
                <w:szCs w:val="20"/>
              </w:rPr>
            </w:pPr>
            <w:ins w:id="6913" w:author="Ahmad Rafif" w:date="2025-08-22T14:18:00Z">
              <w:del w:id="6914" w:author="danupraset@gmail.com" w:date="2025-09-23T16:06:00Z">
                <w:r w:rsidRPr="00DF0589" w:rsidDel="00D20E1C">
                  <w:rPr>
                    <w:rFonts w:ascii="Arial" w:hAnsi="Arial" w:cs="Arial"/>
                    <w:szCs w:val="20"/>
                  </w:rPr>
                  <w:delText>amount_payable</w:delText>
                </w:r>
              </w:del>
            </w:ins>
          </w:p>
          <w:p w14:paraId="5AEB6BA5" w14:textId="0DF50DD3" w:rsidR="00DF0589" w:rsidRPr="00DF0589" w:rsidDel="00D20E1C" w:rsidRDefault="00DF0589" w:rsidP="00DF0589">
            <w:pPr>
              <w:rPr>
                <w:ins w:id="6915" w:author="Ahmad Rafif" w:date="2025-08-22T14:18:00Z"/>
                <w:del w:id="6916" w:author="danupraset@gmail.com" w:date="2025-09-23T16:06:00Z"/>
                <w:rFonts w:ascii="Arial" w:hAnsi="Arial" w:cs="Arial"/>
                <w:szCs w:val="20"/>
              </w:rPr>
            </w:pPr>
            <w:ins w:id="6917" w:author="Ahmad Rafif" w:date="2025-08-22T14:18:00Z">
              <w:del w:id="6918" w:author="danupraset@gmail.com" w:date="2025-09-23T16:06:00Z">
                <w:r w:rsidRPr="00DF0589" w:rsidDel="00D20E1C">
                  <w:rPr>
                    <w:rFonts w:ascii="Arial" w:hAnsi="Arial" w:cs="Arial"/>
                    <w:szCs w:val="20"/>
                  </w:rPr>
                  <w:delText>pp_code</w:delText>
                </w:r>
              </w:del>
            </w:ins>
            <w:ins w:id="6919" w:author="Ahmad Rafif" w:date="2025-08-22T14:19:00Z">
              <w:del w:id="6920" w:author="danupraset@gmail.com" w:date="2025-09-23T16:06:00Z">
                <w:r w:rsidDel="00D20E1C">
                  <w:rPr>
                    <w:rFonts w:ascii="Arial" w:hAnsi="Arial" w:cs="Arial"/>
                    <w:szCs w:val="20"/>
                  </w:rPr>
                  <w:delText xml:space="preserve"> (for search param ID number only)</w:delText>
                </w:r>
              </w:del>
            </w:ins>
          </w:p>
          <w:p w14:paraId="148D794D" w14:textId="238B2950" w:rsidR="00DF0589" w:rsidRPr="00DF0589" w:rsidDel="00D20E1C" w:rsidRDefault="00DF0589" w:rsidP="00DF0589">
            <w:pPr>
              <w:rPr>
                <w:ins w:id="6921" w:author="Ahmad Rafif" w:date="2025-08-22T14:18:00Z"/>
                <w:del w:id="6922" w:author="danupraset@gmail.com" w:date="2025-09-23T16:06:00Z"/>
                <w:rFonts w:ascii="Arial" w:hAnsi="Arial" w:cs="Arial"/>
                <w:szCs w:val="20"/>
              </w:rPr>
            </w:pPr>
            <w:ins w:id="6923" w:author="Ahmad Rafif" w:date="2025-08-22T14:18:00Z">
              <w:del w:id="6924" w:author="danupraset@gmail.com" w:date="2025-09-23T16:06:00Z">
                <w:r w:rsidRPr="00DF0589" w:rsidDel="00D20E1C">
                  <w:rPr>
                    <w:rFonts w:ascii="Arial" w:hAnsi="Arial" w:cs="Arial"/>
                    <w:szCs w:val="20"/>
                  </w:rPr>
                  <w:delText>date_transaction</w:delText>
                </w:r>
              </w:del>
            </w:ins>
          </w:p>
          <w:p w14:paraId="12734914" w14:textId="5F1FA2FC" w:rsidR="00DF0589" w:rsidRPr="00DF0589" w:rsidDel="00D20E1C" w:rsidRDefault="00DF0589" w:rsidP="00DF0589">
            <w:pPr>
              <w:rPr>
                <w:ins w:id="6925" w:author="Ahmad Rafif" w:date="2025-08-22T14:18:00Z"/>
                <w:del w:id="6926" w:author="danupraset@gmail.com" w:date="2025-09-23T16:06:00Z"/>
                <w:rFonts w:ascii="Arial" w:hAnsi="Arial" w:cs="Arial"/>
                <w:szCs w:val="20"/>
              </w:rPr>
            </w:pPr>
            <w:ins w:id="6927" w:author="Ahmad Rafif" w:date="2025-08-22T14:18:00Z">
              <w:del w:id="6928" w:author="danupraset@gmail.com" w:date="2025-09-23T16:06:00Z">
                <w:r w:rsidRPr="00DF0589" w:rsidDel="00D20E1C">
                  <w:rPr>
                    <w:rFonts w:ascii="Arial" w:hAnsi="Arial" w:cs="Arial"/>
                    <w:szCs w:val="20"/>
                  </w:rPr>
                  <w:delText>error_message</w:delText>
                </w:r>
              </w:del>
            </w:ins>
          </w:p>
          <w:p w14:paraId="6BC75064" w14:textId="6BEBB837" w:rsidR="00DF0589" w:rsidRPr="00DF0589" w:rsidDel="00D20E1C" w:rsidRDefault="00DF0589" w:rsidP="00DF0589">
            <w:pPr>
              <w:rPr>
                <w:ins w:id="6929" w:author="Ahmad Rafif" w:date="2025-08-22T14:18:00Z"/>
                <w:del w:id="6930" w:author="danupraset@gmail.com" w:date="2025-09-23T16:06:00Z"/>
                <w:rFonts w:ascii="Arial" w:hAnsi="Arial" w:cs="Arial"/>
                <w:szCs w:val="20"/>
              </w:rPr>
            </w:pPr>
            <w:ins w:id="6931" w:author="Ahmad Rafif" w:date="2025-08-22T14:18:00Z">
              <w:del w:id="6932" w:author="danupraset@gmail.com" w:date="2025-09-23T16:06:00Z">
                <w:r w:rsidRPr="00DF0589" w:rsidDel="00D20E1C">
                  <w:rPr>
                    <w:rFonts w:ascii="Arial" w:hAnsi="Arial" w:cs="Arial"/>
                    <w:szCs w:val="20"/>
                  </w:rPr>
                  <w:delText>show</w:delText>
                </w:r>
              </w:del>
            </w:ins>
          </w:p>
          <w:p w14:paraId="678ACB76" w14:textId="2280AB1E" w:rsidR="00DF0589" w:rsidRPr="005A5176" w:rsidDel="00D20E1C" w:rsidRDefault="00DF0589" w:rsidP="00DF0589">
            <w:pPr>
              <w:rPr>
                <w:ins w:id="6933" w:author="Ahmad Rafif" w:date="2025-08-22T14:18:00Z"/>
                <w:del w:id="6934" w:author="danupraset@gmail.com" w:date="2025-09-23T16:06:00Z"/>
                <w:rFonts w:ascii="Arial" w:hAnsi="Arial" w:cs="Arial"/>
                <w:szCs w:val="20"/>
              </w:rPr>
            </w:pPr>
            <w:ins w:id="6935" w:author="Ahmad Rafif" w:date="2025-08-22T14:18:00Z">
              <w:del w:id="6936" w:author="danupraset@gmail.com" w:date="2025-09-23T16:06:00Z">
                <w:r w:rsidRPr="00DF0589" w:rsidDel="00D20E1C">
                  <w:rPr>
                    <w:rFonts w:ascii="Arial" w:hAnsi="Arial" w:cs="Arial"/>
                    <w:szCs w:val="20"/>
                  </w:rPr>
                  <w:delText>notice_payment_flag</w:delText>
                </w:r>
              </w:del>
            </w:ins>
          </w:p>
        </w:tc>
      </w:tr>
    </w:tbl>
    <w:p w14:paraId="44853257" w14:textId="2C1952DD" w:rsidR="00236980" w:rsidDel="00D20E1C" w:rsidRDefault="00236980" w:rsidP="004D1EB4">
      <w:pPr>
        <w:rPr>
          <w:del w:id="6937" w:author="danupraset@gmail.com" w:date="2025-09-23T16:06:00Z"/>
          <w:rFonts w:ascii="Arial" w:hAnsi="Arial" w:cs="Arial"/>
          <w:sz w:val="20"/>
          <w:szCs w:val="20"/>
        </w:rPr>
      </w:pPr>
    </w:p>
    <w:p w14:paraId="7AD4929A" w14:textId="4873EBAC" w:rsidR="00236980" w:rsidDel="00D20E1C" w:rsidRDefault="00236980" w:rsidP="004D1EB4">
      <w:pPr>
        <w:rPr>
          <w:del w:id="6938" w:author="danupraset@gmail.com" w:date="2025-09-23T16:06:00Z"/>
          <w:rFonts w:ascii="Arial" w:hAnsi="Arial" w:cs="Arial"/>
          <w:sz w:val="20"/>
          <w:szCs w:val="20"/>
        </w:rPr>
      </w:pPr>
      <w:del w:id="6939" w:author="danupraset@gmail.com" w:date="2025-09-23T16:06:00Z">
        <w:r w:rsidDel="00D20E1C">
          <w:rPr>
            <w:rFonts w:ascii="Arial" w:hAnsi="Arial" w:cs="Arial"/>
            <w:sz w:val="20"/>
            <w:szCs w:val="20"/>
          </w:rPr>
          <w:delText>Branch: offence type O &amp; E</w:delText>
        </w:r>
      </w:del>
    </w:p>
    <w:p w14:paraId="5FD2CB5C" w14:textId="22251248" w:rsidR="00C61CE5" w:rsidDel="00D20E1C" w:rsidRDefault="00C61CE5" w:rsidP="004D1EB4">
      <w:pPr>
        <w:rPr>
          <w:del w:id="6940" w:author="danupraset@gmail.com" w:date="2025-09-23T16:06:00Z"/>
          <w:rFonts w:ascii="Arial" w:hAnsi="Arial" w:cs="Arial"/>
          <w:sz w:val="20"/>
          <w:szCs w:val="20"/>
        </w:rPr>
      </w:pPr>
    </w:p>
    <w:tbl>
      <w:tblPr>
        <w:tblStyle w:val="TableGrid"/>
        <w:tblW w:w="0" w:type="auto"/>
        <w:tblLook w:val="04A0" w:firstRow="1" w:lastRow="0" w:firstColumn="1" w:lastColumn="0" w:noHBand="0" w:noVBand="1"/>
      </w:tblPr>
      <w:tblGrid>
        <w:gridCol w:w="2812"/>
        <w:gridCol w:w="2623"/>
        <w:gridCol w:w="3915"/>
      </w:tblGrid>
      <w:tr w:rsidR="00236980" w:rsidRPr="00236980" w:rsidDel="00D20E1C" w14:paraId="5A052C7C" w14:textId="3AB6B9B3" w:rsidTr="00236980">
        <w:trPr>
          <w:del w:id="6941" w:author="danupraset@gmail.com" w:date="2025-09-23T16:06:00Z"/>
        </w:trPr>
        <w:tc>
          <w:tcPr>
            <w:tcW w:w="0" w:type="auto"/>
            <w:shd w:val="clear" w:color="auto" w:fill="F2F2F2" w:themeFill="background1" w:themeFillShade="F2"/>
            <w:hideMark/>
          </w:tcPr>
          <w:p w14:paraId="49808BE9" w14:textId="0EE4F262" w:rsidR="00236980" w:rsidRPr="00236980" w:rsidDel="00D20E1C" w:rsidRDefault="00236980" w:rsidP="00236980">
            <w:pPr>
              <w:rPr>
                <w:del w:id="6942" w:author="danupraset@gmail.com" w:date="2025-09-23T16:06:00Z"/>
                <w:rFonts w:ascii="Arial" w:hAnsi="Arial" w:cs="Arial"/>
                <w:b/>
                <w:bCs/>
                <w:szCs w:val="20"/>
                <w:lang w:val="en-SG"/>
              </w:rPr>
            </w:pPr>
            <w:del w:id="6943" w:author="danupraset@gmail.com" w:date="2025-09-23T16:06:00Z">
              <w:r w:rsidRPr="00236980" w:rsidDel="00D20E1C">
                <w:rPr>
                  <w:rFonts w:ascii="Arial" w:hAnsi="Arial" w:cs="Arial"/>
                  <w:b/>
                  <w:bCs/>
                  <w:szCs w:val="20"/>
                  <w:lang w:val="en-SG"/>
                </w:rPr>
                <w:delText>Step</w:delText>
              </w:r>
            </w:del>
          </w:p>
        </w:tc>
        <w:tc>
          <w:tcPr>
            <w:tcW w:w="0" w:type="auto"/>
            <w:shd w:val="clear" w:color="auto" w:fill="F2F2F2" w:themeFill="background1" w:themeFillShade="F2"/>
            <w:hideMark/>
          </w:tcPr>
          <w:p w14:paraId="6384497A" w14:textId="2B6DB72E" w:rsidR="00236980" w:rsidRPr="00236980" w:rsidDel="00D20E1C" w:rsidRDefault="00236980" w:rsidP="00236980">
            <w:pPr>
              <w:rPr>
                <w:del w:id="6944" w:author="danupraset@gmail.com" w:date="2025-09-23T16:06:00Z"/>
                <w:rFonts w:ascii="Arial" w:hAnsi="Arial" w:cs="Arial"/>
                <w:b/>
                <w:bCs/>
                <w:szCs w:val="20"/>
                <w:lang w:val="en-SG"/>
              </w:rPr>
            </w:pPr>
            <w:commentRangeStart w:id="6945"/>
            <w:commentRangeStart w:id="6946"/>
            <w:commentRangeStart w:id="6947"/>
            <w:del w:id="6948" w:author="danupraset@gmail.com" w:date="2025-09-23T16:06:00Z">
              <w:r w:rsidRPr="00236980" w:rsidDel="00D20E1C">
                <w:rPr>
                  <w:rFonts w:ascii="Arial" w:hAnsi="Arial" w:cs="Arial"/>
                  <w:b/>
                  <w:bCs/>
                  <w:szCs w:val="20"/>
                  <w:lang w:val="en-SG"/>
                </w:rPr>
                <w:delText>Definition</w:delText>
              </w:r>
              <w:commentRangeEnd w:id="6945"/>
              <w:r w:rsidR="00CA7512" w:rsidDel="00D20E1C">
                <w:rPr>
                  <w:rStyle w:val="CommentReference"/>
                </w:rPr>
                <w:commentReference w:id="6945"/>
              </w:r>
              <w:commentRangeEnd w:id="6946"/>
              <w:r w:rsidR="005A5176" w:rsidDel="00D20E1C">
                <w:rPr>
                  <w:rStyle w:val="CommentReference"/>
                </w:rPr>
                <w:commentReference w:id="6946"/>
              </w:r>
              <w:commentRangeEnd w:id="6947"/>
              <w:r w:rsidR="00E26BD3" w:rsidDel="00D20E1C">
                <w:rPr>
                  <w:rStyle w:val="CommentReference"/>
                </w:rPr>
                <w:commentReference w:id="6947"/>
              </w:r>
            </w:del>
          </w:p>
        </w:tc>
        <w:tc>
          <w:tcPr>
            <w:tcW w:w="0" w:type="auto"/>
            <w:shd w:val="clear" w:color="auto" w:fill="F2F2F2" w:themeFill="background1" w:themeFillShade="F2"/>
            <w:hideMark/>
          </w:tcPr>
          <w:p w14:paraId="6503B35F" w14:textId="7FB0BFB0" w:rsidR="00236980" w:rsidRPr="00236980" w:rsidDel="00D20E1C" w:rsidRDefault="00236980" w:rsidP="00236980">
            <w:pPr>
              <w:rPr>
                <w:del w:id="6949" w:author="danupraset@gmail.com" w:date="2025-09-23T16:06:00Z"/>
                <w:rFonts w:ascii="Arial" w:hAnsi="Arial" w:cs="Arial"/>
                <w:b/>
                <w:bCs/>
                <w:szCs w:val="20"/>
                <w:lang w:val="en-SG"/>
              </w:rPr>
            </w:pPr>
            <w:del w:id="6950" w:author="danupraset@gmail.com" w:date="2025-09-23T16:06:00Z">
              <w:r w:rsidRPr="00236980" w:rsidDel="00D20E1C">
                <w:rPr>
                  <w:rFonts w:ascii="Arial" w:hAnsi="Arial" w:cs="Arial"/>
                  <w:b/>
                  <w:bCs/>
                  <w:szCs w:val="20"/>
                  <w:lang w:val="en-SG"/>
                </w:rPr>
                <w:delText>Brief Description</w:delText>
              </w:r>
            </w:del>
          </w:p>
        </w:tc>
      </w:tr>
      <w:tr w:rsidR="00236980" w:rsidRPr="00236980" w:rsidDel="00D20E1C" w14:paraId="307A6BDD" w14:textId="0F596057" w:rsidTr="00236980">
        <w:trPr>
          <w:del w:id="6951" w:author="danupraset@gmail.com" w:date="2025-09-23T16:06:00Z"/>
        </w:trPr>
        <w:tc>
          <w:tcPr>
            <w:tcW w:w="0" w:type="auto"/>
            <w:hideMark/>
          </w:tcPr>
          <w:p w14:paraId="13887D3F" w14:textId="629C19C9" w:rsidR="00236980" w:rsidRPr="00236980" w:rsidDel="00D20E1C" w:rsidRDefault="00236980" w:rsidP="00236980">
            <w:pPr>
              <w:rPr>
                <w:del w:id="6952" w:author="danupraset@gmail.com" w:date="2025-09-23T16:06:00Z"/>
                <w:rFonts w:ascii="Arial" w:hAnsi="Arial" w:cs="Arial"/>
                <w:szCs w:val="20"/>
                <w:lang w:val="en-SG"/>
              </w:rPr>
            </w:pPr>
            <w:del w:id="6953" w:author="danupraset@gmail.com" w:date="2025-09-23T16:06:00Z">
              <w:r w:rsidRPr="00236980" w:rsidDel="00D20E1C">
                <w:rPr>
                  <w:rFonts w:ascii="Arial" w:hAnsi="Arial" w:cs="Arial"/>
                  <w:szCs w:val="20"/>
                  <w:lang w:val="en-SG"/>
                </w:rPr>
                <w:delText>AN flag = Y?</w:delText>
              </w:r>
            </w:del>
          </w:p>
        </w:tc>
        <w:tc>
          <w:tcPr>
            <w:tcW w:w="0" w:type="auto"/>
            <w:hideMark/>
          </w:tcPr>
          <w:p w14:paraId="76399873" w14:textId="2EAF6ACD" w:rsidR="00236980" w:rsidRPr="00236980" w:rsidDel="00D20E1C" w:rsidRDefault="00236980" w:rsidP="00236980">
            <w:pPr>
              <w:rPr>
                <w:del w:id="6954" w:author="danupraset@gmail.com" w:date="2025-09-23T16:06:00Z"/>
                <w:rFonts w:ascii="Arial" w:hAnsi="Arial" w:cs="Arial"/>
                <w:szCs w:val="20"/>
                <w:lang w:val="en-SG"/>
              </w:rPr>
            </w:pPr>
            <w:del w:id="6955" w:author="danupraset@gmail.com" w:date="2025-09-23T16:06:00Z">
              <w:r w:rsidRPr="00236980" w:rsidDel="00D20E1C">
                <w:rPr>
                  <w:rFonts w:ascii="Arial" w:hAnsi="Arial" w:cs="Arial"/>
                  <w:szCs w:val="20"/>
                  <w:lang w:val="en-SG"/>
                </w:rPr>
                <w:delText>Decision</w:delText>
              </w:r>
            </w:del>
          </w:p>
        </w:tc>
        <w:tc>
          <w:tcPr>
            <w:tcW w:w="0" w:type="auto"/>
            <w:hideMark/>
          </w:tcPr>
          <w:p w14:paraId="222AFBF7" w14:textId="75E91A5D" w:rsidR="00236980" w:rsidDel="00D20E1C" w:rsidRDefault="00236980" w:rsidP="00236980">
            <w:pPr>
              <w:rPr>
                <w:del w:id="6956" w:author="danupraset@gmail.com" w:date="2025-09-23T16:06:00Z"/>
                <w:rFonts w:ascii="Arial" w:hAnsi="Arial" w:cs="Arial"/>
                <w:szCs w:val="20"/>
                <w:lang w:val="en-SG"/>
              </w:rPr>
            </w:pPr>
            <w:commentRangeStart w:id="6957"/>
            <w:commentRangeStart w:id="6958"/>
            <w:commentRangeStart w:id="6959"/>
            <w:del w:id="6960" w:author="danupraset@gmail.com" w:date="2025-09-23T16:06:00Z">
              <w:r w:rsidRPr="00236980" w:rsidDel="00D20E1C">
                <w:rPr>
                  <w:rFonts w:ascii="Arial" w:hAnsi="Arial" w:cs="Arial"/>
                  <w:szCs w:val="20"/>
                  <w:lang w:val="en-SG"/>
                </w:rPr>
                <w:delText>Yes → Set notice_payment_flag = Not payable, show = N</w:delText>
              </w:r>
              <w:commentRangeEnd w:id="6957"/>
              <w:r w:rsidR="00F91E86" w:rsidDel="00D20E1C">
                <w:rPr>
                  <w:rStyle w:val="CommentReference"/>
                </w:rPr>
                <w:commentReference w:id="6957"/>
              </w:r>
              <w:commentRangeEnd w:id="6958"/>
              <w:r w:rsidR="00AF0AF9" w:rsidDel="00D20E1C">
                <w:rPr>
                  <w:rStyle w:val="CommentReference"/>
                </w:rPr>
                <w:commentReference w:id="6958"/>
              </w:r>
              <w:commentRangeEnd w:id="6959"/>
              <w:r w:rsidR="00E26BD3" w:rsidDel="00D20E1C">
                <w:rPr>
                  <w:rStyle w:val="CommentReference"/>
                </w:rPr>
                <w:commentReference w:id="6959"/>
              </w:r>
              <w:r w:rsidRPr="00236980" w:rsidDel="00D20E1C">
                <w:rPr>
                  <w:rFonts w:ascii="Arial" w:hAnsi="Arial" w:cs="Arial"/>
                  <w:szCs w:val="20"/>
                  <w:lang w:val="en-SG"/>
                </w:rPr>
                <w:delText xml:space="preserve">, error_message from Code E5. </w:delText>
              </w:r>
            </w:del>
          </w:p>
          <w:p w14:paraId="1A9A6752" w14:textId="032075F1" w:rsidR="00236980" w:rsidRPr="00236980" w:rsidDel="00D20E1C" w:rsidRDefault="00236980" w:rsidP="00236980">
            <w:pPr>
              <w:rPr>
                <w:del w:id="6961" w:author="danupraset@gmail.com" w:date="2025-09-23T16:06:00Z"/>
                <w:rFonts w:ascii="Arial" w:hAnsi="Arial" w:cs="Arial"/>
                <w:szCs w:val="20"/>
                <w:lang w:val="en-SG"/>
              </w:rPr>
            </w:pPr>
            <w:del w:id="6962" w:author="danupraset@gmail.com" w:date="2025-09-23T16:06:00Z">
              <w:r w:rsidRPr="00236980" w:rsidDel="00D20E1C">
                <w:rPr>
                  <w:rFonts w:ascii="Arial" w:hAnsi="Arial" w:cs="Arial"/>
                  <w:szCs w:val="20"/>
                  <w:lang w:val="en-SG"/>
                </w:rPr>
                <w:delText>No → next decision.</w:delText>
              </w:r>
            </w:del>
          </w:p>
        </w:tc>
      </w:tr>
      <w:tr w:rsidR="00236980" w:rsidRPr="00236980" w:rsidDel="00D20E1C" w14:paraId="3CDF2BED" w14:textId="6325FDE4" w:rsidTr="00236980">
        <w:trPr>
          <w:del w:id="6963" w:author="danupraset@gmail.com" w:date="2025-09-23T16:06:00Z"/>
        </w:trPr>
        <w:tc>
          <w:tcPr>
            <w:tcW w:w="0" w:type="auto"/>
            <w:hideMark/>
          </w:tcPr>
          <w:p w14:paraId="6388C42A" w14:textId="7147377D" w:rsidR="00236980" w:rsidRPr="00236980" w:rsidDel="00D20E1C" w:rsidRDefault="00236980" w:rsidP="00236980">
            <w:pPr>
              <w:rPr>
                <w:del w:id="6964" w:author="danupraset@gmail.com" w:date="2025-09-23T16:06:00Z"/>
                <w:rFonts w:ascii="Arial" w:hAnsi="Arial" w:cs="Arial"/>
                <w:szCs w:val="20"/>
                <w:lang w:val="en-SG"/>
              </w:rPr>
            </w:pPr>
            <w:del w:id="6965" w:author="danupraset@gmail.com" w:date="2025-09-23T16:06:00Z">
              <w:r w:rsidRPr="00236980" w:rsidDel="00D20E1C">
                <w:rPr>
                  <w:rFonts w:ascii="Arial" w:hAnsi="Arial" w:cs="Arial"/>
                  <w:szCs w:val="20"/>
                  <w:lang w:val="en-SG"/>
                </w:rPr>
                <w:delText>Veh reg type = F?</w:delText>
              </w:r>
            </w:del>
          </w:p>
        </w:tc>
        <w:tc>
          <w:tcPr>
            <w:tcW w:w="0" w:type="auto"/>
            <w:hideMark/>
          </w:tcPr>
          <w:p w14:paraId="10DA7905" w14:textId="3515A345" w:rsidR="00236980" w:rsidRPr="00236980" w:rsidDel="00D20E1C" w:rsidRDefault="00236980" w:rsidP="00236980">
            <w:pPr>
              <w:rPr>
                <w:del w:id="6966" w:author="danupraset@gmail.com" w:date="2025-09-23T16:06:00Z"/>
                <w:rFonts w:ascii="Arial" w:hAnsi="Arial" w:cs="Arial"/>
                <w:szCs w:val="20"/>
                <w:lang w:val="en-SG"/>
              </w:rPr>
            </w:pPr>
            <w:del w:id="6967" w:author="danupraset@gmail.com" w:date="2025-09-23T16:06:00Z">
              <w:r w:rsidRPr="00236980" w:rsidDel="00D20E1C">
                <w:rPr>
                  <w:rFonts w:ascii="Arial" w:hAnsi="Arial" w:cs="Arial"/>
                  <w:szCs w:val="20"/>
                  <w:lang w:val="en-SG"/>
                </w:rPr>
                <w:delText>Decision</w:delText>
              </w:r>
            </w:del>
          </w:p>
        </w:tc>
        <w:tc>
          <w:tcPr>
            <w:tcW w:w="0" w:type="auto"/>
            <w:hideMark/>
          </w:tcPr>
          <w:p w14:paraId="28616EAA" w14:textId="58417B5A" w:rsidR="00236980" w:rsidRPr="00236980" w:rsidDel="00D20E1C" w:rsidRDefault="00236980" w:rsidP="00236980">
            <w:pPr>
              <w:rPr>
                <w:del w:id="6968" w:author="danupraset@gmail.com" w:date="2025-09-23T16:06:00Z"/>
                <w:rFonts w:ascii="Arial" w:hAnsi="Arial" w:cs="Arial"/>
                <w:szCs w:val="20"/>
                <w:lang w:val="en-SG"/>
              </w:rPr>
            </w:pPr>
            <w:del w:id="6969" w:author="danupraset@gmail.com" w:date="2025-09-23T16:06:00Z">
              <w:r w:rsidRPr="00236980" w:rsidDel="00D20E1C">
                <w:rPr>
                  <w:rFonts w:ascii="Arial" w:hAnsi="Arial" w:cs="Arial"/>
                  <w:szCs w:val="20"/>
                  <w:lang w:val="en-SG"/>
                </w:rPr>
                <w:delText xml:space="preserve">Yes → Set notice_payment_flag = Payable, show = Y, error_message from code E6. </w:delText>
              </w:r>
            </w:del>
            <w:ins w:id="6970" w:author="Ahmad Rafif" w:date="2025-08-22T14:06:00Z">
              <w:del w:id="6971" w:author="danupraset@gmail.com" w:date="2025-09-23T16:06:00Z">
                <w:r w:rsidR="00995CE2" w:rsidDel="00D20E1C">
                  <w:rPr>
                    <w:rFonts w:ascii="Arial" w:hAnsi="Arial" w:cs="Arial"/>
                    <w:szCs w:val="20"/>
                    <w:lang w:val="en-SG"/>
                  </w:rPr>
                  <w:br/>
                </w:r>
              </w:del>
            </w:ins>
            <w:del w:id="6972" w:author="danupraset@gmail.com" w:date="2025-09-23T16:06:00Z">
              <w:r w:rsidRPr="00236980" w:rsidDel="00D20E1C">
                <w:rPr>
                  <w:rFonts w:ascii="Arial" w:hAnsi="Arial" w:cs="Arial"/>
                  <w:szCs w:val="20"/>
                  <w:lang w:val="en-SG"/>
                </w:rPr>
                <w:delText>No (it is S, I, D or V) → next decision.</w:delText>
              </w:r>
            </w:del>
            <w:ins w:id="6973" w:author="Ahmad Rafif" w:date="2025-08-22T14:06:00Z">
              <w:del w:id="6974" w:author="danupraset@gmail.com" w:date="2025-09-23T16:06:00Z">
                <w:r w:rsidR="00995CE2" w:rsidRPr="00236980" w:rsidDel="00D20E1C">
                  <w:rPr>
                    <w:rFonts w:ascii="Arial" w:hAnsi="Arial" w:cs="Arial"/>
                    <w:szCs w:val="20"/>
                    <w:lang w:val="en-SG"/>
                  </w:rPr>
                  <w:delText xml:space="preserve"> Set notice_payment_flag = Payable, show = Y, error_message from code E1</w:delText>
                </w:r>
              </w:del>
            </w:ins>
          </w:p>
        </w:tc>
      </w:tr>
      <w:tr w:rsidR="00E26BD3" w:rsidRPr="00236980" w:rsidDel="00D20E1C" w14:paraId="400ECD7C" w14:textId="350454CB" w:rsidTr="00236980">
        <w:trPr>
          <w:del w:id="6975" w:author="danupraset@gmail.com" w:date="2025-09-23T16:06:00Z"/>
        </w:trPr>
        <w:tc>
          <w:tcPr>
            <w:tcW w:w="0" w:type="auto"/>
            <w:hideMark/>
          </w:tcPr>
          <w:p w14:paraId="5BD02B83" w14:textId="082322E9" w:rsidR="00236980" w:rsidDel="00D20E1C" w:rsidRDefault="00236980" w:rsidP="00236980">
            <w:pPr>
              <w:rPr>
                <w:del w:id="6976" w:author="danupraset@gmail.com" w:date="2025-09-23T16:06:00Z"/>
                <w:rFonts w:ascii="Arial" w:hAnsi="Arial" w:cs="Arial"/>
                <w:szCs w:val="20"/>
                <w:lang w:val="en-SG"/>
              </w:rPr>
            </w:pPr>
            <w:del w:id="6977" w:author="danupraset@gmail.com" w:date="2025-09-23T16:06:00Z">
              <w:r w:rsidRPr="00236980" w:rsidDel="00D20E1C">
                <w:rPr>
                  <w:rFonts w:ascii="Arial" w:hAnsi="Arial" w:cs="Arial"/>
                  <w:szCs w:val="20"/>
                  <w:lang w:val="en-SG"/>
                </w:rPr>
                <w:lastRenderedPageBreak/>
                <w:delText>Last processing stage</w:delText>
              </w:r>
              <w:r w:rsidDel="00D20E1C">
                <w:rPr>
                  <w:rFonts w:ascii="Arial" w:hAnsi="Arial" w:cs="Arial"/>
                  <w:szCs w:val="20"/>
                  <w:lang w:val="en-SG"/>
                </w:rPr>
                <w:delText xml:space="preserve"> = </w:delText>
              </w:r>
              <w:r w:rsidRPr="00236980" w:rsidDel="00D20E1C">
                <w:rPr>
                  <w:rFonts w:ascii="Arial" w:hAnsi="Arial" w:cs="Arial"/>
                  <w:szCs w:val="20"/>
                  <w:lang w:val="en-SG"/>
                </w:rPr>
                <w:delText>NPA/ROV/ENA/RD1/</w:delText>
              </w:r>
            </w:del>
          </w:p>
          <w:p w14:paraId="58A4F777" w14:textId="40F152DF" w:rsidR="00236980" w:rsidRPr="00236980" w:rsidDel="00D20E1C" w:rsidRDefault="00236980" w:rsidP="00236980">
            <w:pPr>
              <w:rPr>
                <w:del w:id="6978" w:author="danupraset@gmail.com" w:date="2025-09-23T16:06:00Z"/>
                <w:rFonts w:ascii="Arial" w:hAnsi="Arial" w:cs="Arial"/>
                <w:szCs w:val="20"/>
                <w:lang w:val="en-SG"/>
              </w:rPr>
            </w:pPr>
            <w:del w:id="6979" w:author="danupraset@gmail.com" w:date="2025-09-23T16:06:00Z">
              <w:r w:rsidRPr="00236980" w:rsidDel="00D20E1C">
                <w:rPr>
                  <w:rFonts w:ascii="Arial" w:hAnsi="Arial" w:cs="Arial"/>
                  <w:szCs w:val="20"/>
                  <w:lang w:val="en-SG"/>
                </w:rPr>
                <w:delText>RD2/RR3/DN1/DN2/DR3?</w:delText>
              </w:r>
            </w:del>
          </w:p>
        </w:tc>
        <w:tc>
          <w:tcPr>
            <w:tcW w:w="0" w:type="auto"/>
            <w:hideMark/>
          </w:tcPr>
          <w:p w14:paraId="4BB67E4D" w14:textId="2C3D4835" w:rsidR="00236980" w:rsidRPr="00236980" w:rsidDel="00D20E1C" w:rsidRDefault="00236980" w:rsidP="00236980">
            <w:pPr>
              <w:rPr>
                <w:del w:id="6980" w:author="danupraset@gmail.com" w:date="2025-09-23T16:06:00Z"/>
                <w:rFonts w:ascii="Arial" w:hAnsi="Arial" w:cs="Arial"/>
                <w:szCs w:val="20"/>
                <w:lang w:val="en-SG"/>
              </w:rPr>
            </w:pPr>
            <w:del w:id="6981" w:author="danupraset@gmail.com" w:date="2025-09-23T16:06:00Z">
              <w:r w:rsidRPr="00236980" w:rsidDel="00D20E1C">
                <w:rPr>
                  <w:rFonts w:ascii="Arial" w:hAnsi="Arial" w:cs="Arial"/>
                  <w:szCs w:val="20"/>
                  <w:lang w:val="en-SG"/>
                </w:rPr>
                <w:delText>Decision</w:delText>
              </w:r>
            </w:del>
          </w:p>
        </w:tc>
        <w:tc>
          <w:tcPr>
            <w:tcW w:w="0" w:type="auto"/>
            <w:hideMark/>
          </w:tcPr>
          <w:p w14:paraId="3318234B" w14:textId="385F2467" w:rsidR="00236980" w:rsidRPr="00236980" w:rsidDel="00D20E1C" w:rsidRDefault="00236980" w:rsidP="00236980">
            <w:pPr>
              <w:rPr>
                <w:del w:id="6982" w:author="danupraset@gmail.com" w:date="2025-09-23T16:06:00Z"/>
                <w:rFonts w:ascii="Arial" w:hAnsi="Arial" w:cs="Arial"/>
                <w:szCs w:val="20"/>
                <w:lang w:val="en-SG"/>
              </w:rPr>
            </w:pPr>
            <w:del w:id="6983" w:author="danupraset@gmail.com" w:date="2025-09-23T16:06:00Z">
              <w:r w:rsidRPr="00236980" w:rsidDel="00D20E1C">
                <w:rPr>
                  <w:rFonts w:ascii="Arial" w:hAnsi="Arial" w:cs="Arial"/>
                  <w:szCs w:val="20"/>
                  <w:lang w:val="en-SG"/>
                </w:rPr>
                <w:delText>Yes → Set notice_payment_flag = Payable, show = Y, error_message from code E1. No (CPC and above) → next decision (search param using vehicle no ?).</w:delText>
              </w:r>
            </w:del>
          </w:p>
        </w:tc>
      </w:tr>
      <w:tr w:rsidR="00E26BD3" w:rsidRPr="00236980" w:rsidDel="00D20E1C" w14:paraId="0A0EADB6" w14:textId="0349FC9E" w:rsidTr="00236980">
        <w:trPr>
          <w:del w:id="6984" w:author="danupraset@gmail.com" w:date="2025-09-23T16:06:00Z"/>
        </w:trPr>
        <w:tc>
          <w:tcPr>
            <w:tcW w:w="0" w:type="auto"/>
            <w:hideMark/>
          </w:tcPr>
          <w:p w14:paraId="12EDF4B4" w14:textId="6044C20C" w:rsidR="00236980" w:rsidRPr="00236980" w:rsidDel="00D20E1C" w:rsidRDefault="00236980" w:rsidP="00236980">
            <w:pPr>
              <w:rPr>
                <w:del w:id="6985" w:author="danupraset@gmail.com" w:date="2025-09-23T16:06:00Z"/>
                <w:rFonts w:ascii="Arial" w:hAnsi="Arial" w:cs="Arial"/>
                <w:szCs w:val="20"/>
                <w:lang w:val="en-SG"/>
              </w:rPr>
            </w:pPr>
            <w:del w:id="6986" w:author="danupraset@gmail.com" w:date="2025-09-23T16:06:00Z">
              <w:r w:rsidRPr="00236980" w:rsidDel="00D20E1C">
                <w:rPr>
                  <w:rFonts w:ascii="Arial" w:hAnsi="Arial" w:cs="Arial"/>
                  <w:szCs w:val="20"/>
                  <w:lang w:val="en-SG"/>
                </w:rPr>
                <w:delText>search param using vehicle no ?</w:delText>
              </w:r>
            </w:del>
          </w:p>
        </w:tc>
        <w:tc>
          <w:tcPr>
            <w:tcW w:w="0" w:type="auto"/>
            <w:hideMark/>
          </w:tcPr>
          <w:p w14:paraId="4DD14B05" w14:textId="36AB05E3" w:rsidR="00236980" w:rsidRPr="00236980" w:rsidDel="00D20E1C" w:rsidRDefault="00236980" w:rsidP="00236980">
            <w:pPr>
              <w:rPr>
                <w:del w:id="6987" w:author="danupraset@gmail.com" w:date="2025-09-23T16:06:00Z"/>
                <w:rFonts w:ascii="Arial" w:hAnsi="Arial" w:cs="Arial"/>
                <w:szCs w:val="20"/>
                <w:lang w:val="en-SG"/>
              </w:rPr>
            </w:pPr>
            <w:del w:id="6988" w:author="danupraset@gmail.com" w:date="2025-09-23T16:06:00Z">
              <w:r w:rsidRPr="00236980" w:rsidDel="00D20E1C">
                <w:rPr>
                  <w:rFonts w:ascii="Arial" w:hAnsi="Arial" w:cs="Arial"/>
                  <w:szCs w:val="20"/>
                  <w:lang w:val="en-SG"/>
                </w:rPr>
                <w:delText>Decision</w:delText>
              </w:r>
            </w:del>
          </w:p>
        </w:tc>
        <w:tc>
          <w:tcPr>
            <w:tcW w:w="0" w:type="auto"/>
            <w:hideMark/>
          </w:tcPr>
          <w:p w14:paraId="22C46FAC" w14:textId="5A97EEAB" w:rsidR="00236980" w:rsidDel="00D20E1C" w:rsidRDefault="00236980" w:rsidP="00236980">
            <w:pPr>
              <w:rPr>
                <w:del w:id="6989" w:author="danupraset@gmail.com" w:date="2025-09-23T16:06:00Z"/>
                <w:rFonts w:ascii="Arial" w:hAnsi="Arial" w:cs="Arial"/>
                <w:szCs w:val="20"/>
                <w:lang w:val="en-SG"/>
              </w:rPr>
            </w:pPr>
            <w:del w:id="6990" w:author="danupraset@gmail.com" w:date="2025-09-23T16:06:00Z">
              <w:r w:rsidRPr="00236980" w:rsidDel="00D20E1C">
                <w:rPr>
                  <w:rFonts w:ascii="Arial" w:hAnsi="Arial" w:cs="Arial"/>
                  <w:szCs w:val="20"/>
                  <w:lang w:val="en-SG"/>
                </w:rPr>
                <w:delText xml:space="preserve">Yes → Payment Acceptance = Y? → </w:delText>
              </w:r>
            </w:del>
          </w:p>
          <w:p w14:paraId="5152AAE9" w14:textId="104BF210" w:rsidR="00236980" w:rsidDel="00D20E1C" w:rsidRDefault="00236980" w:rsidP="00236980">
            <w:pPr>
              <w:rPr>
                <w:del w:id="6991" w:author="danupraset@gmail.com" w:date="2025-09-23T16:06:00Z"/>
                <w:rFonts w:ascii="Arial" w:hAnsi="Arial" w:cs="Arial"/>
                <w:szCs w:val="20"/>
                <w:lang w:val="en-SG"/>
              </w:rPr>
            </w:pPr>
            <w:del w:id="6992" w:author="danupraset@gmail.com" w:date="2025-09-23T16:06:00Z">
              <w:r w:rsidRPr="00236980" w:rsidDel="00D20E1C">
                <w:rPr>
                  <w:rFonts w:ascii="Arial" w:hAnsi="Arial" w:cs="Arial"/>
                  <w:szCs w:val="20"/>
                  <w:lang w:val="en-SG"/>
                </w:rPr>
                <w:delText xml:space="preserve">Yes: Payable, show = N, error_message E2; </w:delText>
              </w:r>
            </w:del>
          </w:p>
          <w:p w14:paraId="34BD8A00" w14:textId="195B56A2" w:rsidR="00236980" w:rsidDel="00D20E1C" w:rsidRDefault="00236980" w:rsidP="00236980">
            <w:pPr>
              <w:rPr>
                <w:del w:id="6993" w:author="danupraset@gmail.com" w:date="2025-09-23T16:06:00Z"/>
                <w:rFonts w:ascii="Arial" w:hAnsi="Arial" w:cs="Arial"/>
                <w:szCs w:val="20"/>
                <w:lang w:val="en-SG"/>
              </w:rPr>
            </w:pPr>
            <w:del w:id="6994" w:author="danupraset@gmail.com" w:date="2025-09-23T16:06:00Z">
              <w:r w:rsidRPr="00236980" w:rsidDel="00D20E1C">
                <w:rPr>
                  <w:rFonts w:ascii="Arial" w:hAnsi="Arial" w:cs="Arial"/>
                  <w:szCs w:val="20"/>
                  <w:lang w:val="en-SG"/>
                </w:rPr>
                <w:delText xml:space="preserve">No: Not Payable, show = N, error_message E2. </w:delText>
              </w:r>
            </w:del>
          </w:p>
          <w:p w14:paraId="494BBC9B" w14:textId="7928BA08" w:rsidR="00236980" w:rsidDel="00D20E1C" w:rsidRDefault="00236980" w:rsidP="00236980">
            <w:pPr>
              <w:rPr>
                <w:del w:id="6995" w:author="danupraset@gmail.com" w:date="2025-09-23T16:06:00Z"/>
                <w:rFonts w:ascii="Arial" w:hAnsi="Arial" w:cs="Arial"/>
                <w:szCs w:val="20"/>
                <w:lang w:val="en-SG"/>
              </w:rPr>
            </w:pPr>
            <w:del w:id="6996" w:author="danupraset@gmail.com" w:date="2025-09-23T16:06:00Z">
              <w:r w:rsidRPr="00236980" w:rsidDel="00D20E1C">
                <w:rPr>
                  <w:rFonts w:ascii="Arial" w:hAnsi="Arial" w:cs="Arial"/>
                  <w:szCs w:val="20"/>
                  <w:lang w:val="en-SG"/>
                </w:rPr>
                <w:delText xml:space="preserve">No → Payment Acceptance = Y? → </w:delText>
              </w:r>
            </w:del>
          </w:p>
          <w:p w14:paraId="0F877F87" w14:textId="04CF6110" w:rsidR="00236980" w:rsidDel="00D20E1C" w:rsidRDefault="00236980" w:rsidP="00236980">
            <w:pPr>
              <w:rPr>
                <w:del w:id="6997" w:author="danupraset@gmail.com" w:date="2025-09-23T16:06:00Z"/>
                <w:rFonts w:ascii="Arial" w:hAnsi="Arial" w:cs="Arial"/>
                <w:szCs w:val="20"/>
                <w:lang w:val="en-SG"/>
              </w:rPr>
            </w:pPr>
            <w:del w:id="6998" w:author="danupraset@gmail.com" w:date="2025-09-23T16:06:00Z">
              <w:r w:rsidRPr="00236980" w:rsidDel="00D20E1C">
                <w:rPr>
                  <w:rFonts w:ascii="Arial" w:hAnsi="Arial" w:cs="Arial"/>
                  <w:szCs w:val="20"/>
                  <w:lang w:val="en-SG"/>
                </w:rPr>
                <w:delText xml:space="preserve">Yes: Payable, show = Y, error_message E1; </w:delText>
              </w:r>
            </w:del>
          </w:p>
          <w:p w14:paraId="7137F068" w14:textId="74693603" w:rsidR="00236980" w:rsidRPr="00236980" w:rsidDel="00D20E1C" w:rsidRDefault="00236980" w:rsidP="00236980">
            <w:pPr>
              <w:rPr>
                <w:del w:id="6999" w:author="danupraset@gmail.com" w:date="2025-09-23T16:06:00Z"/>
                <w:rFonts w:ascii="Arial" w:hAnsi="Arial" w:cs="Arial"/>
                <w:szCs w:val="20"/>
                <w:lang w:val="en-SG"/>
              </w:rPr>
            </w:pPr>
            <w:del w:id="7000" w:author="danupraset@gmail.com" w:date="2025-09-23T16:06:00Z">
              <w:r w:rsidRPr="00236980" w:rsidDel="00D20E1C">
                <w:rPr>
                  <w:rFonts w:ascii="Arial" w:hAnsi="Arial" w:cs="Arial"/>
                  <w:szCs w:val="20"/>
                  <w:lang w:val="en-SG"/>
                </w:rPr>
                <w:delText xml:space="preserve">No: Not Payable, show = Y, error_message E4. </w:delText>
              </w:r>
              <w:r w:rsidRPr="00236980" w:rsidDel="00D20E1C">
                <w:rPr>
                  <w:rFonts w:ascii="Arial" w:hAnsi="Arial" w:cs="Arial"/>
                  <w:i/>
                  <w:iCs/>
                  <w:szCs w:val="20"/>
                  <w:lang w:val="en-SG"/>
                </w:rPr>
                <w:delText>(Note: “CPC above still KIV”)</w:delText>
              </w:r>
            </w:del>
          </w:p>
        </w:tc>
      </w:tr>
    </w:tbl>
    <w:p w14:paraId="3985194E" w14:textId="486CDFB0" w:rsidR="00236980" w:rsidDel="00D20E1C" w:rsidRDefault="00236980" w:rsidP="004D1EB4">
      <w:pPr>
        <w:rPr>
          <w:del w:id="7001" w:author="danupraset@gmail.com" w:date="2025-09-23T16:06:00Z"/>
          <w:rFonts w:ascii="Arial" w:hAnsi="Arial" w:cs="Arial"/>
          <w:sz w:val="20"/>
          <w:szCs w:val="20"/>
        </w:rPr>
      </w:pPr>
    </w:p>
    <w:p w14:paraId="6AE6283B" w14:textId="68F332FE" w:rsidR="00236980" w:rsidDel="00D20E1C" w:rsidRDefault="00236980" w:rsidP="004D1EB4">
      <w:pPr>
        <w:rPr>
          <w:del w:id="7002" w:author="danupraset@gmail.com" w:date="2025-09-23T16:06:00Z"/>
          <w:rFonts w:ascii="Arial" w:hAnsi="Arial" w:cs="Arial"/>
          <w:sz w:val="20"/>
          <w:szCs w:val="20"/>
        </w:rPr>
      </w:pPr>
      <w:del w:id="7003" w:author="danupraset@gmail.com" w:date="2025-09-23T16:06:00Z">
        <w:r w:rsidDel="00D20E1C">
          <w:rPr>
            <w:rFonts w:ascii="Arial" w:hAnsi="Arial" w:cs="Arial"/>
            <w:sz w:val="20"/>
            <w:szCs w:val="20"/>
          </w:rPr>
          <w:delText>Branch: offence type U</w:delText>
        </w:r>
      </w:del>
    </w:p>
    <w:p w14:paraId="7E9C5801" w14:textId="54F83096" w:rsidR="00894997" w:rsidDel="00D20E1C" w:rsidRDefault="00894997" w:rsidP="004D1EB4">
      <w:pPr>
        <w:rPr>
          <w:del w:id="7004" w:author="danupraset@gmail.com" w:date="2025-09-23T16:06:00Z"/>
          <w:rFonts w:ascii="Arial" w:hAnsi="Arial" w:cs="Arial"/>
          <w:sz w:val="20"/>
          <w:szCs w:val="20"/>
        </w:rPr>
      </w:pPr>
    </w:p>
    <w:tbl>
      <w:tblPr>
        <w:tblStyle w:val="TableGrid"/>
        <w:tblW w:w="0" w:type="auto"/>
        <w:tblLook w:val="04A0" w:firstRow="1" w:lastRow="0" w:firstColumn="1" w:lastColumn="0" w:noHBand="0" w:noVBand="1"/>
      </w:tblPr>
      <w:tblGrid>
        <w:gridCol w:w="3125"/>
        <w:gridCol w:w="1139"/>
        <w:gridCol w:w="5086"/>
      </w:tblGrid>
      <w:tr w:rsidR="00894997" w:rsidRPr="00894997" w:rsidDel="00D20E1C" w14:paraId="339D1152" w14:textId="7F49354D" w:rsidTr="00AA0A1C">
        <w:trPr>
          <w:del w:id="7005" w:author="danupraset@gmail.com" w:date="2025-09-23T16:06:00Z"/>
        </w:trPr>
        <w:tc>
          <w:tcPr>
            <w:tcW w:w="0" w:type="auto"/>
            <w:shd w:val="clear" w:color="auto" w:fill="F2F2F2" w:themeFill="background1" w:themeFillShade="F2"/>
            <w:hideMark/>
          </w:tcPr>
          <w:p w14:paraId="00D3A752" w14:textId="769DEF18" w:rsidR="00894997" w:rsidRPr="00894997" w:rsidDel="00D20E1C" w:rsidRDefault="00894997" w:rsidP="00894997">
            <w:pPr>
              <w:rPr>
                <w:del w:id="7006" w:author="danupraset@gmail.com" w:date="2025-09-23T16:06:00Z"/>
                <w:rFonts w:ascii="Arial" w:hAnsi="Arial" w:cs="Arial"/>
                <w:b/>
                <w:bCs/>
                <w:szCs w:val="20"/>
                <w:lang w:val="en-SG"/>
              </w:rPr>
            </w:pPr>
            <w:del w:id="7007" w:author="danupraset@gmail.com" w:date="2025-09-23T16:06:00Z">
              <w:r w:rsidRPr="00894997" w:rsidDel="00D20E1C">
                <w:rPr>
                  <w:rFonts w:ascii="Arial" w:hAnsi="Arial" w:cs="Arial"/>
                  <w:b/>
                  <w:bCs/>
                  <w:szCs w:val="20"/>
                  <w:lang w:val="en-SG"/>
                </w:rPr>
                <w:delText>Step</w:delText>
              </w:r>
            </w:del>
          </w:p>
        </w:tc>
        <w:tc>
          <w:tcPr>
            <w:tcW w:w="0" w:type="auto"/>
            <w:shd w:val="clear" w:color="auto" w:fill="F2F2F2" w:themeFill="background1" w:themeFillShade="F2"/>
            <w:hideMark/>
          </w:tcPr>
          <w:p w14:paraId="52C6A052" w14:textId="6FD41597" w:rsidR="00894997" w:rsidRPr="00894997" w:rsidDel="00D20E1C" w:rsidRDefault="00894997" w:rsidP="00894997">
            <w:pPr>
              <w:rPr>
                <w:del w:id="7008" w:author="danupraset@gmail.com" w:date="2025-09-23T16:06:00Z"/>
                <w:rFonts w:ascii="Arial" w:hAnsi="Arial" w:cs="Arial"/>
                <w:b/>
                <w:bCs/>
                <w:szCs w:val="20"/>
                <w:lang w:val="en-SG"/>
              </w:rPr>
            </w:pPr>
            <w:del w:id="7009" w:author="danupraset@gmail.com" w:date="2025-09-23T16:06:00Z">
              <w:r w:rsidRPr="00894997" w:rsidDel="00D20E1C">
                <w:rPr>
                  <w:rFonts w:ascii="Arial" w:hAnsi="Arial" w:cs="Arial"/>
                  <w:b/>
                  <w:bCs/>
                  <w:szCs w:val="20"/>
                  <w:lang w:val="en-SG"/>
                </w:rPr>
                <w:delText>Definition</w:delText>
              </w:r>
            </w:del>
          </w:p>
        </w:tc>
        <w:tc>
          <w:tcPr>
            <w:tcW w:w="0" w:type="auto"/>
            <w:shd w:val="clear" w:color="auto" w:fill="F2F2F2" w:themeFill="background1" w:themeFillShade="F2"/>
            <w:hideMark/>
          </w:tcPr>
          <w:p w14:paraId="29015816" w14:textId="4A42C9EC" w:rsidR="00894997" w:rsidRPr="00894997" w:rsidDel="00D20E1C" w:rsidRDefault="00894997" w:rsidP="00894997">
            <w:pPr>
              <w:rPr>
                <w:del w:id="7010" w:author="danupraset@gmail.com" w:date="2025-09-23T16:06:00Z"/>
                <w:rFonts w:ascii="Arial" w:hAnsi="Arial" w:cs="Arial"/>
                <w:b/>
                <w:bCs/>
                <w:szCs w:val="20"/>
                <w:lang w:val="en-SG"/>
              </w:rPr>
            </w:pPr>
            <w:del w:id="7011" w:author="danupraset@gmail.com" w:date="2025-09-23T16:06:00Z">
              <w:r w:rsidRPr="00894997" w:rsidDel="00D20E1C">
                <w:rPr>
                  <w:rFonts w:ascii="Arial" w:hAnsi="Arial" w:cs="Arial"/>
                  <w:b/>
                  <w:bCs/>
                  <w:szCs w:val="20"/>
                  <w:lang w:val="en-SG"/>
                </w:rPr>
                <w:delText>Brief Description</w:delText>
              </w:r>
            </w:del>
          </w:p>
        </w:tc>
      </w:tr>
      <w:tr w:rsidR="00894997" w:rsidRPr="00894997" w:rsidDel="00D20E1C" w14:paraId="44CDDDF8" w14:textId="64E40A4C" w:rsidTr="00894997">
        <w:trPr>
          <w:del w:id="7012" w:author="danupraset@gmail.com" w:date="2025-09-23T16:06:00Z"/>
        </w:trPr>
        <w:tc>
          <w:tcPr>
            <w:tcW w:w="0" w:type="auto"/>
            <w:hideMark/>
          </w:tcPr>
          <w:p w14:paraId="2BAE3BA6" w14:textId="200C83FA" w:rsidR="00894997" w:rsidRPr="00894997" w:rsidDel="00D20E1C" w:rsidRDefault="00894997" w:rsidP="00894997">
            <w:pPr>
              <w:rPr>
                <w:del w:id="7013" w:author="danupraset@gmail.com" w:date="2025-09-23T16:06:00Z"/>
                <w:rFonts w:ascii="Arial" w:hAnsi="Arial" w:cs="Arial"/>
                <w:szCs w:val="20"/>
                <w:lang w:val="en-SG"/>
              </w:rPr>
            </w:pPr>
            <w:del w:id="7014" w:author="danupraset@gmail.com" w:date="2025-09-23T16:06:00Z">
              <w:r w:rsidRPr="00894997" w:rsidDel="00D20E1C">
                <w:rPr>
                  <w:rFonts w:ascii="Arial" w:hAnsi="Arial" w:cs="Arial"/>
                  <w:szCs w:val="20"/>
                  <w:lang w:val="en-SG"/>
                </w:rPr>
                <w:delText>Veh reg type = F?</w:delText>
              </w:r>
            </w:del>
          </w:p>
        </w:tc>
        <w:tc>
          <w:tcPr>
            <w:tcW w:w="0" w:type="auto"/>
            <w:hideMark/>
          </w:tcPr>
          <w:p w14:paraId="5633265F" w14:textId="11B2B6D0" w:rsidR="00894997" w:rsidRPr="00894997" w:rsidDel="00D20E1C" w:rsidRDefault="00894997" w:rsidP="00894997">
            <w:pPr>
              <w:rPr>
                <w:del w:id="7015" w:author="danupraset@gmail.com" w:date="2025-09-23T16:06:00Z"/>
                <w:rFonts w:ascii="Arial" w:hAnsi="Arial" w:cs="Arial"/>
                <w:szCs w:val="20"/>
                <w:lang w:val="en-SG"/>
              </w:rPr>
            </w:pPr>
            <w:del w:id="7016" w:author="danupraset@gmail.com" w:date="2025-09-23T16:06:00Z">
              <w:r w:rsidRPr="00894997" w:rsidDel="00D20E1C">
                <w:rPr>
                  <w:rFonts w:ascii="Arial" w:hAnsi="Arial" w:cs="Arial"/>
                  <w:szCs w:val="20"/>
                  <w:lang w:val="en-SG"/>
                </w:rPr>
                <w:delText>Decision</w:delText>
              </w:r>
            </w:del>
          </w:p>
        </w:tc>
        <w:tc>
          <w:tcPr>
            <w:tcW w:w="0" w:type="auto"/>
            <w:hideMark/>
          </w:tcPr>
          <w:p w14:paraId="0353E6E7" w14:textId="605CD854" w:rsidR="00995CE2" w:rsidRPr="00894997" w:rsidDel="00D20E1C" w:rsidRDefault="00894997" w:rsidP="005A5176">
            <w:pPr>
              <w:rPr>
                <w:del w:id="7017" w:author="danupraset@gmail.com" w:date="2025-09-23T16:06:00Z"/>
                <w:rFonts w:ascii="Arial" w:hAnsi="Arial" w:cs="Arial"/>
                <w:szCs w:val="20"/>
                <w:lang w:val="en-SG"/>
              </w:rPr>
            </w:pPr>
            <w:del w:id="7018" w:author="danupraset@gmail.com" w:date="2025-09-23T16:06:00Z">
              <w:r w:rsidRPr="00894997" w:rsidDel="00D20E1C">
                <w:rPr>
                  <w:rFonts w:ascii="Arial" w:hAnsi="Arial" w:cs="Arial"/>
                  <w:szCs w:val="20"/>
                  <w:lang w:val="en-SG"/>
                </w:rPr>
                <w:delText>Yes → Set notice_payment_flag = Payable, show = Y, error_message from code E6. No (it is S, I, D or V) → next decision.</w:delText>
              </w:r>
            </w:del>
            <w:ins w:id="7019" w:author="Ahmad Rafif" w:date="2025-08-22T14:07:00Z">
              <w:del w:id="7020" w:author="danupraset@gmail.com" w:date="2025-09-23T16:06:00Z">
                <w:r w:rsidR="005A5176" w:rsidDel="00D20E1C">
                  <w:rPr>
                    <w:rFonts w:ascii="Arial" w:hAnsi="Arial" w:cs="Arial"/>
                    <w:szCs w:val="20"/>
                    <w:lang w:val="en-SG"/>
                  </w:rPr>
                  <w:br/>
                </w:r>
                <w:r w:rsidR="00995CE2" w:rsidDel="00D20E1C">
                  <w:rPr>
                    <w:rFonts w:ascii="Arial" w:hAnsi="Arial" w:cs="Arial"/>
                    <w:szCs w:val="20"/>
                    <w:lang w:val="en-SG"/>
                  </w:rPr>
                  <w:delText xml:space="preserve">No </w:delText>
                </w:r>
                <w:r w:rsidR="00995CE2" w:rsidRPr="00894997" w:rsidDel="00D20E1C">
                  <w:rPr>
                    <w:rFonts w:ascii="Arial" w:hAnsi="Arial" w:cs="Arial"/>
                    <w:szCs w:val="20"/>
                    <w:lang w:val="en-SG"/>
                  </w:rPr>
                  <w:delText xml:space="preserve">→ Set notice_payment_flag = Payable, show = Y, error_message E1. </w:delText>
                </w:r>
              </w:del>
            </w:ins>
          </w:p>
        </w:tc>
      </w:tr>
      <w:tr w:rsidR="00E26BD3" w:rsidRPr="00894997" w:rsidDel="00D20E1C" w14:paraId="78EA5393" w14:textId="3492BC9D" w:rsidTr="00894997">
        <w:trPr>
          <w:del w:id="7021" w:author="danupraset@gmail.com" w:date="2025-09-23T16:06:00Z"/>
        </w:trPr>
        <w:tc>
          <w:tcPr>
            <w:tcW w:w="0" w:type="auto"/>
            <w:hideMark/>
          </w:tcPr>
          <w:p w14:paraId="1A232754" w14:textId="2C5EB826" w:rsidR="00894997" w:rsidDel="00D20E1C" w:rsidRDefault="00894997" w:rsidP="00894997">
            <w:pPr>
              <w:rPr>
                <w:del w:id="7022" w:author="danupraset@gmail.com" w:date="2025-09-23T16:06:00Z"/>
                <w:rFonts w:ascii="Arial" w:hAnsi="Arial" w:cs="Arial"/>
                <w:szCs w:val="20"/>
                <w:lang w:val="en-SG"/>
              </w:rPr>
            </w:pPr>
            <w:del w:id="7023" w:author="danupraset@gmail.com" w:date="2025-09-23T16:06:00Z">
              <w:r w:rsidRPr="00236980" w:rsidDel="00D20E1C">
                <w:rPr>
                  <w:rFonts w:ascii="Arial" w:hAnsi="Arial" w:cs="Arial"/>
                  <w:szCs w:val="20"/>
                  <w:lang w:val="en-SG"/>
                </w:rPr>
                <w:delText>Last processing stage</w:delText>
              </w:r>
              <w:r w:rsidDel="00D20E1C">
                <w:rPr>
                  <w:rFonts w:ascii="Arial" w:hAnsi="Arial" w:cs="Arial"/>
                  <w:szCs w:val="20"/>
                  <w:lang w:val="en-SG"/>
                </w:rPr>
                <w:delText xml:space="preserve"> = </w:delText>
              </w:r>
              <w:r w:rsidRPr="00236980" w:rsidDel="00D20E1C">
                <w:rPr>
                  <w:rFonts w:ascii="Arial" w:hAnsi="Arial" w:cs="Arial"/>
                  <w:szCs w:val="20"/>
                  <w:lang w:val="en-SG"/>
                </w:rPr>
                <w:delText>NPA/ROV/ENA/RD1/</w:delText>
              </w:r>
            </w:del>
          </w:p>
          <w:p w14:paraId="28C959D3" w14:textId="39DDAF1A" w:rsidR="00894997" w:rsidRPr="00894997" w:rsidDel="00D20E1C" w:rsidRDefault="00894997" w:rsidP="00894997">
            <w:pPr>
              <w:rPr>
                <w:del w:id="7024" w:author="danupraset@gmail.com" w:date="2025-09-23T16:06:00Z"/>
                <w:rFonts w:ascii="Arial" w:hAnsi="Arial" w:cs="Arial"/>
                <w:szCs w:val="20"/>
                <w:lang w:val="en-SG"/>
              </w:rPr>
            </w:pPr>
            <w:del w:id="7025" w:author="danupraset@gmail.com" w:date="2025-09-23T16:06:00Z">
              <w:r w:rsidRPr="00236980" w:rsidDel="00D20E1C">
                <w:rPr>
                  <w:rFonts w:ascii="Arial" w:hAnsi="Arial" w:cs="Arial"/>
                  <w:szCs w:val="20"/>
                  <w:lang w:val="en-SG"/>
                </w:rPr>
                <w:delText>RD2/RR3/DN1/DN2/DR3?</w:delText>
              </w:r>
            </w:del>
          </w:p>
        </w:tc>
        <w:tc>
          <w:tcPr>
            <w:tcW w:w="0" w:type="auto"/>
            <w:hideMark/>
          </w:tcPr>
          <w:p w14:paraId="4F87BF41" w14:textId="16725013" w:rsidR="00894997" w:rsidRPr="00894997" w:rsidDel="00D20E1C" w:rsidRDefault="00894997" w:rsidP="00894997">
            <w:pPr>
              <w:rPr>
                <w:del w:id="7026" w:author="danupraset@gmail.com" w:date="2025-09-23T16:06:00Z"/>
                <w:rFonts w:ascii="Arial" w:hAnsi="Arial" w:cs="Arial"/>
                <w:szCs w:val="20"/>
                <w:lang w:val="en-SG"/>
              </w:rPr>
            </w:pPr>
            <w:del w:id="7027" w:author="danupraset@gmail.com" w:date="2025-09-23T16:06:00Z">
              <w:r w:rsidRPr="00894997" w:rsidDel="00D20E1C">
                <w:rPr>
                  <w:rFonts w:ascii="Arial" w:hAnsi="Arial" w:cs="Arial"/>
                  <w:szCs w:val="20"/>
                  <w:lang w:val="en-SG"/>
                </w:rPr>
                <w:delText>Decision</w:delText>
              </w:r>
            </w:del>
          </w:p>
        </w:tc>
        <w:tc>
          <w:tcPr>
            <w:tcW w:w="0" w:type="auto"/>
            <w:hideMark/>
          </w:tcPr>
          <w:p w14:paraId="7BFE76D5" w14:textId="749078F1" w:rsidR="009F356C" w:rsidDel="00D20E1C" w:rsidRDefault="00894997" w:rsidP="00894997">
            <w:pPr>
              <w:rPr>
                <w:del w:id="7028" w:author="danupraset@gmail.com" w:date="2025-09-23T16:06:00Z"/>
                <w:rFonts w:ascii="Arial" w:hAnsi="Arial" w:cs="Arial"/>
                <w:szCs w:val="20"/>
                <w:lang w:val="en-SG"/>
              </w:rPr>
            </w:pPr>
            <w:del w:id="7029" w:author="danupraset@gmail.com" w:date="2025-09-23T16:06:00Z">
              <w:r w:rsidRPr="00894997" w:rsidDel="00D20E1C">
                <w:rPr>
                  <w:rFonts w:ascii="Arial" w:hAnsi="Arial" w:cs="Arial"/>
                  <w:szCs w:val="20"/>
                  <w:lang w:val="en-SG"/>
                </w:rPr>
                <w:delText xml:space="preserve">Yes → Set notice_payment_flag = Payable, show = Y, error_message E1. </w:delText>
              </w:r>
            </w:del>
          </w:p>
          <w:p w14:paraId="25C10505" w14:textId="78CEE777" w:rsidR="00894997" w:rsidRPr="00894997" w:rsidDel="00D20E1C" w:rsidRDefault="00894997" w:rsidP="00894997">
            <w:pPr>
              <w:rPr>
                <w:del w:id="7030" w:author="danupraset@gmail.com" w:date="2025-09-23T16:06:00Z"/>
                <w:rFonts w:ascii="Arial" w:hAnsi="Arial" w:cs="Arial"/>
                <w:szCs w:val="20"/>
                <w:lang w:val="en-SG"/>
              </w:rPr>
            </w:pPr>
            <w:del w:id="7031" w:author="danupraset@gmail.com" w:date="2025-09-23T16:06:00Z">
              <w:r w:rsidRPr="00894997" w:rsidDel="00D20E1C">
                <w:rPr>
                  <w:rFonts w:ascii="Arial" w:hAnsi="Arial" w:cs="Arial"/>
                  <w:szCs w:val="20"/>
                  <w:lang w:val="en-SG"/>
                </w:rPr>
                <w:delText>No (CPC and above) → next decision (search param using vehicle no ?).</w:delText>
              </w:r>
            </w:del>
          </w:p>
        </w:tc>
      </w:tr>
      <w:tr w:rsidR="00E26BD3" w:rsidRPr="00894997" w:rsidDel="00D20E1C" w14:paraId="74A8AFFB" w14:textId="09E1AB4D" w:rsidTr="00894997">
        <w:trPr>
          <w:del w:id="7032" w:author="danupraset@gmail.com" w:date="2025-09-23T16:06:00Z"/>
        </w:trPr>
        <w:tc>
          <w:tcPr>
            <w:tcW w:w="0" w:type="auto"/>
            <w:hideMark/>
          </w:tcPr>
          <w:p w14:paraId="50952889" w14:textId="3AE97E9A" w:rsidR="00894997" w:rsidRPr="00894997" w:rsidDel="00D20E1C" w:rsidRDefault="00894997" w:rsidP="00894997">
            <w:pPr>
              <w:rPr>
                <w:del w:id="7033" w:author="danupraset@gmail.com" w:date="2025-09-23T16:06:00Z"/>
                <w:rFonts w:ascii="Arial" w:hAnsi="Arial" w:cs="Arial"/>
                <w:szCs w:val="20"/>
                <w:lang w:val="en-SG"/>
              </w:rPr>
            </w:pPr>
            <w:del w:id="7034" w:author="danupraset@gmail.com" w:date="2025-09-23T16:06:00Z">
              <w:r w:rsidRPr="00894997" w:rsidDel="00D20E1C">
                <w:rPr>
                  <w:rFonts w:ascii="Arial" w:hAnsi="Arial" w:cs="Arial"/>
                  <w:szCs w:val="20"/>
                  <w:lang w:val="en-SG"/>
                </w:rPr>
                <w:delText>search param using vehicle no ?</w:delText>
              </w:r>
            </w:del>
          </w:p>
        </w:tc>
        <w:tc>
          <w:tcPr>
            <w:tcW w:w="0" w:type="auto"/>
            <w:hideMark/>
          </w:tcPr>
          <w:p w14:paraId="0540EC9C" w14:textId="72EAEA3D" w:rsidR="00894997" w:rsidRPr="00894997" w:rsidDel="00D20E1C" w:rsidRDefault="00894997" w:rsidP="00894997">
            <w:pPr>
              <w:rPr>
                <w:del w:id="7035" w:author="danupraset@gmail.com" w:date="2025-09-23T16:06:00Z"/>
                <w:rFonts w:ascii="Arial" w:hAnsi="Arial" w:cs="Arial"/>
                <w:szCs w:val="20"/>
                <w:lang w:val="en-SG"/>
              </w:rPr>
            </w:pPr>
            <w:del w:id="7036" w:author="danupraset@gmail.com" w:date="2025-09-23T16:06:00Z">
              <w:r w:rsidRPr="00894997" w:rsidDel="00D20E1C">
                <w:rPr>
                  <w:rFonts w:ascii="Arial" w:hAnsi="Arial" w:cs="Arial"/>
                  <w:szCs w:val="20"/>
                  <w:lang w:val="en-SG"/>
                </w:rPr>
                <w:delText>Decision</w:delText>
              </w:r>
            </w:del>
          </w:p>
        </w:tc>
        <w:tc>
          <w:tcPr>
            <w:tcW w:w="0" w:type="auto"/>
            <w:hideMark/>
          </w:tcPr>
          <w:p w14:paraId="63BE5339" w14:textId="79A35BAF" w:rsidR="009F356C" w:rsidDel="00D20E1C" w:rsidRDefault="00894997" w:rsidP="00894997">
            <w:pPr>
              <w:rPr>
                <w:del w:id="7037" w:author="danupraset@gmail.com" w:date="2025-09-23T16:06:00Z"/>
                <w:rFonts w:ascii="Arial" w:hAnsi="Arial" w:cs="Arial"/>
                <w:szCs w:val="20"/>
                <w:lang w:val="en-SG"/>
              </w:rPr>
            </w:pPr>
            <w:del w:id="7038" w:author="danupraset@gmail.com" w:date="2025-09-23T16:06:00Z">
              <w:r w:rsidRPr="00894997" w:rsidDel="00D20E1C">
                <w:rPr>
                  <w:rFonts w:ascii="Arial" w:hAnsi="Arial" w:cs="Arial"/>
                  <w:szCs w:val="20"/>
                  <w:lang w:val="en-SG"/>
                </w:rPr>
                <w:delText xml:space="preserve">Yes → Payment Acceptance = Y? → </w:delText>
              </w:r>
            </w:del>
          </w:p>
          <w:p w14:paraId="63691E02" w14:textId="4CDB9A3F" w:rsidR="009F356C" w:rsidDel="00D20E1C" w:rsidRDefault="00894997" w:rsidP="00894997">
            <w:pPr>
              <w:rPr>
                <w:del w:id="7039" w:author="danupraset@gmail.com" w:date="2025-09-23T16:06:00Z"/>
                <w:rFonts w:ascii="Arial" w:hAnsi="Arial" w:cs="Arial"/>
                <w:szCs w:val="20"/>
                <w:lang w:val="en-SG"/>
              </w:rPr>
            </w:pPr>
            <w:del w:id="7040" w:author="danupraset@gmail.com" w:date="2025-09-23T16:06:00Z">
              <w:r w:rsidRPr="00894997" w:rsidDel="00D20E1C">
                <w:rPr>
                  <w:rFonts w:ascii="Arial" w:hAnsi="Arial" w:cs="Arial"/>
                  <w:szCs w:val="20"/>
                  <w:lang w:val="en-SG"/>
                </w:rPr>
                <w:delText xml:space="preserve">Yes: Payable, show = N, error_message E2; </w:delText>
              </w:r>
            </w:del>
          </w:p>
          <w:p w14:paraId="6E3E9CB5" w14:textId="21EB0B45" w:rsidR="009F356C" w:rsidDel="00D20E1C" w:rsidRDefault="00894997" w:rsidP="00894997">
            <w:pPr>
              <w:rPr>
                <w:del w:id="7041" w:author="danupraset@gmail.com" w:date="2025-09-23T16:06:00Z"/>
                <w:rFonts w:ascii="Arial" w:hAnsi="Arial" w:cs="Arial"/>
                <w:szCs w:val="20"/>
                <w:lang w:val="en-SG"/>
              </w:rPr>
            </w:pPr>
            <w:del w:id="7042" w:author="danupraset@gmail.com" w:date="2025-09-23T16:06:00Z">
              <w:r w:rsidRPr="00894997" w:rsidDel="00D20E1C">
                <w:rPr>
                  <w:rFonts w:ascii="Arial" w:hAnsi="Arial" w:cs="Arial"/>
                  <w:szCs w:val="20"/>
                  <w:lang w:val="en-SG"/>
                </w:rPr>
                <w:delText xml:space="preserve">No: Not Payable, show = N, error_message E2. </w:delText>
              </w:r>
            </w:del>
          </w:p>
          <w:p w14:paraId="15CAF4C2" w14:textId="3BFA476B" w:rsidR="009F356C" w:rsidDel="00D20E1C" w:rsidRDefault="00894997" w:rsidP="00894997">
            <w:pPr>
              <w:rPr>
                <w:del w:id="7043" w:author="danupraset@gmail.com" w:date="2025-09-23T16:06:00Z"/>
                <w:rFonts w:ascii="Arial" w:hAnsi="Arial" w:cs="Arial"/>
                <w:szCs w:val="20"/>
                <w:lang w:val="en-SG"/>
              </w:rPr>
            </w:pPr>
            <w:del w:id="7044" w:author="danupraset@gmail.com" w:date="2025-09-23T16:06:00Z">
              <w:r w:rsidRPr="00894997" w:rsidDel="00D20E1C">
                <w:rPr>
                  <w:rFonts w:ascii="Arial" w:hAnsi="Arial" w:cs="Arial"/>
                  <w:szCs w:val="20"/>
                  <w:lang w:val="en-SG"/>
                </w:rPr>
                <w:delText xml:space="preserve">No → Payment Acceptance = Y? → </w:delText>
              </w:r>
            </w:del>
          </w:p>
          <w:p w14:paraId="2E49E296" w14:textId="14641933" w:rsidR="009F356C" w:rsidDel="00D20E1C" w:rsidRDefault="00894997" w:rsidP="00894997">
            <w:pPr>
              <w:rPr>
                <w:del w:id="7045" w:author="danupraset@gmail.com" w:date="2025-09-23T16:06:00Z"/>
                <w:rFonts w:ascii="Arial" w:hAnsi="Arial" w:cs="Arial"/>
                <w:szCs w:val="20"/>
                <w:lang w:val="en-SG"/>
              </w:rPr>
            </w:pPr>
            <w:del w:id="7046" w:author="danupraset@gmail.com" w:date="2025-09-23T16:06:00Z">
              <w:r w:rsidRPr="00894997" w:rsidDel="00D20E1C">
                <w:rPr>
                  <w:rFonts w:ascii="Arial" w:hAnsi="Arial" w:cs="Arial"/>
                  <w:szCs w:val="20"/>
                  <w:lang w:val="en-SG"/>
                </w:rPr>
                <w:delText xml:space="preserve">Yes: Payable, show = Y, error_message E1; </w:delText>
              </w:r>
            </w:del>
          </w:p>
          <w:p w14:paraId="26C1D22C" w14:textId="066272FB" w:rsidR="00894997" w:rsidRPr="00894997" w:rsidDel="00D20E1C" w:rsidRDefault="00894997" w:rsidP="00894997">
            <w:pPr>
              <w:rPr>
                <w:del w:id="7047" w:author="danupraset@gmail.com" w:date="2025-09-23T16:06:00Z"/>
                <w:rFonts w:ascii="Arial" w:hAnsi="Arial" w:cs="Arial"/>
                <w:szCs w:val="20"/>
                <w:lang w:val="en-SG"/>
              </w:rPr>
            </w:pPr>
            <w:del w:id="7048" w:author="danupraset@gmail.com" w:date="2025-09-23T16:06:00Z">
              <w:r w:rsidRPr="00894997" w:rsidDel="00D20E1C">
                <w:rPr>
                  <w:rFonts w:ascii="Arial" w:hAnsi="Arial" w:cs="Arial"/>
                  <w:szCs w:val="20"/>
                  <w:lang w:val="en-SG"/>
                </w:rPr>
                <w:delText>No: Not Payable, show = Y, error_message E4.</w:delText>
              </w:r>
            </w:del>
          </w:p>
        </w:tc>
      </w:tr>
    </w:tbl>
    <w:p w14:paraId="3B1E315D" w14:textId="31757194" w:rsidR="00894997" w:rsidDel="00D20E1C" w:rsidRDefault="00894997" w:rsidP="004D1EB4">
      <w:pPr>
        <w:rPr>
          <w:del w:id="7049" w:author="danupraset@gmail.com" w:date="2025-09-23T16:06:00Z"/>
          <w:rFonts w:ascii="Arial" w:hAnsi="Arial" w:cs="Arial"/>
          <w:sz w:val="20"/>
          <w:szCs w:val="20"/>
        </w:rPr>
      </w:pPr>
    </w:p>
    <w:p w14:paraId="6F9AA608" w14:textId="6760426F" w:rsidR="00F516FD" w:rsidDel="00D20E1C" w:rsidRDefault="00F516FD">
      <w:pPr>
        <w:pStyle w:val="Heading3"/>
        <w:rPr>
          <w:del w:id="7050" w:author="danupraset@gmail.com" w:date="2025-09-23T16:06:00Z"/>
        </w:rPr>
      </w:pPr>
      <w:bookmarkStart w:id="7051" w:name="_Toc205888893"/>
      <w:bookmarkStart w:id="7052" w:name="_Toc205889328"/>
      <w:bookmarkStart w:id="7053" w:name="_Toc205889437"/>
      <w:del w:id="7054" w:author="danupraset@gmail.com" w:date="2025-09-23T16:06:00Z">
        <w:r w:rsidDel="00D20E1C">
          <w:lastRenderedPageBreak/>
          <w:delText>Design Rationale</w:delText>
        </w:r>
        <w:bookmarkEnd w:id="7051"/>
        <w:bookmarkEnd w:id="7052"/>
        <w:bookmarkEnd w:id="7053"/>
      </w:del>
    </w:p>
    <w:p w14:paraId="4E191C8E" w14:textId="3BC56C0A" w:rsidR="00F516FD" w:rsidDel="00D20E1C" w:rsidRDefault="00F516FD">
      <w:pPr>
        <w:pStyle w:val="Heading3"/>
        <w:rPr>
          <w:del w:id="7055" w:author="danupraset@gmail.com" w:date="2025-09-23T16:06:00Z"/>
        </w:rPr>
        <w:pPrChange w:id="7056" w:author="Yi Jie NEO (URA)" w:date="2025-08-18T15:37:00Z">
          <w:pPr>
            <w:pStyle w:val="Heading4"/>
          </w:pPr>
        </w:pPrChange>
      </w:pPr>
      <w:bookmarkStart w:id="7057" w:name="_Toc205889438"/>
      <w:del w:id="7058" w:author="danupraset@gmail.com" w:date="2025-09-23T16:06:00Z">
        <w:r w:rsidDel="00D20E1C">
          <w:delText>Mechanism</w:delText>
        </w:r>
        <w:bookmarkEnd w:id="7057"/>
      </w:del>
    </w:p>
    <w:tbl>
      <w:tblPr>
        <w:tblStyle w:val="TableGrid"/>
        <w:tblW w:w="0" w:type="auto"/>
        <w:tblLook w:val="04A0" w:firstRow="1" w:lastRow="0" w:firstColumn="1" w:lastColumn="0" w:noHBand="0" w:noVBand="1"/>
      </w:tblPr>
      <w:tblGrid>
        <w:gridCol w:w="4877"/>
        <w:gridCol w:w="4473"/>
      </w:tblGrid>
      <w:tr w:rsidR="00F516FD" w:rsidRPr="00F516FD" w:rsidDel="00D20E1C" w14:paraId="3F0C9AA9" w14:textId="141F6DF1" w:rsidTr="00F516FD">
        <w:trPr>
          <w:del w:id="7059" w:author="danupraset@gmail.com" w:date="2025-09-23T16:06:00Z"/>
        </w:trPr>
        <w:tc>
          <w:tcPr>
            <w:tcW w:w="0" w:type="auto"/>
            <w:shd w:val="clear" w:color="auto" w:fill="F2F2F2" w:themeFill="background1" w:themeFillShade="F2"/>
            <w:hideMark/>
          </w:tcPr>
          <w:p w14:paraId="4FE53634" w14:textId="4FDC5C13" w:rsidR="00F516FD" w:rsidRPr="00F516FD" w:rsidDel="00D20E1C" w:rsidRDefault="00F516FD">
            <w:pPr>
              <w:pStyle w:val="Heading3"/>
              <w:rPr>
                <w:del w:id="7060" w:author="danupraset@gmail.com" w:date="2025-09-23T16:06:00Z"/>
                <w:lang w:val="en-SG"/>
              </w:rPr>
              <w:pPrChange w:id="7061" w:author="Yi Jie NEO (URA)" w:date="2025-08-18T15:37:00Z">
                <w:pPr/>
              </w:pPrChange>
            </w:pPr>
            <w:del w:id="7062" w:author="danupraset@gmail.com" w:date="2025-09-23T16:06:00Z">
              <w:r w:rsidRPr="00F516FD" w:rsidDel="00D20E1C">
                <w:rPr>
                  <w:lang w:val="en-SG"/>
                </w:rPr>
                <w:lastRenderedPageBreak/>
                <w:delText>Mechanism</w:delText>
              </w:r>
            </w:del>
          </w:p>
        </w:tc>
        <w:tc>
          <w:tcPr>
            <w:tcW w:w="0" w:type="auto"/>
            <w:shd w:val="clear" w:color="auto" w:fill="F2F2F2" w:themeFill="background1" w:themeFillShade="F2"/>
            <w:hideMark/>
          </w:tcPr>
          <w:p w14:paraId="275D3D7D" w14:textId="4ACC211F" w:rsidR="00F516FD" w:rsidRPr="00F516FD" w:rsidDel="00D20E1C" w:rsidRDefault="00F516FD">
            <w:pPr>
              <w:pStyle w:val="Heading3"/>
              <w:rPr>
                <w:del w:id="7063" w:author="danupraset@gmail.com" w:date="2025-09-23T16:06:00Z"/>
                <w:lang w:val="en-SG"/>
              </w:rPr>
              <w:pPrChange w:id="7064" w:author="Yi Jie NEO (URA)" w:date="2025-08-18T15:37:00Z">
                <w:pPr/>
              </w:pPrChange>
            </w:pPr>
            <w:del w:id="7065" w:author="danupraset@gmail.com" w:date="2025-09-23T16:06:00Z">
              <w:r w:rsidRPr="00F516FD" w:rsidDel="00D20E1C">
                <w:rPr>
                  <w:lang w:val="en-SG"/>
                </w:rPr>
                <w:delText>Purpose</w:delText>
              </w:r>
            </w:del>
          </w:p>
        </w:tc>
      </w:tr>
      <w:tr w:rsidR="00F516FD" w:rsidRPr="00F516FD" w:rsidDel="00D20E1C" w14:paraId="36362289" w14:textId="1DD18BC3" w:rsidTr="00F516FD">
        <w:trPr>
          <w:del w:id="7066" w:author="danupraset@gmail.com" w:date="2025-09-23T16:06:00Z"/>
        </w:trPr>
        <w:tc>
          <w:tcPr>
            <w:tcW w:w="0" w:type="auto"/>
            <w:hideMark/>
          </w:tcPr>
          <w:p w14:paraId="61960C5A" w14:textId="109601F5" w:rsidR="00F516FD" w:rsidRPr="00F516FD" w:rsidDel="00D20E1C" w:rsidRDefault="00F516FD">
            <w:pPr>
              <w:pStyle w:val="Heading3"/>
              <w:rPr>
                <w:del w:id="7067" w:author="danupraset@gmail.com" w:date="2025-09-23T16:06:00Z"/>
                <w:lang w:val="en-SG"/>
              </w:rPr>
              <w:pPrChange w:id="7068" w:author="Yi Jie NEO (URA)" w:date="2025-08-18T15:37:00Z">
                <w:pPr/>
              </w:pPrChange>
            </w:pPr>
            <w:del w:id="7069" w:author="danupraset@gmail.com" w:date="2025-09-23T16:06:00Z">
              <w:r w:rsidRPr="00F516FD" w:rsidDel="00D20E1C">
                <w:rPr>
                  <w:lang w:val="en-SG"/>
                </w:rPr>
                <w:lastRenderedPageBreak/>
                <w:delText>Matrix gating when error_message is nu</w:delText>
              </w:r>
              <w:r w:rsidRPr="00F516FD" w:rsidDel="00D20E1C">
                <w:rPr>
                  <w:lang w:val="en-SG"/>
                </w:rPr>
                <w:lastRenderedPageBreak/>
                <w:delText>ll</w:delText>
              </w:r>
            </w:del>
          </w:p>
        </w:tc>
        <w:tc>
          <w:tcPr>
            <w:tcW w:w="0" w:type="auto"/>
            <w:hideMark/>
          </w:tcPr>
          <w:p w14:paraId="5464B30F" w14:textId="5478152F" w:rsidR="00F516FD" w:rsidRPr="00F516FD" w:rsidDel="00D20E1C" w:rsidRDefault="00F516FD">
            <w:pPr>
              <w:pStyle w:val="Heading3"/>
              <w:rPr>
                <w:del w:id="7070" w:author="danupraset@gmail.com" w:date="2025-09-23T16:06:00Z"/>
                <w:lang w:val="en-SG"/>
              </w:rPr>
              <w:pPrChange w:id="7071" w:author="Yi Jie NEO (URA)" w:date="2025-08-18T15:37:00Z">
                <w:pPr/>
              </w:pPrChange>
            </w:pPr>
            <w:del w:id="7072" w:author="danupraset@gmail.com" w:date="2025-09-23T16:06:00Z">
              <w:r w:rsidRPr="00F516FD" w:rsidDel="00D20E1C">
                <w:rPr>
                  <w:lang w:val="en-SG"/>
                </w:rPr>
                <w:lastRenderedPageBreak/>
                <w:delText>Ensures the payment matrix runs only in c</w:delText>
              </w:r>
              <w:r w:rsidRPr="00F516FD" w:rsidDel="00D20E1C">
                <w:rPr>
                  <w:lang w:val="en-SG"/>
                </w:rPr>
                <w:lastRenderedPageBreak/>
                <w:delText>lean states, avoiding conflicting outc</w:delText>
              </w:r>
              <w:r w:rsidRPr="00F516FD" w:rsidDel="00D20E1C">
                <w:rPr>
                  <w:lang w:val="en-SG"/>
                </w:rPr>
                <w:lastRenderedPageBreak/>
                <w:delText>omes.</w:delText>
              </w:r>
            </w:del>
          </w:p>
        </w:tc>
      </w:tr>
      <w:tr w:rsidR="00F516FD" w:rsidRPr="00F516FD" w:rsidDel="00D20E1C" w14:paraId="26651321" w14:textId="54E1296A" w:rsidTr="00F516FD">
        <w:trPr>
          <w:del w:id="7073" w:author="danupraset@gmail.com" w:date="2025-09-23T16:06:00Z"/>
        </w:trPr>
        <w:tc>
          <w:tcPr>
            <w:tcW w:w="0" w:type="auto"/>
            <w:hideMark/>
          </w:tcPr>
          <w:p w14:paraId="55D7C4AD" w14:textId="043EB713" w:rsidR="00F516FD" w:rsidRPr="00F516FD" w:rsidDel="00D20E1C" w:rsidRDefault="00F516FD">
            <w:pPr>
              <w:pStyle w:val="Heading3"/>
              <w:rPr>
                <w:del w:id="7074" w:author="danupraset@gmail.com" w:date="2025-09-23T16:06:00Z"/>
                <w:lang w:val="en-SG"/>
              </w:rPr>
              <w:pPrChange w:id="7075" w:author="Yi Jie NEO (URA)" w:date="2025-08-18T15:37:00Z">
                <w:pPr/>
              </w:pPrChange>
            </w:pPr>
            <w:del w:id="7076" w:author="danupraset@gmail.com" w:date="2025-09-23T16:06:00Z">
              <w:r w:rsidRPr="00F516FD" w:rsidDel="00D20E1C">
                <w:rPr>
                  <w:lang w:val="en-SG"/>
                </w:rPr>
                <w:lastRenderedPageBreak/>
                <w:delText>Rule-based mapping to {notice_payment</w:delText>
              </w:r>
              <w:r w:rsidRPr="00F516FD" w:rsidDel="00D20E1C">
                <w:rPr>
                  <w:lang w:val="en-SG"/>
                </w:rPr>
                <w:lastRenderedPageBreak/>
                <w:delText>_flag, show, error_code}</w:delText>
              </w:r>
            </w:del>
          </w:p>
        </w:tc>
        <w:tc>
          <w:tcPr>
            <w:tcW w:w="0" w:type="auto"/>
            <w:hideMark/>
          </w:tcPr>
          <w:p w14:paraId="51A0F1B2" w14:textId="6C856784" w:rsidR="00F516FD" w:rsidRPr="00F516FD" w:rsidDel="00D20E1C" w:rsidRDefault="00F516FD">
            <w:pPr>
              <w:pStyle w:val="Heading3"/>
              <w:rPr>
                <w:del w:id="7077" w:author="danupraset@gmail.com" w:date="2025-09-23T16:06:00Z"/>
                <w:lang w:val="en-SG"/>
              </w:rPr>
              <w:pPrChange w:id="7078" w:author="Yi Jie NEO (URA)" w:date="2025-08-18T15:37:00Z">
                <w:pPr/>
              </w:pPrChange>
            </w:pPr>
            <w:del w:id="7079" w:author="danupraset@gmail.com" w:date="2025-09-23T16:06:00Z">
              <w:r w:rsidRPr="00F516FD" w:rsidDel="00D20E1C">
                <w:rPr>
                  <w:lang w:val="en-SG"/>
                </w:rPr>
                <w:lastRenderedPageBreak/>
                <w:delText>Produces a deterministic outcome tripl</w:delText>
              </w:r>
              <w:r w:rsidRPr="00F516FD" w:rsidDel="00D20E1C">
                <w:rPr>
                  <w:lang w:val="en-SG"/>
                </w:rPr>
                <w:lastRenderedPageBreak/>
                <w:delText>e driven by matrix rules (codes E1/E2/E4</w:delText>
              </w:r>
              <w:r w:rsidRPr="00F516FD" w:rsidDel="00D20E1C">
                <w:rPr>
                  <w:lang w:val="en-SG"/>
                </w:rPr>
                <w:lastRenderedPageBreak/>
                <w:delText>/E5/E6).</w:delText>
              </w:r>
            </w:del>
          </w:p>
        </w:tc>
      </w:tr>
      <w:tr w:rsidR="00F516FD" w:rsidRPr="00F516FD" w:rsidDel="00D20E1C" w14:paraId="1C38D41C" w14:textId="034C8E92" w:rsidTr="00F516FD">
        <w:trPr>
          <w:del w:id="7080" w:author="danupraset@gmail.com" w:date="2025-09-23T16:06:00Z"/>
        </w:trPr>
        <w:tc>
          <w:tcPr>
            <w:tcW w:w="0" w:type="auto"/>
            <w:hideMark/>
          </w:tcPr>
          <w:p w14:paraId="0E9BAE2F" w14:textId="3083595E" w:rsidR="00F516FD" w:rsidRPr="00F516FD" w:rsidDel="00D20E1C" w:rsidRDefault="00F516FD">
            <w:pPr>
              <w:pStyle w:val="Heading3"/>
              <w:rPr>
                <w:del w:id="7081" w:author="danupraset@gmail.com" w:date="2025-09-23T16:06:00Z"/>
                <w:lang w:val="en-SG"/>
              </w:rPr>
              <w:pPrChange w:id="7082" w:author="Yi Jie NEO (URA)" w:date="2025-08-18T15:37:00Z">
                <w:pPr/>
              </w:pPrChange>
            </w:pPr>
            <w:del w:id="7083" w:author="danupraset@gmail.com" w:date="2025-09-23T16:06:00Z">
              <w:r w:rsidRPr="00F516FD" w:rsidDel="00D20E1C">
                <w:rPr>
                  <w:lang w:val="en-SG"/>
                </w:rPr>
                <w:lastRenderedPageBreak/>
                <w:delText>Use of explicit criteria (offence categ</w:delText>
              </w:r>
              <w:r w:rsidRPr="00F516FD" w:rsidDel="00D20E1C">
                <w:rPr>
                  <w:lang w:val="en-SG"/>
                </w:rPr>
                <w:lastRenderedPageBreak/>
                <w:delText>ory, AN flag, vehicle reg type, last-pro</w:delText>
              </w:r>
              <w:r w:rsidRPr="00F516FD" w:rsidDel="00D20E1C">
                <w:rPr>
                  <w:lang w:val="en-SG"/>
                </w:rPr>
                <w:lastRenderedPageBreak/>
                <w:delText>cessing-stage set, payment acceptanc</w:delText>
              </w:r>
              <w:r w:rsidRPr="00F516FD" w:rsidDel="00D20E1C">
                <w:rPr>
                  <w:lang w:val="en-SG"/>
                </w:rPr>
                <w:lastRenderedPageBreak/>
                <w:delText>e)</w:delText>
              </w:r>
            </w:del>
          </w:p>
        </w:tc>
        <w:tc>
          <w:tcPr>
            <w:tcW w:w="0" w:type="auto"/>
            <w:hideMark/>
          </w:tcPr>
          <w:p w14:paraId="057608B6" w14:textId="66631C96" w:rsidR="00F516FD" w:rsidRPr="00F516FD" w:rsidDel="00D20E1C" w:rsidRDefault="00F516FD">
            <w:pPr>
              <w:pStyle w:val="Heading3"/>
              <w:rPr>
                <w:del w:id="7084" w:author="danupraset@gmail.com" w:date="2025-09-23T16:06:00Z"/>
                <w:lang w:val="en-SG"/>
              </w:rPr>
              <w:pPrChange w:id="7085" w:author="Yi Jie NEO (URA)" w:date="2025-08-18T15:37:00Z">
                <w:pPr/>
              </w:pPrChange>
            </w:pPr>
            <w:del w:id="7086" w:author="danupraset@gmail.com" w:date="2025-09-23T16:06:00Z">
              <w:r w:rsidRPr="00F516FD" w:rsidDel="00D20E1C">
                <w:rPr>
                  <w:lang w:val="en-SG"/>
                </w:rPr>
                <w:lastRenderedPageBreak/>
                <w:delText>Keeps matrix decisions auditable and tr</w:delText>
              </w:r>
              <w:r w:rsidRPr="00F516FD" w:rsidDel="00D20E1C">
                <w:rPr>
                  <w:lang w:val="en-SG"/>
                </w:rPr>
                <w:lastRenderedPageBreak/>
                <w:delText>aceable to defined inputs without resta</w:delText>
              </w:r>
              <w:r w:rsidRPr="00F516FD" w:rsidDel="00D20E1C">
                <w:rPr>
                  <w:lang w:val="en-SG"/>
                </w:rPr>
                <w:lastRenderedPageBreak/>
                <w:delText>ting the flow.</w:delText>
              </w:r>
            </w:del>
          </w:p>
        </w:tc>
      </w:tr>
      <w:tr w:rsidR="00F516FD" w:rsidRPr="00F516FD" w:rsidDel="00D20E1C" w14:paraId="1227FF13" w14:textId="6289D45A" w:rsidTr="00F516FD">
        <w:trPr>
          <w:del w:id="7087" w:author="danupraset@gmail.com" w:date="2025-09-23T16:06:00Z"/>
        </w:trPr>
        <w:tc>
          <w:tcPr>
            <w:tcW w:w="0" w:type="auto"/>
            <w:hideMark/>
          </w:tcPr>
          <w:p w14:paraId="4B2DED2B" w14:textId="2851A7D8" w:rsidR="00F516FD" w:rsidRPr="00F516FD" w:rsidDel="00D20E1C" w:rsidRDefault="00F516FD">
            <w:pPr>
              <w:pStyle w:val="Heading3"/>
              <w:rPr>
                <w:del w:id="7088" w:author="danupraset@gmail.com" w:date="2025-09-23T16:06:00Z"/>
                <w:lang w:val="en-SG"/>
              </w:rPr>
              <w:pPrChange w:id="7089" w:author="Yi Jie NEO (URA)" w:date="2025-08-18T15:37:00Z">
                <w:pPr/>
              </w:pPrChange>
            </w:pPr>
            <w:del w:id="7090" w:author="danupraset@gmail.com" w:date="2025-09-23T16:06:00Z">
              <w:r w:rsidRPr="00F516FD" w:rsidDel="00D20E1C">
                <w:rPr>
                  <w:lang w:val="en-SG"/>
                </w:rPr>
                <w:lastRenderedPageBreak/>
                <w:delText xml:space="preserve">Enumerated “last processing stage” set </w:delText>
              </w:r>
              <w:r w:rsidRPr="00F516FD" w:rsidDel="00D20E1C">
                <w:rPr>
                  <w:lang w:val="en-SG"/>
                </w:rPr>
                <w:lastRenderedPageBreak/>
                <w:delText>(NPA, ROV, ENA, RD1, RD2, RR3, DN1, DN2, D</w:delText>
              </w:r>
              <w:r w:rsidRPr="00F516FD" w:rsidDel="00D20E1C">
                <w:rPr>
                  <w:lang w:val="en-SG"/>
                </w:rPr>
                <w:lastRenderedPageBreak/>
                <w:delText>R3)</w:delText>
              </w:r>
            </w:del>
          </w:p>
        </w:tc>
        <w:tc>
          <w:tcPr>
            <w:tcW w:w="0" w:type="auto"/>
            <w:hideMark/>
          </w:tcPr>
          <w:p w14:paraId="3BF070E6" w14:textId="355D9780" w:rsidR="00F516FD" w:rsidRPr="00F516FD" w:rsidDel="00D20E1C" w:rsidRDefault="00F516FD">
            <w:pPr>
              <w:pStyle w:val="Heading3"/>
              <w:rPr>
                <w:del w:id="7091" w:author="danupraset@gmail.com" w:date="2025-09-23T16:06:00Z"/>
                <w:lang w:val="en-SG"/>
              </w:rPr>
              <w:pPrChange w:id="7092" w:author="Yi Jie NEO (URA)" w:date="2025-08-18T15:37:00Z">
                <w:pPr/>
              </w:pPrChange>
            </w:pPr>
            <w:del w:id="7093" w:author="danupraset@gmail.com" w:date="2025-09-23T16:06:00Z">
              <w:r w:rsidRPr="00F516FD" w:rsidDel="00D20E1C">
                <w:rPr>
                  <w:lang w:val="en-SG"/>
                </w:rPr>
                <w:lastRenderedPageBreak/>
                <w:delText>Removes ambiguity for the branch that re</w:delText>
              </w:r>
              <w:r w:rsidRPr="00F516FD" w:rsidDel="00D20E1C">
                <w:rPr>
                  <w:lang w:val="en-SG"/>
                </w:rPr>
                <w:lastRenderedPageBreak/>
                <w:delText>solves to code E1.</w:delText>
              </w:r>
            </w:del>
          </w:p>
        </w:tc>
      </w:tr>
      <w:tr w:rsidR="00F516FD" w:rsidRPr="00F516FD" w:rsidDel="00D20E1C" w14:paraId="6E0D7449" w14:textId="66350B42" w:rsidTr="00F516FD">
        <w:trPr>
          <w:del w:id="7094" w:author="danupraset@gmail.com" w:date="2025-09-23T16:06:00Z"/>
        </w:trPr>
        <w:tc>
          <w:tcPr>
            <w:tcW w:w="0" w:type="auto"/>
            <w:hideMark/>
          </w:tcPr>
          <w:p w14:paraId="23713560" w14:textId="2AD58D0D" w:rsidR="00F516FD" w:rsidRPr="00F516FD" w:rsidDel="00D20E1C" w:rsidRDefault="00F516FD">
            <w:pPr>
              <w:pStyle w:val="Heading3"/>
              <w:rPr>
                <w:del w:id="7095" w:author="danupraset@gmail.com" w:date="2025-09-23T16:06:00Z"/>
                <w:lang w:val="en-SG"/>
              </w:rPr>
              <w:pPrChange w:id="7096" w:author="Yi Jie NEO (URA)" w:date="2025-08-18T15:37:00Z">
                <w:pPr/>
              </w:pPrChange>
            </w:pPr>
            <w:del w:id="7097" w:author="danupraset@gmail.com" w:date="2025-09-23T16:06:00Z">
              <w:r w:rsidRPr="00F516FD" w:rsidDel="00D20E1C">
                <w:rPr>
                  <w:lang w:val="en-SG"/>
                </w:rPr>
                <w:lastRenderedPageBreak/>
                <w:delText>Join eocms_user_message by the matrix-</w:delText>
              </w:r>
              <w:r w:rsidRPr="00F516FD" w:rsidDel="00D20E1C">
                <w:rPr>
                  <w:lang w:val="en-SG"/>
                </w:rPr>
                <w:lastRenderedPageBreak/>
                <w:delText>produced error code</w:delText>
              </w:r>
            </w:del>
          </w:p>
        </w:tc>
        <w:tc>
          <w:tcPr>
            <w:tcW w:w="0" w:type="auto"/>
            <w:hideMark/>
          </w:tcPr>
          <w:p w14:paraId="49196390" w14:textId="1E16A7EE" w:rsidR="00F516FD" w:rsidRPr="00F516FD" w:rsidDel="00D20E1C" w:rsidRDefault="00F516FD">
            <w:pPr>
              <w:pStyle w:val="Heading3"/>
              <w:rPr>
                <w:del w:id="7098" w:author="danupraset@gmail.com" w:date="2025-09-23T16:06:00Z"/>
                <w:lang w:val="en-SG"/>
              </w:rPr>
              <w:pPrChange w:id="7099" w:author="Yi Jie NEO (URA)" w:date="2025-08-18T15:37:00Z">
                <w:pPr/>
              </w:pPrChange>
            </w:pPr>
            <w:del w:id="7100" w:author="danupraset@gmail.com" w:date="2025-09-23T16:06:00Z">
              <w:r w:rsidRPr="00F516FD" w:rsidDel="00D20E1C">
                <w:rPr>
                  <w:lang w:val="en-SG"/>
                </w:rPr>
                <w:lastRenderedPageBreak/>
                <w:delText>Centralizes message text resolution an</w:delText>
              </w:r>
              <w:r w:rsidRPr="00F516FD" w:rsidDel="00D20E1C">
                <w:rPr>
                  <w:lang w:val="en-SG"/>
                </w:rPr>
                <w:lastRenderedPageBreak/>
                <w:delText xml:space="preserve">d keeps messages consistent with matrix </w:delText>
              </w:r>
              <w:r w:rsidRPr="00F516FD" w:rsidDel="00D20E1C">
                <w:rPr>
                  <w:lang w:val="en-SG"/>
                </w:rPr>
                <w:lastRenderedPageBreak/>
                <w:delText>codes.</w:delText>
              </w:r>
            </w:del>
          </w:p>
        </w:tc>
      </w:tr>
    </w:tbl>
    <w:p w14:paraId="758FC7FB" w14:textId="1BFDCCDA" w:rsidR="00F516FD" w:rsidRPr="00F516FD" w:rsidDel="00D20E1C" w:rsidRDefault="00F516FD">
      <w:pPr>
        <w:pStyle w:val="Heading3"/>
        <w:rPr>
          <w:del w:id="7101" w:author="danupraset@gmail.com" w:date="2025-09-23T16:06:00Z"/>
        </w:rPr>
        <w:pPrChange w:id="7102" w:author="Yi Jie NEO (URA)" w:date="2025-08-18T15:37:00Z">
          <w:pPr/>
        </w:pPrChange>
      </w:pPr>
    </w:p>
    <w:p w14:paraId="25C323EE" w14:textId="38AC4C9F" w:rsidR="00F516FD" w:rsidDel="00D20E1C" w:rsidRDefault="00F516FD">
      <w:pPr>
        <w:pStyle w:val="Heading3"/>
        <w:rPr>
          <w:del w:id="7103" w:author="danupraset@gmail.com" w:date="2025-09-23T16:06:00Z"/>
        </w:rPr>
        <w:pPrChange w:id="7104" w:author="Yi Jie NEO (URA)" w:date="2025-08-18T15:37:00Z">
          <w:pPr>
            <w:pStyle w:val="Heading4"/>
          </w:pPr>
        </w:pPrChange>
      </w:pPr>
      <w:bookmarkStart w:id="7105" w:name="_Toc205889439"/>
      <w:del w:id="7106" w:author="danupraset@gmail.com" w:date="2025-09-23T16:06:00Z">
        <w:r w:rsidDel="00D20E1C">
          <w:delText>Advantage</w:delText>
        </w:r>
        <w:bookmarkEnd w:id="7105"/>
      </w:del>
    </w:p>
    <w:tbl>
      <w:tblPr>
        <w:tblStyle w:val="TableGrid"/>
        <w:tblW w:w="0" w:type="auto"/>
        <w:tblLook w:val="04A0" w:firstRow="1" w:lastRow="0" w:firstColumn="1" w:lastColumn="0" w:noHBand="0" w:noVBand="1"/>
      </w:tblPr>
      <w:tblGrid>
        <w:gridCol w:w="4843"/>
        <w:gridCol w:w="4507"/>
      </w:tblGrid>
      <w:tr w:rsidR="00B12AA7" w:rsidRPr="00B12AA7" w:rsidDel="00D20E1C" w14:paraId="2702BDA2" w14:textId="19DC8B0D" w:rsidTr="00B12AA7">
        <w:trPr>
          <w:del w:id="7107" w:author="danupraset@gmail.com" w:date="2025-09-23T16:06:00Z"/>
        </w:trPr>
        <w:tc>
          <w:tcPr>
            <w:tcW w:w="0" w:type="auto"/>
            <w:shd w:val="clear" w:color="auto" w:fill="F2F2F2" w:themeFill="background1" w:themeFillShade="F2"/>
            <w:hideMark/>
          </w:tcPr>
          <w:p w14:paraId="5EDFEC55" w14:textId="4D43F040" w:rsidR="00B12AA7" w:rsidRPr="00B12AA7" w:rsidDel="00D20E1C" w:rsidRDefault="00B12AA7">
            <w:pPr>
              <w:pStyle w:val="Heading3"/>
              <w:rPr>
                <w:del w:id="7108" w:author="danupraset@gmail.com" w:date="2025-09-23T16:06:00Z"/>
                <w:lang w:val="en-SG"/>
              </w:rPr>
              <w:pPrChange w:id="7109" w:author="Yi Jie NEO (URA)" w:date="2025-08-18T15:37:00Z">
                <w:pPr/>
              </w:pPrChange>
            </w:pPr>
            <w:del w:id="7110" w:author="danupraset@gmail.com" w:date="2025-09-23T16:06:00Z">
              <w:r w:rsidRPr="00B12AA7" w:rsidDel="00D20E1C">
                <w:rPr>
                  <w:lang w:val="en-SG"/>
                </w:rPr>
                <w:lastRenderedPageBreak/>
                <w:delText>Advantage</w:delText>
              </w:r>
            </w:del>
          </w:p>
        </w:tc>
        <w:tc>
          <w:tcPr>
            <w:tcW w:w="0" w:type="auto"/>
            <w:shd w:val="clear" w:color="auto" w:fill="F2F2F2" w:themeFill="background1" w:themeFillShade="F2"/>
            <w:hideMark/>
          </w:tcPr>
          <w:p w14:paraId="4F7A6F0A" w14:textId="2AF1D09B" w:rsidR="00B12AA7" w:rsidRPr="00B12AA7" w:rsidDel="00D20E1C" w:rsidRDefault="00B12AA7">
            <w:pPr>
              <w:pStyle w:val="Heading3"/>
              <w:rPr>
                <w:del w:id="7111" w:author="danupraset@gmail.com" w:date="2025-09-23T16:06:00Z"/>
                <w:lang w:val="en-SG"/>
              </w:rPr>
              <w:pPrChange w:id="7112" w:author="Yi Jie NEO (URA)" w:date="2025-08-18T15:37:00Z">
                <w:pPr/>
              </w:pPrChange>
            </w:pPr>
            <w:del w:id="7113" w:author="danupraset@gmail.com" w:date="2025-09-23T16:06:00Z">
              <w:r w:rsidRPr="00B12AA7" w:rsidDel="00D20E1C">
                <w:rPr>
                  <w:lang w:val="en-SG"/>
                </w:rPr>
                <w:delText>Purpose</w:delText>
              </w:r>
            </w:del>
          </w:p>
        </w:tc>
      </w:tr>
      <w:tr w:rsidR="00B12AA7" w:rsidRPr="00B12AA7" w:rsidDel="00D20E1C" w14:paraId="76F7E065" w14:textId="51312679" w:rsidTr="00B12AA7">
        <w:trPr>
          <w:del w:id="7114" w:author="danupraset@gmail.com" w:date="2025-09-23T16:06:00Z"/>
        </w:trPr>
        <w:tc>
          <w:tcPr>
            <w:tcW w:w="0" w:type="auto"/>
            <w:hideMark/>
          </w:tcPr>
          <w:p w14:paraId="2F31B204" w14:textId="7176EB56" w:rsidR="00B12AA7" w:rsidRPr="00B12AA7" w:rsidDel="00D20E1C" w:rsidRDefault="00B12AA7">
            <w:pPr>
              <w:pStyle w:val="Heading3"/>
              <w:rPr>
                <w:del w:id="7115" w:author="danupraset@gmail.com" w:date="2025-09-23T16:06:00Z"/>
                <w:lang w:val="en-SG"/>
              </w:rPr>
              <w:pPrChange w:id="7116" w:author="Yi Jie NEO (URA)" w:date="2025-08-18T15:37:00Z">
                <w:pPr/>
              </w:pPrChange>
            </w:pPr>
            <w:del w:id="7117" w:author="danupraset@gmail.com" w:date="2025-09-23T16:06:00Z">
              <w:r w:rsidRPr="00B12AA7" w:rsidDel="00D20E1C">
                <w:rPr>
                  <w:lang w:val="en-SG"/>
                </w:rPr>
                <w:lastRenderedPageBreak/>
                <w:delText>Deterministic code/flag/visibility m</w:delText>
              </w:r>
              <w:r w:rsidRPr="00B12AA7" w:rsidDel="00D20E1C">
                <w:rPr>
                  <w:lang w:val="en-SG"/>
                </w:rPr>
                <w:lastRenderedPageBreak/>
                <w:delText>apping</w:delText>
              </w:r>
            </w:del>
          </w:p>
        </w:tc>
        <w:tc>
          <w:tcPr>
            <w:tcW w:w="0" w:type="auto"/>
            <w:hideMark/>
          </w:tcPr>
          <w:p w14:paraId="208705D8" w14:textId="7EC7C72E" w:rsidR="00B12AA7" w:rsidRPr="00B12AA7" w:rsidDel="00D20E1C" w:rsidRDefault="00B12AA7">
            <w:pPr>
              <w:pStyle w:val="Heading3"/>
              <w:rPr>
                <w:del w:id="7118" w:author="danupraset@gmail.com" w:date="2025-09-23T16:06:00Z"/>
                <w:lang w:val="en-SG"/>
              </w:rPr>
              <w:pPrChange w:id="7119" w:author="Yi Jie NEO (URA)" w:date="2025-08-18T15:37:00Z">
                <w:pPr/>
              </w:pPrChange>
            </w:pPr>
            <w:del w:id="7120" w:author="danupraset@gmail.com" w:date="2025-09-23T16:06:00Z">
              <w:r w:rsidRPr="00B12AA7" w:rsidDel="00D20E1C">
                <w:rPr>
                  <w:lang w:val="en-SG"/>
                </w:rPr>
                <w:lastRenderedPageBreak/>
                <w:delText>Predictable client behavior and simple</w:delText>
              </w:r>
              <w:r w:rsidRPr="00B12AA7" w:rsidDel="00D20E1C">
                <w:rPr>
                  <w:lang w:val="en-SG"/>
                </w:rPr>
                <w:lastRenderedPageBreak/>
                <w:delText>r downstream handling.</w:delText>
              </w:r>
            </w:del>
          </w:p>
        </w:tc>
      </w:tr>
      <w:tr w:rsidR="00B12AA7" w:rsidRPr="00B12AA7" w:rsidDel="00D20E1C" w14:paraId="47A5136F" w14:textId="066FF1AB" w:rsidTr="00B12AA7">
        <w:trPr>
          <w:del w:id="7121" w:author="danupraset@gmail.com" w:date="2025-09-23T16:06:00Z"/>
        </w:trPr>
        <w:tc>
          <w:tcPr>
            <w:tcW w:w="0" w:type="auto"/>
            <w:hideMark/>
          </w:tcPr>
          <w:p w14:paraId="1E6873FC" w14:textId="70C3AF3F" w:rsidR="00B12AA7" w:rsidRPr="00B12AA7" w:rsidDel="00D20E1C" w:rsidRDefault="00B12AA7">
            <w:pPr>
              <w:pStyle w:val="Heading3"/>
              <w:rPr>
                <w:del w:id="7122" w:author="danupraset@gmail.com" w:date="2025-09-23T16:06:00Z"/>
                <w:lang w:val="en-SG"/>
              </w:rPr>
              <w:pPrChange w:id="7123" w:author="Yi Jie NEO (URA)" w:date="2025-08-18T15:37:00Z">
                <w:pPr/>
              </w:pPrChange>
            </w:pPr>
            <w:del w:id="7124" w:author="danupraset@gmail.com" w:date="2025-09-23T16:06:00Z">
              <w:r w:rsidRPr="00B12AA7" w:rsidDel="00D20E1C">
                <w:rPr>
                  <w:lang w:val="en-SG"/>
                </w:rPr>
                <w:lastRenderedPageBreak/>
                <w:delText>Clear criteria boundaries in the matr</w:delText>
              </w:r>
              <w:r w:rsidRPr="00B12AA7" w:rsidDel="00D20E1C">
                <w:rPr>
                  <w:lang w:val="en-SG"/>
                </w:rPr>
                <w:lastRenderedPageBreak/>
                <w:delText>ix</w:delText>
              </w:r>
            </w:del>
          </w:p>
        </w:tc>
        <w:tc>
          <w:tcPr>
            <w:tcW w:w="0" w:type="auto"/>
            <w:hideMark/>
          </w:tcPr>
          <w:p w14:paraId="2836569A" w14:textId="5625E285" w:rsidR="00B12AA7" w:rsidRPr="00B12AA7" w:rsidDel="00D20E1C" w:rsidRDefault="00B12AA7">
            <w:pPr>
              <w:pStyle w:val="Heading3"/>
              <w:rPr>
                <w:del w:id="7125" w:author="danupraset@gmail.com" w:date="2025-09-23T16:06:00Z"/>
                <w:lang w:val="en-SG"/>
              </w:rPr>
              <w:pPrChange w:id="7126" w:author="Yi Jie NEO (URA)" w:date="2025-08-18T15:37:00Z">
                <w:pPr/>
              </w:pPrChange>
            </w:pPr>
            <w:del w:id="7127" w:author="danupraset@gmail.com" w:date="2025-09-23T16:06:00Z">
              <w:r w:rsidRPr="00B12AA7" w:rsidDel="00D20E1C">
                <w:rPr>
                  <w:lang w:val="en-SG"/>
                </w:rPr>
                <w:lastRenderedPageBreak/>
                <w:delText>Easier review and governance of which in</w:delText>
              </w:r>
              <w:r w:rsidRPr="00B12AA7" w:rsidDel="00D20E1C">
                <w:rPr>
                  <w:lang w:val="en-SG"/>
                </w:rPr>
                <w:lastRenderedPageBreak/>
                <w:delText>puts produce which outcomes.</w:delText>
              </w:r>
            </w:del>
          </w:p>
        </w:tc>
      </w:tr>
      <w:tr w:rsidR="00B12AA7" w:rsidRPr="00B12AA7" w:rsidDel="00D20E1C" w14:paraId="089CACAE" w14:textId="66E5CDAB" w:rsidTr="00B12AA7">
        <w:trPr>
          <w:del w:id="7128" w:author="danupraset@gmail.com" w:date="2025-09-23T16:06:00Z"/>
        </w:trPr>
        <w:tc>
          <w:tcPr>
            <w:tcW w:w="0" w:type="auto"/>
            <w:hideMark/>
          </w:tcPr>
          <w:p w14:paraId="5E3981DF" w14:textId="2C6C45A6" w:rsidR="00B12AA7" w:rsidRPr="00B12AA7" w:rsidDel="00D20E1C" w:rsidRDefault="00B12AA7">
            <w:pPr>
              <w:pStyle w:val="Heading3"/>
              <w:rPr>
                <w:del w:id="7129" w:author="danupraset@gmail.com" w:date="2025-09-23T16:06:00Z"/>
                <w:lang w:val="en-SG"/>
              </w:rPr>
              <w:pPrChange w:id="7130" w:author="Yi Jie NEO (URA)" w:date="2025-08-18T15:37:00Z">
                <w:pPr/>
              </w:pPrChange>
            </w:pPr>
            <w:del w:id="7131" w:author="danupraset@gmail.com" w:date="2025-09-23T16:06:00Z">
              <w:r w:rsidRPr="00B12AA7" w:rsidDel="00D20E1C">
                <w:rPr>
                  <w:lang w:val="en-SG"/>
                </w:rPr>
                <w:lastRenderedPageBreak/>
                <w:delText>Separation of concerns (code vs. messag</w:delText>
              </w:r>
              <w:r w:rsidRPr="00B12AA7" w:rsidDel="00D20E1C">
                <w:rPr>
                  <w:lang w:val="en-SG"/>
                </w:rPr>
                <w:lastRenderedPageBreak/>
                <w:delText>e text)</w:delText>
              </w:r>
            </w:del>
          </w:p>
        </w:tc>
        <w:tc>
          <w:tcPr>
            <w:tcW w:w="0" w:type="auto"/>
            <w:hideMark/>
          </w:tcPr>
          <w:p w14:paraId="5F38297E" w14:textId="5AB82EBC" w:rsidR="00B12AA7" w:rsidRPr="00B12AA7" w:rsidDel="00D20E1C" w:rsidRDefault="00B12AA7">
            <w:pPr>
              <w:pStyle w:val="Heading3"/>
              <w:rPr>
                <w:del w:id="7132" w:author="danupraset@gmail.com" w:date="2025-09-23T16:06:00Z"/>
                <w:lang w:val="en-SG"/>
              </w:rPr>
              <w:pPrChange w:id="7133" w:author="Yi Jie NEO (URA)" w:date="2025-08-18T15:37:00Z">
                <w:pPr/>
              </w:pPrChange>
            </w:pPr>
            <w:del w:id="7134" w:author="danupraset@gmail.com" w:date="2025-09-23T16:06:00Z">
              <w:r w:rsidRPr="00B12AA7" w:rsidDel="00D20E1C">
                <w:rPr>
                  <w:lang w:val="en-SG"/>
                </w:rPr>
                <w:lastRenderedPageBreak/>
                <w:delText>Keeps message wording synchronized to c</w:delText>
              </w:r>
              <w:r w:rsidRPr="00B12AA7" w:rsidDel="00D20E1C">
                <w:rPr>
                  <w:lang w:val="en-SG"/>
                </w:rPr>
                <w:lastRenderedPageBreak/>
                <w:delText>odes via a single lookup table.</w:delText>
              </w:r>
            </w:del>
          </w:p>
        </w:tc>
      </w:tr>
    </w:tbl>
    <w:p w14:paraId="31C10741" w14:textId="190FFE21" w:rsidR="00B12AA7" w:rsidRPr="00B12AA7" w:rsidDel="00D20E1C" w:rsidRDefault="00B12AA7">
      <w:pPr>
        <w:pStyle w:val="Heading3"/>
        <w:rPr>
          <w:del w:id="7135" w:author="danupraset@gmail.com" w:date="2025-09-23T16:06:00Z"/>
        </w:rPr>
        <w:pPrChange w:id="7136" w:author="Yi Jie NEO (URA)" w:date="2025-08-18T15:37:00Z">
          <w:pPr/>
        </w:pPrChange>
      </w:pPr>
    </w:p>
    <w:p w14:paraId="1A88D1E2" w14:textId="312CE980" w:rsidR="00F516FD" w:rsidDel="00D20E1C" w:rsidRDefault="00F516FD">
      <w:pPr>
        <w:pStyle w:val="Heading3"/>
        <w:rPr>
          <w:del w:id="7137" w:author="danupraset@gmail.com" w:date="2025-09-23T16:06:00Z"/>
        </w:rPr>
        <w:pPrChange w:id="7138" w:author="Yi Jie NEO (URA)" w:date="2025-08-18T15:37:00Z">
          <w:pPr>
            <w:pStyle w:val="Heading4"/>
          </w:pPr>
        </w:pPrChange>
      </w:pPr>
      <w:bookmarkStart w:id="7139" w:name="_Toc205889440"/>
      <w:del w:id="7140" w:author="danupraset@gmail.com" w:date="2025-09-23T16:06:00Z">
        <w:r w:rsidDel="00D20E1C">
          <w:delText>Weakness and Mitigation</w:delText>
        </w:r>
        <w:bookmarkEnd w:id="7139"/>
      </w:del>
    </w:p>
    <w:tbl>
      <w:tblPr>
        <w:tblStyle w:val="TableGrid"/>
        <w:tblW w:w="0" w:type="auto"/>
        <w:tblLook w:val="04A0" w:firstRow="1" w:lastRow="0" w:firstColumn="1" w:lastColumn="0" w:noHBand="0" w:noVBand="1"/>
      </w:tblPr>
      <w:tblGrid>
        <w:gridCol w:w="3339"/>
        <w:gridCol w:w="3003"/>
        <w:gridCol w:w="3008"/>
      </w:tblGrid>
      <w:tr w:rsidR="00B12AA7" w:rsidRPr="00B12AA7" w:rsidDel="00D20E1C" w14:paraId="613DBFE8" w14:textId="5C91A209" w:rsidTr="00B12AA7">
        <w:trPr>
          <w:del w:id="7141" w:author="danupraset@gmail.com" w:date="2025-09-23T16:06:00Z"/>
        </w:trPr>
        <w:tc>
          <w:tcPr>
            <w:tcW w:w="0" w:type="auto"/>
            <w:shd w:val="clear" w:color="auto" w:fill="F2F2F2" w:themeFill="background1" w:themeFillShade="F2"/>
            <w:hideMark/>
          </w:tcPr>
          <w:p w14:paraId="00890C08" w14:textId="51EFB761" w:rsidR="00B12AA7" w:rsidRPr="00B12AA7" w:rsidDel="00D20E1C" w:rsidRDefault="00B12AA7">
            <w:pPr>
              <w:pStyle w:val="Heading3"/>
              <w:rPr>
                <w:del w:id="7142" w:author="danupraset@gmail.com" w:date="2025-09-23T16:06:00Z"/>
                <w:lang w:val="en-SG"/>
              </w:rPr>
              <w:pPrChange w:id="7143" w:author="Yi Jie NEO (URA)" w:date="2025-08-18T15:37:00Z">
                <w:pPr/>
              </w:pPrChange>
            </w:pPr>
            <w:del w:id="7144" w:author="danupraset@gmail.com" w:date="2025-09-23T16:06:00Z">
              <w:r w:rsidRPr="00B12AA7" w:rsidDel="00D20E1C">
                <w:rPr>
                  <w:lang w:val="en-SG"/>
                </w:rPr>
                <w:lastRenderedPageBreak/>
                <w:delText>Weakness</w:delText>
              </w:r>
            </w:del>
          </w:p>
        </w:tc>
        <w:tc>
          <w:tcPr>
            <w:tcW w:w="0" w:type="auto"/>
            <w:shd w:val="clear" w:color="auto" w:fill="F2F2F2" w:themeFill="background1" w:themeFillShade="F2"/>
            <w:hideMark/>
          </w:tcPr>
          <w:p w14:paraId="249F35A5" w14:textId="6048116E" w:rsidR="00B12AA7" w:rsidRPr="00B12AA7" w:rsidDel="00D20E1C" w:rsidRDefault="00B12AA7">
            <w:pPr>
              <w:pStyle w:val="Heading3"/>
              <w:rPr>
                <w:del w:id="7145" w:author="danupraset@gmail.com" w:date="2025-09-23T16:06:00Z"/>
                <w:lang w:val="en-SG"/>
              </w:rPr>
              <w:pPrChange w:id="7146" w:author="Yi Jie NEO (URA)" w:date="2025-08-18T15:37:00Z">
                <w:pPr/>
              </w:pPrChange>
            </w:pPr>
            <w:del w:id="7147" w:author="danupraset@gmail.com" w:date="2025-09-23T16:06:00Z">
              <w:r w:rsidRPr="00B12AA7" w:rsidDel="00D20E1C">
                <w:rPr>
                  <w:lang w:val="en-SG"/>
                </w:rPr>
                <w:delText>Description</w:delText>
              </w:r>
            </w:del>
          </w:p>
        </w:tc>
        <w:tc>
          <w:tcPr>
            <w:tcW w:w="0" w:type="auto"/>
            <w:shd w:val="clear" w:color="auto" w:fill="F2F2F2" w:themeFill="background1" w:themeFillShade="F2"/>
            <w:hideMark/>
          </w:tcPr>
          <w:p w14:paraId="0AD9D143" w14:textId="50620CCB" w:rsidR="00B12AA7" w:rsidRPr="00B12AA7" w:rsidDel="00D20E1C" w:rsidRDefault="00B12AA7">
            <w:pPr>
              <w:pStyle w:val="Heading3"/>
              <w:rPr>
                <w:del w:id="7148" w:author="danupraset@gmail.com" w:date="2025-09-23T16:06:00Z"/>
                <w:lang w:val="en-SG"/>
              </w:rPr>
              <w:pPrChange w:id="7149" w:author="Yi Jie NEO (URA)" w:date="2025-08-18T15:37:00Z">
                <w:pPr/>
              </w:pPrChange>
            </w:pPr>
            <w:del w:id="7150" w:author="danupraset@gmail.com" w:date="2025-09-23T16:06:00Z">
              <w:r w:rsidRPr="00B12AA7" w:rsidDel="00D20E1C">
                <w:rPr>
                  <w:lang w:val="en-SG"/>
                </w:rPr>
                <w:delText>Mitigation</w:delText>
              </w:r>
            </w:del>
          </w:p>
        </w:tc>
      </w:tr>
      <w:tr w:rsidR="00B12AA7" w:rsidRPr="00B12AA7" w:rsidDel="00D20E1C" w14:paraId="40C077D4" w14:textId="761DD1BF" w:rsidTr="00B12AA7">
        <w:trPr>
          <w:del w:id="7151" w:author="danupraset@gmail.com" w:date="2025-09-23T16:06:00Z"/>
        </w:trPr>
        <w:tc>
          <w:tcPr>
            <w:tcW w:w="0" w:type="auto"/>
            <w:hideMark/>
          </w:tcPr>
          <w:p w14:paraId="18F81132" w14:textId="1B08A4FE" w:rsidR="00B12AA7" w:rsidRPr="00B12AA7" w:rsidDel="00D20E1C" w:rsidRDefault="00B12AA7">
            <w:pPr>
              <w:pStyle w:val="Heading3"/>
              <w:rPr>
                <w:del w:id="7152" w:author="danupraset@gmail.com" w:date="2025-09-23T16:06:00Z"/>
                <w:lang w:val="en-SG"/>
              </w:rPr>
              <w:pPrChange w:id="7153" w:author="Yi Jie NEO (URA)" w:date="2025-08-18T15:37:00Z">
                <w:pPr/>
              </w:pPrChange>
            </w:pPr>
            <w:del w:id="7154" w:author="danupraset@gmail.com" w:date="2025-09-23T16:06:00Z">
              <w:r w:rsidRPr="00B12AA7" w:rsidDel="00D20E1C">
                <w:rPr>
                  <w:lang w:val="en-SG"/>
                </w:rPr>
                <w:lastRenderedPageBreak/>
                <w:delText>Single explicit error path (join failur</w:delText>
              </w:r>
              <w:r w:rsidRPr="00B12AA7" w:rsidDel="00D20E1C">
                <w:rPr>
                  <w:lang w:val="en-SG"/>
                </w:rPr>
                <w:lastRenderedPageBreak/>
                <w:delText>e)</w:delText>
              </w:r>
            </w:del>
          </w:p>
        </w:tc>
        <w:tc>
          <w:tcPr>
            <w:tcW w:w="0" w:type="auto"/>
            <w:hideMark/>
          </w:tcPr>
          <w:p w14:paraId="7FB86827" w14:textId="00C1A060" w:rsidR="00B12AA7" w:rsidRPr="00B12AA7" w:rsidDel="00D20E1C" w:rsidRDefault="00B12AA7">
            <w:pPr>
              <w:pStyle w:val="Heading3"/>
              <w:rPr>
                <w:del w:id="7155" w:author="danupraset@gmail.com" w:date="2025-09-23T16:06:00Z"/>
                <w:lang w:val="en-SG"/>
              </w:rPr>
              <w:pPrChange w:id="7156" w:author="Yi Jie NEO (URA)" w:date="2025-08-18T15:37:00Z">
                <w:pPr/>
              </w:pPrChange>
            </w:pPr>
            <w:del w:id="7157" w:author="danupraset@gmail.com" w:date="2025-09-23T16:06:00Z">
              <w:r w:rsidRPr="00B12AA7" w:rsidDel="00D20E1C">
                <w:rPr>
                  <w:lang w:val="en-SG"/>
                </w:rPr>
                <w:lastRenderedPageBreak/>
                <w:delText>Only the message-join failure is modele</w:delText>
              </w:r>
              <w:r w:rsidRPr="00B12AA7" w:rsidDel="00D20E1C">
                <w:rPr>
                  <w:lang w:val="en-SG"/>
                </w:rPr>
                <w:lastRenderedPageBreak/>
                <w:delText>d as an error; other matrix evaluation fa</w:delText>
              </w:r>
              <w:r w:rsidRPr="00B12AA7" w:rsidDel="00D20E1C">
                <w:rPr>
                  <w:lang w:val="en-SG"/>
                </w:rPr>
                <w:lastRenderedPageBreak/>
                <w:delText>ults aren’t shown.</w:delText>
              </w:r>
            </w:del>
          </w:p>
        </w:tc>
        <w:tc>
          <w:tcPr>
            <w:tcW w:w="0" w:type="auto"/>
            <w:hideMark/>
          </w:tcPr>
          <w:p w14:paraId="60809AD3" w14:textId="66C030D2" w:rsidR="00B12AA7" w:rsidRPr="00B12AA7" w:rsidDel="00D20E1C" w:rsidRDefault="00B12AA7">
            <w:pPr>
              <w:pStyle w:val="Heading3"/>
              <w:rPr>
                <w:del w:id="7158" w:author="danupraset@gmail.com" w:date="2025-09-23T16:06:00Z"/>
                <w:lang w:val="en-SG"/>
              </w:rPr>
              <w:pPrChange w:id="7159" w:author="Yi Jie NEO (URA)" w:date="2025-08-18T15:37:00Z">
                <w:pPr/>
              </w:pPrChange>
            </w:pPr>
            <w:del w:id="7160" w:author="danupraset@gmail.com" w:date="2025-09-23T16:06:00Z">
              <w:r w:rsidRPr="00B12AA7" w:rsidDel="00D20E1C">
                <w:rPr>
                  <w:lang w:val="en-SG"/>
                </w:rPr>
                <w:lastRenderedPageBreak/>
                <w:delText xml:space="preserve">Add lightweight logging/guards around </w:delText>
              </w:r>
              <w:r w:rsidRPr="00B12AA7" w:rsidDel="00D20E1C">
                <w:rPr>
                  <w:lang w:val="en-SG"/>
                </w:rPr>
                <w:lastRenderedPageBreak/>
                <w:delText>matrix evaluation and outcome mapping (</w:delText>
              </w:r>
              <w:r w:rsidRPr="00B12AA7" w:rsidDel="00D20E1C">
                <w:rPr>
                  <w:lang w:val="en-SG"/>
                </w:rPr>
                <w:lastRenderedPageBreak/>
                <w:delText>without altering outcomes).</w:delText>
              </w:r>
            </w:del>
          </w:p>
        </w:tc>
      </w:tr>
      <w:tr w:rsidR="00B12AA7" w:rsidRPr="00B12AA7" w:rsidDel="00D20E1C" w14:paraId="62D9B13F" w14:textId="73385910" w:rsidTr="00B12AA7">
        <w:trPr>
          <w:del w:id="7161" w:author="danupraset@gmail.com" w:date="2025-09-23T16:06:00Z"/>
        </w:trPr>
        <w:tc>
          <w:tcPr>
            <w:tcW w:w="0" w:type="auto"/>
            <w:hideMark/>
          </w:tcPr>
          <w:p w14:paraId="32C1DE6D" w14:textId="577B240D" w:rsidR="00B12AA7" w:rsidRPr="00B12AA7" w:rsidDel="00D20E1C" w:rsidRDefault="00B12AA7">
            <w:pPr>
              <w:pStyle w:val="Heading3"/>
              <w:rPr>
                <w:del w:id="7162" w:author="danupraset@gmail.com" w:date="2025-09-23T16:06:00Z"/>
                <w:lang w:val="en-SG"/>
              </w:rPr>
              <w:pPrChange w:id="7163" w:author="Yi Jie NEO (URA)" w:date="2025-08-18T15:37:00Z">
                <w:pPr/>
              </w:pPrChange>
            </w:pPr>
            <w:del w:id="7164" w:author="danupraset@gmail.com" w:date="2025-09-23T16:06:00Z">
              <w:r w:rsidRPr="00B12AA7" w:rsidDel="00D20E1C">
                <w:rPr>
                  <w:lang w:val="en-SG"/>
                </w:rPr>
                <w:lastRenderedPageBreak/>
                <w:delText>Unspecified behavior when error_messa</w:delText>
              </w:r>
              <w:r w:rsidRPr="00B12AA7" w:rsidDel="00D20E1C">
                <w:rPr>
                  <w:lang w:val="en-SG"/>
                </w:rPr>
                <w:lastRenderedPageBreak/>
                <w:delText>ge is not null</w:delText>
              </w:r>
            </w:del>
          </w:p>
        </w:tc>
        <w:tc>
          <w:tcPr>
            <w:tcW w:w="0" w:type="auto"/>
            <w:hideMark/>
          </w:tcPr>
          <w:p w14:paraId="527ED057" w14:textId="18B732D9" w:rsidR="00B12AA7" w:rsidRPr="00B12AA7" w:rsidDel="00D20E1C" w:rsidRDefault="00B12AA7">
            <w:pPr>
              <w:pStyle w:val="Heading3"/>
              <w:rPr>
                <w:del w:id="7165" w:author="danupraset@gmail.com" w:date="2025-09-23T16:06:00Z"/>
                <w:lang w:val="en-SG"/>
              </w:rPr>
              <w:pPrChange w:id="7166" w:author="Yi Jie NEO (URA)" w:date="2025-08-18T15:37:00Z">
                <w:pPr/>
              </w:pPrChange>
            </w:pPr>
            <w:del w:id="7167" w:author="danupraset@gmail.com" w:date="2025-09-23T16:06:00Z">
              <w:r w:rsidRPr="00B12AA7" w:rsidDel="00D20E1C">
                <w:rPr>
                  <w:lang w:val="en-SG"/>
                </w:rPr>
                <w:lastRenderedPageBreak/>
                <w:delText xml:space="preserve">The matrix runs only when error_message </w:delText>
              </w:r>
              <w:r w:rsidRPr="00B12AA7" w:rsidDel="00D20E1C">
                <w:rPr>
                  <w:lang w:val="en-SG"/>
                </w:rPr>
                <w:lastRenderedPageBreak/>
                <w:delText>is null; the alternative path isn’t docu</w:delText>
              </w:r>
              <w:r w:rsidRPr="00B12AA7" w:rsidDel="00D20E1C">
                <w:rPr>
                  <w:lang w:val="en-SG"/>
                </w:rPr>
                <w:lastRenderedPageBreak/>
                <w:delText>mented.</w:delText>
              </w:r>
            </w:del>
          </w:p>
        </w:tc>
        <w:tc>
          <w:tcPr>
            <w:tcW w:w="0" w:type="auto"/>
            <w:hideMark/>
          </w:tcPr>
          <w:p w14:paraId="660B8427" w14:textId="4F2901D6" w:rsidR="00B12AA7" w:rsidRPr="00B12AA7" w:rsidDel="00D20E1C" w:rsidRDefault="00B12AA7">
            <w:pPr>
              <w:pStyle w:val="Heading3"/>
              <w:rPr>
                <w:del w:id="7168" w:author="danupraset@gmail.com" w:date="2025-09-23T16:06:00Z"/>
                <w:lang w:val="en-SG"/>
              </w:rPr>
              <w:pPrChange w:id="7169" w:author="Yi Jie NEO (URA)" w:date="2025-08-18T15:37:00Z">
                <w:pPr/>
              </w:pPrChange>
            </w:pPr>
            <w:del w:id="7170" w:author="danupraset@gmail.com" w:date="2025-09-23T16:06:00Z">
              <w:r w:rsidDel="00D20E1C">
                <w:rPr>
                  <w:lang w:val="en-SG"/>
                </w:rPr>
                <w:lastRenderedPageBreak/>
                <w:delText>Notice</w:delText>
              </w:r>
              <w:r w:rsidRPr="00B12AA7" w:rsidDel="00D20E1C">
                <w:rPr>
                  <w:lang w:val="en-SG"/>
                </w:rPr>
                <w:delText xml:space="preserve"> bypass </w:delText>
              </w:r>
              <w:r w:rsidDel="00D20E1C">
                <w:rPr>
                  <w:lang w:val="en-SG"/>
                </w:rPr>
                <w:delText>payment matrix check</w:delText>
              </w:r>
              <w:r w:rsidRPr="00B12AA7" w:rsidDel="00D20E1C">
                <w:rPr>
                  <w:lang w:val="en-SG"/>
                </w:rPr>
                <w:delText xml:space="preserve"> expl</w:delText>
              </w:r>
              <w:r w:rsidRPr="00B12AA7" w:rsidDel="00D20E1C">
                <w:rPr>
                  <w:lang w:val="en-SG"/>
                </w:rPr>
                <w:lastRenderedPageBreak/>
                <w:delText>icitly</w:delText>
              </w:r>
              <w:r w:rsidDel="00D20E1C">
                <w:rPr>
                  <w:lang w:val="en-SG"/>
                </w:rPr>
                <w:delText>.</w:delText>
              </w:r>
            </w:del>
          </w:p>
        </w:tc>
      </w:tr>
      <w:tr w:rsidR="00B12AA7" w:rsidRPr="00B12AA7" w:rsidDel="00D20E1C" w14:paraId="78216139" w14:textId="7DE20F9B" w:rsidTr="00B12AA7">
        <w:trPr>
          <w:del w:id="7171" w:author="danupraset@gmail.com" w:date="2025-09-23T16:06:00Z"/>
        </w:trPr>
        <w:tc>
          <w:tcPr>
            <w:tcW w:w="0" w:type="auto"/>
            <w:hideMark/>
          </w:tcPr>
          <w:p w14:paraId="7A0B50D2" w14:textId="2F498AF6" w:rsidR="00B12AA7" w:rsidRPr="00B12AA7" w:rsidDel="00D20E1C" w:rsidRDefault="00B12AA7">
            <w:pPr>
              <w:pStyle w:val="Heading3"/>
              <w:rPr>
                <w:del w:id="7172" w:author="danupraset@gmail.com" w:date="2025-09-23T16:06:00Z"/>
                <w:lang w:val="en-SG"/>
              </w:rPr>
              <w:pPrChange w:id="7173" w:author="Yi Jie NEO (URA)" w:date="2025-08-18T15:37:00Z">
                <w:pPr/>
              </w:pPrChange>
            </w:pPr>
            <w:del w:id="7174" w:author="danupraset@gmail.com" w:date="2025-09-23T16:06:00Z">
              <w:r w:rsidRPr="00B12AA7" w:rsidDel="00D20E1C">
                <w:rPr>
                  <w:lang w:val="en-SG"/>
                </w:rPr>
                <w:lastRenderedPageBreak/>
                <w:delText>Hard-coded enumerations (stage list, c</w:delText>
              </w:r>
              <w:r w:rsidRPr="00B12AA7" w:rsidDel="00D20E1C">
                <w:rPr>
                  <w:lang w:val="en-SG"/>
                </w:rPr>
                <w:lastRenderedPageBreak/>
                <w:delText>ode mapping) in the diagram</w:delText>
              </w:r>
            </w:del>
          </w:p>
        </w:tc>
        <w:tc>
          <w:tcPr>
            <w:tcW w:w="0" w:type="auto"/>
            <w:hideMark/>
          </w:tcPr>
          <w:p w14:paraId="1F28759D" w14:textId="3A616C4E" w:rsidR="00B12AA7" w:rsidRPr="00B12AA7" w:rsidDel="00D20E1C" w:rsidRDefault="00B12AA7">
            <w:pPr>
              <w:pStyle w:val="Heading3"/>
              <w:rPr>
                <w:del w:id="7175" w:author="danupraset@gmail.com" w:date="2025-09-23T16:06:00Z"/>
                <w:lang w:val="en-SG"/>
              </w:rPr>
              <w:pPrChange w:id="7176" w:author="Yi Jie NEO (URA)" w:date="2025-08-18T15:37:00Z">
                <w:pPr/>
              </w:pPrChange>
            </w:pPr>
            <w:del w:id="7177" w:author="danupraset@gmail.com" w:date="2025-09-23T16:06:00Z">
              <w:r w:rsidRPr="00B12AA7" w:rsidDel="00D20E1C">
                <w:rPr>
                  <w:lang w:val="en-SG"/>
                </w:rPr>
                <w:lastRenderedPageBreak/>
                <w:delText>Embedding values in the flow makes updat</w:delText>
              </w:r>
              <w:r w:rsidRPr="00B12AA7" w:rsidDel="00D20E1C">
                <w:rPr>
                  <w:lang w:val="en-SG"/>
                </w:rPr>
                <w:lastRenderedPageBreak/>
                <w:delText>es error-prone.</w:delText>
              </w:r>
            </w:del>
          </w:p>
        </w:tc>
        <w:tc>
          <w:tcPr>
            <w:tcW w:w="0" w:type="auto"/>
            <w:hideMark/>
          </w:tcPr>
          <w:p w14:paraId="6E34BC1C" w14:textId="0E7A1E1E" w:rsidR="00B12AA7" w:rsidRPr="00B12AA7" w:rsidDel="00D20E1C" w:rsidRDefault="00B12AA7">
            <w:pPr>
              <w:pStyle w:val="Heading3"/>
              <w:rPr>
                <w:del w:id="7178" w:author="danupraset@gmail.com" w:date="2025-09-23T16:06:00Z"/>
                <w:lang w:val="en-SG"/>
              </w:rPr>
              <w:pPrChange w:id="7179" w:author="Yi Jie NEO (URA)" w:date="2025-08-18T15:37:00Z">
                <w:pPr/>
              </w:pPrChange>
            </w:pPr>
            <w:del w:id="7180" w:author="danupraset@gmail.com" w:date="2025-09-23T16:06:00Z">
              <w:r w:rsidRPr="00B12AA7" w:rsidDel="00D20E1C">
                <w:rPr>
                  <w:lang w:val="en-SG"/>
                </w:rPr>
                <w:lastRenderedPageBreak/>
                <w:delText>Store stage lists and code mappings in th</w:delText>
              </w:r>
              <w:r w:rsidRPr="00B12AA7" w:rsidDel="00D20E1C">
                <w:rPr>
                  <w:lang w:val="en-SG"/>
                </w:rPr>
                <w:lastRenderedPageBreak/>
                <w:delText xml:space="preserve">e </w:delText>
              </w:r>
              <w:r w:rsidDel="00D20E1C">
                <w:rPr>
                  <w:lang w:val="en-SG"/>
                </w:rPr>
                <w:delText>constants</w:delText>
              </w:r>
              <w:r w:rsidRPr="00B12AA7" w:rsidDel="00D20E1C">
                <w:rPr>
                  <w:lang w:val="en-SG"/>
                </w:rPr>
                <w:delText xml:space="preserve"> and reference them.</w:delText>
              </w:r>
            </w:del>
          </w:p>
        </w:tc>
      </w:tr>
      <w:tr w:rsidR="00B12AA7" w:rsidRPr="00B12AA7" w:rsidDel="00D20E1C" w14:paraId="666BB80D" w14:textId="7D3E13A5" w:rsidTr="00B12AA7">
        <w:trPr>
          <w:del w:id="7181" w:author="danupraset@gmail.com" w:date="2025-09-23T16:06:00Z"/>
        </w:trPr>
        <w:tc>
          <w:tcPr>
            <w:tcW w:w="0" w:type="auto"/>
            <w:hideMark/>
          </w:tcPr>
          <w:p w14:paraId="7F9C87F4" w14:textId="41CA2B1E" w:rsidR="00B12AA7" w:rsidRPr="00B12AA7" w:rsidDel="00D20E1C" w:rsidRDefault="00B12AA7">
            <w:pPr>
              <w:pStyle w:val="Heading3"/>
              <w:rPr>
                <w:del w:id="7182" w:author="danupraset@gmail.com" w:date="2025-09-23T16:06:00Z"/>
                <w:lang w:val="en-SG"/>
              </w:rPr>
              <w:pPrChange w:id="7183" w:author="Yi Jie NEO (URA)" w:date="2025-08-18T15:37:00Z">
                <w:pPr/>
              </w:pPrChange>
            </w:pPr>
            <w:del w:id="7184" w:author="danupraset@gmail.com" w:date="2025-09-23T16:06:00Z">
              <w:r w:rsidRPr="00B12AA7" w:rsidDel="00D20E1C">
                <w:rPr>
                  <w:lang w:val="en-SG"/>
                </w:rPr>
                <w:lastRenderedPageBreak/>
                <w:delText>Dependency on eocms_user_message cove</w:delText>
              </w:r>
              <w:r w:rsidRPr="00B12AA7" w:rsidDel="00D20E1C">
                <w:rPr>
                  <w:lang w:val="en-SG"/>
                </w:rPr>
                <w:lastRenderedPageBreak/>
                <w:delText>rage</w:delText>
              </w:r>
            </w:del>
          </w:p>
        </w:tc>
        <w:tc>
          <w:tcPr>
            <w:tcW w:w="0" w:type="auto"/>
            <w:hideMark/>
          </w:tcPr>
          <w:p w14:paraId="33189480" w14:textId="007CD0CC" w:rsidR="00B12AA7" w:rsidRPr="00B12AA7" w:rsidDel="00D20E1C" w:rsidRDefault="00B12AA7">
            <w:pPr>
              <w:pStyle w:val="Heading3"/>
              <w:rPr>
                <w:del w:id="7185" w:author="danupraset@gmail.com" w:date="2025-09-23T16:06:00Z"/>
                <w:lang w:val="en-SG"/>
              </w:rPr>
              <w:pPrChange w:id="7186" w:author="Yi Jie NEO (URA)" w:date="2025-08-18T15:37:00Z">
                <w:pPr/>
              </w:pPrChange>
            </w:pPr>
            <w:del w:id="7187" w:author="danupraset@gmail.com" w:date="2025-09-23T16:06:00Z">
              <w:r w:rsidRPr="00B12AA7" w:rsidDel="00D20E1C">
                <w:rPr>
                  <w:lang w:val="en-SG"/>
                </w:rPr>
                <w:lastRenderedPageBreak/>
                <w:delText>Missing rows for produced codes cause th</w:delText>
              </w:r>
              <w:r w:rsidRPr="00B12AA7" w:rsidDel="00D20E1C">
                <w:rPr>
                  <w:lang w:val="en-SG"/>
                </w:rPr>
                <w:lastRenderedPageBreak/>
                <w:delText>e join-failure error path.</w:delText>
              </w:r>
            </w:del>
          </w:p>
        </w:tc>
        <w:tc>
          <w:tcPr>
            <w:tcW w:w="0" w:type="auto"/>
            <w:hideMark/>
          </w:tcPr>
          <w:p w14:paraId="5105CBE4" w14:textId="1ABA6EEC" w:rsidR="00B12AA7" w:rsidRPr="00B12AA7" w:rsidDel="00D20E1C" w:rsidRDefault="00B12AA7">
            <w:pPr>
              <w:pStyle w:val="Heading3"/>
              <w:rPr>
                <w:del w:id="7188" w:author="danupraset@gmail.com" w:date="2025-09-23T16:06:00Z"/>
                <w:lang w:val="en-SG"/>
              </w:rPr>
              <w:pPrChange w:id="7189" w:author="Yi Jie NEO (URA)" w:date="2025-08-18T15:37:00Z">
                <w:pPr/>
              </w:pPrChange>
            </w:pPr>
            <w:del w:id="7190" w:author="danupraset@gmail.com" w:date="2025-09-23T16:06:00Z">
              <w:r w:rsidRPr="00B12AA7" w:rsidDel="00D20E1C">
                <w:rPr>
                  <w:lang w:val="en-SG"/>
                </w:rPr>
                <w:lastRenderedPageBreak/>
                <w:delText>Enforce referential completeness: val</w:delText>
              </w:r>
              <w:r w:rsidRPr="00B12AA7" w:rsidDel="00D20E1C">
                <w:rPr>
                  <w:lang w:val="en-SG"/>
                </w:rPr>
                <w:lastRenderedPageBreak/>
                <w:delText>idate that every matrix code has a corres</w:delText>
              </w:r>
              <w:r w:rsidRPr="00B12AA7" w:rsidDel="00D20E1C">
                <w:rPr>
                  <w:lang w:val="en-SG"/>
                </w:rPr>
                <w:lastRenderedPageBreak/>
                <w:delText>ponding message row; add a minimal fallb</w:delText>
              </w:r>
              <w:r w:rsidRPr="00B12AA7" w:rsidDel="00D20E1C">
                <w:rPr>
                  <w:lang w:val="en-SG"/>
                </w:rPr>
                <w:lastRenderedPageBreak/>
                <w:delText>ack text if lookup fails.</w:delText>
              </w:r>
            </w:del>
          </w:p>
        </w:tc>
      </w:tr>
    </w:tbl>
    <w:p w14:paraId="0907BA7C" w14:textId="51849ED2" w:rsidR="00B12AA7" w:rsidRPr="00B12AA7" w:rsidDel="00D20E1C" w:rsidRDefault="00B12AA7">
      <w:pPr>
        <w:pStyle w:val="Heading3"/>
        <w:numPr>
          <w:ilvl w:val="0"/>
          <w:numId w:val="0"/>
        </w:numPr>
        <w:rPr>
          <w:del w:id="7191" w:author="danupraset@gmail.com" w:date="2025-09-23T16:06:00Z"/>
        </w:rPr>
        <w:pPrChange w:id="7192" w:author="Yi Jie NEO (URA)" w:date="2025-08-18T15:37:00Z">
          <w:pPr/>
        </w:pPrChange>
      </w:pPr>
    </w:p>
    <w:p w14:paraId="3633C522" w14:textId="6C948934" w:rsidR="00F516FD" w:rsidDel="00D20E1C" w:rsidRDefault="00F516FD" w:rsidP="00F516FD">
      <w:pPr>
        <w:pStyle w:val="Heading3"/>
        <w:rPr>
          <w:del w:id="7193" w:author="danupraset@gmail.com" w:date="2025-09-23T16:06:00Z"/>
        </w:rPr>
      </w:pPr>
      <w:bookmarkStart w:id="7194" w:name="_Toc205888894"/>
      <w:bookmarkStart w:id="7195" w:name="_Toc205889329"/>
      <w:bookmarkStart w:id="7196" w:name="_Toc205889441"/>
      <w:del w:id="7197" w:author="danupraset@gmail.com" w:date="2025-09-23T16:06:00Z">
        <w:r w:rsidDel="00D20E1C">
          <w:delText>Data Mapping</w:delText>
        </w:r>
        <w:bookmarkEnd w:id="7194"/>
        <w:bookmarkEnd w:id="7195"/>
        <w:bookmarkEnd w:id="7196"/>
      </w:del>
    </w:p>
    <w:tbl>
      <w:tblPr>
        <w:tblStyle w:val="TableGrid"/>
        <w:tblW w:w="9356" w:type="dxa"/>
        <w:tblInd w:w="-5" w:type="dxa"/>
        <w:tblLayout w:type="fixed"/>
        <w:tblLook w:val="04A0" w:firstRow="1" w:lastRow="0" w:firstColumn="1" w:lastColumn="0" w:noHBand="0" w:noVBand="1"/>
      </w:tblPr>
      <w:tblGrid>
        <w:gridCol w:w="1134"/>
        <w:gridCol w:w="2694"/>
        <w:gridCol w:w="2693"/>
        <w:gridCol w:w="2835"/>
      </w:tblGrid>
      <w:tr w:rsidR="00B12AA7" w:rsidRPr="00B32071" w:rsidDel="00D20E1C" w14:paraId="7B441BCD" w14:textId="52EA72C8" w:rsidTr="00067035">
        <w:trPr>
          <w:del w:id="7198" w:author="danupraset@gmail.com" w:date="2025-09-23T16:06:00Z"/>
        </w:trPr>
        <w:tc>
          <w:tcPr>
            <w:tcW w:w="1134" w:type="dxa"/>
            <w:shd w:val="clear" w:color="auto" w:fill="F2F2F2" w:themeFill="background1" w:themeFillShade="F2"/>
            <w:vAlign w:val="center"/>
          </w:tcPr>
          <w:p w14:paraId="782C994F" w14:textId="28D536D9" w:rsidR="00B12AA7" w:rsidRPr="00B32071" w:rsidDel="00D20E1C" w:rsidRDefault="00B12AA7" w:rsidP="00067035">
            <w:pPr>
              <w:snapToGrid w:val="0"/>
              <w:jc w:val="center"/>
              <w:rPr>
                <w:del w:id="7199" w:author="danupraset@gmail.com" w:date="2025-09-23T16:06:00Z"/>
                <w:rFonts w:ascii="Arial" w:hAnsi="Arial" w:cs="Arial"/>
                <w:b/>
                <w:bCs/>
                <w:szCs w:val="20"/>
                <w:lang w:val="en-SG"/>
              </w:rPr>
            </w:pPr>
            <w:del w:id="7200" w:author="danupraset@gmail.com" w:date="2025-09-23T16:06:00Z">
              <w:r w:rsidRPr="00B32071" w:rsidDel="00D20E1C">
                <w:rPr>
                  <w:rFonts w:ascii="Arial" w:hAnsi="Arial" w:cs="Arial"/>
                  <w:b/>
                  <w:bCs/>
                  <w:szCs w:val="20"/>
                  <w:lang w:val="en-SG"/>
                </w:rPr>
                <w:delText>Zone</w:delText>
              </w:r>
            </w:del>
          </w:p>
        </w:tc>
        <w:tc>
          <w:tcPr>
            <w:tcW w:w="2694" w:type="dxa"/>
            <w:shd w:val="clear" w:color="auto" w:fill="F2F2F2" w:themeFill="background1" w:themeFillShade="F2"/>
            <w:vAlign w:val="center"/>
          </w:tcPr>
          <w:p w14:paraId="6202611C" w14:textId="7409FBA2" w:rsidR="00B12AA7" w:rsidRPr="00B32071" w:rsidDel="00D20E1C" w:rsidRDefault="00B12AA7" w:rsidP="00067035">
            <w:pPr>
              <w:snapToGrid w:val="0"/>
              <w:jc w:val="center"/>
              <w:rPr>
                <w:del w:id="7201" w:author="danupraset@gmail.com" w:date="2025-09-23T16:06:00Z"/>
                <w:rFonts w:ascii="Arial" w:hAnsi="Arial" w:cs="Arial"/>
                <w:b/>
                <w:bCs/>
                <w:szCs w:val="20"/>
                <w:lang w:val="en-SG"/>
              </w:rPr>
            </w:pPr>
            <w:del w:id="7202" w:author="danupraset@gmail.com" w:date="2025-09-23T16:06:00Z">
              <w:r w:rsidRPr="00B32071" w:rsidDel="00D20E1C">
                <w:rPr>
                  <w:rFonts w:ascii="Arial" w:hAnsi="Arial" w:cs="Arial"/>
                  <w:b/>
                  <w:bCs/>
                  <w:szCs w:val="20"/>
                  <w:lang w:val="en-SG"/>
                </w:rPr>
                <w:delText>Database Table</w:delText>
              </w:r>
            </w:del>
          </w:p>
        </w:tc>
        <w:tc>
          <w:tcPr>
            <w:tcW w:w="2693" w:type="dxa"/>
            <w:shd w:val="clear" w:color="auto" w:fill="F2F2F2" w:themeFill="background1" w:themeFillShade="F2"/>
            <w:vAlign w:val="center"/>
          </w:tcPr>
          <w:p w14:paraId="1054614A" w14:textId="3FB323F9" w:rsidR="00B12AA7" w:rsidRPr="00B32071" w:rsidDel="00D20E1C" w:rsidRDefault="00B12AA7" w:rsidP="00067035">
            <w:pPr>
              <w:snapToGrid w:val="0"/>
              <w:jc w:val="center"/>
              <w:rPr>
                <w:del w:id="7203" w:author="danupraset@gmail.com" w:date="2025-09-23T16:06:00Z"/>
                <w:rFonts w:ascii="Arial" w:hAnsi="Arial" w:cs="Arial"/>
                <w:b/>
                <w:bCs/>
                <w:szCs w:val="20"/>
                <w:lang w:val="en-SG"/>
              </w:rPr>
            </w:pPr>
            <w:del w:id="7204" w:author="danupraset@gmail.com" w:date="2025-09-23T16:06:00Z">
              <w:r w:rsidRPr="00B32071" w:rsidDel="00D20E1C">
                <w:rPr>
                  <w:rFonts w:ascii="Arial" w:hAnsi="Arial" w:cs="Arial"/>
                  <w:b/>
                  <w:bCs/>
                  <w:szCs w:val="20"/>
                  <w:lang w:val="en-SG"/>
                </w:rPr>
                <w:delText>Field Name</w:delText>
              </w:r>
            </w:del>
          </w:p>
        </w:tc>
        <w:tc>
          <w:tcPr>
            <w:tcW w:w="2835" w:type="dxa"/>
            <w:shd w:val="clear" w:color="auto" w:fill="F2F2F2" w:themeFill="background1" w:themeFillShade="F2"/>
            <w:vAlign w:val="center"/>
          </w:tcPr>
          <w:p w14:paraId="10251FDD" w14:textId="501F1160" w:rsidR="00B12AA7" w:rsidRPr="00B32071" w:rsidDel="00D20E1C" w:rsidRDefault="00B12AA7" w:rsidP="00067035">
            <w:pPr>
              <w:snapToGrid w:val="0"/>
              <w:jc w:val="center"/>
              <w:rPr>
                <w:del w:id="7205" w:author="danupraset@gmail.com" w:date="2025-09-23T16:06:00Z"/>
                <w:rFonts w:ascii="Arial" w:hAnsi="Arial" w:cs="Arial"/>
                <w:b/>
                <w:bCs/>
                <w:szCs w:val="20"/>
                <w:lang w:val="en-SG"/>
              </w:rPr>
            </w:pPr>
            <w:del w:id="7206" w:author="danupraset@gmail.com" w:date="2025-09-23T16:06:00Z">
              <w:r w:rsidDel="00D20E1C">
                <w:rPr>
                  <w:rFonts w:ascii="Arial" w:hAnsi="Arial" w:cs="Arial"/>
                  <w:b/>
                  <w:bCs/>
                  <w:szCs w:val="20"/>
                  <w:lang w:val="en-SG"/>
                </w:rPr>
                <w:delText>Description</w:delText>
              </w:r>
            </w:del>
          </w:p>
        </w:tc>
      </w:tr>
      <w:tr w:rsidR="00B12AA7" w:rsidRPr="00B32071" w:rsidDel="00D20E1C" w14:paraId="1DFF5CA1" w14:textId="561008B4" w:rsidTr="00067035">
        <w:trPr>
          <w:del w:id="7207" w:author="danupraset@gmail.com" w:date="2025-09-23T16:06:00Z"/>
        </w:trPr>
        <w:tc>
          <w:tcPr>
            <w:tcW w:w="1134" w:type="dxa"/>
            <w:vAlign w:val="center"/>
          </w:tcPr>
          <w:p w14:paraId="7EEB825A" w14:textId="5C3F2CB5" w:rsidR="00B12AA7" w:rsidRPr="00B32071" w:rsidDel="00D20E1C" w:rsidRDefault="00B12AA7" w:rsidP="00067035">
            <w:pPr>
              <w:snapToGrid w:val="0"/>
              <w:rPr>
                <w:del w:id="7208" w:author="danupraset@gmail.com" w:date="2025-09-23T16:06:00Z"/>
                <w:rFonts w:ascii="Arial" w:hAnsi="Arial" w:cs="Arial"/>
                <w:szCs w:val="20"/>
                <w:lang w:val="en-SG"/>
              </w:rPr>
            </w:pPr>
            <w:del w:id="7209" w:author="danupraset@gmail.com" w:date="2025-09-23T16:06:00Z">
              <w:r w:rsidDel="00D20E1C">
                <w:rPr>
                  <w:rFonts w:ascii="Arial" w:hAnsi="Arial" w:cs="Arial"/>
                  <w:szCs w:val="20"/>
                  <w:lang w:val="en-SG"/>
                </w:rPr>
                <w:delText>Internet</w:delText>
              </w:r>
              <w:r w:rsidRPr="00B32071" w:rsidDel="00D20E1C">
                <w:rPr>
                  <w:rFonts w:ascii="Arial" w:hAnsi="Arial" w:cs="Arial"/>
                  <w:szCs w:val="20"/>
                  <w:lang w:val="en-SG"/>
                </w:rPr>
                <w:delText xml:space="preserve"> </w:delText>
              </w:r>
            </w:del>
          </w:p>
        </w:tc>
        <w:tc>
          <w:tcPr>
            <w:tcW w:w="2694" w:type="dxa"/>
          </w:tcPr>
          <w:p w14:paraId="2BF4B2B4" w14:textId="3877AFF1" w:rsidR="00B12AA7" w:rsidRPr="00B32071" w:rsidDel="00D20E1C" w:rsidRDefault="00B12AA7" w:rsidP="00067035">
            <w:pPr>
              <w:snapToGrid w:val="0"/>
              <w:rPr>
                <w:del w:id="7210" w:author="danupraset@gmail.com" w:date="2025-09-23T16:06:00Z"/>
                <w:rFonts w:ascii="Arial" w:hAnsi="Arial" w:cs="Arial"/>
                <w:szCs w:val="20"/>
                <w:lang w:val="en-SG"/>
              </w:rPr>
            </w:pPr>
            <w:del w:id="7211" w:author="danupraset@gmail.com" w:date="2025-09-23T16:06:00Z">
              <w:r w:rsidDel="00D20E1C">
                <w:rPr>
                  <w:rFonts w:ascii="Arial" w:hAnsi="Arial" w:cs="Arial"/>
                  <w:szCs w:val="20"/>
                  <w:lang w:val="en-SG"/>
                </w:rPr>
                <w:delText>e</w:delText>
              </w:r>
              <w:r w:rsidRPr="00B32071" w:rsidDel="00D20E1C">
                <w:rPr>
                  <w:rFonts w:ascii="Arial" w:hAnsi="Arial" w:cs="Arial"/>
                  <w:szCs w:val="20"/>
                  <w:lang w:val="en-SG"/>
                </w:rPr>
                <w:delText>ocms_</w:delText>
              </w:r>
              <w:r w:rsidDel="00D20E1C">
                <w:rPr>
                  <w:rFonts w:ascii="Arial" w:hAnsi="Arial" w:cs="Arial"/>
                  <w:szCs w:val="20"/>
                  <w:lang w:val="en-SG"/>
                </w:rPr>
                <w:delText>ocms_user_message</w:delText>
              </w:r>
            </w:del>
            <w:ins w:id="7212" w:author="Ahmad Rafif" w:date="2025-08-22T08:35:00Z">
              <w:del w:id="7213" w:author="danupraset@gmail.com" w:date="2025-09-23T16:06:00Z">
                <w:r w:rsidR="0068193E" w:rsidDel="00D20E1C">
                  <w:rPr>
                    <w:rFonts w:ascii="Arial" w:hAnsi="Arial" w:cs="Arial"/>
                    <w:szCs w:val="20"/>
                    <w:lang w:val="en-SG"/>
                  </w:rPr>
                  <w:delText>eocms_user_message</w:delText>
                </w:r>
              </w:del>
            </w:ins>
          </w:p>
        </w:tc>
        <w:tc>
          <w:tcPr>
            <w:tcW w:w="2693" w:type="dxa"/>
          </w:tcPr>
          <w:p w14:paraId="65786E8B" w14:textId="04AF4503" w:rsidR="00B12AA7" w:rsidRPr="00B32071" w:rsidDel="00D20E1C" w:rsidRDefault="00B12AA7" w:rsidP="00067035">
            <w:pPr>
              <w:snapToGrid w:val="0"/>
              <w:rPr>
                <w:del w:id="7214" w:author="danupraset@gmail.com" w:date="2025-09-23T16:06:00Z"/>
                <w:rFonts w:ascii="Arial" w:hAnsi="Arial" w:cs="Arial"/>
                <w:szCs w:val="20"/>
                <w:lang w:val="en-SG"/>
              </w:rPr>
            </w:pPr>
            <w:del w:id="7215" w:author="danupraset@gmail.com" w:date="2025-09-23T16:06:00Z">
              <w:r w:rsidDel="00D20E1C">
                <w:rPr>
                  <w:rFonts w:ascii="Arial" w:hAnsi="Arial" w:cs="Arial"/>
                  <w:szCs w:val="20"/>
                  <w:lang w:val="en-SG"/>
                </w:rPr>
                <w:delText>error_code</w:delText>
              </w:r>
            </w:del>
          </w:p>
        </w:tc>
        <w:tc>
          <w:tcPr>
            <w:tcW w:w="2835" w:type="dxa"/>
            <w:vAlign w:val="center"/>
          </w:tcPr>
          <w:p w14:paraId="5835AB74" w14:textId="7049B0C9" w:rsidR="00B12AA7" w:rsidRPr="00B32071" w:rsidDel="00D20E1C" w:rsidRDefault="00B12AA7" w:rsidP="00067035">
            <w:pPr>
              <w:snapToGrid w:val="0"/>
              <w:rPr>
                <w:del w:id="7216" w:author="danupraset@gmail.com" w:date="2025-09-23T16:06:00Z"/>
                <w:rFonts w:ascii="Arial" w:hAnsi="Arial" w:cs="Arial"/>
                <w:szCs w:val="20"/>
                <w:lang w:val="en-SG"/>
              </w:rPr>
            </w:pPr>
            <w:del w:id="7217" w:author="danupraset@gmail.com" w:date="2025-09-23T16:06:00Z">
              <w:r w:rsidDel="00D20E1C">
                <w:rPr>
                  <w:rFonts w:ascii="Arial" w:hAnsi="Arial" w:cs="Arial"/>
                  <w:szCs w:val="20"/>
                  <w:lang w:val="en-SG"/>
                </w:rPr>
                <w:delText xml:space="preserve">For join result from payment matrix </w:delText>
              </w:r>
            </w:del>
          </w:p>
        </w:tc>
      </w:tr>
      <w:tr w:rsidR="00B12AA7" w:rsidRPr="00B32071" w:rsidDel="00D20E1C" w14:paraId="73F74364" w14:textId="0B07C97F" w:rsidTr="00067035">
        <w:trPr>
          <w:del w:id="7218" w:author="danupraset@gmail.com" w:date="2025-09-23T16:06:00Z"/>
        </w:trPr>
        <w:tc>
          <w:tcPr>
            <w:tcW w:w="1134" w:type="dxa"/>
            <w:vAlign w:val="center"/>
          </w:tcPr>
          <w:p w14:paraId="68915E02" w14:textId="42469924" w:rsidR="00B12AA7" w:rsidDel="00D20E1C" w:rsidRDefault="00B12AA7" w:rsidP="00067035">
            <w:pPr>
              <w:snapToGrid w:val="0"/>
              <w:rPr>
                <w:del w:id="7219" w:author="danupraset@gmail.com" w:date="2025-09-23T16:06:00Z"/>
                <w:rFonts w:ascii="Arial" w:hAnsi="Arial" w:cs="Arial"/>
                <w:szCs w:val="20"/>
                <w:lang w:val="en-SG"/>
              </w:rPr>
            </w:pPr>
            <w:del w:id="7220" w:author="danupraset@gmail.com" w:date="2025-09-23T16:06:00Z">
              <w:r w:rsidDel="00D20E1C">
                <w:rPr>
                  <w:rFonts w:ascii="Arial" w:hAnsi="Arial" w:cs="Arial"/>
                  <w:szCs w:val="20"/>
                  <w:lang w:val="en-SG"/>
                </w:rPr>
                <w:delText>Internet</w:delText>
              </w:r>
            </w:del>
          </w:p>
        </w:tc>
        <w:tc>
          <w:tcPr>
            <w:tcW w:w="2694" w:type="dxa"/>
          </w:tcPr>
          <w:p w14:paraId="2BD0648B" w14:textId="19231FA5" w:rsidR="00B12AA7" w:rsidDel="00D20E1C" w:rsidRDefault="00B12AA7" w:rsidP="00067035">
            <w:pPr>
              <w:snapToGrid w:val="0"/>
              <w:rPr>
                <w:del w:id="7221" w:author="danupraset@gmail.com" w:date="2025-09-23T16:06:00Z"/>
                <w:rFonts w:ascii="Arial" w:hAnsi="Arial" w:cs="Arial"/>
                <w:szCs w:val="20"/>
                <w:lang w:val="en-SG"/>
              </w:rPr>
            </w:pPr>
            <w:del w:id="7222" w:author="danupraset@gmail.com" w:date="2025-09-23T16:06:00Z">
              <w:r w:rsidDel="00D20E1C">
                <w:rPr>
                  <w:rFonts w:ascii="Arial" w:hAnsi="Arial" w:cs="Arial"/>
                  <w:szCs w:val="20"/>
                  <w:lang w:val="en-SG"/>
                </w:rPr>
                <w:delText>e</w:delText>
              </w:r>
              <w:r w:rsidRPr="00B32071" w:rsidDel="00D20E1C">
                <w:rPr>
                  <w:rFonts w:ascii="Arial" w:hAnsi="Arial" w:cs="Arial"/>
                  <w:szCs w:val="20"/>
                  <w:lang w:val="en-SG"/>
                </w:rPr>
                <w:delText>ocms_</w:delText>
              </w:r>
              <w:r w:rsidDel="00D20E1C">
                <w:rPr>
                  <w:rFonts w:ascii="Arial" w:hAnsi="Arial" w:cs="Arial"/>
                  <w:szCs w:val="20"/>
                  <w:lang w:val="en-SG"/>
                </w:rPr>
                <w:delText>ocms_user_message</w:delText>
              </w:r>
            </w:del>
            <w:ins w:id="7223" w:author="Ahmad Rafif" w:date="2025-08-22T08:35:00Z">
              <w:del w:id="7224" w:author="danupraset@gmail.com" w:date="2025-09-23T16:06:00Z">
                <w:r w:rsidR="0068193E" w:rsidDel="00D20E1C">
                  <w:rPr>
                    <w:rFonts w:ascii="Arial" w:hAnsi="Arial" w:cs="Arial"/>
                    <w:szCs w:val="20"/>
                    <w:lang w:val="en-SG"/>
                  </w:rPr>
                  <w:delText>eocms_user_message</w:delText>
                </w:r>
              </w:del>
            </w:ins>
          </w:p>
        </w:tc>
        <w:tc>
          <w:tcPr>
            <w:tcW w:w="2693" w:type="dxa"/>
          </w:tcPr>
          <w:p w14:paraId="74ADFEF6" w14:textId="53CC6E59" w:rsidR="00B12AA7" w:rsidDel="00D20E1C" w:rsidRDefault="00B12AA7" w:rsidP="00067035">
            <w:pPr>
              <w:snapToGrid w:val="0"/>
              <w:rPr>
                <w:del w:id="7225" w:author="danupraset@gmail.com" w:date="2025-09-23T16:06:00Z"/>
                <w:rFonts w:ascii="Arial" w:hAnsi="Arial" w:cs="Arial"/>
                <w:szCs w:val="20"/>
                <w:lang w:val="en-SG"/>
              </w:rPr>
            </w:pPr>
            <w:del w:id="7226" w:author="danupraset@gmail.com" w:date="2025-09-23T16:06:00Z">
              <w:r w:rsidDel="00D20E1C">
                <w:rPr>
                  <w:rFonts w:ascii="Arial" w:hAnsi="Arial" w:cs="Arial"/>
                  <w:szCs w:val="20"/>
                  <w:lang w:val="en-SG"/>
                </w:rPr>
                <w:delText>error_message</w:delText>
              </w:r>
            </w:del>
          </w:p>
        </w:tc>
        <w:tc>
          <w:tcPr>
            <w:tcW w:w="2835" w:type="dxa"/>
            <w:vAlign w:val="center"/>
          </w:tcPr>
          <w:p w14:paraId="521B14BC" w14:textId="24B691E5" w:rsidR="00B12AA7" w:rsidRPr="00B32071" w:rsidDel="00D20E1C" w:rsidRDefault="00B12AA7" w:rsidP="00067035">
            <w:pPr>
              <w:snapToGrid w:val="0"/>
              <w:rPr>
                <w:del w:id="7227" w:author="danupraset@gmail.com" w:date="2025-09-23T16:06:00Z"/>
                <w:rFonts w:ascii="Arial" w:hAnsi="Arial" w:cs="Arial"/>
                <w:szCs w:val="20"/>
                <w:lang w:val="en-SG"/>
              </w:rPr>
            </w:pPr>
            <w:del w:id="7228" w:author="danupraset@gmail.com" w:date="2025-09-23T16:06:00Z">
              <w:r w:rsidRPr="00A86202" w:rsidDel="00D20E1C">
                <w:rPr>
                  <w:rFonts w:ascii="Arial" w:hAnsi="Arial" w:cs="Arial"/>
                  <w:szCs w:val="20"/>
                  <w:lang w:val="en-SG"/>
                </w:rPr>
                <w:delText>Informative message for user alert.</w:delText>
              </w:r>
            </w:del>
          </w:p>
        </w:tc>
      </w:tr>
    </w:tbl>
    <w:p w14:paraId="4D6D0A6C" w14:textId="44C9D5AB" w:rsidR="00B12AA7" w:rsidRPr="00B12AA7" w:rsidDel="00D20E1C" w:rsidRDefault="00B12AA7" w:rsidP="00B12AA7">
      <w:pPr>
        <w:rPr>
          <w:del w:id="7229" w:author="danupraset@gmail.com" w:date="2025-09-23T16:06:00Z"/>
        </w:rPr>
      </w:pPr>
    </w:p>
    <w:p w14:paraId="54D53AA4" w14:textId="794DDEB4" w:rsidR="00F516FD" w:rsidDel="00D20E1C" w:rsidRDefault="00F516FD" w:rsidP="00F516FD">
      <w:pPr>
        <w:pStyle w:val="Heading3"/>
        <w:rPr>
          <w:del w:id="7230" w:author="danupraset@gmail.com" w:date="2025-09-23T16:06:00Z"/>
        </w:rPr>
      </w:pPr>
      <w:bookmarkStart w:id="7231" w:name="_Toc205888895"/>
      <w:bookmarkStart w:id="7232" w:name="_Toc205889330"/>
      <w:bookmarkStart w:id="7233" w:name="_Toc205889442"/>
      <w:del w:id="7234" w:author="danupraset@gmail.com" w:date="2025-09-23T16:06:00Z">
        <w:r w:rsidDel="00D20E1C">
          <w:delText>Success Outcome</w:delText>
        </w:r>
        <w:bookmarkEnd w:id="7231"/>
        <w:bookmarkEnd w:id="7232"/>
        <w:bookmarkEnd w:id="7233"/>
      </w:del>
    </w:p>
    <w:p w14:paraId="07F76520" w14:textId="4585B1EF" w:rsidR="00950988" w:rsidRPr="00950988" w:rsidDel="00D20E1C" w:rsidRDefault="00950988" w:rsidP="00950988">
      <w:pPr>
        <w:numPr>
          <w:ilvl w:val="0"/>
          <w:numId w:val="55"/>
        </w:numPr>
        <w:tabs>
          <w:tab w:val="clear" w:pos="720"/>
        </w:tabs>
        <w:ind w:left="426"/>
        <w:rPr>
          <w:del w:id="7235" w:author="danupraset@gmail.com" w:date="2025-09-23T16:06:00Z"/>
          <w:rFonts w:ascii="Arial" w:hAnsi="Arial" w:cs="Arial"/>
          <w:sz w:val="20"/>
          <w:szCs w:val="20"/>
          <w:lang w:val="en-SG"/>
        </w:rPr>
      </w:pPr>
      <w:del w:id="7236" w:author="danupraset@gmail.com" w:date="2025-09-23T16:06:00Z">
        <w:r w:rsidRPr="00950988" w:rsidDel="00D20E1C">
          <w:rPr>
            <w:rFonts w:ascii="Arial" w:hAnsi="Arial" w:cs="Arial"/>
            <w:sz w:val="20"/>
            <w:szCs w:val="20"/>
            <w:lang w:val="en-SG"/>
          </w:rPr>
          <w:delText>compare result with payment matrix (when error message null) executes.</w:delText>
        </w:r>
      </w:del>
    </w:p>
    <w:p w14:paraId="38EF2DC7" w14:textId="0C14392F" w:rsidR="00950988" w:rsidRPr="00950988" w:rsidDel="00D20E1C" w:rsidRDefault="00950988" w:rsidP="00950988">
      <w:pPr>
        <w:numPr>
          <w:ilvl w:val="0"/>
          <w:numId w:val="55"/>
        </w:numPr>
        <w:tabs>
          <w:tab w:val="clear" w:pos="720"/>
        </w:tabs>
        <w:ind w:left="426"/>
        <w:rPr>
          <w:del w:id="7237" w:author="danupraset@gmail.com" w:date="2025-09-23T16:06:00Z"/>
          <w:rFonts w:ascii="Arial" w:hAnsi="Arial" w:cs="Arial"/>
          <w:sz w:val="20"/>
          <w:szCs w:val="20"/>
          <w:lang w:val="en-SG"/>
        </w:rPr>
      </w:pPr>
      <w:del w:id="7238" w:author="danupraset@gmail.com" w:date="2025-09-23T16:06:00Z">
        <w:r w:rsidRPr="00950988" w:rsidDel="00D20E1C">
          <w:rPr>
            <w:rFonts w:ascii="Arial" w:hAnsi="Arial" w:cs="Arial"/>
            <w:sz w:val="20"/>
            <w:szCs w:val="20"/>
            <w:lang w:val="en-SG"/>
          </w:rPr>
          <w:lastRenderedPageBreak/>
          <w:delText>Decision path is evaluated (offence type → AN/Veh reg/Last processing stage/search param/Payment Acceptance), leading to one of the configured outcomes:</w:delText>
        </w:r>
      </w:del>
    </w:p>
    <w:p w14:paraId="4ABC0B20" w14:textId="53B67485" w:rsidR="00950988" w:rsidRPr="00950988" w:rsidDel="00D20E1C" w:rsidRDefault="00950988" w:rsidP="00950988">
      <w:pPr>
        <w:numPr>
          <w:ilvl w:val="1"/>
          <w:numId w:val="55"/>
        </w:numPr>
        <w:rPr>
          <w:del w:id="7239" w:author="danupraset@gmail.com" w:date="2025-09-23T16:06:00Z"/>
          <w:rFonts w:ascii="Arial" w:hAnsi="Arial" w:cs="Arial"/>
          <w:sz w:val="20"/>
          <w:szCs w:val="20"/>
          <w:lang w:val="en-SG"/>
        </w:rPr>
      </w:pPr>
      <w:del w:id="7240" w:author="danupraset@gmail.com" w:date="2025-09-23T16:06:00Z">
        <w:r w:rsidRPr="00950988" w:rsidDel="00D20E1C">
          <w:rPr>
            <w:rFonts w:ascii="Arial" w:hAnsi="Arial" w:cs="Arial"/>
            <w:sz w:val="20"/>
            <w:szCs w:val="20"/>
            <w:lang w:val="en-SG"/>
          </w:rPr>
          <w:delText>Set notice_payment_flag = Not payable; Set show = N; Set error_message from Code E5</w:delText>
        </w:r>
      </w:del>
    </w:p>
    <w:p w14:paraId="2B03B0AE" w14:textId="4D400FD3" w:rsidR="00950988" w:rsidRPr="00950988" w:rsidDel="00D20E1C" w:rsidRDefault="00950988" w:rsidP="00950988">
      <w:pPr>
        <w:numPr>
          <w:ilvl w:val="1"/>
          <w:numId w:val="55"/>
        </w:numPr>
        <w:rPr>
          <w:del w:id="7241" w:author="danupraset@gmail.com" w:date="2025-09-23T16:06:00Z"/>
          <w:rFonts w:ascii="Arial" w:hAnsi="Arial" w:cs="Arial"/>
          <w:sz w:val="20"/>
          <w:szCs w:val="20"/>
          <w:lang w:val="en-SG"/>
        </w:rPr>
      </w:pPr>
      <w:del w:id="7242" w:author="danupraset@gmail.com" w:date="2025-09-23T16:06:00Z">
        <w:r w:rsidRPr="00950988" w:rsidDel="00D20E1C">
          <w:rPr>
            <w:rFonts w:ascii="Arial" w:hAnsi="Arial" w:cs="Arial"/>
            <w:sz w:val="20"/>
            <w:szCs w:val="20"/>
            <w:lang w:val="en-SG"/>
          </w:rPr>
          <w:delText>Set notice_payment_flag = Payable; Set show = Y; Set error_message from code E6</w:delText>
        </w:r>
      </w:del>
    </w:p>
    <w:p w14:paraId="479DC5D2" w14:textId="377052B4" w:rsidR="00950988" w:rsidRPr="00950988" w:rsidDel="00D20E1C" w:rsidRDefault="00950988" w:rsidP="00950988">
      <w:pPr>
        <w:numPr>
          <w:ilvl w:val="1"/>
          <w:numId w:val="55"/>
        </w:numPr>
        <w:rPr>
          <w:del w:id="7243" w:author="danupraset@gmail.com" w:date="2025-09-23T16:06:00Z"/>
          <w:rFonts w:ascii="Arial" w:hAnsi="Arial" w:cs="Arial"/>
          <w:sz w:val="20"/>
          <w:szCs w:val="20"/>
          <w:lang w:val="en-SG"/>
        </w:rPr>
      </w:pPr>
      <w:del w:id="7244" w:author="danupraset@gmail.com" w:date="2025-09-23T16:06:00Z">
        <w:r w:rsidRPr="00950988" w:rsidDel="00D20E1C">
          <w:rPr>
            <w:rFonts w:ascii="Arial" w:hAnsi="Arial" w:cs="Arial"/>
            <w:sz w:val="20"/>
            <w:szCs w:val="20"/>
            <w:lang w:val="en-SG"/>
          </w:rPr>
          <w:delText>Set notice_payment_flag = Payable; Set show = Y; Set error_message from code E1</w:delText>
        </w:r>
      </w:del>
    </w:p>
    <w:p w14:paraId="0ABAF57D" w14:textId="04C4A4A9" w:rsidR="00950988" w:rsidRPr="00950988" w:rsidDel="00D20E1C" w:rsidRDefault="00950988" w:rsidP="00950988">
      <w:pPr>
        <w:numPr>
          <w:ilvl w:val="1"/>
          <w:numId w:val="55"/>
        </w:numPr>
        <w:rPr>
          <w:del w:id="7245" w:author="danupraset@gmail.com" w:date="2025-09-23T16:06:00Z"/>
          <w:rFonts w:ascii="Arial" w:hAnsi="Arial" w:cs="Arial"/>
          <w:sz w:val="20"/>
          <w:szCs w:val="20"/>
          <w:lang w:val="en-SG"/>
        </w:rPr>
      </w:pPr>
      <w:del w:id="7246" w:author="danupraset@gmail.com" w:date="2025-09-23T16:06:00Z">
        <w:r w:rsidRPr="00950988" w:rsidDel="00D20E1C">
          <w:rPr>
            <w:rFonts w:ascii="Arial" w:hAnsi="Arial" w:cs="Arial"/>
            <w:sz w:val="20"/>
            <w:szCs w:val="20"/>
            <w:lang w:val="en-SG"/>
          </w:rPr>
          <w:delText>set notice_payment_flag = Payable; set show = N; set error_message from code E2</w:delText>
        </w:r>
      </w:del>
    </w:p>
    <w:p w14:paraId="41687AFA" w14:textId="6352BA94" w:rsidR="00950988" w:rsidRPr="00950988" w:rsidDel="00D20E1C" w:rsidRDefault="00950988" w:rsidP="00950988">
      <w:pPr>
        <w:numPr>
          <w:ilvl w:val="1"/>
          <w:numId w:val="55"/>
        </w:numPr>
        <w:rPr>
          <w:del w:id="7247" w:author="danupraset@gmail.com" w:date="2025-09-23T16:06:00Z"/>
          <w:rFonts w:ascii="Arial" w:hAnsi="Arial" w:cs="Arial"/>
          <w:sz w:val="20"/>
          <w:szCs w:val="20"/>
          <w:lang w:val="en-SG"/>
        </w:rPr>
      </w:pPr>
      <w:del w:id="7248" w:author="danupraset@gmail.com" w:date="2025-09-23T16:06:00Z">
        <w:r w:rsidRPr="00950988" w:rsidDel="00D20E1C">
          <w:rPr>
            <w:rFonts w:ascii="Arial" w:hAnsi="Arial" w:cs="Arial"/>
            <w:sz w:val="20"/>
            <w:szCs w:val="20"/>
            <w:lang w:val="en-SG"/>
          </w:rPr>
          <w:delText>set notice_payment_flag = Not Payable; set show = N; set error_message from code E2</w:delText>
        </w:r>
      </w:del>
    </w:p>
    <w:p w14:paraId="604295FF" w14:textId="042FA74E" w:rsidR="00950988" w:rsidRPr="00950988" w:rsidDel="00D20E1C" w:rsidRDefault="00950988" w:rsidP="00950988">
      <w:pPr>
        <w:numPr>
          <w:ilvl w:val="1"/>
          <w:numId w:val="55"/>
        </w:numPr>
        <w:rPr>
          <w:del w:id="7249" w:author="danupraset@gmail.com" w:date="2025-09-23T16:06:00Z"/>
          <w:rFonts w:ascii="Arial" w:hAnsi="Arial" w:cs="Arial"/>
          <w:sz w:val="20"/>
          <w:szCs w:val="20"/>
          <w:lang w:val="en-SG"/>
        </w:rPr>
      </w:pPr>
      <w:del w:id="7250" w:author="danupraset@gmail.com" w:date="2025-09-23T16:06:00Z">
        <w:r w:rsidRPr="00950988" w:rsidDel="00D20E1C">
          <w:rPr>
            <w:rFonts w:ascii="Arial" w:hAnsi="Arial" w:cs="Arial"/>
            <w:sz w:val="20"/>
            <w:szCs w:val="20"/>
            <w:lang w:val="en-SG"/>
          </w:rPr>
          <w:delText>set notice_payment_flag = Not Payable; set show = Y; set error_message from code E4</w:delText>
        </w:r>
      </w:del>
    </w:p>
    <w:p w14:paraId="758134EB" w14:textId="22E20E10" w:rsidR="00950988" w:rsidRPr="00950988" w:rsidDel="00D20E1C" w:rsidRDefault="00950988" w:rsidP="00950988">
      <w:pPr>
        <w:numPr>
          <w:ilvl w:val="0"/>
          <w:numId w:val="55"/>
        </w:numPr>
        <w:tabs>
          <w:tab w:val="clear" w:pos="720"/>
        </w:tabs>
        <w:ind w:left="426"/>
        <w:rPr>
          <w:del w:id="7251" w:author="danupraset@gmail.com" w:date="2025-09-23T16:06:00Z"/>
          <w:rFonts w:ascii="Arial" w:hAnsi="Arial" w:cs="Arial"/>
          <w:sz w:val="20"/>
          <w:szCs w:val="20"/>
          <w:lang w:val="en-SG"/>
        </w:rPr>
      </w:pPr>
      <w:del w:id="7252" w:author="danupraset@gmail.com" w:date="2025-09-23T16:06:00Z">
        <w:r w:rsidRPr="00950988" w:rsidDel="00D20E1C">
          <w:rPr>
            <w:rFonts w:ascii="Arial" w:hAnsi="Arial" w:cs="Arial"/>
            <w:sz w:val="20"/>
            <w:szCs w:val="20"/>
            <w:lang w:val="en-SG"/>
          </w:rPr>
          <w:delText>set error message, show, notice_payment_flag is applied (from the selected outcome).</w:delText>
        </w:r>
      </w:del>
    </w:p>
    <w:p w14:paraId="78D8210A" w14:textId="1643DAA0" w:rsidR="00950988" w:rsidRPr="00950988" w:rsidDel="00D20E1C" w:rsidRDefault="00950988" w:rsidP="00950988">
      <w:pPr>
        <w:numPr>
          <w:ilvl w:val="0"/>
          <w:numId w:val="55"/>
        </w:numPr>
        <w:tabs>
          <w:tab w:val="clear" w:pos="720"/>
        </w:tabs>
        <w:ind w:left="426"/>
        <w:rPr>
          <w:del w:id="7253" w:author="danupraset@gmail.com" w:date="2025-09-23T16:06:00Z"/>
          <w:rFonts w:ascii="Arial" w:hAnsi="Arial" w:cs="Arial"/>
          <w:sz w:val="20"/>
          <w:szCs w:val="20"/>
          <w:lang w:val="en-SG"/>
        </w:rPr>
      </w:pPr>
      <w:del w:id="7254" w:author="danupraset@gmail.com" w:date="2025-09-23T16:06:00Z">
        <w:r w:rsidRPr="00950988" w:rsidDel="00D20E1C">
          <w:rPr>
            <w:rFonts w:ascii="Arial" w:hAnsi="Arial" w:cs="Arial"/>
            <w:sz w:val="20"/>
            <w:szCs w:val="20"/>
            <w:lang w:val="en-SG"/>
          </w:rPr>
          <w:delText>join eocms_user_message (using error code</w:delText>
        </w:r>
        <w:r w:rsidDel="00D20E1C">
          <w:rPr>
            <w:rFonts w:ascii="Arial" w:hAnsi="Arial" w:cs="Arial"/>
            <w:sz w:val="20"/>
            <w:szCs w:val="20"/>
            <w:lang w:val="en-SG"/>
          </w:rPr>
          <w:delText xml:space="preserve"> result</w:delText>
        </w:r>
        <w:r w:rsidRPr="00950988" w:rsidDel="00D20E1C">
          <w:rPr>
            <w:rFonts w:ascii="Arial" w:hAnsi="Arial" w:cs="Arial"/>
            <w:sz w:val="20"/>
            <w:szCs w:val="20"/>
            <w:lang w:val="en-SG"/>
          </w:rPr>
          <w:delText xml:space="preserve"> from payment</w:delText>
        </w:r>
        <w:r w:rsidDel="00D20E1C">
          <w:rPr>
            <w:rFonts w:ascii="Arial" w:hAnsi="Arial" w:cs="Arial"/>
            <w:sz w:val="20"/>
            <w:szCs w:val="20"/>
            <w:lang w:val="en-SG"/>
          </w:rPr>
          <w:delText xml:space="preserve"> </w:delText>
        </w:r>
        <w:r w:rsidRPr="00950988" w:rsidDel="00D20E1C">
          <w:rPr>
            <w:rFonts w:ascii="Arial" w:hAnsi="Arial" w:cs="Arial"/>
            <w:sz w:val="20"/>
            <w:szCs w:val="20"/>
            <w:lang w:val="en-SG"/>
          </w:rPr>
          <w:delText>matrix</w:delText>
        </w:r>
        <w:r w:rsidDel="00D20E1C">
          <w:rPr>
            <w:rFonts w:ascii="Arial" w:hAnsi="Arial" w:cs="Arial"/>
            <w:sz w:val="20"/>
            <w:szCs w:val="20"/>
            <w:lang w:val="en-SG"/>
          </w:rPr>
          <w:delText xml:space="preserve"> process</w:delText>
        </w:r>
        <w:r w:rsidRPr="00950988" w:rsidDel="00D20E1C">
          <w:rPr>
            <w:rFonts w:ascii="Arial" w:hAnsi="Arial" w:cs="Arial"/>
            <w:sz w:val="20"/>
            <w:szCs w:val="20"/>
            <w:lang w:val="en-SG"/>
          </w:rPr>
          <w:delText>) succeeds and returns the message text.</w:delText>
        </w:r>
      </w:del>
    </w:p>
    <w:p w14:paraId="16787EA3" w14:textId="2636DC43" w:rsidR="00950988" w:rsidRPr="00950988" w:rsidDel="00D20E1C" w:rsidRDefault="00950988" w:rsidP="00950988">
      <w:pPr>
        <w:numPr>
          <w:ilvl w:val="0"/>
          <w:numId w:val="55"/>
        </w:numPr>
        <w:tabs>
          <w:tab w:val="clear" w:pos="720"/>
        </w:tabs>
        <w:ind w:left="426"/>
        <w:rPr>
          <w:del w:id="7255" w:author="danupraset@gmail.com" w:date="2025-09-23T16:06:00Z"/>
          <w:rFonts w:ascii="Arial" w:hAnsi="Arial" w:cs="Arial"/>
          <w:sz w:val="20"/>
          <w:szCs w:val="20"/>
          <w:lang w:val="en-SG"/>
        </w:rPr>
      </w:pPr>
      <w:del w:id="7256" w:author="danupraset@gmail.com" w:date="2025-09-23T16:06:00Z">
        <w:r w:rsidRPr="00950988" w:rsidDel="00D20E1C">
          <w:rPr>
            <w:rFonts w:ascii="Arial" w:hAnsi="Arial" w:cs="Arial"/>
            <w:sz w:val="20"/>
            <w:szCs w:val="20"/>
            <w:lang w:val="en-SG"/>
          </w:rPr>
          <w:delText>response to eService is sent with the fields shown in the diagram:</w:delText>
        </w:r>
      </w:del>
    </w:p>
    <w:p w14:paraId="0DB8AEFD" w14:textId="79C860FD" w:rsidR="00B12AA7" w:rsidRPr="00950988" w:rsidDel="00D20E1C" w:rsidRDefault="00950988" w:rsidP="00B12AA7">
      <w:pPr>
        <w:numPr>
          <w:ilvl w:val="1"/>
          <w:numId w:val="55"/>
        </w:numPr>
        <w:rPr>
          <w:del w:id="7257" w:author="danupraset@gmail.com" w:date="2025-09-23T16:06:00Z"/>
          <w:rFonts w:ascii="Arial" w:hAnsi="Arial" w:cs="Arial"/>
          <w:sz w:val="20"/>
          <w:szCs w:val="20"/>
          <w:lang w:val="en-SG"/>
        </w:rPr>
      </w:pPr>
      <w:del w:id="7258" w:author="danupraset@gmail.com" w:date="2025-09-23T16:06:00Z">
        <w:r w:rsidRPr="00950988" w:rsidDel="00D20E1C">
          <w:rPr>
            <w:rFonts w:ascii="Arial" w:hAnsi="Arial" w:cs="Arial"/>
            <w:sz w:val="20"/>
            <w:szCs w:val="20"/>
            <w:lang w:val="en-SG"/>
          </w:rPr>
          <w:delText>notice_no, vehicle_no, notice_date_and_time, amount_payable, pp_code, date_transaction, error_message, show, notice_payment_flag.</w:delText>
        </w:r>
      </w:del>
    </w:p>
    <w:p w14:paraId="43FCC78D" w14:textId="33B6BA3D" w:rsidR="00F516FD" w:rsidDel="00D20E1C" w:rsidRDefault="00F516FD" w:rsidP="00F516FD">
      <w:pPr>
        <w:pStyle w:val="Heading3"/>
        <w:rPr>
          <w:del w:id="7259" w:author="danupraset@gmail.com" w:date="2025-09-23T16:06:00Z"/>
        </w:rPr>
      </w:pPr>
      <w:bookmarkStart w:id="7260" w:name="_Toc205888896"/>
      <w:bookmarkStart w:id="7261" w:name="_Toc205889331"/>
      <w:bookmarkStart w:id="7262" w:name="_Toc205889443"/>
      <w:del w:id="7263" w:author="danupraset@gmail.com" w:date="2025-09-23T16:06:00Z">
        <w:r w:rsidDel="00D20E1C">
          <w:delText>Error Handling</w:delText>
        </w:r>
        <w:bookmarkEnd w:id="7260"/>
        <w:bookmarkEnd w:id="7261"/>
        <w:bookmarkEnd w:id="7262"/>
      </w:del>
    </w:p>
    <w:tbl>
      <w:tblPr>
        <w:tblStyle w:val="TableGrid"/>
        <w:tblW w:w="0" w:type="auto"/>
        <w:tblLook w:val="04A0" w:firstRow="1" w:lastRow="0" w:firstColumn="1" w:lastColumn="0" w:noHBand="0" w:noVBand="1"/>
      </w:tblPr>
      <w:tblGrid>
        <w:gridCol w:w="2407"/>
        <w:gridCol w:w="4068"/>
        <w:gridCol w:w="2875"/>
      </w:tblGrid>
      <w:tr w:rsidR="0088299A" w:rsidRPr="0088299A" w:rsidDel="00D20E1C" w14:paraId="555F2475" w14:textId="4B56B9A0" w:rsidTr="0088299A">
        <w:trPr>
          <w:del w:id="7264" w:author="danupraset@gmail.com" w:date="2025-09-23T16:06:00Z"/>
        </w:trPr>
        <w:tc>
          <w:tcPr>
            <w:tcW w:w="0" w:type="auto"/>
            <w:shd w:val="clear" w:color="auto" w:fill="F2F2F2" w:themeFill="background1" w:themeFillShade="F2"/>
            <w:hideMark/>
          </w:tcPr>
          <w:p w14:paraId="34EB0E8B" w14:textId="7BBC365C" w:rsidR="0088299A" w:rsidRPr="0088299A" w:rsidDel="00D20E1C" w:rsidRDefault="0088299A" w:rsidP="0088299A">
            <w:pPr>
              <w:rPr>
                <w:del w:id="7265" w:author="danupraset@gmail.com" w:date="2025-09-23T16:06:00Z"/>
                <w:rFonts w:ascii="Arial" w:hAnsi="Arial" w:cs="Arial"/>
                <w:b/>
                <w:bCs/>
                <w:lang w:val="en-SG"/>
              </w:rPr>
            </w:pPr>
            <w:del w:id="7266" w:author="danupraset@gmail.com" w:date="2025-09-23T16:06:00Z">
              <w:r w:rsidRPr="0088299A" w:rsidDel="00D20E1C">
                <w:rPr>
                  <w:rFonts w:ascii="Arial" w:hAnsi="Arial" w:cs="Arial"/>
                  <w:b/>
                  <w:bCs/>
                  <w:lang w:val="en-SG"/>
                </w:rPr>
                <w:delText>Error Scenario</w:delText>
              </w:r>
            </w:del>
          </w:p>
        </w:tc>
        <w:tc>
          <w:tcPr>
            <w:tcW w:w="0" w:type="auto"/>
            <w:shd w:val="clear" w:color="auto" w:fill="F2F2F2" w:themeFill="background1" w:themeFillShade="F2"/>
            <w:hideMark/>
          </w:tcPr>
          <w:p w14:paraId="3899BD71" w14:textId="535CEB3B" w:rsidR="0088299A" w:rsidRPr="0088299A" w:rsidDel="00D20E1C" w:rsidRDefault="0088299A" w:rsidP="0088299A">
            <w:pPr>
              <w:rPr>
                <w:del w:id="7267" w:author="danupraset@gmail.com" w:date="2025-09-23T16:06:00Z"/>
                <w:rFonts w:ascii="Arial" w:hAnsi="Arial" w:cs="Arial"/>
                <w:b/>
                <w:bCs/>
                <w:lang w:val="en-SG"/>
              </w:rPr>
            </w:pPr>
            <w:del w:id="7268" w:author="danupraset@gmail.com" w:date="2025-09-23T16:06:00Z">
              <w:r w:rsidRPr="0088299A" w:rsidDel="00D20E1C">
                <w:rPr>
                  <w:rFonts w:ascii="Arial" w:hAnsi="Arial" w:cs="Arial"/>
                  <w:b/>
                  <w:bCs/>
                  <w:lang w:val="en-SG"/>
                </w:rPr>
                <w:delText>Definition</w:delText>
              </w:r>
            </w:del>
          </w:p>
        </w:tc>
        <w:tc>
          <w:tcPr>
            <w:tcW w:w="0" w:type="auto"/>
            <w:shd w:val="clear" w:color="auto" w:fill="F2F2F2" w:themeFill="background1" w:themeFillShade="F2"/>
            <w:hideMark/>
          </w:tcPr>
          <w:p w14:paraId="7D0574CF" w14:textId="0F97BDBD" w:rsidR="0088299A" w:rsidRPr="0088299A" w:rsidDel="00D20E1C" w:rsidRDefault="0088299A" w:rsidP="0088299A">
            <w:pPr>
              <w:rPr>
                <w:del w:id="7269" w:author="danupraset@gmail.com" w:date="2025-09-23T16:06:00Z"/>
                <w:rFonts w:ascii="Arial" w:hAnsi="Arial" w:cs="Arial"/>
                <w:b/>
                <w:bCs/>
                <w:lang w:val="en-SG"/>
              </w:rPr>
            </w:pPr>
            <w:del w:id="7270" w:author="danupraset@gmail.com" w:date="2025-09-23T16:06:00Z">
              <w:r w:rsidRPr="0088299A" w:rsidDel="00D20E1C">
                <w:rPr>
                  <w:rFonts w:ascii="Arial" w:hAnsi="Arial" w:cs="Arial"/>
                  <w:b/>
                  <w:bCs/>
                  <w:lang w:val="en-SG"/>
                </w:rPr>
                <w:delText>Brief Description</w:delText>
              </w:r>
            </w:del>
          </w:p>
        </w:tc>
      </w:tr>
      <w:tr w:rsidR="0088299A" w:rsidRPr="0088299A" w:rsidDel="00D20E1C" w14:paraId="72E256A2" w14:textId="664D1D21" w:rsidTr="0088299A">
        <w:trPr>
          <w:del w:id="7271" w:author="danupraset@gmail.com" w:date="2025-09-23T16:06:00Z"/>
        </w:trPr>
        <w:tc>
          <w:tcPr>
            <w:tcW w:w="0" w:type="auto"/>
            <w:hideMark/>
          </w:tcPr>
          <w:p w14:paraId="3E066EB3" w14:textId="24CFCF0D" w:rsidR="0088299A" w:rsidRPr="0088299A" w:rsidDel="00D20E1C" w:rsidRDefault="0088299A" w:rsidP="0088299A">
            <w:pPr>
              <w:rPr>
                <w:del w:id="7272" w:author="danupraset@gmail.com" w:date="2025-09-23T16:06:00Z"/>
                <w:rFonts w:ascii="Arial" w:hAnsi="Arial" w:cs="Arial"/>
                <w:lang w:val="en-SG"/>
              </w:rPr>
            </w:pPr>
            <w:del w:id="7273" w:author="danupraset@gmail.com" w:date="2025-09-23T16:06:00Z">
              <w:r w:rsidRPr="0088299A" w:rsidDel="00D20E1C">
                <w:rPr>
                  <w:rFonts w:ascii="Arial" w:hAnsi="Arial" w:cs="Arial"/>
                  <w:lang w:val="en-SG"/>
                </w:rPr>
                <w:delText>Join to eocms_user_message fails</w:delText>
              </w:r>
            </w:del>
          </w:p>
        </w:tc>
        <w:tc>
          <w:tcPr>
            <w:tcW w:w="0" w:type="auto"/>
            <w:hideMark/>
          </w:tcPr>
          <w:p w14:paraId="17D1ACD6" w14:textId="49F0634F" w:rsidR="0088299A" w:rsidRPr="0088299A" w:rsidDel="00D20E1C" w:rsidRDefault="0088299A" w:rsidP="0088299A">
            <w:pPr>
              <w:rPr>
                <w:del w:id="7274" w:author="danupraset@gmail.com" w:date="2025-09-23T16:06:00Z"/>
                <w:rFonts w:ascii="Arial" w:hAnsi="Arial" w:cs="Arial"/>
                <w:lang w:val="en-SG"/>
              </w:rPr>
            </w:pPr>
            <w:del w:id="7275" w:author="danupraset@gmail.com" w:date="2025-09-23T16:06:00Z">
              <w:r w:rsidRPr="0088299A" w:rsidDel="00D20E1C">
                <w:rPr>
                  <w:rFonts w:ascii="Arial" w:hAnsi="Arial" w:cs="Arial"/>
                  <w:lang w:val="en-SG"/>
                </w:rPr>
                <w:delText>At step join eocms_user_message to get message using error code from eocms_payment_matrix, the lookup does not return a message</w:delText>
              </w:r>
            </w:del>
          </w:p>
        </w:tc>
        <w:tc>
          <w:tcPr>
            <w:tcW w:w="0" w:type="auto"/>
            <w:hideMark/>
          </w:tcPr>
          <w:p w14:paraId="61E03F1E" w14:textId="012AE984" w:rsidR="0088299A" w:rsidRPr="0088299A" w:rsidDel="00D20E1C" w:rsidRDefault="0088299A" w:rsidP="0088299A">
            <w:pPr>
              <w:rPr>
                <w:del w:id="7276" w:author="danupraset@gmail.com" w:date="2025-09-23T16:06:00Z"/>
                <w:rFonts w:ascii="Arial" w:hAnsi="Arial" w:cs="Arial"/>
                <w:lang w:val="en-SG"/>
              </w:rPr>
            </w:pPr>
            <w:del w:id="7277" w:author="danupraset@gmail.com" w:date="2025-09-23T16:06:00Z">
              <w:r w:rsidRPr="0088299A" w:rsidDel="00D20E1C">
                <w:rPr>
                  <w:rFonts w:ascii="Arial" w:hAnsi="Arial" w:cs="Arial"/>
                  <w:lang w:val="en-SG"/>
                </w:rPr>
                <w:delText>Return an error response to eService with the error_message field populated to indicate the join failure.</w:delText>
              </w:r>
            </w:del>
          </w:p>
        </w:tc>
      </w:tr>
    </w:tbl>
    <w:p w14:paraId="560B12AC" w14:textId="37637353" w:rsidR="0088299A" w:rsidDel="00D20E1C" w:rsidRDefault="0088299A" w:rsidP="0088299A">
      <w:pPr>
        <w:rPr>
          <w:del w:id="7278" w:author="danupraset@gmail.com" w:date="2025-09-23T16:06:00Z"/>
        </w:rPr>
      </w:pPr>
    </w:p>
    <w:p w14:paraId="2ADF1DBF" w14:textId="7D4C1183" w:rsidR="00950988" w:rsidDel="00D20E1C" w:rsidRDefault="00950988" w:rsidP="0088299A">
      <w:pPr>
        <w:rPr>
          <w:del w:id="7279" w:author="danupraset@gmail.com" w:date="2025-09-23T16:06:00Z"/>
        </w:rPr>
      </w:pPr>
    </w:p>
    <w:p w14:paraId="24490D0A" w14:textId="6A48D10A" w:rsidR="00950988" w:rsidDel="00D20E1C" w:rsidRDefault="00950988" w:rsidP="0088299A">
      <w:pPr>
        <w:rPr>
          <w:del w:id="7280" w:author="danupraset@gmail.com" w:date="2025-09-23T16:06:00Z"/>
        </w:rPr>
      </w:pPr>
    </w:p>
    <w:p w14:paraId="2CC21D30" w14:textId="06884F9E" w:rsidR="00950988" w:rsidDel="00D20E1C" w:rsidRDefault="00950988" w:rsidP="0088299A">
      <w:pPr>
        <w:rPr>
          <w:del w:id="7281" w:author="danupraset@gmail.com" w:date="2025-09-23T16:06:00Z"/>
        </w:rPr>
      </w:pPr>
    </w:p>
    <w:p w14:paraId="7D38AE7C" w14:textId="366311DA" w:rsidR="00950988" w:rsidDel="00D20E1C" w:rsidRDefault="00950988" w:rsidP="0088299A">
      <w:pPr>
        <w:rPr>
          <w:del w:id="7282" w:author="danupraset@gmail.com" w:date="2025-09-23T16:06:00Z"/>
        </w:rPr>
      </w:pPr>
    </w:p>
    <w:p w14:paraId="21D225EE" w14:textId="11B0AD8B" w:rsidR="00950988" w:rsidDel="00D20E1C" w:rsidRDefault="00950988" w:rsidP="0088299A">
      <w:pPr>
        <w:rPr>
          <w:del w:id="7283" w:author="danupraset@gmail.com" w:date="2025-09-23T16:06:00Z"/>
        </w:rPr>
      </w:pPr>
    </w:p>
    <w:p w14:paraId="7A78B7FC" w14:textId="41FE5CB3" w:rsidR="00950988" w:rsidDel="00D20E1C" w:rsidRDefault="00950988" w:rsidP="0088299A">
      <w:pPr>
        <w:rPr>
          <w:del w:id="7284" w:author="danupraset@gmail.com" w:date="2025-09-23T16:06:00Z"/>
        </w:rPr>
      </w:pPr>
    </w:p>
    <w:p w14:paraId="561321A2" w14:textId="56372980" w:rsidR="00950988" w:rsidDel="00D20E1C" w:rsidRDefault="00950988" w:rsidP="0088299A">
      <w:pPr>
        <w:rPr>
          <w:del w:id="7285" w:author="danupraset@gmail.com" w:date="2025-09-23T16:06:00Z"/>
        </w:rPr>
      </w:pPr>
    </w:p>
    <w:p w14:paraId="5143D8C0" w14:textId="1D3FF19D" w:rsidR="00950988" w:rsidDel="00D20E1C" w:rsidRDefault="00950988" w:rsidP="0088299A">
      <w:pPr>
        <w:rPr>
          <w:del w:id="7286" w:author="danupraset@gmail.com" w:date="2025-09-23T16:06:00Z"/>
        </w:rPr>
      </w:pPr>
    </w:p>
    <w:p w14:paraId="36EE871E" w14:textId="3924CCE8" w:rsidR="00950988" w:rsidDel="00D20E1C" w:rsidRDefault="00950988" w:rsidP="0088299A">
      <w:pPr>
        <w:rPr>
          <w:del w:id="7287" w:author="danupraset@gmail.com" w:date="2025-09-23T16:06:00Z"/>
        </w:rPr>
      </w:pPr>
    </w:p>
    <w:p w14:paraId="77F4B5C5" w14:textId="53D5B4F3" w:rsidR="00950988" w:rsidDel="00D20E1C" w:rsidRDefault="00950988" w:rsidP="0088299A">
      <w:pPr>
        <w:rPr>
          <w:del w:id="7288" w:author="danupraset@gmail.com" w:date="2025-09-23T16:06:00Z"/>
        </w:rPr>
      </w:pPr>
    </w:p>
    <w:p w14:paraId="29802EF5" w14:textId="488BB1DB" w:rsidR="00950988" w:rsidDel="00D20E1C" w:rsidRDefault="00950988" w:rsidP="0088299A">
      <w:pPr>
        <w:rPr>
          <w:del w:id="7289" w:author="danupraset@gmail.com" w:date="2025-09-23T16:06:00Z"/>
        </w:rPr>
      </w:pPr>
    </w:p>
    <w:p w14:paraId="5FC7250D" w14:textId="323307C2" w:rsidR="00950988" w:rsidDel="00D20E1C" w:rsidRDefault="00950988" w:rsidP="0088299A">
      <w:pPr>
        <w:rPr>
          <w:del w:id="7290" w:author="danupraset@gmail.com" w:date="2025-09-23T16:06:00Z"/>
        </w:rPr>
      </w:pPr>
    </w:p>
    <w:p w14:paraId="7643D14F" w14:textId="6ABD7836" w:rsidR="00950988" w:rsidDel="00D20E1C" w:rsidRDefault="00950988" w:rsidP="0088299A">
      <w:pPr>
        <w:rPr>
          <w:del w:id="7291" w:author="danupraset@gmail.com" w:date="2025-09-23T16:06:00Z"/>
        </w:rPr>
      </w:pPr>
    </w:p>
    <w:p w14:paraId="7E124BD6" w14:textId="01B9AE8D" w:rsidR="00950988" w:rsidDel="00D20E1C" w:rsidRDefault="00950988" w:rsidP="0088299A">
      <w:pPr>
        <w:rPr>
          <w:del w:id="7292" w:author="danupraset@gmail.com" w:date="2025-09-23T16:06:00Z"/>
        </w:rPr>
      </w:pPr>
    </w:p>
    <w:p w14:paraId="1AC1690B" w14:textId="4B69FF29" w:rsidR="00950988" w:rsidDel="00D20E1C" w:rsidRDefault="00950988" w:rsidP="0088299A">
      <w:pPr>
        <w:rPr>
          <w:del w:id="7293" w:author="danupraset@gmail.com" w:date="2025-09-23T16:06:00Z"/>
        </w:rPr>
      </w:pPr>
    </w:p>
    <w:p w14:paraId="37D12CC1" w14:textId="3C6E9A9E" w:rsidR="00950988" w:rsidDel="00D20E1C" w:rsidRDefault="00950988" w:rsidP="0088299A">
      <w:pPr>
        <w:rPr>
          <w:del w:id="7294" w:author="danupraset@gmail.com" w:date="2025-09-23T16:06:00Z"/>
        </w:rPr>
      </w:pPr>
    </w:p>
    <w:p w14:paraId="3FACF253" w14:textId="7A2E7E41" w:rsidR="00950988" w:rsidDel="00D20E1C" w:rsidRDefault="00950988" w:rsidP="0088299A">
      <w:pPr>
        <w:rPr>
          <w:del w:id="7295" w:author="danupraset@gmail.com" w:date="2025-09-23T16:06:00Z"/>
        </w:rPr>
      </w:pPr>
    </w:p>
    <w:p w14:paraId="06CCC387" w14:textId="64AE822A" w:rsidR="00950988" w:rsidDel="00D20E1C" w:rsidRDefault="00950988" w:rsidP="0088299A">
      <w:pPr>
        <w:rPr>
          <w:del w:id="7296" w:author="danupraset@gmail.com" w:date="2025-09-23T16:06:00Z"/>
        </w:rPr>
      </w:pPr>
    </w:p>
    <w:p w14:paraId="57920339" w14:textId="15C47D85" w:rsidR="00950988" w:rsidDel="00D20E1C" w:rsidRDefault="00950988" w:rsidP="0088299A">
      <w:pPr>
        <w:rPr>
          <w:del w:id="7297" w:author="danupraset@gmail.com" w:date="2025-09-23T16:06:00Z"/>
        </w:rPr>
      </w:pPr>
    </w:p>
    <w:p w14:paraId="6A63B27A" w14:textId="2E101F40" w:rsidR="00950988" w:rsidDel="00D20E1C" w:rsidRDefault="00950988" w:rsidP="0088299A">
      <w:pPr>
        <w:rPr>
          <w:del w:id="7298" w:author="danupraset@gmail.com" w:date="2025-09-23T16:06:00Z"/>
        </w:rPr>
      </w:pPr>
    </w:p>
    <w:p w14:paraId="07D0F388" w14:textId="3B8B9C1D" w:rsidR="00950988" w:rsidDel="00D20E1C" w:rsidRDefault="00950988" w:rsidP="0088299A">
      <w:pPr>
        <w:rPr>
          <w:del w:id="7299" w:author="danupraset@gmail.com" w:date="2025-09-23T16:06:00Z"/>
        </w:rPr>
      </w:pPr>
    </w:p>
    <w:p w14:paraId="13D17111" w14:textId="75F0D169" w:rsidR="00950988" w:rsidDel="00D20E1C" w:rsidRDefault="00950988" w:rsidP="0088299A">
      <w:pPr>
        <w:rPr>
          <w:del w:id="7300" w:author="danupraset@gmail.com" w:date="2025-09-23T16:06:00Z"/>
        </w:rPr>
      </w:pPr>
    </w:p>
    <w:p w14:paraId="355DCC82" w14:textId="329E90EC" w:rsidR="00950988" w:rsidDel="00D20E1C" w:rsidRDefault="00950988" w:rsidP="0088299A">
      <w:pPr>
        <w:rPr>
          <w:del w:id="7301" w:author="danupraset@gmail.com" w:date="2025-09-23T16:06:00Z"/>
        </w:rPr>
      </w:pPr>
    </w:p>
    <w:p w14:paraId="1C1DB151" w14:textId="082A773E" w:rsidR="00950988" w:rsidDel="00D20E1C" w:rsidRDefault="00950988" w:rsidP="0088299A">
      <w:pPr>
        <w:rPr>
          <w:del w:id="7302" w:author="danupraset@gmail.com" w:date="2025-09-23T16:06:00Z"/>
        </w:rPr>
      </w:pPr>
    </w:p>
    <w:p w14:paraId="33070ECC" w14:textId="602D4044" w:rsidR="00950988" w:rsidDel="00D20E1C" w:rsidRDefault="00950988" w:rsidP="0088299A">
      <w:pPr>
        <w:rPr>
          <w:del w:id="7303" w:author="danupraset@gmail.com" w:date="2025-09-23T16:06:00Z"/>
        </w:rPr>
      </w:pPr>
    </w:p>
    <w:p w14:paraId="1F410C6C" w14:textId="43075A21" w:rsidR="00950988" w:rsidDel="00D20E1C" w:rsidRDefault="00950988" w:rsidP="0088299A">
      <w:pPr>
        <w:rPr>
          <w:del w:id="7304" w:author="danupraset@gmail.com" w:date="2025-09-23T16:06:00Z"/>
        </w:rPr>
      </w:pPr>
    </w:p>
    <w:p w14:paraId="4664ECA5" w14:textId="0C196D46" w:rsidR="00950988" w:rsidDel="00D20E1C" w:rsidRDefault="00950988" w:rsidP="0088299A">
      <w:pPr>
        <w:rPr>
          <w:del w:id="7305" w:author="danupraset@gmail.com" w:date="2025-09-23T16:06:00Z"/>
        </w:rPr>
      </w:pPr>
    </w:p>
    <w:p w14:paraId="6813B234" w14:textId="4681BC45" w:rsidR="00950988" w:rsidDel="00D20E1C" w:rsidRDefault="00950988" w:rsidP="0088299A">
      <w:pPr>
        <w:rPr>
          <w:del w:id="7306" w:author="danupraset@gmail.com" w:date="2025-09-23T16:06:00Z"/>
        </w:rPr>
      </w:pPr>
    </w:p>
    <w:p w14:paraId="1630FBF2" w14:textId="7A20727D" w:rsidR="00950988" w:rsidDel="00D20E1C" w:rsidRDefault="00950988" w:rsidP="0088299A">
      <w:pPr>
        <w:rPr>
          <w:del w:id="7307" w:author="danupraset@gmail.com" w:date="2025-09-23T16:06:00Z"/>
        </w:rPr>
      </w:pPr>
    </w:p>
    <w:p w14:paraId="1F922B1E" w14:textId="49D513EE" w:rsidR="00950988" w:rsidDel="00D20E1C" w:rsidRDefault="00950988" w:rsidP="0088299A">
      <w:pPr>
        <w:rPr>
          <w:del w:id="7308" w:author="danupraset@gmail.com" w:date="2025-09-23T16:06:00Z"/>
        </w:rPr>
      </w:pPr>
    </w:p>
    <w:p w14:paraId="487C8833" w14:textId="0E6A684E" w:rsidR="00950988" w:rsidDel="00D20E1C" w:rsidRDefault="00950988" w:rsidP="0088299A">
      <w:pPr>
        <w:rPr>
          <w:del w:id="7309" w:author="danupraset@gmail.com" w:date="2025-09-23T16:06:00Z"/>
        </w:rPr>
      </w:pPr>
    </w:p>
    <w:p w14:paraId="4E0DBA38" w14:textId="23303FD2" w:rsidR="00950988" w:rsidDel="00D20E1C" w:rsidRDefault="00950988" w:rsidP="0088299A">
      <w:pPr>
        <w:rPr>
          <w:del w:id="7310" w:author="danupraset@gmail.com" w:date="2025-09-23T16:06:00Z"/>
        </w:rPr>
      </w:pPr>
    </w:p>
    <w:p w14:paraId="4807848B" w14:textId="0D0D19B5" w:rsidR="00950988" w:rsidDel="00D20E1C" w:rsidRDefault="00950988" w:rsidP="0088299A">
      <w:pPr>
        <w:rPr>
          <w:del w:id="7311" w:author="danupraset@gmail.com" w:date="2025-09-23T16:06:00Z"/>
        </w:rPr>
      </w:pPr>
    </w:p>
    <w:p w14:paraId="0B201EF4" w14:textId="4A9FF3FE" w:rsidR="00950988" w:rsidDel="00D20E1C" w:rsidRDefault="00950988" w:rsidP="0088299A">
      <w:pPr>
        <w:rPr>
          <w:del w:id="7312" w:author="danupraset@gmail.com" w:date="2025-09-23T16:06:00Z"/>
        </w:rPr>
      </w:pPr>
    </w:p>
    <w:p w14:paraId="2232BE24" w14:textId="75603CCC" w:rsidR="00950988" w:rsidDel="00D20E1C" w:rsidRDefault="00950988" w:rsidP="0088299A">
      <w:pPr>
        <w:rPr>
          <w:del w:id="7313" w:author="danupraset@gmail.com" w:date="2025-09-23T16:06:00Z"/>
        </w:rPr>
      </w:pPr>
    </w:p>
    <w:p w14:paraId="3278FE39" w14:textId="08096309" w:rsidR="00950988" w:rsidDel="00D20E1C" w:rsidRDefault="00950988" w:rsidP="0088299A">
      <w:pPr>
        <w:rPr>
          <w:del w:id="7314" w:author="danupraset@gmail.com" w:date="2025-09-23T16:06:00Z"/>
        </w:rPr>
      </w:pPr>
    </w:p>
    <w:p w14:paraId="377A9755" w14:textId="6B290CBC" w:rsidR="00A8172B" w:rsidDel="00D20E1C" w:rsidRDefault="00A8172B" w:rsidP="0088299A">
      <w:pPr>
        <w:rPr>
          <w:del w:id="7315" w:author="danupraset@gmail.com" w:date="2025-09-23T16:06:00Z"/>
        </w:rPr>
      </w:pPr>
    </w:p>
    <w:p w14:paraId="775709D3" w14:textId="20DA788B" w:rsidR="00A8172B" w:rsidDel="00D20E1C" w:rsidRDefault="00A8172B" w:rsidP="0088299A">
      <w:pPr>
        <w:rPr>
          <w:del w:id="7316" w:author="danupraset@gmail.com" w:date="2025-09-23T16:06:00Z"/>
        </w:rPr>
      </w:pPr>
    </w:p>
    <w:p w14:paraId="46E60DE4" w14:textId="784F23DD" w:rsidR="00A8172B" w:rsidDel="00D20E1C" w:rsidRDefault="00A8172B" w:rsidP="0088299A">
      <w:pPr>
        <w:rPr>
          <w:del w:id="7317" w:author="danupraset@gmail.com" w:date="2025-09-23T16:06:00Z"/>
        </w:rPr>
      </w:pPr>
    </w:p>
    <w:p w14:paraId="2A3A443C" w14:textId="0F1FDE68" w:rsidR="00A8172B" w:rsidDel="00D20E1C" w:rsidRDefault="00A8172B" w:rsidP="0088299A">
      <w:pPr>
        <w:rPr>
          <w:del w:id="7318" w:author="danupraset@gmail.com" w:date="2025-09-23T16:06:00Z"/>
        </w:rPr>
      </w:pPr>
    </w:p>
    <w:p w14:paraId="16F7C025" w14:textId="54A3FED7" w:rsidR="00A8172B" w:rsidDel="00D20E1C" w:rsidRDefault="00A8172B" w:rsidP="0088299A">
      <w:pPr>
        <w:rPr>
          <w:del w:id="7319" w:author="danupraset@gmail.com" w:date="2025-09-23T16:06:00Z"/>
        </w:rPr>
      </w:pPr>
    </w:p>
    <w:p w14:paraId="57DA0893" w14:textId="32746DC0" w:rsidR="00A8172B" w:rsidDel="00D20E1C" w:rsidRDefault="00A8172B" w:rsidP="0088299A">
      <w:pPr>
        <w:rPr>
          <w:del w:id="7320" w:author="danupraset@gmail.com" w:date="2025-09-23T16:06:00Z"/>
        </w:rPr>
      </w:pPr>
    </w:p>
    <w:p w14:paraId="11CC7855" w14:textId="37A32AF4" w:rsidR="00A8172B" w:rsidDel="00D20E1C" w:rsidRDefault="00A8172B" w:rsidP="0088299A">
      <w:pPr>
        <w:rPr>
          <w:del w:id="7321" w:author="danupraset@gmail.com" w:date="2025-09-23T16:06:00Z"/>
        </w:rPr>
      </w:pPr>
    </w:p>
    <w:p w14:paraId="305999E3" w14:textId="09B3A211" w:rsidR="00A8172B" w:rsidDel="00D20E1C" w:rsidRDefault="00A8172B" w:rsidP="0088299A">
      <w:pPr>
        <w:rPr>
          <w:del w:id="7322" w:author="danupraset@gmail.com" w:date="2025-09-23T16:06:00Z"/>
        </w:rPr>
      </w:pPr>
    </w:p>
    <w:p w14:paraId="313961D7" w14:textId="4B5D2E55" w:rsidR="00A8172B" w:rsidDel="00D20E1C" w:rsidRDefault="00A8172B" w:rsidP="0088299A">
      <w:pPr>
        <w:rPr>
          <w:del w:id="7323" w:author="danupraset@gmail.com" w:date="2025-09-23T16:06:00Z"/>
        </w:rPr>
      </w:pPr>
    </w:p>
    <w:p w14:paraId="0A8D04F0" w14:textId="50C749A5" w:rsidR="00A8172B" w:rsidDel="00D20E1C" w:rsidRDefault="00A8172B" w:rsidP="0088299A">
      <w:pPr>
        <w:rPr>
          <w:del w:id="7324" w:author="danupraset@gmail.com" w:date="2025-09-23T16:06:00Z"/>
        </w:rPr>
      </w:pPr>
    </w:p>
    <w:p w14:paraId="15FB7A17" w14:textId="086125D2" w:rsidR="00A8172B" w:rsidDel="00D20E1C" w:rsidRDefault="00A8172B" w:rsidP="0088299A">
      <w:pPr>
        <w:rPr>
          <w:del w:id="7325" w:author="danupraset@gmail.com" w:date="2025-09-23T16:06:00Z"/>
        </w:rPr>
      </w:pPr>
    </w:p>
    <w:p w14:paraId="471597AA" w14:textId="11F4ABD4" w:rsidR="00A8172B" w:rsidDel="00D20E1C" w:rsidRDefault="00A8172B" w:rsidP="0088299A">
      <w:pPr>
        <w:rPr>
          <w:del w:id="7326" w:author="danupraset@gmail.com" w:date="2025-09-23T16:06:00Z"/>
        </w:rPr>
      </w:pPr>
    </w:p>
    <w:p w14:paraId="0FE7CB3E" w14:textId="7270A2E1" w:rsidR="00A8172B" w:rsidDel="00D20E1C" w:rsidRDefault="00A8172B" w:rsidP="0088299A">
      <w:pPr>
        <w:rPr>
          <w:del w:id="7327" w:author="danupraset@gmail.com" w:date="2025-09-23T16:06:00Z"/>
        </w:rPr>
      </w:pPr>
    </w:p>
    <w:p w14:paraId="4A0B6A1E" w14:textId="66257AC9" w:rsidR="00A8172B" w:rsidDel="00D20E1C" w:rsidRDefault="00A8172B" w:rsidP="0088299A">
      <w:pPr>
        <w:rPr>
          <w:del w:id="7328" w:author="danupraset@gmail.com" w:date="2025-09-23T16:06:00Z"/>
        </w:rPr>
      </w:pPr>
    </w:p>
    <w:p w14:paraId="2B1D068E" w14:textId="46E46456" w:rsidR="00A8172B" w:rsidDel="00D20E1C" w:rsidRDefault="00A8172B" w:rsidP="0088299A">
      <w:pPr>
        <w:rPr>
          <w:del w:id="7329" w:author="danupraset@gmail.com" w:date="2025-09-23T16:06:00Z"/>
        </w:rPr>
      </w:pPr>
    </w:p>
    <w:p w14:paraId="47F46207" w14:textId="42E9FFA0" w:rsidR="00A8172B" w:rsidDel="00D20E1C" w:rsidRDefault="00A8172B" w:rsidP="0088299A">
      <w:pPr>
        <w:rPr>
          <w:del w:id="7330" w:author="danupraset@gmail.com" w:date="2025-09-23T16:06:00Z"/>
        </w:rPr>
      </w:pPr>
    </w:p>
    <w:p w14:paraId="0B052491" w14:textId="26006270" w:rsidR="00A8172B" w:rsidDel="00D20E1C" w:rsidRDefault="00A8172B" w:rsidP="0088299A">
      <w:pPr>
        <w:rPr>
          <w:del w:id="7331" w:author="danupraset@gmail.com" w:date="2025-09-23T16:06:00Z"/>
        </w:rPr>
      </w:pPr>
    </w:p>
    <w:p w14:paraId="16024600" w14:textId="71ABF92C" w:rsidR="00950988" w:rsidDel="00D20E1C" w:rsidRDefault="00950988" w:rsidP="0088299A">
      <w:pPr>
        <w:rPr>
          <w:del w:id="7332" w:author="danupraset@gmail.com" w:date="2025-09-23T16:06:00Z"/>
        </w:rPr>
      </w:pPr>
      <w:del w:id="7333" w:author="danupraset@gmail.com" w:date="2025-09-23T16:06:00Z">
        <w:r w:rsidRPr="00B32071" w:rsidDel="00D20E1C">
          <w:rPr>
            <w:rFonts w:ascii="Arial" w:hAnsi="Arial" w:cs="Arial"/>
            <w:noProof/>
            <w:lang w:val="en-SG" w:eastAsia="en-SG"/>
            <w14:ligatures w14:val="standardContextual"/>
            <w:rPrChange w:id="7334" w:author="Unknown">
              <w:rPr>
                <w:noProof/>
                <w:lang w:val="en-SG" w:eastAsia="en-SG"/>
              </w:rPr>
            </w:rPrChange>
          </w:rPr>
          <mc:AlternateContent>
            <mc:Choice Requires="wps">
              <w:drawing>
                <wp:anchor distT="0" distB="0" distL="114300" distR="114300" simplePos="0" relativeHeight="251667456" behindDoc="0" locked="0" layoutInCell="1" allowOverlap="1" wp14:anchorId="0758CEF6" wp14:editId="5774AD46">
                  <wp:simplePos x="0" y="0"/>
                  <wp:positionH relativeFrom="column">
                    <wp:posOffset>-901700</wp:posOffset>
                  </wp:positionH>
                  <wp:positionV relativeFrom="paragraph">
                    <wp:posOffset>246591</wp:posOffset>
                  </wp:positionV>
                  <wp:extent cx="7743825" cy="1895475"/>
                  <wp:effectExtent l="0" t="0" r="9525" b="9525"/>
                  <wp:wrapNone/>
                  <wp:docPr id="71861526" name="Rectangle 2"/>
                  <wp:cNvGraphicFramePr/>
                  <a:graphic xmlns:a="http://schemas.openxmlformats.org/drawingml/2006/main">
                    <a:graphicData uri="http://schemas.microsoft.com/office/word/2010/wordprocessingShape">
                      <wps:wsp>
                        <wps:cNvSpPr/>
                        <wps:spPr>
                          <a:xfrm>
                            <a:off x="0" y="0"/>
                            <a:ext cx="7743825" cy="1895475"/>
                          </a:xfrm>
                          <a:prstGeom prst="rect">
                            <a:avLst/>
                          </a:prstGeom>
                          <a:solidFill>
                            <a:sysClr val="window" lastClr="FFFFFF"/>
                          </a:solidFill>
                          <a:ln w="19050" cap="flat" cmpd="sng" algn="ctr">
                            <a:noFill/>
                            <a:prstDash val="solid"/>
                            <a:miter lim="800000"/>
                          </a:ln>
                          <a:effectLst/>
                        </wps:spPr>
                        <wps:txbx>
                          <w:txbxContent>
                            <w:p w14:paraId="03E54476" w14:textId="3C171090" w:rsidR="00BB0DEB" w:rsidRPr="00A120E2" w:rsidRDefault="00BB0DEB" w:rsidP="00950988">
                              <w:pPr>
                                <w:pStyle w:val="Heading1"/>
                              </w:pPr>
                              <w:bookmarkStart w:id="7335" w:name="_Toc205888897"/>
                              <w:bookmarkStart w:id="7336" w:name="_Toc205889332"/>
                              <w:bookmarkStart w:id="7337" w:name="_Toc205889444"/>
                              <w:bookmarkStart w:id="7338" w:name="_Toc209553434"/>
                              <w:del w:id="7339" w:author="Ahmad Rafif" w:date="2025-09-23T21:22:00Z">
                                <w:r w:rsidRPr="00A120E2" w:rsidDel="00F138A3">
                                  <w:delText xml:space="preserve">Section </w:delText>
                                </w:r>
                                <w:r w:rsidDel="00F138A3">
                                  <w:delText>3</w:delText>
                                </w:r>
                                <w:r w:rsidRPr="00A120E2" w:rsidDel="00F138A3">
                                  <w:delText xml:space="preserve"> </w:delText>
                                </w:r>
                                <w:r w:rsidDel="00F138A3">
                                  <w:rPr>
                                    <w:color w:val="005392"/>
                                  </w:rPr>
                                  <w:delText>–</w:delText>
                                </w:r>
                                <w:r w:rsidRPr="00A120E2" w:rsidDel="00F138A3">
                                  <w:delText xml:space="preserve"> </w:delText>
                                </w:r>
                                <w:r w:rsidRPr="00950988" w:rsidDel="00F138A3">
                                  <w:delText>Outstanding Notice Search and Payment through AXS</w:delText>
                                </w:r>
                              </w:del>
                              <w:bookmarkEnd w:id="7335"/>
                              <w:bookmarkEnd w:id="7336"/>
                              <w:bookmarkEnd w:id="7337"/>
                              <w:bookmarkEnd w:id="733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8CEF6" id="_x0000_s1030" style="position:absolute;margin-left:-71pt;margin-top:19.4pt;width:609.75pt;height:149.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" fillcolor="window" stroked="f" strokeweight="1.5pt">
                  <v:textbox>
                    <w:txbxContent>
                      <w:p w14:paraId="03E54476" w14:textId="3C171090" w:rsidR="00BB0DEB" w:rsidRPr="00A120E2" w:rsidRDefault="00BB0DEB" w:rsidP="00950988">
                        <w:pPr>
                          <w:pStyle w:val="Heading1"/>
                        </w:pPr>
                        <w:bookmarkStart w:id="7327" w:name="_Toc205888897"/>
                        <w:bookmarkStart w:id="7328" w:name="_Toc205889332"/>
                        <w:bookmarkStart w:id="7329" w:name="_Toc205889444"/>
                        <w:bookmarkStart w:id="7330" w:name="_Toc209553434"/>
                        <w:del w:id="7331" w:author="Ahmad Rafif" w:date="2025-09-23T21:22:00Z">
                          <w:r w:rsidRPr="00A120E2" w:rsidDel="00F138A3">
                            <w:delText xml:space="preserve">Section </w:delText>
                          </w:r>
                          <w:r w:rsidDel="00F138A3">
                            <w:delText>3</w:delText>
                          </w:r>
                          <w:r w:rsidRPr="00A120E2" w:rsidDel="00F138A3">
                            <w:delText xml:space="preserve"> </w:delText>
                          </w:r>
                          <w:r w:rsidDel="00F138A3">
                            <w:rPr>
                              <w:color w:val="005392"/>
                            </w:rPr>
                            <w:delText>–</w:delText>
                          </w:r>
                          <w:r w:rsidRPr="00A120E2" w:rsidDel="00F138A3">
                            <w:delText xml:space="preserve"> </w:delText>
                          </w:r>
                          <w:r w:rsidRPr="00950988" w:rsidDel="00F138A3">
                            <w:delText>Outstanding Notice Search and Payment through AXS</w:delText>
                          </w:r>
                        </w:del>
                        <w:bookmarkEnd w:id="7327"/>
                        <w:bookmarkEnd w:id="7328"/>
                        <w:bookmarkEnd w:id="7329"/>
                        <w:bookmarkEnd w:id="7330"/>
                      </w:p>
                    </w:txbxContent>
                  </v:textbox>
                </v:rect>
              </w:pict>
            </mc:Fallback>
          </mc:AlternateContent>
        </w:r>
      </w:del>
    </w:p>
    <w:p w14:paraId="002F9DB9" w14:textId="6D82F462" w:rsidR="00950988" w:rsidDel="00D20E1C" w:rsidRDefault="00950988" w:rsidP="0088299A">
      <w:pPr>
        <w:rPr>
          <w:del w:id="7340" w:author="danupraset@gmail.com" w:date="2025-09-23T16:06:00Z"/>
        </w:rPr>
      </w:pPr>
    </w:p>
    <w:p w14:paraId="65BCA82E" w14:textId="53E646EA" w:rsidR="00950988" w:rsidDel="00D20E1C" w:rsidRDefault="00950988" w:rsidP="0088299A">
      <w:pPr>
        <w:rPr>
          <w:del w:id="7341" w:author="danupraset@gmail.com" w:date="2025-09-23T16:06:00Z"/>
        </w:rPr>
      </w:pPr>
    </w:p>
    <w:p w14:paraId="63EB7B63" w14:textId="443B6DD4" w:rsidR="00950988" w:rsidDel="00D20E1C" w:rsidRDefault="00950988" w:rsidP="0088299A">
      <w:pPr>
        <w:rPr>
          <w:del w:id="7342" w:author="danupraset@gmail.com" w:date="2025-09-23T16:06:00Z"/>
        </w:rPr>
      </w:pPr>
    </w:p>
    <w:p w14:paraId="27B51F28" w14:textId="36F12A4B" w:rsidR="00950988" w:rsidDel="00D20E1C" w:rsidRDefault="00950988" w:rsidP="0088299A">
      <w:pPr>
        <w:rPr>
          <w:del w:id="7343" w:author="danupraset@gmail.com" w:date="2025-09-23T16:06:00Z"/>
        </w:rPr>
      </w:pPr>
    </w:p>
    <w:p w14:paraId="432D1C68" w14:textId="5CF055A3" w:rsidR="00950988" w:rsidDel="00D20E1C" w:rsidRDefault="00950988" w:rsidP="0088299A">
      <w:pPr>
        <w:rPr>
          <w:del w:id="7344" w:author="danupraset@gmail.com" w:date="2025-09-23T16:06:00Z"/>
        </w:rPr>
      </w:pPr>
    </w:p>
    <w:p w14:paraId="1F03DDAD" w14:textId="0B12389E" w:rsidR="00950988" w:rsidDel="00D20E1C" w:rsidRDefault="00950988" w:rsidP="0088299A">
      <w:pPr>
        <w:rPr>
          <w:del w:id="7345" w:author="danupraset@gmail.com" w:date="2025-09-23T16:06:00Z"/>
        </w:rPr>
      </w:pPr>
    </w:p>
    <w:p w14:paraId="4B8BA164" w14:textId="5512B62D" w:rsidR="00950988" w:rsidDel="00D20E1C" w:rsidRDefault="00950988" w:rsidP="0088299A">
      <w:pPr>
        <w:rPr>
          <w:del w:id="7346" w:author="danupraset@gmail.com" w:date="2025-09-23T16:06:00Z"/>
        </w:rPr>
      </w:pPr>
    </w:p>
    <w:p w14:paraId="1E2FCABD" w14:textId="49E3BFB4" w:rsidR="00950988" w:rsidDel="00D20E1C" w:rsidRDefault="00950988" w:rsidP="0088299A">
      <w:pPr>
        <w:rPr>
          <w:del w:id="7347" w:author="danupraset@gmail.com" w:date="2025-09-23T16:06:00Z"/>
        </w:rPr>
      </w:pPr>
    </w:p>
    <w:p w14:paraId="45FCE4EA" w14:textId="413E30AF" w:rsidR="00950988" w:rsidDel="00D20E1C" w:rsidRDefault="00950988" w:rsidP="0088299A">
      <w:pPr>
        <w:rPr>
          <w:del w:id="7348" w:author="danupraset@gmail.com" w:date="2025-09-23T16:06:00Z"/>
        </w:rPr>
      </w:pPr>
    </w:p>
    <w:p w14:paraId="5D8D4CFC" w14:textId="09DE90AE" w:rsidR="00950988" w:rsidDel="00D20E1C" w:rsidRDefault="00950988" w:rsidP="0088299A">
      <w:pPr>
        <w:rPr>
          <w:del w:id="7349" w:author="danupraset@gmail.com" w:date="2025-09-23T16:06:00Z"/>
        </w:rPr>
      </w:pPr>
    </w:p>
    <w:p w14:paraId="7969162B" w14:textId="3A61144A" w:rsidR="00950988" w:rsidDel="00D20E1C" w:rsidRDefault="00950988" w:rsidP="0088299A">
      <w:pPr>
        <w:rPr>
          <w:del w:id="7350" w:author="danupraset@gmail.com" w:date="2025-09-23T16:06:00Z"/>
        </w:rPr>
      </w:pPr>
    </w:p>
    <w:p w14:paraId="248F5CC0" w14:textId="395433C0" w:rsidR="00950988" w:rsidDel="00D20E1C" w:rsidRDefault="00950988" w:rsidP="0088299A">
      <w:pPr>
        <w:rPr>
          <w:del w:id="7351" w:author="danupraset@gmail.com" w:date="2025-09-23T16:06:00Z"/>
        </w:rPr>
      </w:pPr>
    </w:p>
    <w:p w14:paraId="51E244DE" w14:textId="6E52108F" w:rsidR="00950988" w:rsidDel="00D20E1C" w:rsidRDefault="00950988" w:rsidP="0088299A">
      <w:pPr>
        <w:rPr>
          <w:del w:id="7352" w:author="danupraset@gmail.com" w:date="2025-09-23T16:06:00Z"/>
        </w:rPr>
      </w:pPr>
    </w:p>
    <w:p w14:paraId="69D60D0D" w14:textId="5D52268C" w:rsidR="00950988" w:rsidDel="00D20E1C" w:rsidRDefault="00950988" w:rsidP="0088299A">
      <w:pPr>
        <w:rPr>
          <w:del w:id="7353" w:author="danupraset@gmail.com" w:date="2025-09-23T16:06:00Z"/>
        </w:rPr>
      </w:pPr>
    </w:p>
    <w:p w14:paraId="75E6B1CF" w14:textId="339DB894" w:rsidR="00950988" w:rsidDel="00D20E1C" w:rsidRDefault="00950988" w:rsidP="0088299A">
      <w:pPr>
        <w:rPr>
          <w:del w:id="7354" w:author="danupraset@gmail.com" w:date="2025-09-23T16:06:00Z"/>
        </w:rPr>
      </w:pPr>
    </w:p>
    <w:p w14:paraId="72DFDF98" w14:textId="44BED8F0" w:rsidR="00950988" w:rsidDel="00D20E1C" w:rsidRDefault="00950988" w:rsidP="0088299A">
      <w:pPr>
        <w:rPr>
          <w:del w:id="7355" w:author="danupraset@gmail.com" w:date="2025-09-23T16:06:00Z"/>
        </w:rPr>
      </w:pPr>
    </w:p>
    <w:p w14:paraId="21E13978" w14:textId="68953A7D" w:rsidR="00950988" w:rsidDel="00D20E1C" w:rsidRDefault="00950988" w:rsidP="0088299A">
      <w:pPr>
        <w:rPr>
          <w:del w:id="7356" w:author="danupraset@gmail.com" w:date="2025-09-23T16:06:00Z"/>
        </w:rPr>
      </w:pPr>
    </w:p>
    <w:p w14:paraId="6BF16E82" w14:textId="3FF1BC4E" w:rsidR="00950988" w:rsidDel="00D20E1C" w:rsidRDefault="00950988" w:rsidP="0088299A">
      <w:pPr>
        <w:rPr>
          <w:del w:id="7357" w:author="danupraset@gmail.com" w:date="2025-09-23T16:06:00Z"/>
        </w:rPr>
      </w:pPr>
    </w:p>
    <w:p w14:paraId="588CBF28" w14:textId="37D1CF95" w:rsidR="00950988" w:rsidDel="00D20E1C" w:rsidRDefault="00950988" w:rsidP="0088299A">
      <w:pPr>
        <w:rPr>
          <w:del w:id="7358" w:author="danupraset@gmail.com" w:date="2025-09-23T16:06:00Z"/>
        </w:rPr>
      </w:pPr>
    </w:p>
    <w:p w14:paraId="31D56BA7" w14:textId="07155967" w:rsidR="00950988" w:rsidDel="00D20E1C" w:rsidRDefault="00950988" w:rsidP="0088299A">
      <w:pPr>
        <w:rPr>
          <w:del w:id="7359" w:author="danupraset@gmail.com" w:date="2025-09-23T16:06:00Z"/>
        </w:rPr>
      </w:pPr>
    </w:p>
    <w:p w14:paraId="1BCF9A1E" w14:textId="591388D4" w:rsidR="00950988" w:rsidDel="00D20E1C" w:rsidRDefault="00950988" w:rsidP="0088299A">
      <w:pPr>
        <w:rPr>
          <w:del w:id="7360" w:author="danupraset@gmail.com" w:date="2025-09-23T16:06:00Z"/>
        </w:rPr>
      </w:pPr>
    </w:p>
    <w:p w14:paraId="0132C920" w14:textId="5D7500A2" w:rsidR="00950988" w:rsidDel="00D20E1C" w:rsidRDefault="00950988" w:rsidP="0088299A">
      <w:pPr>
        <w:rPr>
          <w:del w:id="7361" w:author="danupraset@gmail.com" w:date="2025-09-23T16:06:00Z"/>
        </w:rPr>
      </w:pPr>
    </w:p>
    <w:p w14:paraId="6EE112BF" w14:textId="6CA63BF6" w:rsidR="00950988" w:rsidDel="00D20E1C" w:rsidRDefault="00950988" w:rsidP="0088299A">
      <w:pPr>
        <w:rPr>
          <w:del w:id="7362" w:author="danupraset@gmail.com" w:date="2025-09-23T16:06:00Z"/>
        </w:rPr>
      </w:pPr>
    </w:p>
    <w:p w14:paraId="4BB6E055" w14:textId="405748E6" w:rsidR="00950988" w:rsidDel="00D20E1C" w:rsidRDefault="00950988" w:rsidP="0088299A">
      <w:pPr>
        <w:rPr>
          <w:del w:id="7363" w:author="danupraset@gmail.com" w:date="2025-09-23T16:06:00Z"/>
        </w:rPr>
      </w:pPr>
    </w:p>
    <w:p w14:paraId="53AB39AA" w14:textId="6F947532" w:rsidR="00950988" w:rsidDel="00D20E1C" w:rsidRDefault="00950988" w:rsidP="0088299A">
      <w:pPr>
        <w:rPr>
          <w:del w:id="7364" w:author="danupraset@gmail.com" w:date="2025-09-23T16:06:00Z"/>
        </w:rPr>
      </w:pPr>
    </w:p>
    <w:p w14:paraId="4B25B8E6" w14:textId="2D60F09B" w:rsidR="00950988" w:rsidDel="00D20E1C" w:rsidRDefault="00950988" w:rsidP="0088299A">
      <w:pPr>
        <w:rPr>
          <w:del w:id="7365" w:author="danupraset@gmail.com" w:date="2025-09-23T16:06:00Z"/>
        </w:rPr>
      </w:pPr>
    </w:p>
    <w:p w14:paraId="4AD4A5E2" w14:textId="7AFB4472" w:rsidR="00950988" w:rsidDel="00D20E1C" w:rsidRDefault="00950988" w:rsidP="00950988">
      <w:pPr>
        <w:pStyle w:val="ListParagraph"/>
        <w:numPr>
          <w:ilvl w:val="0"/>
          <w:numId w:val="5"/>
        </w:numPr>
        <w:rPr>
          <w:del w:id="7366" w:author="danupraset@gmail.com" w:date="2025-09-23T16:06:00Z"/>
        </w:rPr>
      </w:pPr>
    </w:p>
    <w:p w14:paraId="6A214E45" w14:textId="10FB76B9" w:rsidR="00950988" w:rsidDel="00D20E1C" w:rsidRDefault="00950988" w:rsidP="00950988">
      <w:pPr>
        <w:pStyle w:val="Heading2"/>
        <w:rPr>
          <w:del w:id="7367" w:author="danupraset@gmail.com" w:date="2025-09-23T16:06:00Z"/>
        </w:rPr>
      </w:pPr>
      <w:bookmarkStart w:id="7368" w:name="_Toc205888898"/>
      <w:bookmarkStart w:id="7369" w:name="_Toc205889333"/>
      <w:bookmarkStart w:id="7370" w:name="_Toc205889445"/>
      <w:del w:id="7371" w:author="danupraset@gmail.com" w:date="2025-09-23T16:06:00Z">
        <w:r w:rsidDel="00D20E1C">
          <w:delText>Use Case</w:delText>
        </w:r>
        <w:bookmarkEnd w:id="7368"/>
        <w:bookmarkEnd w:id="7369"/>
        <w:bookmarkEnd w:id="7370"/>
      </w:del>
    </w:p>
    <w:p w14:paraId="0195BB04" w14:textId="7FCA9D77" w:rsidR="00D1373E" w:rsidDel="00D20E1C" w:rsidRDefault="00D1373E" w:rsidP="00D1373E">
      <w:pPr>
        <w:pStyle w:val="ListParagraph"/>
        <w:numPr>
          <w:ilvl w:val="1"/>
          <w:numId w:val="21"/>
        </w:numPr>
        <w:tabs>
          <w:tab w:val="clear" w:pos="1440"/>
        </w:tabs>
        <w:spacing w:line="360" w:lineRule="auto"/>
        <w:ind w:left="426"/>
        <w:rPr>
          <w:del w:id="7372" w:author="danupraset@gmail.com" w:date="2025-09-23T16:06:00Z"/>
          <w:rFonts w:ascii="Arial" w:hAnsi="Arial" w:cs="Arial"/>
          <w:sz w:val="20"/>
          <w:szCs w:val="20"/>
        </w:rPr>
      </w:pPr>
      <w:del w:id="7373" w:author="danupraset@gmail.com" w:date="2025-09-23T16:06:00Z">
        <w:r w:rsidRPr="00D1373E" w:rsidDel="00D20E1C">
          <w:rPr>
            <w:rFonts w:ascii="Arial" w:hAnsi="Arial" w:cs="Arial"/>
            <w:sz w:val="20"/>
            <w:szCs w:val="20"/>
          </w:rPr>
          <w:delText>OCMS shall enable the retrieval of outstanding Parking Offence Notices via AXS to facilitate payment by motorists, covering both payable and not-payable notices with the appropriate display of payment eligibility and guidance.</w:delText>
        </w:r>
      </w:del>
    </w:p>
    <w:p w14:paraId="20B505D0" w14:textId="1B07D9F1" w:rsidR="00D1373E" w:rsidRPr="00D1373E" w:rsidDel="00D20E1C" w:rsidRDefault="00D1373E" w:rsidP="00D1373E">
      <w:pPr>
        <w:spacing w:line="360" w:lineRule="auto"/>
        <w:rPr>
          <w:del w:id="7374" w:author="danupraset@gmail.com" w:date="2025-09-23T16:06:00Z"/>
          <w:rFonts w:ascii="Arial" w:hAnsi="Arial" w:cs="Arial"/>
          <w:sz w:val="20"/>
          <w:szCs w:val="20"/>
        </w:rPr>
      </w:pPr>
    </w:p>
    <w:p w14:paraId="56DEA94D" w14:textId="258D3376" w:rsidR="00D1373E" w:rsidDel="00D20E1C" w:rsidRDefault="00D1373E" w:rsidP="00D1373E">
      <w:pPr>
        <w:pStyle w:val="ListParagraph"/>
        <w:numPr>
          <w:ilvl w:val="1"/>
          <w:numId w:val="21"/>
        </w:numPr>
        <w:tabs>
          <w:tab w:val="clear" w:pos="1440"/>
        </w:tabs>
        <w:spacing w:line="360" w:lineRule="auto"/>
        <w:ind w:left="426"/>
        <w:rPr>
          <w:del w:id="7375" w:author="danupraset@gmail.com" w:date="2025-09-23T16:06:00Z"/>
          <w:rFonts w:ascii="Arial" w:hAnsi="Arial" w:cs="Arial"/>
          <w:sz w:val="20"/>
          <w:szCs w:val="20"/>
        </w:rPr>
      </w:pPr>
      <w:del w:id="7376" w:author="danupraset@gmail.com" w:date="2025-09-23T16:06:00Z">
        <w:r w:rsidRPr="00D1373E" w:rsidDel="00D20E1C">
          <w:rPr>
            <w:rFonts w:ascii="Arial" w:hAnsi="Arial" w:cs="Arial"/>
            <w:sz w:val="20"/>
            <w:szCs w:val="20"/>
          </w:rPr>
          <w:delText>To support this use case, OCMS shall maintain timely and accurate synchronisation of Parking Offence Notices and payment statuses between the Intranet and Internet Zones.</w:delText>
        </w:r>
      </w:del>
    </w:p>
    <w:p w14:paraId="6D525410" w14:textId="34FBE97E" w:rsidR="00D1373E" w:rsidRPr="00D1373E" w:rsidDel="00D20E1C" w:rsidRDefault="00D1373E" w:rsidP="00D1373E">
      <w:pPr>
        <w:spacing w:line="360" w:lineRule="auto"/>
        <w:rPr>
          <w:del w:id="7377" w:author="danupraset@gmail.com" w:date="2025-09-23T16:06:00Z"/>
          <w:rFonts w:ascii="Arial" w:hAnsi="Arial" w:cs="Arial"/>
          <w:sz w:val="20"/>
          <w:szCs w:val="20"/>
        </w:rPr>
      </w:pPr>
    </w:p>
    <w:p w14:paraId="20E830C8" w14:textId="18198EC0" w:rsidR="00D1373E" w:rsidRPr="00D1373E" w:rsidDel="00D20E1C" w:rsidRDefault="00D1373E" w:rsidP="00D1373E">
      <w:pPr>
        <w:pStyle w:val="ListParagraph"/>
        <w:numPr>
          <w:ilvl w:val="1"/>
          <w:numId w:val="21"/>
        </w:numPr>
        <w:tabs>
          <w:tab w:val="clear" w:pos="1440"/>
        </w:tabs>
        <w:spacing w:line="360" w:lineRule="auto"/>
        <w:ind w:left="426"/>
        <w:rPr>
          <w:del w:id="7378" w:author="danupraset@gmail.com" w:date="2025-09-23T16:06:00Z"/>
          <w:rFonts w:ascii="Arial" w:hAnsi="Arial" w:cs="Arial"/>
          <w:sz w:val="20"/>
          <w:szCs w:val="20"/>
        </w:rPr>
      </w:pPr>
      <w:del w:id="7379" w:author="danupraset@gmail.com" w:date="2025-09-23T16:06:00Z">
        <w:r w:rsidRPr="00D1373E" w:rsidDel="00D20E1C">
          <w:rPr>
            <w:rFonts w:ascii="Arial" w:hAnsi="Arial" w:cs="Arial"/>
            <w:sz w:val="20"/>
            <w:szCs w:val="20"/>
          </w:rPr>
          <w:delText>The synchronisation shall work by:</w:delText>
        </w:r>
      </w:del>
    </w:p>
    <w:p w14:paraId="51A33D6E" w14:textId="6121E647" w:rsidR="00D1373E" w:rsidRPr="00D1373E" w:rsidDel="00D20E1C" w:rsidRDefault="00D1373E" w:rsidP="00D1373E">
      <w:pPr>
        <w:pStyle w:val="ListParagraph"/>
        <w:numPr>
          <w:ilvl w:val="7"/>
          <w:numId w:val="21"/>
        </w:numPr>
        <w:spacing w:line="360" w:lineRule="auto"/>
        <w:ind w:left="851"/>
        <w:rPr>
          <w:del w:id="7380" w:author="danupraset@gmail.com" w:date="2025-09-23T16:06:00Z"/>
          <w:rFonts w:ascii="Arial" w:hAnsi="Arial" w:cs="Arial"/>
          <w:sz w:val="20"/>
          <w:szCs w:val="20"/>
        </w:rPr>
      </w:pPr>
      <w:del w:id="7381" w:author="danupraset@gmail.com" w:date="2025-09-23T16:06:00Z">
        <w:r w:rsidRPr="00D1373E" w:rsidDel="00D20E1C">
          <w:rPr>
            <w:rFonts w:ascii="Arial" w:hAnsi="Arial" w:cs="Arial"/>
            <w:sz w:val="20"/>
            <w:szCs w:val="20"/>
          </w:rPr>
          <w:delText>Allowing AXS to query OCMS for outstanding notices using approved search criteria.</w:delText>
        </w:r>
      </w:del>
    </w:p>
    <w:p w14:paraId="7FD595E3" w14:textId="56E5D226" w:rsidR="00D1373E" w:rsidRPr="00D1373E" w:rsidDel="00D20E1C" w:rsidRDefault="00D1373E" w:rsidP="00D1373E">
      <w:pPr>
        <w:pStyle w:val="ListParagraph"/>
        <w:numPr>
          <w:ilvl w:val="7"/>
          <w:numId w:val="21"/>
        </w:numPr>
        <w:spacing w:line="360" w:lineRule="auto"/>
        <w:ind w:left="851"/>
        <w:rPr>
          <w:del w:id="7382" w:author="danupraset@gmail.com" w:date="2025-09-23T16:06:00Z"/>
          <w:rFonts w:ascii="Arial" w:hAnsi="Arial" w:cs="Arial"/>
          <w:sz w:val="20"/>
          <w:szCs w:val="20"/>
        </w:rPr>
      </w:pPr>
      <w:del w:id="7383" w:author="danupraset@gmail.com" w:date="2025-09-23T16:06:00Z">
        <w:r w:rsidRPr="00D1373E" w:rsidDel="00D20E1C">
          <w:rPr>
            <w:rFonts w:ascii="Arial" w:hAnsi="Arial" w:cs="Arial"/>
            <w:sz w:val="20"/>
            <w:szCs w:val="20"/>
          </w:rPr>
          <w:delText>Applying a set of business rules in OCMS to determine whether each notice is payable or not payable, and returning the appropriate result and guidance.</w:delText>
        </w:r>
      </w:del>
    </w:p>
    <w:p w14:paraId="2CEEC2F2" w14:textId="45AF703C" w:rsidR="00D1373E" w:rsidDel="00D20E1C" w:rsidRDefault="00D1373E" w:rsidP="00D1373E">
      <w:pPr>
        <w:pStyle w:val="ListParagraph"/>
        <w:numPr>
          <w:ilvl w:val="7"/>
          <w:numId w:val="21"/>
        </w:numPr>
        <w:spacing w:line="360" w:lineRule="auto"/>
        <w:ind w:left="851"/>
        <w:rPr>
          <w:del w:id="7384" w:author="danupraset@gmail.com" w:date="2025-09-23T16:06:00Z"/>
          <w:rFonts w:ascii="Arial" w:hAnsi="Arial" w:cs="Arial"/>
          <w:sz w:val="20"/>
          <w:szCs w:val="20"/>
        </w:rPr>
      </w:pPr>
      <w:del w:id="7385" w:author="danupraset@gmail.com" w:date="2025-09-23T16:06:00Z">
        <w:r w:rsidRPr="00D1373E" w:rsidDel="00D20E1C">
          <w:rPr>
            <w:rFonts w:ascii="Arial" w:hAnsi="Arial" w:cs="Arial"/>
            <w:sz w:val="20"/>
            <w:szCs w:val="20"/>
          </w:rPr>
          <w:delText>Updating the payment status in OCMS promptly upon receiving confirmation from the Payment Gateway when a notice has been paid through AXS.</w:delText>
        </w:r>
      </w:del>
    </w:p>
    <w:p w14:paraId="02D328CF" w14:textId="7671877C" w:rsidR="00D1373E" w:rsidRPr="00D1373E" w:rsidDel="00D20E1C" w:rsidRDefault="00D1373E" w:rsidP="00D1373E">
      <w:pPr>
        <w:spacing w:line="360" w:lineRule="auto"/>
        <w:rPr>
          <w:del w:id="7386" w:author="danupraset@gmail.com" w:date="2025-09-23T16:06:00Z"/>
          <w:rFonts w:ascii="Arial" w:hAnsi="Arial" w:cs="Arial"/>
          <w:sz w:val="20"/>
          <w:szCs w:val="20"/>
        </w:rPr>
      </w:pPr>
    </w:p>
    <w:p w14:paraId="71A5C4DA" w14:textId="2B2B8F13" w:rsidR="00D1373E" w:rsidDel="00D20E1C" w:rsidRDefault="00D1373E" w:rsidP="00D1373E">
      <w:pPr>
        <w:pStyle w:val="ListParagraph"/>
        <w:numPr>
          <w:ilvl w:val="1"/>
          <w:numId w:val="21"/>
        </w:numPr>
        <w:tabs>
          <w:tab w:val="clear" w:pos="1440"/>
        </w:tabs>
        <w:spacing w:line="360" w:lineRule="auto"/>
        <w:ind w:left="426"/>
        <w:rPr>
          <w:del w:id="7387" w:author="danupraset@gmail.com" w:date="2025-09-23T16:06:00Z"/>
          <w:rFonts w:ascii="Arial" w:hAnsi="Arial" w:cs="Arial"/>
          <w:sz w:val="20"/>
          <w:szCs w:val="20"/>
        </w:rPr>
      </w:pPr>
      <w:del w:id="7388" w:author="danupraset@gmail.com" w:date="2025-09-23T16:06:00Z">
        <w:r w:rsidRPr="00D1373E" w:rsidDel="00D20E1C">
          <w:rPr>
            <w:rFonts w:ascii="Arial" w:hAnsi="Arial" w:cs="Arial"/>
            <w:sz w:val="20"/>
            <w:szCs w:val="20"/>
          </w:rPr>
          <w:delText>This process shall ensure that the information available to AXS is always current, enabling motorists to view accurate offence details, amounts payable, and payment eligibility.</w:delText>
        </w:r>
      </w:del>
    </w:p>
    <w:p w14:paraId="2DD8CD2E" w14:textId="411C9974" w:rsidR="00D1373E" w:rsidRPr="00D1373E" w:rsidDel="00D20E1C" w:rsidRDefault="00D1373E" w:rsidP="00D1373E">
      <w:pPr>
        <w:spacing w:line="360" w:lineRule="auto"/>
        <w:rPr>
          <w:del w:id="7389" w:author="danupraset@gmail.com" w:date="2025-09-23T16:06:00Z"/>
          <w:rFonts w:ascii="Arial" w:hAnsi="Arial" w:cs="Arial"/>
          <w:sz w:val="20"/>
          <w:szCs w:val="20"/>
        </w:rPr>
      </w:pPr>
    </w:p>
    <w:p w14:paraId="493AFE6E" w14:textId="55561EFC" w:rsidR="00D1373E" w:rsidDel="00D20E1C" w:rsidRDefault="00D1373E" w:rsidP="00D1373E">
      <w:pPr>
        <w:pStyle w:val="ListParagraph"/>
        <w:numPr>
          <w:ilvl w:val="1"/>
          <w:numId w:val="21"/>
        </w:numPr>
        <w:tabs>
          <w:tab w:val="clear" w:pos="1440"/>
        </w:tabs>
        <w:spacing w:line="360" w:lineRule="auto"/>
        <w:ind w:left="426"/>
        <w:rPr>
          <w:del w:id="7390" w:author="danupraset@gmail.com" w:date="2025-09-23T16:06:00Z"/>
          <w:rFonts w:ascii="Arial" w:hAnsi="Arial" w:cs="Arial"/>
          <w:sz w:val="20"/>
          <w:szCs w:val="20"/>
        </w:rPr>
      </w:pPr>
      <w:del w:id="7391" w:author="danupraset@gmail.com" w:date="2025-09-23T16:06:00Z">
        <w:r w:rsidRPr="00D1373E" w:rsidDel="00D20E1C">
          <w:rPr>
            <w:rFonts w:ascii="Arial" w:hAnsi="Arial" w:cs="Arial"/>
            <w:sz w:val="20"/>
            <w:szCs w:val="20"/>
          </w:rPr>
          <w:delText>OCMS shall ensure that all payments made via AXS are recorded accurately with key transaction details such as amount paid, payment date, receipt number, payment channel, and notice reference.</w:delText>
        </w:r>
      </w:del>
    </w:p>
    <w:p w14:paraId="277B1836" w14:textId="63EF870F" w:rsidR="00D1373E" w:rsidRPr="00D1373E" w:rsidDel="00D20E1C" w:rsidRDefault="00D1373E" w:rsidP="00D1373E">
      <w:pPr>
        <w:pStyle w:val="ListParagraph"/>
        <w:rPr>
          <w:del w:id="7392" w:author="danupraset@gmail.com" w:date="2025-09-23T16:06:00Z"/>
          <w:rFonts w:ascii="Arial" w:hAnsi="Arial" w:cs="Arial"/>
          <w:sz w:val="20"/>
          <w:szCs w:val="20"/>
        </w:rPr>
      </w:pPr>
    </w:p>
    <w:p w14:paraId="6E0A9821" w14:textId="771D23C3" w:rsidR="00D1373E" w:rsidRPr="00D1373E" w:rsidDel="00D20E1C" w:rsidRDefault="00D1373E" w:rsidP="00D1373E">
      <w:pPr>
        <w:spacing w:line="360" w:lineRule="auto"/>
        <w:rPr>
          <w:del w:id="7393" w:author="danupraset@gmail.com" w:date="2025-09-23T16:06:00Z"/>
          <w:rFonts w:ascii="Arial" w:hAnsi="Arial" w:cs="Arial"/>
          <w:sz w:val="20"/>
          <w:szCs w:val="20"/>
        </w:rPr>
      </w:pPr>
    </w:p>
    <w:p w14:paraId="6006C6F0" w14:textId="60C9C7D0" w:rsidR="00950988" w:rsidRPr="00D1373E" w:rsidDel="00D20E1C" w:rsidRDefault="00D1373E" w:rsidP="00D1373E">
      <w:pPr>
        <w:pStyle w:val="ListParagraph"/>
        <w:numPr>
          <w:ilvl w:val="1"/>
          <w:numId w:val="21"/>
        </w:numPr>
        <w:tabs>
          <w:tab w:val="clear" w:pos="1440"/>
        </w:tabs>
        <w:spacing w:line="360" w:lineRule="auto"/>
        <w:ind w:left="426"/>
        <w:rPr>
          <w:del w:id="7394" w:author="danupraset@gmail.com" w:date="2025-09-23T16:06:00Z"/>
          <w:rFonts w:ascii="Arial" w:hAnsi="Arial" w:cs="Arial"/>
          <w:sz w:val="20"/>
          <w:szCs w:val="20"/>
        </w:rPr>
      </w:pPr>
      <w:del w:id="7395" w:author="danupraset@gmail.com" w:date="2025-09-23T16:06:00Z">
        <w:r w:rsidRPr="00D1373E" w:rsidDel="00D20E1C">
          <w:rPr>
            <w:rFonts w:ascii="Arial" w:hAnsi="Arial" w:cs="Arial"/>
            <w:sz w:val="20"/>
            <w:szCs w:val="20"/>
          </w:rPr>
          <w:delText>OCMS shall maintain appropriate security and integrity controls to ensure data accuracy, prevent duplicate payment updates, and protect communication between systems.</w:delText>
        </w:r>
      </w:del>
    </w:p>
    <w:p w14:paraId="5C5A69AD" w14:textId="38036F7F" w:rsidR="00950988" w:rsidDel="00D20E1C" w:rsidRDefault="00950988" w:rsidP="00950988">
      <w:pPr>
        <w:rPr>
          <w:del w:id="7396" w:author="danupraset@gmail.com" w:date="2025-09-23T16:06:00Z"/>
        </w:rPr>
      </w:pPr>
    </w:p>
    <w:p w14:paraId="55A673A4" w14:textId="76D93B6B" w:rsidR="00950988" w:rsidDel="00D20E1C" w:rsidRDefault="00950988" w:rsidP="00950988">
      <w:pPr>
        <w:rPr>
          <w:del w:id="7397" w:author="danupraset@gmail.com" w:date="2025-09-23T16:06:00Z"/>
        </w:rPr>
      </w:pPr>
    </w:p>
    <w:p w14:paraId="750D8374" w14:textId="06C96160" w:rsidR="00950988" w:rsidDel="00D20E1C" w:rsidRDefault="00950988" w:rsidP="00950988">
      <w:pPr>
        <w:rPr>
          <w:del w:id="7398" w:author="danupraset@gmail.com" w:date="2025-09-23T16:06:00Z"/>
        </w:rPr>
      </w:pPr>
    </w:p>
    <w:p w14:paraId="1669F210" w14:textId="76A949C2" w:rsidR="00950988" w:rsidDel="00D20E1C" w:rsidRDefault="00950988" w:rsidP="00950988">
      <w:pPr>
        <w:rPr>
          <w:del w:id="7399" w:author="danupraset@gmail.com" w:date="2025-09-23T16:06:00Z"/>
        </w:rPr>
      </w:pPr>
    </w:p>
    <w:p w14:paraId="0DE08B83" w14:textId="577F85EB" w:rsidR="00950988" w:rsidDel="00D20E1C" w:rsidRDefault="00950988" w:rsidP="00950988">
      <w:pPr>
        <w:rPr>
          <w:del w:id="7400" w:author="danupraset@gmail.com" w:date="2025-09-23T16:06:00Z"/>
        </w:rPr>
      </w:pPr>
    </w:p>
    <w:p w14:paraId="254C8B59" w14:textId="52417EAF" w:rsidR="00950988" w:rsidDel="00D20E1C" w:rsidRDefault="00950988" w:rsidP="00950988">
      <w:pPr>
        <w:rPr>
          <w:del w:id="7401" w:author="danupraset@gmail.com" w:date="2025-09-23T16:06:00Z"/>
        </w:rPr>
      </w:pPr>
    </w:p>
    <w:p w14:paraId="53642B36" w14:textId="35A5D225" w:rsidR="00950988" w:rsidDel="00D20E1C" w:rsidRDefault="00950988" w:rsidP="00950988">
      <w:pPr>
        <w:rPr>
          <w:del w:id="7402" w:author="danupraset@gmail.com" w:date="2025-09-23T16:06:00Z"/>
        </w:rPr>
      </w:pPr>
    </w:p>
    <w:p w14:paraId="13B03E77" w14:textId="357BB5BA" w:rsidR="00950988" w:rsidDel="00D20E1C" w:rsidRDefault="00950988" w:rsidP="00950988">
      <w:pPr>
        <w:rPr>
          <w:del w:id="7403" w:author="danupraset@gmail.com" w:date="2025-09-23T16:06:00Z"/>
        </w:rPr>
      </w:pPr>
    </w:p>
    <w:p w14:paraId="567E5A6B" w14:textId="65F763B4" w:rsidR="00950988" w:rsidDel="00D20E1C" w:rsidRDefault="00950988" w:rsidP="00950988">
      <w:pPr>
        <w:rPr>
          <w:del w:id="7404" w:author="danupraset@gmail.com" w:date="2025-09-23T16:06:00Z"/>
        </w:rPr>
      </w:pPr>
    </w:p>
    <w:p w14:paraId="1959B371" w14:textId="5EB8E700" w:rsidR="00950988" w:rsidDel="00D20E1C" w:rsidRDefault="00950988" w:rsidP="00950988">
      <w:pPr>
        <w:rPr>
          <w:del w:id="7405" w:author="danupraset@gmail.com" w:date="2025-09-23T16:06:00Z"/>
        </w:rPr>
      </w:pPr>
    </w:p>
    <w:p w14:paraId="0B3D126C" w14:textId="7682D971" w:rsidR="00950988" w:rsidDel="00D20E1C" w:rsidRDefault="00950988" w:rsidP="00950988">
      <w:pPr>
        <w:rPr>
          <w:del w:id="7406" w:author="danupraset@gmail.com" w:date="2025-09-23T16:06:00Z"/>
        </w:rPr>
      </w:pPr>
    </w:p>
    <w:p w14:paraId="1563D44F" w14:textId="14DCBA37" w:rsidR="00950988" w:rsidDel="00D20E1C" w:rsidRDefault="00950988" w:rsidP="00950988">
      <w:pPr>
        <w:rPr>
          <w:del w:id="7407" w:author="danupraset@gmail.com" w:date="2025-09-23T16:06:00Z"/>
        </w:rPr>
      </w:pPr>
    </w:p>
    <w:p w14:paraId="44C64A58" w14:textId="72E094B0" w:rsidR="00950988" w:rsidDel="00D20E1C" w:rsidRDefault="00950988" w:rsidP="00950988">
      <w:pPr>
        <w:rPr>
          <w:del w:id="7408" w:author="danupraset@gmail.com" w:date="2025-09-23T16:06:00Z"/>
        </w:rPr>
      </w:pPr>
    </w:p>
    <w:p w14:paraId="02DC4F4C" w14:textId="161271F8" w:rsidR="009956B4" w:rsidDel="00D20E1C" w:rsidRDefault="009956B4" w:rsidP="009956B4">
      <w:pPr>
        <w:pStyle w:val="Heading2"/>
        <w:rPr>
          <w:del w:id="7409" w:author="danupraset@gmail.com" w:date="2025-09-23T16:06:00Z"/>
        </w:rPr>
      </w:pPr>
      <w:bookmarkStart w:id="7410" w:name="_Toc205888899"/>
      <w:bookmarkStart w:id="7411" w:name="_Toc205889334"/>
      <w:bookmarkStart w:id="7412" w:name="_Toc205889446"/>
      <w:del w:id="7413" w:author="danupraset@gmail.com" w:date="2025-09-23T16:06:00Z">
        <w:r w:rsidDel="00D20E1C">
          <w:delText>Get Outstanding Notice</w:delText>
        </w:r>
        <w:bookmarkEnd w:id="7410"/>
        <w:bookmarkEnd w:id="7411"/>
        <w:bookmarkEnd w:id="7412"/>
      </w:del>
    </w:p>
    <w:p w14:paraId="39837C2E" w14:textId="67F935F7" w:rsidR="00C14DFB" w:rsidDel="00D20E1C" w:rsidRDefault="00C14DFB" w:rsidP="00C14DFB">
      <w:pPr>
        <w:rPr>
          <w:del w:id="7414" w:author="danupraset@gmail.com" w:date="2025-09-23T16:06:00Z"/>
        </w:rPr>
      </w:pPr>
      <w:del w:id="7415" w:author="danupraset@gmail.com" w:date="2025-09-23T16:06:00Z">
        <w:r w:rsidDel="00D20E1C">
          <w:rPr>
            <w:noProof/>
            <w:lang w:val="en-SG" w:eastAsia="en-SG"/>
          </w:rPr>
          <w:drawing>
            <wp:inline distT="0" distB="0" distL="0" distR="0" wp14:anchorId="4A8EF127" wp14:editId="23844287">
              <wp:extent cx="5943600" cy="3234055"/>
              <wp:effectExtent l="0" t="0" r="0" b="4445"/>
              <wp:docPr id="2930269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34055"/>
                      </a:xfrm>
                      <a:prstGeom prst="rect">
                        <a:avLst/>
                      </a:prstGeom>
                      <a:noFill/>
                      <a:ln>
                        <a:noFill/>
                      </a:ln>
                    </pic:spPr>
                  </pic:pic>
                </a:graphicData>
              </a:graphic>
            </wp:inline>
          </w:drawing>
        </w:r>
      </w:del>
    </w:p>
    <w:p w14:paraId="7A1C4EAD" w14:textId="0D9A300D" w:rsidR="00C14DFB" w:rsidDel="00D20E1C" w:rsidRDefault="00C14DFB" w:rsidP="00C14DFB">
      <w:pPr>
        <w:rPr>
          <w:del w:id="7416" w:author="danupraset@gmail.com" w:date="2025-09-23T16:06:00Z"/>
          <w:rFonts w:ascii="Arial" w:hAnsi="Arial" w:cs="Arial"/>
          <w:sz w:val="20"/>
          <w:szCs w:val="20"/>
        </w:rPr>
      </w:pPr>
      <w:del w:id="7417" w:author="danupraset@gmail.com" w:date="2025-09-23T16:06:00Z">
        <w:r w:rsidRPr="00B32071" w:rsidDel="00D20E1C">
          <w:rPr>
            <w:rFonts w:ascii="Arial" w:hAnsi="Arial" w:cs="Arial"/>
            <w:sz w:val="20"/>
            <w:szCs w:val="20"/>
          </w:rPr>
          <w:delText>NOTE: Due to page size limit, the full-sized image is appended.</w:delText>
        </w:r>
      </w:del>
    </w:p>
    <w:p w14:paraId="18F05E39" w14:textId="7E6C63DF" w:rsidR="00C14DFB" w:rsidDel="00D20E1C" w:rsidRDefault="00750175" w:rsidP="00C14DFB">
      <w:pPr>
        <w:rPr>
          <w:del w:id="7418" w:author="danupraset@gmail.com" w:date="2025-09-23T16:06:00Z"/>
        </w:rPr>
      </w:pPr>
      <w:del w:id="7419" w:author="danupraset@gmail.com" w:date="2025-09-23T16:06:00Z">
        <w:r w:rsidDel="00D20E1C">
          <w:object w:dxaOrig="1287" w:dyaOrig="837" w14:anchorId="78BDFBB2">
            <v:shape id="_x0000_i1040" type="#_x0000_t75" style="width:62.25pt;height:42pt" o:ole="">
              <v:imagedata r:id="rId66" o:title=""/>
            </v:shape>
            <o:OLEObject Type="Embed" ProgID="Package" ShapeID="_x0000_i1040" DrawAspect="Icon" ObjectID="_1827413443" r:id="rId67"/>
          </w:object>
        </w:r>
      </w:del>
    </w:p>
    <w:tbl>
      <w:tblPr>
        <w:tblStyle w:val="TableGrid"/>
        <w:tblW w:w="0" w:type="auto"/>
        <w:tblLook w:val="04A0" w:firstRow="1" w:lastRow="0" w:firstColumn="1" w:lastColumn="0" w:noHBand="0" w:noVBand="1"/>
      </w:tblPr>
      <w:tblGrid>
        <w:gridCol w:w="3083"/>
        <w:gridCol w:w="1853"/>
        <w:gridCol w:w="4414"/>
      </w:tblGrid>
      <w:tr w:rsidR="00C14DFB" w:rsidRPr="00C14DFB" w:rsidDel="00D20E1C" w14:paraId="04E7F2DE" w14:textId="1B15FD5A" w:rsidTr="00C14DFB">
        <w:trPr>
          <w:del w:id="7420" w:author="danupraset@gmail.com" w:date="2025-09-23T16:06:00Z"/>
        </w:trPr>
        <w:tc>
          <w:tcPr>
            <w:tcW w:w="0" w:type="auto"/>
            <w:shd w:val="clear" w:color="auto" w:fill="F2F2F2" w:themeFill="background1" w:themeFillShade="F2"/>
            <w:hideMark/>
          </w:tcPr>
          <w:p w14:paraId="05F6072B" w14:textId="02BCF879" w:rsidR="00C14DFB" w:rsidRPr="00C14DFB" w:rsidDel="00D20E1C" w:rsidRDefault="00C14DFB" w:rsidP="00C14DFB">
            <w:pPr>
              <w:rPr>
                <w:del w:id="7421" w:author="danupraset@gmail.com" w:date="2025-09-23T16:06:00Z"/>
                <w:rFonts w:ascii="Arial" w:hAnsi="Arial" w:cs="Arial"/>
                <w:b/>
                <w:bCs/>
                <w:lang w:val="en-SG"/>
              </w:rPr>
            </w:pPr>
            <w:del w:id="7422" w:author="danupraset@gmail.com" w:date="2025-09-23T16:06:00Z">
              <w:r w:rsidRPr="00C14DFB" w:rsidDel="00D20E1C">
                <w:rPr>
                  <w:rFonts w:ascii="Arial" w:hAnsi="Arial" w:cs="Arial"/>
                  <w:b/>
                  <w:bCs/>
                  <w:lang w:val="en-SG"/>
                </w:rPr>
                <w:delText>Step</w:delText>
              </w:r>
            </w:del>
          </w:p>
        </w:tc>
        <w:tc>
          <w:tcPr>
            <w:tcW w:w="0" w:type="auto"/>
            <w:shd w:val="clear" w:color="auto" w:fill="F2F2F2" w:themeFill="background1" w:themeFillShade="F2"/>
            <w:hideMark/>
          </w:tcPr>
          <w:p w14:paraId="4A7DB604" w14:textId="3CC9D174" w:rsidR="00C14DFB" w:rsidRPr="00C14DFB" w:rsidDel="00D20E1C" w:rsidRDefault="00C14DFB" w:rsidP="00C14DFB">
            <w:pPr>
              <w:rPr>
                <w:del w:id="7423" w:author="danupraset@gmail.com" w:date="2025-09-23T16:06:00Z"/>
                <w:rFonts w:ascii="Arial" w:hAnsi="Arial" w:cs="Arial"/>
                <w:b/>
                <w:bCs/>
                <w:lang w:val="en-SG"/>
              </w:rPr>
            </w:pPr>
            <w:del w:id="7424" w:author="danupraset@gmail.com" w:date="2025-09-23T16:06:00Z">
              <w:r w:rsidRPr="00C14DFB" w:rsidDel="00D20E1C">
                <w:rPr>
                  <w:rFonts w:ascii="Arial" w:hAnsi="Arial" w:cs="Arial"/>
                  <w:b/>
                  <w:bCs/>
                  <w:lang w:val="en-SG"/>
                </w:rPr>
                <w:delText>Definition</w:delText>
              </w:r>
            </w:del>
          </w:p>
        </w:tc>
        <w:tc>
          <w:tcPr>
            <w:tcW w:w="0" w:type="auto"/>
            <w:shd w:val="clear" w:color="auto" w:fill="F2F2F2" w:themeFill="background1" w:themeFillShade="F2"/>
            <w:hideMark/>
          </w:tcPr>
          <w:p w14:paraId="53BC9689" w14:textId="1902CA42" w:rsidR="00C14DFB" w:rsidRPr="00C14DFB" w:rsidDel="00D20E1C" w:rsidRDefault="00C14DFB" w:rsidP="00C14DFB">
            <w:pPr>
              <w:rPr>
                <w:del w:id="7425" w:author="danupraset@gmail.com" w:date="2025-09-23T16:06:00Z"/>
                <w:rFonts w:ascii="Arial" w:hAnsi="Arial" w:cs="Arial"/>
                <w:b/>
                <w:bCs/>
                <w:lang w:val="en-SG"/>
              </w:rPr>
            </w:pPr>
            <w:del w:id="7426" w:author="danupraset@gmail.com" w:date="2025-09-23T16:06:00Z">
              <w:r w:rsidRPr="00C14DFB" w:rsidDel="00D20E1C">
                <w:rPr>
                  <w:rFonts w:ascii="Arial" w:hAnsi="Arial" w:cs="Arial"/>
                  <w:b/>
                  <w:bCs/>
                  <w:lang w:val="en-SG"/>
                </w:rPr>
                <w:delText>Brief Description</w:delText>
              </w:r>
            </w:del>
          </w:p>
        </w:tc>
      </w:tr>
      <w:tr w:rsidR="00C14DFB" w:rsidRPr="00C14DFB" w:rsidDel="00D20E1C" w14:paraId="7591D6F6" w14:textId="67E78FEC" w:rsidTr="00C14DFB">
        <w:trPr>
          <w:del w:id="7427" w:author="danupraset@gmail.com" w:date="2025-09-23T16:06:00Z"/>
        </w:trPr>
        <w:tc>
          <w:tcPr>
            <w:tcW w:w="0" w:type="auto"/>
            <w:hideMark/>
          </w:tcPr>
          <w:p w14:paraId="515CF41B" w14:textId="1B198F45" w:rsidR="00C14DFB" w:rsidRPr="00C14DFB" w:rsidDel="00D20E1C" w:rsidRDefault="00C14DFB" w:rsidP="00C14DFB">
            <w:pPr>
              <w:rPr>
                <w:del w:id="7428" w:author="danupraset@gmail.com" w:date="2025-09-23T16:06:00Z"/>
                <w:rFonts w:ascii="Arial" w:hAnsi="Arial" w:cs="Arial"/>
                <w:lang w:val="en-SG"/>
              </w:rPr>
            </w:pPr>
            <w:del w:id="7429" w:author="danupraset@gmail.com" w:date="2025-09-23T16:06:00Z">
              <w:r w:rsidRPr="00C14DFB" w:rsidDel="00D20E1C">
                <w:rPr>
                  <w:rFonts w:ascii="Arial" w:hAnsi="Arial" w:cs="Arial"/>
                  <w:lang w:val="en-SG"/>
                </w:rPr>
                <w:delText>Start</w:delText>
              </w:r>
            </w:del>
          </w:p>
        </w:tc>
        <w:tc>
          <w:tcPr>
            <w:tcW w:w="0" w:type="auto"/>
            <w:hideMark/>
          </w:tcPr>
          <w:p w14:paraId="760D9841" w14:textId="35CE6197" w:rsidR="00C14DFB" w:rsidRPr="00C14DFB" w:rsidDel="00D20E1C" w:rsidRDefault="00C14DFB" w:rsidP="00C14DFB">
            <w:pPr>
              <w:rPr>
                <w:del w:id="7430" w:author="danupraset@gmail.com" w:date="2025-09-23T16:06:00Z"/>
                <w:rFonts w:ascii="Arial" w:hAnsi="Arial" w:cs="Arial"/>
                <w:lang w:val="en-SG"/>
              </w:rPr>
            </w:pPr>
            <w:del w:id="7431" w:author="danupraset@gmail.com" w:date="2025-09-23T16:06:00Z">
              <w:r w:rsidRPr="00C14DFB" w:rsidDel="00D20E1C">
                <w:rPr>
                  <w:rFonts w:ascii="Arial" w:hAnsi="Arial" w:cs="Arial"/>
                  <w:lang w:val="en-SG"/>
                </w:rPr>
                <w:delText>Start</w:delText>
              </w:r>
            </w:del>
          </w:p>
        </w:tc>
        <w:tc>
          <w:tcPr>
            <w:tcW w:w="0" w:type="auto"/>
            <w:hideMark/>
          </w:tcPr>
          <w:p w14:paraId="0296FDC3" w14:textId="3521AC9B" w:rsidR="00C14DFB" w:rsidRPr="00C14DFB" w:rsidDel="00D20E1C" w:rsidRDefault="00C14DFB" w:rsidP="00C14DFB">
            <w:pPr>
              <w:rPr>
                <w:del w:id="7432" w:author="danupraset@gmail.com" w:date="2025-09-23T16:06:00Z"/>
                <w:rFonts w:ascii="Arial" w:hAnsi="Arial" w:cs="Arial"/>
                <w:lang w:val="en-SG"/>
              </w:rPr>
            </w:pPr>
            <w:del w:id="7433" w:author="danupraset@gmail.com" w:date="2025-09-23T16:06:00Z">
              <w:r w:rsidRPr="00C14DFB" w:rsidDel="00D20E1C">
                <w:rPr>
                  <w:rFonts w:ascii="Arial" w:hAnsi="Arial" w:cs="Arial"/>
                  <w:lang w:val="en-SG"/>
                </w:rPr>
                <w:delText>Entry point of the process.</w:delText>
              </w:r>
            </w:del>
          </w:p>
        </w:tc>
      </w:tr>
      <w:tr w:rsidR="00C14DFB" w:rsidRPr="00C14DFB" w:rsidDel="00D20E1C" w14:paraId="7263D523" w14:textId="1D3BB3C2" w:rsidTr="00C14DFB">
        <w:trPr>
          <w:del w:id="7434" w:author="danupraset@gmail.com" w:date="2025-09-23T16:06:00Z"/>
        </w:trPr>
        <w:tc>
          <w:tcPr>
            <w:tcW w:w="0" w:type="auto"/>
            <w:hideMark/>
          </w:tcPr>
          <w:p w14:paraId="76F09340" w14:textId="5F978B09" w:rsidR="00C14DFB" w:rsidRPr="00C14DFB" w:rsidDel="00D20E1C" w:rsidRDefault="00C14DFB" w:rsidP="00C14DFB">
            <w:pPr>
              <w:rPr>
                <w:del w:id="7435" w:author="danupraset@gmail.com" w:date="2025-09-23T16:06:00Z"/>
                <w:rFonts w:ascii="Arial" w:hAnsi="Arial" w:cs="Arial"/>
                <w:lang w:val="en-SG"/>
              </w:rPr>
            </w:pPr>
            <w:del w:id="7436" w:author="danupraset@gmail.com" w:date="2025-09-23T16:06:00Z">
              <w:r w:rsidRPr="00C14DFB" w:rsidDel="00D20E1C">
                <w:rPr>
                  <w:rFonts w:ascii="Arial" w:hAnsi="Arial" w:cs="Arial"/>
                  <w:lang w:val="en-SG"/>
                </w:rPr>
                <w:delText>AXS search notice</w:delText>
              </w:r>
            </w:del>
          </w:p>
        </w:tc>
        <w:tc>
          <w:tcPr>
            <w:tcW w:w="0" w:type="auto"/>
            <w:hideMark/>
          </w:tcPr>
          <w:p w14:paraId="064E0726" w14:textId="333DC19E" w:rsidR="00C14DFB" w:rsidRPr="00C14DFB" w:rsidDel="00D20E1C" w:rsidRDefault="00C14DFB" w:rsidP="00C14DFB">
            <w:pPr>
              <w:rPr>
                <w:del w:id="7437" w:author="danupraset@gmail.com" w:date="2025-09-23T16:06:00Z"/>
                <w:rFonts w:ascii="Arial" w:hAnsi="Arial" w:cs="Arial"/>
                <w:lang w:val="en-SG"/>
              </w:rPr>
            </w:pPr>
            <w:del w:id="7438" w:author="danupraset@gmail.com" w:date="2025-09-23T16:06:00Z">
              <w:r w:rsidRPr="00C14DFB" w:rsidDel="00D20E1C">
                <w:rPr>
                  <w:rFonts w:ascii="Arial" w:hAnsi="Arial" w:cs="Arial"/>
                  <w:lang w:val="en-SG"/>
                </w:rPr>
                <w:delText>Search initiation</w:delText>
              </w:r>
            </w:del>
          </w:p>
        </w:tc>
        <w:tc>
          <w:tcPr>
            <w:tcW w:w="0" w:type="auto"/>
            <w:hideMark/>
          </w:tcPr>
          <w:p w14:paraId="7A74EAE2" w14:textId="310EBB7F" w:rsidR="00C14DFB" w:rsidRPr="00C14DFB" w:rsidDel="00D20E1C" w:rsidRDefault="00C14DFB" w:rsidP="00C14DFB">
            <w:pPr>
              <w:rPr>
                <w:del w:id="7439" w:author="danupraset@gmail.com" w:date="2025-09-23T16:06:00Z"/>
                <w:rFonts w:ascii="Arial" w:hAnsi="Arial" w:cs="Arial"/>
                <w:lang w:val="en-SG"/>
              </w:rPr>
            </w:pPr>
            <w:del w:id="7440" w:author="danupraset@gmail.com" w:date="2025-09-23T16:06:00Z">
              <w:r w:rsidRPr="00C14DFB" w:rsidDel="00D20E1C">
                <w:rPr>
                  <w:rFonts w:ascii="Arial" w:hAnsi="Arial" w:cs="Arial"/>
                  <w:lang w:val="en-SG"/>
                </w:rPr>
                <w:delText>AXS initiates a notice search request.</w:delText>
              </w:r>
            </w:del>
          </w:p>
        </w:tc>
      </w:tr>
      <w:tr w:rsidR="00C14DFB" w:rsidRPr="00C14DFB" w:rsidDel="00D20E1C" w14:paraId="4D226090" w14:textId="62741EE8" w:rsidTr="00C14DFB">
        <w:trPr>
          <w:del w:id="7441" w:author="danupraset@gmail.com" w:date="2025-09-23T16:06:00Z"/>
        </w:trPr>
        <w:tc>
          <w:tcPr>
            <w:tcW w:w="0" w:type="auto"/>
            <w:hideMark/>
          </w:tcPr>
          <w:p w14:paraId="7AF4956D" w14:textId="4054E1CE" w:rsidR="00C14DFB" w:rsidRPr="00C14DFB" w:rsidDel="00D20E1C" w:rsidRDefault="00C14DFB" w:rsidP="00C14DFB">
            <w:pPr>
              <w:rPr>
                <w:del w:id="7442" w:author="danupraset@gmail.com" w:date="2025-09-23T16:06:00Z"/>
                <w:rFonts w:ascii="Arial" w:hAnsi="Arial" w:cs="Arial"/>
                <w:lang w:val="en-SG"/>
              </w:rPr>
            </w:pPr>
            <w:del w:id="7443" w:author="danupraset@gmail.com" w:date="2025-09-23T16:06:00Z">
              <w:r w:rsidRPr="00C14DFB" w:rsidDel="00D20E1C">
                <w:rPr>
                  <w:rFonts w:ascii="Arial" w:hAnsi="Arial" w:cs="Arial"/>
                  <w:lang w:val="en-SG"/>
                </w:rPr>
                <w:delText>APIM API key authentication</w:delText>
              </w:r>
            </w:del>
          </w:p>
        </w:tc>
        <w:tc>
          <w:tcPr>
            <w:tcW w:w="0" w:type="auto"/>
            <w:hideMark/>
          </w:tcPr>
          <w:p w14:paraId="14155E3A" w14:textId="027666E5" w:rsidR="00C14DFB" w:rsidRPr="00C14DFB" w:rsidDel="00D20E1C" w:rsidRDefault="00C14DFB" w:rsidP="00C14DFB">
            <w:pPr>
              <w:rPr>
                <w:del w:id="7444" w:author="danupraset@gmail.com" w:date="2025-09-23T16:06:00Z"/>
                <w:rFonts w:ascii="Arial" w:hAnsi="Arial" w:cs="Arial"/>
                <w:lang w:val="en-SG"/>
              </w:rPr>
            </w:pPr>
            <w:del w:id="7445" w:author="danupraset@gmail.com" w:date="2025-09-23T16:06:00Z">
              <w:r w:rsidRPr="00C14DFB" w:rsidDel="00D20E1C">
                <w:rPr>
                  <w:rFonts w:ascii="Arial" w:hAnsi="Arial" w:cs="Arial"/>
                  <w:lang w:val="en-SG"/>
                </w:rPr>
                <w:delText>Authentication check</w:delText>
              </w:r>
            </w:del>
          </w:p>
        </w:tc>
        <w:tc>
          <w:tcPr>
            <w:tcW w:w="0" w:type="auto"/>
            <w:hideMark/>
          </w:tcPr>
          <w:p w14:paraId="12CC92A4" w14:textId="68BAD46C" w:rsidR="00C14DFB" w:rsidRPr="00C14DFB" w:rsidDel="00D20E1C" w:rsidRDefault="00C14DFB" w:rsidP="00C14DFB">
            <w:pPr>
              <w:rPr>
                <w:del w:id="7446" w:author="danupraset@gmail.com" w:date="2025-09-23T16:06:00Z"/>
                <w:rFonts w:ascii="Arial" w:hAnsi="Arial" w:cs="Arial"/>
                <w:lang w:val="en-SG"/>
              </w:rPr>
            </w:pPr>
            <w:del w:id="7447" w:author="danupraset@gmail.com" w:date="2025-09-23T16:06:00Z">
              <w:r w:rsidRPr="00C14DFB" w:rsidDel="00D20E1C">
                <w:rPr>
                  <w:rFonts w:ascii="Arial" w:hAnsi="Arial" w:cs="Arial"/>
                  <w:lang w:val="en-SG"/>
                </w:rPr>
                <w:delText>Validates the API key; failure returns error message and ends process; success continues.</w:delText>
              </w:r>
            </w:del>
          </w:p>
        </w:tc>
      </w:tr>
      <w:tr w:rsidR="00C14DFB" w:rsidRPr="00C14DFB" w:rsidDel="00D20E1C" w14:paraId="3CC34283" w14:textId="504957FE" w:rsidTr="00C14DFB">
        <w:trPr>
          <w:del w:id="7448" w:author="danupraset@gmail.com" w:date="2025-09-23T16:06:00Z"/>
        </w:trPr>
        <w:tc>
          <w:tcPr>
            <w:tcW w:w="0" w:type="auto"/>
            <w:hideMark/>
          </w:tcPr>
          <w:p w14:paraId="3ADF5CFD" w14:textId="2843E53B" w:rsidR="00C14DFB" w:rsidRPr="00C14DFB" w:rsidDel="00D20E1C" w:rsidRDefault="00F21C85" w:rsidP="00C14DFB">
            <w:pPr>
              <w:rPr>
                <w:del w:id="7449" w:author="danupraset@gmail.com" w:date="2025-09-23T16:06:00Z"/>
                <w:rFonts w:ascii="Arial" w:hAnsi="Arial" w:cs="Arial"/>
                <w:lang w:val="en-SG"/>
              </w:rPr>
            </w:pPr>
            <w:del w:id="7450" w:author="danupraset@gmail.com" w:date="2025-09-23T16:06:00Z">
              <w:r w:rsidRPr="00F21C85" w:rsidDel="00D20E1C">
                <w:rPr>
                  <w:rFonts w:ascii="Arial" w:hAnsi="Arial" w:cs="Arial"/>
                  <w:lang w:val="en-SG"/>
                </w:rPr>
                <w:delText xml:space="preserve">ocmstpdevapp </w:delText>
              </w:r>
              <w:r w:rsidR="00C14DFB" w:rsidRPr="00C14DFB" w:rsidDel="00D20E1C">
                <w:rPr>
                  <w:rFonts w:ascii="Arial" w:hAnsi="Arial" w:cs="Arial"/>
                  <w:lang w:val="en-SG"/>
                </w:rPr>
                <w:delText>GET /PONWS/PONDetailsReq</w:delText>
              </w:r>
            </w:del>
          </w:p>
        </w:tc>
        <w:tc>
          <w:tcPr>
            <w:tcW w:w="0" w:type="auto"/>
            <w:hideMark/>
          </w:tcPr>
          <w:p w14:paraId="25FF263C" w14:textId="4167F712" w:rsidR="00C14DFB" w:rsidRPr="00C14DFB" w:rsidDel="00D20E1C" w:rsidRDefault="00C14DFB" w:rsidP="00C14DFB">
            <w:pPr>
              <w:rPr>
                <w:del w:id="7451" w:author="danupraset@gmail.com" w:date="2025-09-23T16:06:00Z"/>
                <w:rFonts w:ascii="Arial" w:hAnsi="Arial" w:cs="Arial"/>
                <w:lang w:val="en-SG"/>
              </w:rPr>
            </w:pPr>
            <w:del w:id="7452" w:author="danupraset@gmail.com" w:date="2025-09-23T16:06:00Z">
              <w:r w:rsidRPr="00C14DFB" w:rsidDel="00D20E1C">
                <w:rPr>
                  <w:rFonts w:ascii="Arial" w:hAnsi="Arial" w:cs="Arial"/>
                  <w:lang w:val="en-SG"/>
                </w:rPr>
                <w:delText>Service request</w:delText>
              </w:r>
            </w:del>
          </w:p>
        </w:tc>
        <w:tc>
          <w:tcPr>
            <w:tcW w:w="0" w:type="auto"/>
            <w:hideMark/>
          </w:tcPr>
          <w:p w14:paraId="486A9AD9" w14:textId="21298112" w:rsidR="00C14DFB" w:rsidRPr="00C14DFB" w:rsidDel="00D20E1C" w:rsidRDefault="00C14DFB" w:rsidP="00C14DFB">
            <w:pPr>
              <w:rPr>
                <w:del w:id="7453" w:author="danupraset@gmail.com" w:date="2025-09-23T16:06:00Z"/>
                <w:rFonts w:ascii="Arial" w:hAnsi="Arial" w:cs="Arial"/>
                <w:lang w:val="en-SG"/>
              </w:rPr>
            </w:pPr>
            <w:del w:id="7454" w:author="danupraset@gmail.com" w:date="2025-09-23T16:06:00Z">
              <w:r w:rsidRPr="00C14DFB" w:rsidDel="00D20E1C">
                <w:rPr>
                  <w:rFonts w:ascii="Arial" w:hAnsi="Arial" w:cs="Arial"/>
                  <w:lang w:val="en-SG"/>
                </w:rPr>
                <w:delText>Sends request to endpoint, logs transaction to eocms_web_txn_audit.</w:delText>
              </w:r>
            </w:del>
          </w:p>
        </w:tc>
      </w:tr>
      <w:tr w:rsidR="00C14DFB" w:rsidRPr="00C14DFB" w:rsidDel="00D20E1C" w14:paraId="77FF5E60" w14:textId="4AC60B34" w:rsidTr="00C14DFB">
        <w:trPr>
          <w:del w:id="7455" w:author="danupraset@gmail.com" w:date="2025-09-23T16:06:00Z"/>
        </w:trPr>
        <w:tc>
          <w:tcPr>
            <w:tcW w:w="0" w:type="auto"/>
            <w:hideMark/>
          </w:tcPr>
          <w:p w14:paraId="29DB609A" w14:textId="26D3F067" w:rsidR="00C14DFB" w:rsidRPr="00C14DFB" w:rsidDel="00D20E1C" w:rsidRDefault="00C14DFB" w:rsidP="00C14DFB">
            <w:pPr>
              <w:rPr>
                <w:del w:id="7456" w:author="danupraset@gmail.com" w:date="2025-09-23T16:06:00Z"/>
                <w:rFonts w:ascii="Arial" w:hAnsi="Arial" w:cs="Arial"/>
                <w:lang w:val="en-SG"/>
              </w:rPr>
            </w:pPr>
            <w:del w:id="7457" w:author="danupraset@gmail.com" w:date="2025-09-23T16:06:00Z">
              <w:r w:rsidRPr="00C14DFB" w:rsidDel="00D20E1C">
                <w:rPr>
                  <w:rFonts w:ascii="Arial" w:hAnsi="Arial" w:cs="Arial"/>
                  <w:lang w:val="en-SG"/>
                </w:rPr>
                <w:lastRenderedPageBreak/>
                <w:delText>External function to check authentication</w:delText>
              </w:r>
            </w:del>
          </w:p>
        </w:tc>
        <w:tc>
          <w:tcPr>
            <w:tcW w:w="0" w:type="auto"/>
            <w:hideMark/>
          </w:tcPr>
          <w:p w14:paraId="6015B295" w14:textId="28863049" w:rsidR="00C14DFB" w:rsidRPr="00C14DFB" w:rsidDel="00D20E1C" w:rsidRDefault="00C14DFB" w:rsidP="00C14DFB">
            <w:pPr>
              <w:rPr>
                <w:del w:id="7458" w:author="danupraset@gmail.com" w:date="2025-09-23T16:06:00Z"/>
                <w:rFonts w:ascii="Arial" w:hAnsi="Arial" w:cs="Arial"/>
                <w:lang w:val="en-SG"/>
              </w:rPr>
            </w:pPr>
            <w:del w:id="7459" w:author="danupraset@gmail.com" w:date="2025-09-23T16:06:00Z">
              <w:r w:rsidRPr="00C14DFB" w:rsidDel="00D20E1C">
                <w:rPr>
                  <w:rFonts w:ascii="Arial" w:hAnsi="Arial" w:cs="Arial"/>
                  <w:lang w:val="en-SG"/>
                </w:rPr>
                <w:delText>Key verification</w:delText>
              </w:r>
            </w:del>
          </w:p>
        </w:tc>
        <w:tc>
          <w:tcPr>
            <w:tcW w:w="0" w:type="auto"/>
            <w:hideMark/>
          </w:tcPr>
          <w:p w14:paraId="3B70F8A3" w14:textId="2933FEE3" w:rsidR="00C14DFB" w:rsidRPr="00C14DFB" w:rsidDel="00D20E1C" w:rsidRDefault="00C14DFB" w:rsidP="00C14DFB">
            <w:pPr>
              <w:rPr>
                <w:del w:id="7460" w:author="danupraset@gmail.com" w:date="2025-09-23T16:06:00Z"/>
                <w:rFonts w:ascii="Arial" w:hAnsi="Arial" w:cs="Arial"/>
                <w:lang w:val="en-SG"/>
              </w:rPr>
            </w:pPr>
            <w:del w:id="7461" w:author="danupraset@gmail.com" w:date="2025-09-23T16:06:00Z">
              <w:r w:rsidRPr="00C14DFB" w:rsidDel="00D20E1C">
                <w:rPr>
                  <w:rFonts w:ascii="Arial" w:hAnsi="Arial" w:cs="Arial"/>
                  <w:lang w:val="en-SG"/>
                </w:rPr>
                <w:delText>Compares APIM subscription key received with Key Vault subscription key based on sender value.</w:delText>
              </w:r>
            </w:del>
          </w:p>
        </w:tc>
      </w:tr>
      <w:tr w:rsidR="00C14DFB" w:rsidRPr="00C14DFB" w:rsidDel="00D20E1C" w14:paraId="426E62B3" w14:textId="0CE1F091" w:rsidTr="00C14DFB">
        <w:trPr>
          <w:del w:id="7462" w:author="danupraset@gmail.com" w:date="2025-09-23T16:06:00Z"/>
        </w:trPr>
        <w:tc>
          <w:tcPr>
            <w:tcW w:w="0" w:type="auto"/>
            <w:hideMark/>
          </w:tcPr>
          <w:p w14:paraId="1AD48EED" w14:textId="224212BF" w:rsidR="00C14DFB" w:rsidRPr="00C14DFB" w:rsidDel="00D20E1C" w:rsidRDefault="00C14DFB" w:rsidP="00C14DFB">
            <w:pPr>
              <w:rPr>
                <w:del w:id="7463" w:author="danupraset@gmail.com" w:date="2025-09-23T16:06:00Z"/>
                <w:rFonts w:ascii="Arial" w:hAnsi="Arial" w:cs="Arial"/>
                <w:lang w:val="en-SG"/>
              </w:rPr>
            </w:pPr>
            <w:del w:id="7464" w:author="danupraset@gmail.com" w:date="2025-09-23T16:06:00Z">
              <w:r w:rsidRPr="00C14DFB" w:rsidDel="00D20E1C">
                <w:rPr>
                  <w:rFonts w:ascii="Arial" w:hAnsi="Arial" w:cs="Arial"/>
                  <w:lang w:val="en-SG"/>
                </w:rPr>
                <w:delText>Success?</w:delText>
              </w:r>
            </w:del>
          </w:p>
        </w:tc>
        <w:tc>
          <w:tcPr>
            <w:tcW w:w="0" w:type="auto"/>
            <w:hideMark/>
          </w:tcPr>
          <w:p w14:paraId="677BCBEC" w14:textId="38F97FC4" w:rsidR="00C14DFB" w:rsidRPr="00C14DFB" w:rsidDel="00D20E1C" w:rsidRDefault="00C14DFB" w:rsidP="00C14DFB">
            <w:pPr>
              <w:rPr>
                <w:del w:id="7465" w:author="danupraset@gmail.com" w:date="2025-09-23T16:06:00Z"/>
                <w:rFonts w:ascii="Arial" w:hAnsi="Arial" w:cs="Arial"/>
                <w:lang w:val="en-SG"/>
              </w:rPr>
            </w:pPr>
            <w:del w:id="7466" w:author="danupraset@gmail.com" w:date="2025-09-23T16:06:00Z">
              <w:r w:rsidRPr="00C14DFB" w:rsidDel="00D20E1C">
                <w:rPr>
                  <w:rFonts w:ascii="Arial" w:hAnsi="Arial" w:cs="Arial"/>
                  <w:lang w:val="en-SG"/>
                </w:rPr>
                <w:delText>Authentication decision</w:delText>
              </w:r>
            </w:del>
          </w:p>
        </w:tc>
        <w:tc>
          <w:tcPr>
            <w:tcW w:w="0" w:type="auto"/>
            <w:hideMark/>
          </w:tcPr>
          <w:p w14:paraId="134B14EC" w14:textId="6B0A801E" w:rsidR="00C14DFB" w:rsidRPr="00C14DFB" w:rsidDel="00D20E1C" w:rsidRDefault="00C14DFB" w:rsidP="00C14DFB">
            <w:pPr>
              <w:rPr>
                <w:del w:id="7467" w:author="danupraset@gmail.com" w:date="2025-09-23T16:06:00Z"/>
                <w:rFonts w:ascii="Arial" w:hAnsi="Arial" w:cs="Arial"/>
                <w:lang w:val="en-SG"/>
              </w:rPr>
            </w:pPr>
            <w:del w:id="7468" w:author="danupraset@gmail.com" w:date="2025-09-23T16:06:00Z">
              <w:r w:rsidRPr="00C14DFB" w:rsidDel="00D20E1C">
                <w:rPr>
                  <w:rFonts w:ascii="Arial" w:hAnsi="Arial" w:cs="Arial"/>
                  <w:lang w:val="en-SG"/>
                </w:rPr>
                <w:delText>If authentication fails, returns 401 Authentication Failed; if successful, proceeds.</w:delText>
              </w:r>
            </w:del>
          </w:p>
        </w:tc>
      </w:tr>
      <w:tr w:rsidR="00C14DFB" w:rsidRPr="00C14DFB" w:rsidDel="00D20E1C" w14:paraId="3B880834" w14:textId="7669B57B" w:rsidTr="00C14DFB">
        <w:trPr>
          <w:del w:id="7469" w:author="danupraset@gmail.com" w:date="2025-09-23T16:06:00Z"/>
        </w:trPr>
        <w:tc>
          <w:tcPr>
            <w:tcW w:w="0" w:type="auto"/>
            <w:hideMark/>
          </w:tcPr>
          <w:p w14:paraId="1FCD3303" w14:textId="11A8AB60" w:rsidR="00C14DFB" w:rsidRPr="00C14DFB" w:rsidDel="00D20E1C" w:rsidRDefault="00C14DFB" w:rsidP="00C14DFB">
            <w:pPr>
              <w:rPr>
                <w:del w:id="7470" w:author="danupraset@gmail.com" w:date="2025-09-23T16:06:00Z"/>
                <w:rFonts w:ascii="Arial" w:hAnsi="Arial" w:cs="Arial"/>
                <w:lang w:val="en-SG"/>
              </w:rPr>
            </w:pPr>
            <w:del w:id="7471" w:author="danupraset@gmail.com" w:date="2025-09-23T16:06:00Z">
              <w:r w:rsidRPr="00C14DFB" w:rsidDel="00D20E1C">
                <w:rPr>
                  <w:rFonts w:ascii="Arial" w:hAnsi="Arial" w:cs="Arial"/>
                  <w:lang w:val="en-SG"/>
                </w:rPr>
                <w:delText>External function to check query param</w:delText>
              </w:r>
            </w:del>
          </w:p>
        </w:tc>
        <w:tc>
          <w:tcPr>
            <w:tcW w:w="0" w:type="auto"/>
            <w:hideMark/>
          </w:tcPr>
          <w:p w14:paraId="1E2AC698" w14:textId="7022238A" w:rsidR="00C14DFB" w:rsidRPr="00C14DFB" w:rsidDel="00D20E1C" w:rsidRDefault="00C14DFB" w:rsidP="00C14DFB">
            <w:pPr>
              <w:rPr>
                <w:del w:id="7472" w:author="danupraset@gmail.com" w:date="2025-09-23T16:06:00Z"/>
                <w:rFonts w:ascii="Arial" w:hAnsi="Arial" w:cs="Arial"/>
                <w:lang w:val="en-SG"/>
              </w:rPr>
            </w:pPr>
            <w:del w:id="7473" w:author="danupraset@gmail.com" w:date="2025-09-23T16:06:00Z">
              <w:r w:rsidRPr="00C14DFB" w:rsidDel="00D20E1C">
                <w:rPr>
                  <w:rFonts w:ascii="Arial" w:hAnsi="Arial" w:cs="Arial"/>
                  <w:lang w:val="en-SG"/>
                </w:rPr>
                <w:delText>Parameter validation</w:delText>
              </w:r>
            </w:del>
          </w:p>
        </w:tc>
        <w:tc>
          <w:tcPr>
            <w:tcW w:w="0" w:type="auto"/>
            <w:hideMark/>
          </w:tcPr>
          <w:p w14:paraId="6A117A27" w14:textId="5058B6CD" w:rsidR="00C14DFB" w:rsidRPr="00C14DFB" w:rsidDel="00D20E1C" w:rsidRDefault="00C14DFB" w:rsidP="00C14DFB">
            <w:pPr>
              <w:rPr>
                <w:del w:id="7474" w:author="danupraset@gmail.com" w:date="2025-09-23T16:06:00Z"/>
                <w:rFonts w:ascii="Arial" w:hAnsi="Arial" w:cs="Arial"/>
                <w:lang w:val="en-SG"/>
              </w:rPr>
            </w:pPr>
            <w:del w:id="7475" w:author="danupraset@gmail.com" w:date="2025-09-23T16:06:00Z">
              <w:r w:rsidRPr="00C14DFB" w:rsidDel="00D20E1C">
                <w:rPr>
                  <w:rFonts w:ascii="Arial" w:hAnsi="Arial" w:cs="Arial"/>
                  <w:lang w:val="en-SG"/>
                </w:rPr>
                <w:delText>Checks if query has notice_no or vehicle_no.</w:delText>
              </w:r>
            </w:del>
          </w:p>
        </w:tc>
      </w:tr>
      <w:tr w:rsidR="00C14DFB" w:rsidRPr="00C14DFB" w:rsidDel="00D20E1C" w14:paraId="186E5EDE" w14:textId="29A43292" w:rsidTr="00C14DFB">
        <w:trPr>
          <w:del w:id="7476" w:author="danupraset@gmail.com" w:date="2025-09-23T16:06:00Z"/>
        </w:trPr>
        <w:tc>
          <w:tcPr>
            <w:tcW w:w="0" w:type="auto"/>
            <w:hideMark/>
          </w:tcPr>
          <w:p w14:paraId="6CAF8B27" w14:textId="2AA59638" w:rsidR="00C14DFB" w:rsidRPr="00C14DFB" w:rsidDel="00D20E1C" w:rsidRDefault="00C14DFB" w:rsidP="00C14DFB">
            <w:pPr>
              <w:rPr>
                <w:del w:id="7477" w:author="danupraset@gmail.com" w:date="2025-09-23T16:06:00Z"/>
                <w:rFonts w:ascii="Arial" w:hAnsi="Arial" w:cs="Arial"/>
                <w:lang w:val="en-SG"/>
              </w:rPr>
            </w:pPr>
            <w:del w:id="7478" w:author="danupraset@gmail.com" w:date="2025-09-23T16:06:00Z">
              <w:r w:rsidRPr="00C14DFB" w:rsidDel="00D20E1C">
                <w:rPr>
                  <w:rFonts w:ascii="Arial" w:hAnsi="Arial" w:cs="Arial"/>
                  <w:lang w:val="en-SG"/>
                </w:rPr>
                <w:delText>Notice no / vehicle no exist?</w:delText>
              </w:r>
            </w:del>
          </w:p>
        </w:tc>
        <w:tc>
          <w:tcPr>
            <w:tcW w:w="0" w:type="auto"/>
            <w:hideMark/>
          </w:tcPr>
          <w:p w14:paraId="257A5653" w14:textId="3C2DE65D" w:rsidR="00C14DFB" w:rsidRPr="00C14DFB" w:rsidDel="00D20E1C" w:rsidRDefault="00C14DFB" w:rsidP="00C14DFB">
            <w:pPr>
              <w:rPr>
                <w:del w:id="7479" w:author="danupraset@gmail.com" w:date="2025-09-23T16:06:00Z"/>
                <w:rFonts w:ascii="Arial" w:hAnsi="Arial" w:cs="Arial"/>
                <w:lang w:val="en-SG"/>
              </w:rPr>
            </w:pPr>
            <w:del w:id="7480" w:author="danupraset@gmail.com" w:date="2025-09-23T16:06:00Z">
              <w:r w:rsidRPr="00C14DFB" w:rsidDel="00D20E1C">
                <w:rPr>
                  <w:rFonts w:ascii="Arial" w:hAnsi="Arial" w:cs="Arial"/>
                  <w:lang w:val="en-SG"/>
                </w:rPr>
                <w:delText>Query completeness check</w:delText>
              </w:r>
            </w:del>
          </w:p>
        </w:tc>
        <w:tc>
          <w:tcPr>
            <w:tcW w:w="0" w:type="auto"/>
            <w:hideMark/>
          </w:tcPr>
          <w:p w14:paraId="614E6B11" w14:textId="282EE216" w:rsidR="00C14DFB" w:rsidRPr="00C14DFB" w:rsidDel="00D20E1C" w:rsidRDefault="00C14DFB" w:rsidP="00C14DFB">
            <w:pPr>
              <w:rPr>
                <w:del w:id="7481" w:author="danupraset@gmail.com" w:date="2025-09-23T16:06:00Z"/>
                <w:rFonts w:ascii="Arial" w:hAnsi="Arial" w:cs="Arial"/>
                <w:lang w:val="en-SG"/>
              </w:rPr>
            </w:pPr>
            <w:del w:id="7482" w:author="danupraset@gmail.com" w:date="2025-09-23T16:06:00Z">
              <w:r w:rsidRPr="00C14DFB" w:rsidDel="00D20E1C">
                <w:rPr>
                  <w:rFonts w:ascii="Arial" w:hAnsi="Arial" w:cs="Arial"/>
                  <w:lang w:val="en-SG"/>
                </w:rPr>
                <w:delText>If missing, returns 400 Bad Request; if present, proceeds.</w:delText>
              </w:r>
            </w:del>
          </w:p>
        </w:tc>
      </w:tr>
      <w:tr w:rsidR="00C14DFB" w:rsidRPr="00C14DFB" w:rsidDel="00D20E1C" w14:paraId="61618144" w14:textId="15C87570" w:rsidTr="00C14DFB">
        <w:trPr>
          <w:del w:id="7483" w:author="danupraset@gmail.com" w:date="2025-09-23T16:06:00Z"/>
        </w:trPr>
        <w:tc>
          <w:tcPr>
            <w:tcW w:w="0" w:type="auto"/>
            <w:hideMark/>
          </w:tcPr>
          <w:p w14:paraId="5D3A2F82" w14:textId="5526B577" w:rsidR="00C14DFB" w:rsidRPr="00C14DFB" w:rsidDel="00D20E1C" w:rsidRDefault="00C14DFB" w:rsidP="00C14DFB">
            <w:pPr>
              <w:rPr>
                <w:del w:id="7484" w:author="danupraset@gmail.com" w:date="2025-09-23T16:06:00Z"/>
                <w:rFonts w:ascii="Arial" w:hAnsi="Arial" w:cs="Arial"/>
                <w:lang w:val="en-SG"/>
              </w:rPr>
            </w:pPr>
            <w:del w:id="7485" w:author="danupraset@gmail.com" w:date="2025-09-23T16:06:00Z">
              <w:r w:rsidRPr="00C14DFB" w:rsidDel="00D20E1C">
                <w:rPr>
                  <w:rFonts w:ascii="Arial" w:hAnsi="Arial" w:cs="Arial"/>
                  <w:lang w:val="en-SG"/>
                </w:rPr>
                <w:delText>Get list outstanding notices</w:delText>
              </w:r>
            </w:del>
          </w:p>
        </w:tc>
        <w:tc>
          <w:tcPr>
            <w:tcW w:w="0" w:type="auto"/>
            <w:hideMark/>
          </w:tcPr>
          <w:p w14:paraId="1C3D654C" w14:textId="7D063647" w:rsidR="00C14DFB" w:rsidRPr="00C14DFB" w:rsidDel="00D20E1C" w:rsidRDefault="00C14DFB" w:rsidP="00C14DFB">
            <w:pPr>
              <w:rPr>
                <w:del w:id="7486" w:author="danupraset@gmail.com" w:date="2025-09-23T16:06:00Z"/>
                <w:rFonts w:ascii="Arial" w:hAnsi="Arial" w:cs="Arial"/>
                <w:lang w:val="en-SG"/>
              </w:rPr>
            </w:pPr>
            <w:del w:id="7487" w:author="danupraset@gmail.com" w:date="2025-09-23T16:06:00Z">
              <w:r w:rsidRPr="00C14DFB" w:rsidDel="00D20E1C">
                <w:rPr>
                  <w:rFonts w:ascii="Arial" w:hAnsi="Arial" w:cs="Arial"/>
                  <w:lang w:val="en-SG"/>
                </w:rPr>
                <w:delText>Retrieve data</w:delText>
              </w:r>
            </w:del>
          </w:p>
        </w:tc>
        <w:tc>
          <w:tcPr>
            <w:tcW w:w="0" w:type="auto"/>
            <w:hideMark/>
          </w:tcPr>
          <w:p w14:paraId="7A63CAA1" w14:textId="7D0A78C7" w:rsidR="00C14DFB" w:rsidRPr="00C14DFB" w:rsidDel="00D20E1C" w:rsidRDefault="00C14DFB" w:rsidP="00C14DFB">
            <w:pPr>
              <w:rPr>
                <w:del w:id="7488" w:author="danupraset@gmail.com" w:date="2025-09-23T16:06:00Z"/>
                <w:rFonts w:ascii="Arial" w:hAnsi="Arial" w:cs="Arial"/>
                <w:lang w:val="en-SG"/>
              </w:rPr>
            </w:pPr>
            <w:del w:id="7489" w:author="danupraset@gmail.com" w:date="2025-09-23T16:06:00Z">
              <w:r w:rsidRPr="00C14DFB" w:rsidDel="00D20E1C">
                <w:rPr>
                  <w:rFonts w:ascii="Arial" w:hAnsi="Arial" w:cs="Arial"/>
                  <w:lang w:val="en-SG"/>
                </w:rPr>
                <w:delText>Queries outstanding notices for the search input.</w:delText>
              </w:r>
            </w:del>
          </w:p>
        </w:tc>
      </w:tr>
      <w:tr w:rsidR="00C14DFB" w:rsidRPr="00C14DFB" w:rsidDel="00D20E1C" w14:paraId="253AFBEF" w14:textId="5CC379C0" w:rsidTr="00C14DFB">
        <w:trPr>
          <w:del w:id="7490" w:author="danupraset@gmail.com" w:date="2025-09-23T16:06:00Z"/>
        </w:trPr>
        <w:tc>
          <w:tcPr>
            <w:tcW w:w="0" w:type="auto"/>
            <w:hideMark/>
          </w:tcPr>
          <w:p w14:paraId="74A8F46D" w14:textId="3ABC317F" w:rsidR="00C14DFB" w:rsidRPr="00C14DFB" w:rsidDel="00D20E1C" w:rsidRDefault="00C14DFB" w:rsidP="00C14DFB">
            <w:pPr>
              <w:rPr>
                <w:del w:id="7491" w:author="danupraset@gmail.com" w:date="2025-09-23T16:06:00Z"/>
                <w:rFonts w:ascii="Arial" w:hAnsi="Arial" w:cs="Arial"/>
                <w:lang w:val="en-SG"/>
              </w:rPr>
            </w:pPr>
            <w:del w:id="7492" w:author="danupraset@gmail.com" w:date="2025-09-23T16:06:00Z">
              <w:r w:rsidRPr="00C14DFB" w:rsidDel="00D20E1C">
                <w:rPr>
                  <w:rFonts w:ascii="Arial" w:hAnsi="Arial" w:cs="Arial"/>
                  <w:lang w:val="en-SG"/>
                </w:rPr>
                <w:delText>Any record?</w:delText>
              </w:r>
            </w:del>
          </w:p>
        </w:tc>
        <w:tc>
          <w:tcPr>
            <w:tcW w:w="0" w:type="auto"/>
            <w:hideMark/>
          </w:tcPr>
          <w:p w14:paraId="10B5FAED" w14:textId="4E337D75" w:rsidR="00C14DFB" w:rsidRPr="00C14DFB" w:rsidDel="00D20E1C" w:rsidRDefault="00C14DFB" w:rsidP="00C14DFB">
            <w:pPr>
              <w:rPr>
                <w:del w:id="7493" w:author="danupraset@gmail.com" w:date="2025-09-23T16:06:00Z"/>
                <w:rFonts w:ascii="Arial" w:hAnsi="Arial" w:cs="Arial"/>
                <w:lang w:val="en-SG"/>
              </w:rPr>
            </w:pPr>
            <w:del w:id="7494" w:author="danupraset@gmail.com" w:date="2025-09-23T16:06:00Z">
              <w:r w:rsidRPr="00C14DFB" w:rsidDel="00D20E1C">
                <w:rPr>
                  <w:rFonts w:ascii="Arial" w:hAnsi="Arial" w:cs="Arial"/>
                  <w:lang w:val="en-SG"/>
                </w:rPr>
                <w:delText>Record check</w:delText>
              </w:r>
            </w:del>
          </w:p>
        </w:tc>
        <w:tc>
          <w:tcPr>
            <w:tcW w:w="0" w:type="auto"/>
            <w:hideMark/>
          </w:tcPr>
          <w:p w14:paraId="30681D5B" w14:textId="2523781B" w:rsidR="00C14DFB" w:rsidRPr="00C14DFB" w:rsidDel="00D20E1C" w:rsidRDefault="00C14DFB" w:rsidP="00C14DFB">
            <w:pPr>
              <w:rPr>
                <w:del w:id="7495" w:author="danupraset@gmail.com" w:date="2025-09-23T16:06:00Z"/>
                <w:rFonts w:ascii="Arial" w:hAnsi="Arial" w:cs="Arial"/>
                <w:lang w:val="en-SG"/>
              </w:rPr>
            </w:pPr>
            <w:del w:id="7496" w:author="danupraset@gmail.com" w:date="2025-09-23T16:06:00Z">
              <w:r w:rsidRPr="00C14DFB" w:rsidDel="00D20E1C">
                <w:rPr>
                  <w:rFonts w:ascii="Arial" w:hAnsi="Arial" w:cs="Arial"/>
                  <w:lang w:val="en-SG"/>
                </w:rPr>
                <w:delText>If no records, returns success with no data; if found, proceeds.</w:delText>
              </w:r>
            </w:del>
          </w:p>
        </w:tc>
      </w:tr>
      <w:tr w:rsidR="00C14DFB" w:rsidRPr="00C14DFB" w:rsidDel="00D20E1C" w14:paraId="1313C566" w14:textId="73909605" w:rsidTr="00C14DFB">
        <w:trPr>
          <w:del w:id="7497" w:author="danupraset@gmail.com" w:date="2025-09-23T16:06:00Z"/>
        </w:trPr>
        <w:tc>
          <w:tcPr>
            <w:tcW w:w="0" w:type="auto"/>
            <w:hideMark/>
          </w:tcPr>
          <w:p w14:paraId="62DFCB6D" w14:textId="15A23FE6" w:rsidR="00C14DFB" w:rsidRPr="00C14DFB" w:rsidDel="00D20E1C" w:rsidRDefault="00C14DFB" w:rsidP="00C14DFB">
            <w:pPr>
              <w:rPr>
                <w:del w:id="7498" w:author="danupraset@gmail.com" w:date="2025-09-23T16:06:00Z"/>
                <w:rFonts w:ascii="Arial" w:hAnsi="Arial" w:cs="Arial"/>
                <w:lang w:val="en-SG"/>
              </w:rPr>
            </w:pPr>
            <w:del w:id="7499" w:author="danupraset@gmail.com" w:date="2025-09-23T16:06:00Z">
              <w:r w:rsidRPr="00C14DFB" w:rsidDel="00D20E1C">
                <w:rPr>
                  <w:rFonts w:ascii="Arial" w:hAnsi="Arial" w:cs="Arial"/>
                  <w:lang w:val="en-SG"/>
                </w:rPr>
                <w:delText>Response success with data</w:delText>
              </w:r>
            </w:del>
          </w:p>
        </w:tc>
        <w:tc>
          <w:tcPr>
            <w:tcW w:w="0" w:type="auto"/>
            <w:hideMark/>
          </w:tcPr>
          <w:p w14:paraId="3E8BF901" w14:textId="428FEE09" w:rsidR="00C14DFB" w:rsidRPr="00C14DFB" w:rsidDel="00D20E1C" w:rsidRDefault="00C14DFB" w:rsidP="00C14DFB">
            <w:pPr>
              <w:rPr>
                <w:del w:id="7500" w:author="danupraset@gmail.com" w:date="2025-09-23T16:06:00Z"/>
                <w:rFonts w:ascii="Arial" w:hAnsi="Arial" w:cs="Arial"/>
                <w:lang w:val="en-SG"/>
              </w:rPr>
            </w:pPr>
            <w:del w:id="7501" w:author="danupraset@gmail.com" w:date="2025-09-23T16:06:00Z">
              <w:r w:rsidRPr="00C14DFB" w:rsidDel="00D20E1C">
                <w:rPr>
                  <w:rFonts w:ascii="Arial" w:hAnsi="Arial" w:cs="Arial"/>
                  <w:lang w:val="en-SG"/>
                </w:rPr>
                <w:delText>Response delivery</w:delText>
              </w:r>
            </w:del>
          </w:p>
        </w:tc>
        <w:tc>
          <w:tcPr>
            <w:tcW w:w="0" w:type="auto"/>
            <w:hideMark/>
          </w:tcPr>
          <w:p w14:paraId="1ADC5E21" w14:textId="2008256D" w:rsidR="00C14DFB" w:rsidRPr="00C14DFB" w:rsidDel="00D20E1C" w:rsidRDefault="00C14DFB" w:rsidP="00C14DFB">
            <w:pPr>
              <w:rPr>
                <w:del w:id="7502" w:author="danupraset@gmail.com" w:date="2025-09-23T16:06:00Z"/>
                <w:rFonts w:ascii="Arial" w:hAnsi="Arial" w:cs="Arial"/>
                <w:lang w:val="en-SG"/>
              </w:rPr>
            </w:pPr>
            <w:del w:id="7503" w:author="danupraset@gmail.com" w:date="2025-09-23T16:06:00Z">
              <w:r w:rsidRPr="00C14DFB" w:rsidDel="00D20E1C">
                <w:rPr>
                  <w:rFonts w:ascii="Arial" w:hAnsi="Arial" w:cs="Arial"/>
                  <w:lang w:val="en-SG"/>
                </w:rPr>
                <w:delText>Returns result data to AXS and ends process.</w:delText>
              </w:r>
            </w:del>
          </w:p>
        </w:tc>
      </w:tr>
    </w:tbl>
    <w:p w14:paraId="315C1C9A" w14:textId="5C29B615" w:rsidR="00C14DFB" w:rsidDel="00D20E1C" w:rsidRDefault="00F57BC4" w:rsidP="00F57BC4">
      <w:pPr>
        <w:spacing w:before="240" w:line="360" w:lineRule="auto"/>
        <w:rPr>
          <w:del w:id="7504" w:author="danupraset@gmail.com" w:date="2025-09-23T16:06:00Z"/>
          <w:rFonts w:ascii="Arial" w:hAnsi="Arial" w:cs="Arial"/>
          <w:sz w:val="20"/>
          <w:szCs w:val="20"/>
        </w:rPr>
      </w:pPr>
      <w:del w:id="7505" w:author="danupraset@gmail.com" w:date="2025-09-23T16:06:00Z">
        <w:r w:rsidRPr="00F57BC4" w:rsidDel="00D20E1C">
          <w:rPr>
            <w:rFonts w:ascii="Arial" w:hAnsi="Arial" w:cs="Arial"/>
            <w:sz w:val="20"/>
            <w:szCs w:val="20"/>
          </w:rPr>
          <w:delText>Get list outstanding notices using vehicle number</w:delText>
        </w:r>
      </w:del>
    </w:p>
    <w:tbl>
      <w:tblPr>
        <w:tblStyle w:val="TableGrid"/>
        <w:tblW w:w="0" w:type="auto"/>
        <w:tblLook w:val="04A0" w:firstRow="1" w:lastRow="0" w:firstColumn="1" w:lastColumn="0" w:noHBand="0" w:noVBand="1"/>
      </w:tblPr>
      <w:tblGrid>
        <w:gridCol w:w="2961"/>
        <w:gridCol w:w="1581"/>
        <w:gridCol w:w="4808"/>
      </w:tblGrid>
      <w:tr w:rsidR="00F57BC4" w:rsidRPr="00F57BC4" w:rsidDel="00D20E1C" w14:paraId="75FB1346" w14:textId="7686D234" w:rsidTr="00F57BC4">
        <w:trPr>
          <w:del w:id="7506" w:author="danupraset@gmail.com" w:date="2025-09-23T16:06:00Z"/>
        </w:trPr>
        <w:tc>
          <w:tcPr>
            <w:tcW w:w="0" w:type="auto"/>
            <w:shd w:val="clear" w:color="auto" w:fill="F2F2F2" w:themeFill="background1" w:themeFillShade="F2"/>
            <w:hideMark/>
          </w:tcPr>
          <w:p w14:paraId="10722276" w14:textId="44E5D3BC" w:rsidR="00F57BC4" w:rsidRPr="00F57BC4" w:rsidDel="00D20E1C" w:rsidRDefault="00F57BC4" w:rsidP="00F57BC4">
            <w:pPr>
              <w:spacing w:line="360" w:lineRule="auto"/>
              <w:rPr>
                <w:del w:id="7507" w:author="danupraset@gmail.com" w:date="2025-09-23T16:06:00Z"/>
                <w:rFonts w:ascii="Arial" w:hAnsi="Arial" w:cs="Arial"/>
                <w:b/>
                <w:bCs/>
                <w:szCs w:val="20"/>
                <w:lang w:val="en-SG"/>
              </w:rPr>
            </w:pPr>
            <w:del w:id="7508" w:author="danupraset@gmail.com" w:date="2025-09-23T16:06:00Z">
              <w:r w:rsidRPr="00F57BC4" w:rsidDel="00D20E1C">
                <w:rPr>
                  <w:rFonts w:ascii="Arial" w:hAnsi="Arial" w:cs="Arial"/>
                  <w:b/>
                  <w:bCs/>
                  <w:szCs w:val="20"/>
                  <w:lang w:val="en-SG"/>
                </w:rPr>
                <w:delText>Step</w:delText>
              </w:r>
            </w:del>
          </w:p>
        </w:tc>
        <w:tc>
          <w:tcPr>
            <w:tcW w:w="0" w:type="auto"/>
            <w:shd w:val="clear" w:color="auto" w:fill="F2F2F2" w:themeFill="background1" w:themeFillShade="F2"/>
            <w:hideMark/>
          </w:tcPr>
          <w:p w14:paraId="05A0D2C0" w14:textId="43DA3515" w:rsidR="00F57BC4" w:rsidRPr="00F57BC4" w:rsidDel="00D20E1C" w:rsidRDefault="00F57BC4" w:rsidP="00F57BC4">
            <w:pPr>
              <w:spacing w:line="360" w:lineRule="auto"/>
              <w:rPr>
                <w:del w:id="7509" w:author="danupraset@gmail.com" w:date="2025-09-23T16:06:00Z"/>
                <w:rFonts w:ascii="Arial" w:hAnsi="Arial" w:cs="Arial"/>
                <w:b/>
                <w:bCs/>
                <w:szCs w:val="20"/>
                <w:lang w:val="en-SG"/>
              </w:rPr>
            </w:pPr>
            <w:del w:id="7510" w:author="danupraset@gmail.com" w:date="2025-09-23T16:06:00Z">
              <w:r w:rsidRPr="00F57BC4" w:rsidDel="00D20E1C">
                <w:rPr>
                  <w:rFonts w:ascii="Arial" w:hAnsi="Arial" w:cs="Arial"/>
                  <w:b/>
                  <w:bCs/>
                  <w:szCs w:val="20"/>
                  <w:lang w:val="en-SG"/>
                </w:rPr>
                <w:delText>Definition</w:delText>
              </w:r>
            </w:del>
          </w:p>
        </w:tc>
        <w:tc>
          <w:tcPr>
            <w:tcW w:w="0" w:type="auto"/>
            <w:shd w:val="clear" w:color="auto" w:fill="F2F2F2" w:themeFill="background1" w:themeFillShade="F2"/>
            <w:hideMark/>
          </w:tcPr>
          <w:p w14:paraId="05C1C6FA" w14:textId="3AF2251E" w:rsidR="00F57BC4" w:rsidRPr="00F57BC4" w:rsidDel="00D20E1C" w:rsidRDefault="00F57BC4" w:rsidP="00F57BC4">
            <w:pPr>
              <w:spacing w:line="360" w:lineRule="auto"/>
              <w:rPr>
                <w:del w:id="7511" w:author="danupraset@gmail.com" w:date="2025-09-23T16:06:00Z"/>
                <w:rFonts w:ascii="Arial" w:hAnsi="Arial" w:cs="Arial"/>
                <w:b/>
                <w:bCs/>
                <w:szCs w:val="20"/>
                <w:lang w:val="en-SG"/>
              </w:rPr>
            </w:pPr>
            <w:del w:id="7512" w:author="danupraset@gmail.com" w:date="2025-09-23T16:06:00Z">
              <w:r w:rsidRPr="00F57BC4" w:rsidDel="00D20E1C">
                <w:rPr>
                  <w:rFonts w:ascii="Arial" w:hAnsi="Arial" w:cs="Arial"/>
                  <w:b/>
                  <w:bCs/>
                  <w:szCs w:val="20"/>
                  <w:lang w:val="en-SG"/>
                </w:rPr>
                <w:delText>Brief Description</w:delText>
              </w:r>
            </w:del>
          </w:p>
        </w:tc>
      </w:tr>
      <w:tr w:rsidR="00F57BC4" w:rsidRPr="00F57BC4" w:rsidDel="00D20E1C" w14:paraId="7AC7C4E9" w14:textId="3911A421" w:rsidTr="00F57BC4">
        <w:trPr>
          <w:del w:id="7513" w:author="danupraset@gmail.com" w:date="2025-09-23T16:06:00Z"/>
        </w:trPr>
        <w:tc>
          <w:tcPr>
            <w:tcW w:w="0" w:type="auto"/>
            <w:hideMark/>
          </w:tcPr>
          <w:p w14:paraId="3C1F55F2" w14:textId="4AB138FD" w:rsidR="00F57BC4" w:rsidRPr="00F57BC4" w:rsidDel="00D20E1C" w:rsidRDefault="00F57BC4" w:rsidP="00F57BC4">
            <w:pPr>
              <w:spacing w:line="360" w:lineRule="auto"/>
              <w:rPr>
                <w:del w:id="7514" w:author="danupraset@gmail.com" w:date="2025-09-23T16:06:00Z"/>
                <w:rFonts w:ascii="Arial" w:hAnsi="Arial" w:cs="Arial"/>
                <w:szCs w:val="20"/>
                <w:lang w:val="en-SG"/>
              </w:rPr>
            </w:pPr>
            <w:del w:id="7515" w:author="danupraset@gmail.com" w:date="2025-09-23T16:06:00Z">
              <w:r w:rsidRPr="00F57BC4" w:rsidDel="00D20E1C">
                <w:rPr>
                  <w:rFonts w:ascii="Arial" w:hAnsi="Arial" w:cs="Arial"/>
                  <w:szCs w:val="20"/>
                  <w:lang w:val="en-SG"/>
                </w:rPr>
                <w:delText>Start</w:delText>
              </w:r>
            </w:del>
          </w:p>
        </w:tc>
        <w:tc>
          <w:tcPr>
            <w:tcW w:w="0" w:type="auto"/>
            <w:hideMark/>
          </w:tcPr>
          <w:p w14:paraId="193105F3" w14:textId="48EF8796" w:rsidR="00F57BC4" w:rsidRPr="00F57BC4" w:rsidDel="00D20E1C" w:rsidRDefault="00F57BC4" w:rsidP="00F57BC4">
            <w:pPr>
              <w:spacing w:line="360" w:lineRule="auto"/>
              <w:rPr>
                <w:del w:id="7516" w:author="danupraset@gmail.com" w:date="2025-09-23T16:06:00Z"/>
                <w:rFonts w:ascii="Arial" w:hAnsi="Arial" w:cs="Arial"/>
                <w:szCs w:val="20"/>
                <w:lang w:val="en-SG"/>
              </w:rPr>
            </w:pPr>
            <w:del w:id="7517" w:author="danupraset@gmail.com" w:date="2025-09-23T16:06:00Z">
              <w:r w:rsidRPr="00F57BC4" w:rsidDel="00D20E1C">
                <w:rPr>
                  <w:rFonts w:ascii="Arial" w:hAnsi="Arial" w:cs="Arial"/>
                  <w:szCs w:val="20"/>
                  <w:lang w:val="en-SG"/>
                </w:rPr>
                <w:delText>Entry point</w:delText>
              </w:r>
            </w:del>
          </w:p>
        </w:tc>
        <w:tc>
          <w:tcPr>
            <w:tcW w:w="0" w:type="auto"/>
            <w:hideMark/>
          </w:tcPr>
          <w:p w14:paraId="08BDF760" w14:textId="08E0F487" w:rsidR="00F57BC4" w:rsidRPr="00F57BC4" w:rsidDel="00D20E1C" w:rsidRDefault="00F57BC4" w:rsidP="00F57BC4">
            <w:pPr>
              <w:spacing w:line="360" w:lineRule="auto"/>
              <w:rPr>
                <w:del w:id="7518" w:author="danupraset@gmail.com" w:date="2025-09-23T16:06:00Z"/>
                <w:rFonts w:ascii="Arial" w:hAnsi="Arial" w:cs="Arial"/>
                <w:szCs w:val="20"/>
                <w:lang w:val="en-SG"/>
              </w:rPr>
            </w:pPr>
            <w:del w:id="7519" w:author="danupraset@gmail.com" w:date="2025-09-23T16:06:00Z">
              <w:r w:rsidRPr="00F57BC4" w:rsidDel="00D20E1C">
                <w:rPr>
                  <w:rFonts w:ascii="Arial" w:hAnsi="Arial" w:cs="Arial"/>
                  <w:szCs w:val="20"/>
                  <w:lang w:val="en-SG"/>
                </w:rPr>
                <w:delText>Starts vehicle-number search path.</w:delText>
              </w:r>
            </w:del>
          </w:p>
        </w:tc>
      </w:tr>
      <w:tr w:rsidR="00F57BC4" w:rsidRPr="00F57BC4" w:rsidDel="00D20E1C" w14:paraId="3EA5C7EC" w14:textId="6B7BFA3E" w:rsidTr="00F57BC4">
        <w:trPr>
          <w:del w:id="7520" w:author="danupraset@gmail.com" w:date="2025-09-23T16:06:00Z"/>
        </w:trPr>
        <w:tc>
          <w:tcPr>
            <w:tcW w:w="0" w:type="auto"/>
            <w:hideMark/>
          </w:tcPr>
          <w:p w14:paraId="5CDA10D5" w14:textId="42AAFC9B" w:rsidR="00F57BC4" w:rsidRPr="00F57BC4" w:rsidDel="00D20E1C" w:rsidRDefault="00F57BC4" w:rsidP="00F57BC4">
            <w:pPr>
              <w:spacing w:line="360" w:lineRule="auto"/>
              <w:rPr>
                <w:del w:id="7521" w:author="danupraset@gmail.com" w:date="2025-09-23T16:06:00Z"/>
                <w:rFonts w:ascii="Arial" w:hAnsi="Arial" w:cs="Arial"/>
                <w:szCs w:val="20"/>
                <w:lang w:val="en-SG"/>
              </w:rPr>
            </w:pPr>
            <w:del w:id="7522" w:author="danupraset@gmail.com" w:date="2025-09-23T16:06:00Z">
              <w:r w:rsidRPr="00F57BC4" w:rsidDel="00D20E1C">
                <w:rPr>
                  <w:rFonts w:ascii="Arial" w:hAnsi="Arial" w:cs="Arial"/>
                  <w:szCs w:val="20"/>
                  <w:lang w:val="en-SG"/>
                </w:rPr>
                <w:delText>Check search by → vehicle number</w:delText>
              </w:r>
            </w:del>
          </w:p>
        </w:tc>
        <w:tc>
          <w:tcPr>
            <w:tcW w:w="0" w:type="auto"/>
            <w:hideMark/>
          </w:tcPr>
          <w:p w14:paraId="34C4B4B0" w14:textId="6A6623FE" w:rsidR="00F57BC4" w:rsidRPr="00F57BC4" w:rsidDel="00D20E1C" w:rsidRDefault="00F57BC4" w:rsidP="00F57BC4">
            <w:pPr>
              <w:spacing w:line="360" w:lineRule="auto"/>
              <w:rPr>
                <w:del w:id="7523" w:author="danupraset@gmail.com" w:date="2025-09-23T16:06:00Z"/>
                <w:rFonts w:ascii="Arial" w:hAnsi="Arial" w:cs="Arial"/>
                <w:szCs w:val="20"/>
                <w:lang w:val="en-SG"/>
              </w:rPr>
            </w:pPr>
            <w:del w:id="7524" w:author="danupraset@gmail.com" w:date="2025-09-23T16:06:00Z">
              <w:r w:rsidRPr="00F57BC4" w:rsidDel="00D20E1C">
                <w:rPr>
                  <w:rFonts w:ascii="Arial" w:hAnsi="Arial" w:cs="Arial"/>
                  <w:szCs w:val="20"/>
                  <w:lang w:val="en-SG"/>
                </w:rPr>
                <w:delText>Search routing</w:delText>
              </w:r>
            </w:del>
          </w:p>
        </w:tc>
        <w:tc>
          <w:tcPr>
            <w:tcW w:w="0" w:type="auto"/>
            <w:hideMark/>
          </w:tcPr>
          <w:p w14:paraId="7954A0B2" w14:textId="1CBBCB89" w:rsidR="00F57BC4" w:rsidRPr="00F57BC4" w:rsidDel="00D20E1C" w:rsidRDefault="00F57BC4" w:rsidP="00F57BC4">
            <w:pPr>
              <w:spacing w:line="360" w:lineRule="auto"/>
              <w:rPr>
                <w:del w:id="7525" w:author="danupraset@gmail.com" w:date="2025-09-23T16:06:00Z"/>
                <w:rFonts w:ascii="Arial" w:hAnsi="Arial" w:cs="Arial"/>
                <w:szCs w:val="20"/>
                <w:lang w:val="en-SG"/>
              </w:rPr>
            </w:pPr>
            <w:del w:id="7526" w:author="danupraset@gmail.com" w:date="2025-09-23T16:06:00Z">
              <w:r w:rsidRPr="00F57BC4" w:rsidDel="00D20E1C">
                <w:rPr>
                  <w:rFonts w:ascii="Arial" w:hAnsi="Arial" w:cs="Arial"/>
                  <w:szCs w:val="20"/>
                  <w:lang w:val="en-SG"/>
                </w:rPr>
                <w:delText>Chooses search type.</w:delText>
              </w:r>
            </w:del>
          </w:p>
        </w:tc>
      </w:tr>
      <w:tr w:rsidR="00F57BC4" w:rsidRPr="00F57BC4" w:rsidDel="00D20E1C" w14:paraId="23B2ABCB" w14:textId="365C5779" w:rsidTr="00F57BC4">
        <w:trPr>
          <w:del w:id="7527" w:author="danupraset@gmail.com" w:date="2025-09-23T16:06:00Z"/>
        </w:trPr>
        <w:tc>
          <w:tcPr>
            <w:tcW w:w="0" w:type="auto"/>
            <w:hideMark/>
          </w:tcPr>
          <w:p w14:paraId="78F37AED" w14:textId="31ED8B7D" w:rsidR="00F57BC4" w:rsidRPr="00F57BC4" w:rsidDel="00D20E1C" w:rsidRDefault="00F57BC4" w:rsidP="00F57BC4">
            <w:pPr>
              <w:spacing w:line="360" w:lineRule="auto"/>
              <w:rPr>
                <w:del w:id="7528" w:author="danupraset@gmail.com" w:date="2025-09-23T16:06:00Z"/>
                <w:rFonts w:ascii="Arial" w:hAnsi="Arial" w:cs="Arial"/>
                <w:szCs w:val="20"/>
                <w:lang w:val="en-SG"/>
              </w:rPr>
            </w:pPr>
            <w:del w:id="7529" w:author="danupraset@gmail.com" w:date="2025-09-23T16:06:00Z">
              <w:r w:rsidRPr="00F57BC4" w:rsidDel="00D20E1C">
                <w:rPr>
                  <w:rFonts w:ascii="Arial" w:hAnsi="Arial" w:cs="Arial"/>
                  <w:szCs w:val="20"/>
                  <w:lang w:val="en-SG"/>
                </w:rPr>
                <w:delText>Get notices</w:delText>
              </w:r>
            </w:del>
          </w:p>
        </w:tc>
        <w:tc>
          <w:tcPr>
            <w:tcW w:w="0" w:type="auto"/>
            <w:hideMark/>
          </w:tcPr>
          <w:p w14:paraId="2FBFE044" w14:textId="6E27C8E9" w:rsidR="00F57BC4" w:rsidRPr="00F57BC4" w:rsidDel="00D20E1C" w:rsidRDefault="00F57BC4" w:rsidP="00F57BC4">
            <w:pPr>
              <w:spacing w:line="360" w:lineRule="auto"/>
              <w:rPr>
                <w:del w:id="7530" w:author="danupraset@gmail.com" w:date="2025-09-23T16:06:00Z"/>
                <w:rFonts w:ascii="Arial" w:hAnsi="Arial" w:cs="Arial"/>
                <w:szCs w:val="20"/>
                <w:lang w:val="en-SG"/>
              </w:rPr>
            </w:pPr>
            <w:del w:id="7531" w:author="danupraset@gmail.com" w:date="2025-09-23T16:06:00Z">
              <w:r w:rsidRPr="00F57BC4" w:rsidDel="00D20E1C">
                <w:rPr>
                  <w:rFonts w:ascii="Arial" w:hAnsi="Arial" w:cs="Arial"/>
                  <w:szCs w:val="20"/>
                  <w:lang w:val="en-SG"/>
                </w:rPr>
                <w:delText>Notice retrieval</w:delText>
              </w:r>
            </w:del>
          </w:p>
        </w:tc>
        <w:tc>
          <w:tcPr>
            <w:tcW w:w="0" w:type="auto"/>
            <w:hideMark/>
          </w:tcPr>
          <w:p w14:paraId="6F0B6871" w14:textId="2A3E62AD" w:rsidR="00F57BC4" w:rsidRPr="00F57BC4" w:rsidDel="00D20E1C" w:rsidRDefault="00F57BC4" w:rsidP="00F57BC4">
            <w:pPr>
              <w:spacing w:line="360" w:lineRule="auto"/>
              <w:rPr>
                <w:del w:id="7532" w:author="danupraset@gmail.com" w:date="2025-09-23T16:06:00Z"/>
                <w:rFonts w:ascii="Arial" w:hAnsi="Arial" w:cs="Arial"/>
                <w:szCs w:val="20"/>
                <w:lang w:val="en-SG"/>
              </w:rPr>
            </w:pPr>
            <w:del w:id="7533" w:author="danupraset@gmail.com" w:date="2025-09-23T16:06:00Z">
              <w:r w:rsidRPr="00F57BC4" w:rsidDel="00D20E1C">
                <w:rPr>
                  <w:rFonts w:ascii="Arial" w:hAnsi="Arial" w:cs="Arial"/>
                  <w:szCs w:val="20"/>
                  <w:lang w:val="en-SG"/>
                </w:rPr>
                <w:delText>Runs SQL to select matching notices with vehicle_no and no suspension reason.</w:delText>
              </w:r>
            </w:del>
          </w:p>
        </w:tc>
      </w:tr>
      <w:tr w:rsidR="00F57BC4" w:rsidRPr="00F57BC4" w:rsidDel="00D20E1C" w14:paraId="5E0EFAB6" w14:textId="48D5362C" w:rsidTr="00F57BC4">
        <w:trPr>
          <w:del w:id="7534" w:author="danupraset@gmail.com" w:date="2025-09-23T16:06:00Z"/>
        </w:trPr>
        <w:tc>
          <w:tcPr>
            <w:tcW w:w="0" w:type="auto"/>
            <w:hideMark/>
          </w:tcPr>
          <w:p w14:paraId="18753E39" w14:textId="4F398682" w:rsidR="00F57BC4" w:rsidRPr="00F57BC4" w:rsidDel="00D20E1C" w:rsidRDefault="00F57BC4" w:rsidP="00F57BC4">
            <w:pPr>
              <w:spacing w:line="360" w:lineRule="auto"/>
              <w:rPr>
                <w:del w:id="7535" w:author="danupraset@gmail.com" w:date="2025-09-23T16:06:00Z"/>
                <w:rFonts w:ascii="Arial" w:hAnsi="Arial" w:cs="Arial"/>
                <w:szCs w:val="20"/>
                <w:lang w:val="en-SG"/>
              </w:rPr>
            </w:pPr>
            <w:del w:id="7536" w:author="danupraset@gmail.com" w:date="2025-09-23T16:06:00Z">
              <w:r w:rsidRPr="00F57BC4" w:rsidDel="00D20E1C">
                <w:rPr>
                  <w:rFonts w:ascii="Arial" w:hAnsi="Arial" w:cs="Arial"/>
                  <w:szCs w:val="20"/>
                  <w:lang w:val="en-SG"/>
                </w:rPr>
                <w:delText>Any record?</w:delText>
              </w:r>
            </w:del>
          </w:p>
        </w:tc>
        <w:tc>
          <w:tcPr>
            <w:tcW w:w="0" w:type="auto"/>
            <w:hideMark/>
          </w:tcPr>
          <w:p w14:paraId="64E0E260" w14:textId="6B5E93FF" w:rsidR="00F57BC4" w:rsidRPr="00F57BC4" w:rsidDel="00D20E1C" w:rsidRDefault="00F57BC4" w:rsidP="00F57BC4">
            <w:pPr>
              <w:spacing w:line="360" w:lineRule="auto"/>
              <w:rPr>
                <w:del w:id="7537" w:author="danupraset@gmail.com" w:date="2025-09-23T16:06:00Z"/>
                <w:rFonts w:ascii="Arial" w:hAnsi="Arial" w:cs="Arial"/>
                <w:szCs w:val="20"/>
                <w:lang w:val="en-SG"/>
              </w:rPr>
            </w:pPr>
            <w:del w:id="7538" w:author="danupraset@gmail.com" w:date="2025-09-23T16:06:00Z">
              <w:r w:rsidRPr="00F57BC4" w:rsidDel="00D20E1C">
                <w:rPr>
                  <w:rFonts w:ascii="Arial" w:hAnsi="Arial" w:cs="Arial"/>
                  <w:szCs w:val="20"/>
                  <w:lang w:val="en-SG"/>
                </w:rPr>
                <w:delText>Record check</w:delText>
              </w:r>
            </w:del>
          </w:p>
        </w:tc>
        <w:tc>
          <w:tcPr>
            <w:tcW w:w="0" w:type="auto"/>
            <w:hideMark/>
          </w:tcPr>
          <w:p w14:paraId="22597CA1" w14:textId="61DF2682" w:rsidR="00F57BC4" w:rsidRPr="00F57BC4" w:rsidDel="00D20E1C" w:rsidRDefault="00F57BC4" w:rsidP="00F57BC4">
            <w:pPr>
              <w:spacing w:line="360" w:lineRule="auto"/>
              <w:rPr>
                <w:del w:id="7539" w:author="danupraset@gmail.com" w:date="2025-09-23T16:06:00Z"/>
                <w:rFonts w:ascii="Arial" w:hAnsi="Arial" w:cs="Arial"/>
                <w:szCs w:val="20"/>
                <w:lang w:val="en-SG"/>
              </w:rPr>
            </w:pPr>
            <w:del w:id="7540" w:author="danupraset@gmail.com" w:date="2025-09-23T16:06:00Z">
              <w:r w:rsidRPr="00F57BC4" w:rsidDel="00D20E1C">
                <w:rPr>
                  <w:rFonts w:ascii="Arial" w:hAnsi="Arial" w:cs="Arial"/>
                  <w:szCs w:val="20"/>
                  <w:lang w:val="en-SG"/>
                </w:rPr>
                <w:delText>If no records, returns empty; otherwise continues.</w:delText>
              </w:r>
            </w:del>
          </w:p>
        </w:tc>
      </w:tr>
      <w:tr w:rsidR="00F57BC4" w:rsidRPr="00F57BC4" w:rsidDel="00D20E1C" w14:paraId="47479ED3" w14:textId="04647A75" w:rsidTr="00F57BC4">
        <w:trPr>
          <w:del w:id="7541" w:author="danupraset@gmail.com" w:date="2025-09-23T16:06:00Z"/>
        </w:trPr>
        <w:tc>
          <w:tcPr>
            <w:tcW w:w="0" w:type="auto"/>
            <w:hideMark/>
          </w:tcPr>
          <w:p w14:paraId="7FB50A3B" w14:textId="36E31C57" w:rsidR="00F57BC4" w:rsidRPr="00F57BC4" w:rsidDel="00D20E1C" w:rsidRDefault="00F57BC4" w:rsidP="00F57BC4">
            <w:pPr>
              <w:spacing w:line="360" w:lineRule="auto"/>
              <w:rPr>
                <w:del w:id="7542" w:author="danupraset@gmail.com" w:date="2025-09-23T16:06:00Z"/>
                <w:rFonts w:ascii="Arial" w:hAnsi="Arial" w:cs="Arial"/>
                <w:szCs w:val="20"/>
                <w:lang w:val="en-SG"/>
              </w:rPr>
            </w:pPr>
            <w:del w:id="7543" w:author="danupraset@gmail.com" w:date="2025-09-23T16:06:00Z">
              <w:r w:rsidRPr="00F57BC4" w:rsidDel="00D20E1C">
                <w:rPr>
                  <w:rFonts w:ascii="Arial" w:hAnsi="Arial" w:cs="Arial"/>
                  <w:szCs w:val="20"/>
                  <w:lang w:val="en-SG"/>
                </w:rPr>
                <w:delText>Check with payment matrix and user message</w:delText>
              </w:r>
            </w:del>
          </w:p>
        </w:tc>
        <w:tc>
          <w:tcPr>
            <w:tcW w:w="0" w:type="auto"/>
            <w:hideMark/>
          </w:tcPr>
          <w:p w14:paraId="5F566BC6" w14:textId="74484DAB" w:rsidR="00F57BC4" w:rsidRPr="00F57BC4" w:rsidDel="00D20E1C" w:rsidRDefault="00F57BC4" w:rsidP="00F57BC4">
            <w:pPr>
              <w:spacing w:line="360" w:lineRule="auto"/>
              <w:rPr>
                <w:del w:id="7544" w:author="danupraset@gmail.com" w:date="2025-09-23T16:06:00Z"/>
                <w:rFonts w:ascii="Arial" w:hAnsi="Arial" w:cs="Arial"/>
                <w:szCs w:val="20"/>
                <w:lang w:val="en-SG"/>
              </w:rPr>
            </w:pPr>
            <w:del w:id="7545" w:author="danupraset@gmail.com" w:date="2025-09-23T16:06:00Z">
              <w:r w:rsidRPr="00F57BC4" w:rsidDel="00D20E1C">
                <w:rPr>
                  <w:rFonts w:ascii="Arial" w:hAnsi="Arial" w:cs="Arial"/>
                  <w:szCs w:val="20"/>
                  <w:lang w:val="en-SG"/>
                </w:rPr>
                <w:delText>Payment validation</w:delText>
              </w:r>
            </w:del>
          </w:p>
        </w:tc>
        <w:tc>
          <w:tcPr>
            <w:tcW w:w="0" w:type="auto"/>
            <w:hideMark/>
          </w:tcPr>
          <w:p w14:paraId="11716BF7" w14:textId="1F5E6C11" w:rsidR="00F57BC4" w:rsidRPr="00F57BC4" w:rsidDel="00D20E1C" w:rsidRDefault="00F57BC4" w:rsidP="00F57BC4">
            <w:pPr>
              <w:spacing w:line="360" w:lineRule="auto"/>
              <w:rPr>
                <w:del w:id="7546" w:author="danupraset@gmail.com" w:date="2025-09-23T16:06:00Z"/>
                <w:rFonts w:ascii="Arial" w:hAnsi="Arial" w:cs="Arial"/>
                <w:szCs w:val="20"/>
                <w:lang w:val="en-SG"/>
              </w:rPr>
            </w:pPr>
            <w:del w:id="7547" w:author="danupraset@gmail.com" w:date="2025-09-23T16:06:00Z">
              <w:r w:rsidRPr="00F57BC4" w:rsidDel="00D20E1C">
                <w:rPr>
                  <w:rFonts w:ascii="Arial" w:hAnsi="Arial" w:cs="Arial"/>
                  <w:szCs w:val="20"/>
                  <w:lang w:val="en-SG"/>
                </w:rPr>
                <w:delText>Evaluates payment rules and prepares user messages.</w:delText>
              </w:r>
              <w:r w:rsidDel="00D20E1C">
                <w:rPr>
                  <w:rFonts w:ascii="Arial" w:hAnsi="Arial" w:cs="Arial"/>
                  <w:szCs w:val="20"/>
                  <w:lang w:val="en-SG"/>
                </w:rPr>
                <w:delText xml:space="preserve"> (refer to section 2.4)</w:delText>
              </w:r>
            </w:del>
          </w:p>
        </w:tc>
      </w:tr>
      <w:tr w:rsidR="00F57BC4" w:rsidRPr="00F57BC4" w:rsidDel="00D20E1C" w14:paraId="72960266" w14:textId="2D1E63E4" w:rsidTr="00F57BC4">
        <w:trPr>
          <w:del w:id="7548" w:author="danupraset@gmail.com" w:date="2025-09-23T16:06:00Z"/>
        </w:trPr>
        <w:tc>
          <w:tcPr>
            <w:tcW w:w="0" w:type="auto"/>
            <w:hideMark/>
          </w:tcPr>
          <w:p w14:paraId="21A4D20E" w14:textId="769E1A9D" w:rsidR="00F57BC4" w:rsidRPr="00F57BC4" w:rsidDel="00D20E1C" w:rsidRDefault="00F57BC4" w:rsidP="00F57BC4">
            <w:pPr>
              <w:spacing w:line="360" w:lineRule="auto"/>
              <w:rPr>
                <w:del w:id="7549" w:author="danupraset@gmail.com" w:date="2025-09-23T16:06:00Z"/>
                <w:rFonts w:ascii="Arial" w:hAnsi="Arial" w:cs="Arial"/>
                <w:szCs w:val="20"/>
                <w:lang w:val="en-SG"/>
              </w:rPr>
            </w:pPr>
            <w:del w:id="7550" w:author="danupraset@gmail.com" w:date="2025-09-23T16:06:00Z">
              <w:r w:rsidRPr="00F57BC4" w:rsidDel="00D20E1C">
                <w:rPr>
                  <w:rFonts w:ascii="Arial" w:hAnsi="Arial" w:cs="Arial"/>
                  <w:szCs w:val="20"/>
                  <w:lang w:val="en-SG"/>
                </w:rPr>
                <w:delText>showPON</w:delText>
              </w:r>
              <w:r w:rsidDel="00D20E1C">
                <w:rPr>
                  <w:rFonts w:ascii="Arial" w:hAnsi="Arial" w:cs="Arial"/>
                  <w:szCs w:val="20"/>
                  <w:lang w:val="en-SG"/>
                </w:rPr>
                <w:delText xml:space="preserve"> = Y</w:delText>
              </w:r>
            </w:del>
          </w:p>
        </w:tc>
        <w:tc>
          <w:tcPr>
            <w:tcW w:w="0" w:type="auto"/>
            <w:hideMark/>
          </w:tcPr>
          <w:p w14:paraId="4B1B2EEA" w14:textId="254EE42F" w:rsidR="00F57BC4" w:rsidRPr="00F57BC4" w:rsidDel="00D20E1C" w:rsidRDefault="00F57BC4" w:rsidP="00F57BC4">
            <w:pPr>
              <w:spacing w:line="360" w:lineRule="auto"/>
              <w:rPr>
                <w:del w:id="7551" w:author="danupraset@gmail.com" w:date="2025-09-23T16:06:00Z"/>
                <w:rFonts w:ascii="Arial" w:hAnsi="Arial" w:cs="Arial"/>
                <w:szCs w:val="20"/>
                <w:lang w:val="en-SG"/>
              </w:rPr>
            </w:pPr>
            <w:del w:id="7552" w:author="danupraset@gmail.com" w:date="2025-09-23T16:06:00Z">
              <w:r w:rsidRPr="00F57BC4" w:rsidDel="00D20E1C">
                <w:rPr>
                  <w:rFonts w:ascii="Arial" w:hAnsi="Arial" w:cs="Arial"/>
                  <w:szCs w:val="20"/>
                  <w:lang w:val="en-SG"/>
                </w:rPr>
                <w:delText>Display setup</w:delText>
              </w:r>
            </w:del>
          </w:p>
        </w:tc>
        <w:tc>
          <w:tcPr>
            <w:tcW w:w="0" w:type="auto"/>
            <w:hideMark/>
          </w:tcPr>
          <w:p w14:paraId="6CE399F3" w14:textId="0822763B" w:rsidR="00F57BC4" w:rsidRPr="00F57BC4" w:rsidDel="00D20E1C" w:rsidRDefault="00F57BC4" w:rsidP="00F57BC4">
            <w:pPr>
              <w:spacing w:line="360" w:lineRule="auto"/>
              <w:rPr>
                <w:del w:id="7553" w:author="danupraset@gmail.com" w:date="2025-09-23T16:06:00Z"/>
                <w:rFonts w:ascii="Arial" w:hAnsi="Arial" w:cs="Arial"/>
                <w:szCs w:val="20"/>
                <w:lang w:val="en-SG"/>
              </w:rPr>
            </w:pPr>
            <w:del w:id="7554" w:author="danupraset@gmail.com" w:date="2025-09-23T16:06:00Z">
              <w:r w:rsidRPr="00F57BC4" w:rsidDel="00D20E1C">
                <w:rPr>
                  <w:rFonts w:ascii="Arial" w:hAnsi="Arial" w:cs="Arial"/>
                  <w:szCs w:val="20"/>
                  <w:lang w:val="en-SG"/>
                </w:rPr>
                <w:delText>Prepares the PON display details.</w:delText>
              </w:r>
            </w:del>
          </w:p>
        </w:tc>
      </w:tr>
      <w:tr w:rsidR="00F57BC4" w:rsidRPr="00F57BC4" w:rsidDel="00D20E1C" w14:paraId="32D718AD" w14:textId="215D81E0" w:rsidTr="00F57BC4">
        <w:trPr>
          <w:del w:id="7555" w:author="danupraset@gmail.com" w:date="2025-09-23T16:06:00Z"/>
        </w:trPr>
        <w:tc>
          <w:tcPr>
            <w:tcW w:w="0" w:type="auto"/>
            <w:hideMark/>
          </w:tcPr>
          <w:p w14:paraId="7FE6FE75" w14:textId="00CD5292" w:rsidR="00F57BC4" w:rsidRPr="00F57BC4" w:rsidDel="00D20E1C" w:rsidRDefault="00F57BC4" w:rsidP="00F57BC4">
            <w:pPr>
              <w:spacing w:line="360" w:lineRule="auto"/>
              <w:rPr>
                <w:del w:id="7556" w:author="danupraset@gmail.com" w:date="2025-09-23T16:06:00Z"/>
                <w:rFonts w:ascii="Arial" w:hAnsi="Arial" w:cs="Arial"/>
                <w:szCs w:val="20"/>
                <w:lang w:val="en-SG"/>
              </w:rPr>
            </w:pPr>
            <w:del w:id="7557" w:author="danupraset@gmail.com" w:date="2025-09-23T16:06:00Z">
              <w:r w:rsidRPr="00F57BC4" w:rsidDel="00D20E1C">
                <w:rPr>
                  <w:rFonts w:ascii="Arial" w:hAnsi="Arial" w:cs="Arial"/>
                  <w:szCs w:val="20"/>
                  <w:lang w:val="en-SG"/>
                </w:rPr>
                <w:delText>showPON</w:delText>
              </w:r>
              <w:r w:rsidDel="00D20E1C">
                <w:rPr>
                  <w:rFonts w:ascii="Arial" w:hAnsi="Arial" w:cs="Arial"/>
                  <w:szCs w:val="20"/>
                  <w:lang w:val="en-SG"/>
                </w:rPr>
                <w:delText xml:space="preserve"> = N</w:delText>
              </w:r>
            </w:del>
          </w:p>
        </w:tc>
        <w:tc>
          <w:tcPr>
            <w:tcW w:w="0" w:type="auto"/>
            <w:hideMark/>
          </w:tcPr>
          <w:p w14:paraId="5BBCD500" w14:textId="7F9B2646" w:rsidR="00F57BC4" w:rsidRPr="00F57BC4" w:rsidDel="00D20E1C" w:rsidRDefault="00F57BC4" w:rsidP="00F57BC4">
            <w:pPr>
              <w:spacing w:line="360" w:lineRule="auto"/>
              <w:rPr>
                <w:del w:id="7558" w:author="danupraset@gmail.com" w:date="2025-09-23T16:06:00Z"/>
                <w:rFonts w:ascii="Arial" w:hAnsi="Arial" w:cs="Arial"/>
                <w:szCs w:val="20"/>
                <w:lang w:val="en-SG"/>
              </w:rPr>
            </w:pPr>
            <w:del w:id="7559" w:author="danupraset@gmail.com" w:date="2025-09-23T16:06:00Z">
              <w:r w:rsidRPr="00F57BC4" w:rsidDel="00D20E1C">
                <w:rPr>
                  <w:rFonts w:ascii="Arial" w:hAnsi="Arial" w:cs="Arial"/>
                  <w:szCs w:val="20"/>
                  <w:lang w:val="en-SG"/>
                </w:rPr>
                <w:delText>Display setup</w:delText>
              </w:r>
            </w:del>
          </w:p>
        </w:tc>
        <w:tc>
          <w:tcPr>
            <w:tcW w:w="0" w:type="auto"/>
            <w:hideMark/>
          </w:tcPr>
          <w:p w14:paraId="76443CA2" w14:textId="0670684A" w:rsidR="00F57BC4" w:rsidRPr="00F57BC4" w:rsidDel="00D20E1C" w:rsidRDefault="00F57BC4" w:rsidP="00F57BC4">
            <w:pPr>
              <w:spacing w:line="360" w:lineRule="auto"/>
              <w:rPr>
                <w:del w:id="7560" w:author="danupraset@gmail.com" w:date="2025-09-23T16:06:00Z"/>
                <w:rFonts w:ascii="Arial" w:hAnsi="Arial" w:cs="Arial"/>
                <w:szCs w:val="20"/>
                <w:lang w:val="en-SG"/>
              </w:rPr>
            </w:pPr>
            <w:del w:id="7561" w:author="danupraset@gmail.com" w:date="2025-09-23T16:06:00Z">
              <w:r w:rsidDel="00D20E1C">
                <w:rPr>
                  <w:rFonts w:ascii="Arial" w:hAnsi="Arial" w:cs="Arial"/>
                  <w:szCs w:val="20"/>
                  <w:lang w:val="en-SG"/>
                </w:rPr>
                <w:delText>Override the displayMsg value</w:delText>
              </w:r>
            </w:del>
          </w:p>
        </w:tc>
      </w:tr>
      <w:tr w:rsidR="00F57BC4" w:rsidRPr="00F57BC4" w:rsidDel="00D20E1C" w14:paraId="5B0D43AC" w14:textId="5F54B79C" w:rsidTr="00F57BC4">
        <w:trPr>
          <w:del w:id="7562" w:author="danupraset@gmail.com" w:date="2025-09-23T16:06:00Z"/>
        </w:trPr>
        <w:tc>
          <w:tcPr>
            <w:tcW w:w="0" w:type="auto"/>
            <w:hideMark/>
          </w:tcPr>
          <w:p w14:paraId="00DA6836" w14:textId="577B6329" w:rsidR="00F57BC4" w:rsidRPr="00F57BC4" w:rsidDel="00D20E1C" w:rsidRDefault="00F57BC4" w:rsidP="00F57BC4">
            <w:pPr>
              <w:spacing w:line="360" w:lineRule="auto"/>
              <w:rPr>
                <w:del w:id="7563" w:author="danupraset@gmail.com" w:date="2025-09-23T16:06:00Z"/>
                <w:rFonts w:ascii="Arial" w:hAnsi="Arial" w:cs="Arial"/>
                <w:szCs w:val="20"/>
                <w:lang w:val="en-SG"/>
              </w:rPr>
            </w:pPr>
            <w:del w:id="7564" w:author="danupraset@gmail.com" w:date="2025-09-23T16:06:00Z">
              <w:r w:rsidRPr="00F57BC4" w:rsidDel="00D20E1C">
                <w:rPr>
                  <w:rFonts w:ascii="Arial" w:hAnsi="Arial" w:cs="Arial"/>
                  <w:szCs w:val="20"/>
                  <w:lang w:val="en-SG"/>
                </w:rPr>
                <w:delText>Continue next record</w:delText>
              </w:r>
            </w:del>
          </w:p>
        </w:tc>
        <w:tc>
          <w:tcPr>
            <w:tcW w:w="0" w:type="auto"/>
            <w:hideMark/>
          </w:tcPr>
          <w:p w14:paraId="55DC9E68" w14:textId="6AE2BAA0" w:rsidR="00F57BC4" w:rsidRPr="00F57BC4" w:rsidDel="00D20E1C" w:rsidRDefault="00F57BC4" w:rsidP="00F57BC4">
            <w:pPr>
              <w:spacing w:line="360" w:lineRule="auto"/>
              <w:rPr>
                <w:del w:id="7565" w:author="danupraset@gmail.com" w:date="2025-09-23T16:06:00Z"/>
                <w:rFonts w:ascii="Arial" w:hAnsi="Arial" w:cs="Arial"/>
                <w:szCs w:val="20"/>
                <w:lang w:val="en-SG"/>
              </w:rPr>
            </w:pPr>
            <w:del w:id="7566" w:author="danupraset@gmail.com" w:date="2025-09-23T16:06:00Z">
              <w:r w:rsidRPr="00F57BC4" w:rsidDel="00D20E1C">
                <w:rPr>
                  <w:rFonts w:ascii="Arial" w:hAnsi="Arial" w:cs="Arial"/>
                  <w:szCs w:val="20"/>
                  <w:lang w:val="en-SG"/>
                </w:rPr>
                <w:delText>Loop handler</w:delText>
              </w:r>
            </w:del>
          </w:p>
        </w:tc>
        <w:tc>
          <w:tcPr>
            <w:tcW w:w="0" w:type="auto"/>
            <w:hideMark/>
          </w:tcPr>
          <w:p w14:paraId="0BB5DDDE" w14:textId="08D7F167" w:rsidR="00F57BC4" w:rsidRPr="00F57BC4" w:rsidDel="00D20E1C" w:rsidRDefault="00F57BC4" w:rsidP="00F57BC4">
            <w:pPr>
              <w:spacing w:line="360" w:lineRule="auto"/>
              <w:rPr>
                <w:del w:id="7567" w:author="danupraset@gmail.com" w:date="2025-09-23T16:06:00Z"/>
                <w:rFonts w:ascii="Arial" w:hAnsi="Arial" w:cs="Arial"/>
                <w:szCs w:val="20"/>
                <w:lang w:val="en-SG"/>
              </w:rPr>
            </w:pPr>
            <w:del w:id="7568" w:author="danupraset@gmail.com" w:date="2025-09-23T16:06:00Z">
              <w:r w:rsidRPr="00F57BC4" w:rsidDel="00D20E1C">
                <w:rPr>
                  <w:rFonts w:ascii="Arial" w:hAnsi="Arial" w:cs="Arial"/>
                  <w:szCs w:val="20"/>
                  <w:lang w:val="en-SG"/>
                </w:rPr>
                <w:delText>Moves to the next notice record.</w:delText>
              </w:r>
            </w:del>
          </w:p>
        </w:tc>
      </w:tr>
      <w:tr w:rsidR="00F57BC4" w:rsidRPr="00F57BC4" w:rsidDel="00D20E1C" w14:paraId="60B6F484" w14:textId="20F8D946" w:rsidTr="00F57BC4">
        <w:trPr>
          <w:del w:id="7569" w:author="danupraset@gmail.com" w:date="2025-09-23T16:06:00Z"/>
        </w:trPr>
        <w:tc>
          <w:tcPr>
            <w:tcW w:w="0" w:type="auto"/>
            <w:hideMark/>
          </w:tcPr>
          <w:p w14:paraId="26E9F5E7" w14:textId="485E536A" w:rsidR="00F57BC4" w:rsidRPr="00F57BC4" w:rsidDel="00D20E1C" w:rsidRDefault="00F57BC4" w:rsidP="00F57BC4">
            <w:pPr>
              <w:spacing w:line="360" w:lineRule="auto"/>
              <w:rPr>
                <w:del w:id="7570" w:author="danupraset@gmail.com" w:date="2025-09-23T16:06:00Z"/>
                <w:rFonts w:ascii="Arial" w:hAnsi="Arial" w:cs="Arial"/>
                <w:szCs w:val="20"/>
                <w:lang w:val="en-SG"/>
              </w:rPr>
            </w:pPr>
            <w:del w:id="7571" w:author="danupraset@gmail.com" w:date="2025-09-23T16:06:00Z">
              <w:r w:rsidRPr="00F57BC4" w:rsidDel="00D20E1C">
                <w:rPr>
                  <w:rFonts w:ascii="Arial" w:hAnsi="Arial" w:cs="Arial"/>
                  <w:szCs w:val="20"/>
                  <w:lang w:val="en-SG"/>
                </w:rPr>
                <w:delText>Return notices</w:delText>
              </w:r>
            </w:del>
          </w:p>
        </w:tc>
        <w:tc>
          <w:tcPr>
            <w:tcW w:w="0" w:type="auto"/>
            <w:hideMark/>
          </w:tcPr>
          <w:p w14:paraId="788B5F47" w14:textId="1913B2AA" w:rsidR="00F57BC4" w:rsidRPr="00F57BC4" w:rsidDel="00D20E1C" w:rsidRDefault="00F57BC4" w:rsidP="00F57BC4">
            <w:pPr>
              <w:spacing w:line="360" w:lineRule="auto"/>
              <w:rPr>
                <w:del w:id="7572" w:author="danupraset@gmail.com" w:date="2025-09-23T16:06:00Z"/>
                <w:rFonts w:ascii="Arial" w:hAnsi="Arial" w:cs="Arial"/>
                <w:szCs w:val="20"/>
                <w:lang w:val="en-SG"/>
              </w:rPr>
            </w:pPr>
            <w:del w:id="7573" w:author="danupraset@gmail.com" w:date="2025-09-23T16:06:00Z">
              <w:r w:rsidRPr="00F57BC4" w:rsidDel="00D20E1C">
                <w:rPr>
                  <w:rFonts w:ascii="Arial" w:hAnsi="Arial" w:cs="Arial"/>
                  <w:szCs w:val="20"/>
                  <w:lang w:val="en-SG"/>
                </w:rPr>
                <w:delText>Data return</w:delText>
              </w:r>
            </w:del>
          </w:p>
        </w:tc>
        <w:tc>
          <w:tcPr>
            <w:tcW w:w="0" w:type="auto"/>
            <w:hideMark/>
          </w:tcPr>
          <w:p w14:paraId="15D3281F" w14:textId="2D549585" w:rsidR="00F57BC4" w:rsidRPr="00F57BC4" w:rsidDel="00D20E1C" w:rsidRDefault="00F57BC4" w:rsidP="00F57BC4">
            <w:pPr>
              <w:spacing w:line="360" w:lineRule="auto"/>
              <w:rPr>
                <w:del w:id="7574" w:author="danupraset@gmail.com" w:date="2025-09-23T16:06:00Z"/>
                <w:rFonts w:ascii="Arial" w:hAnsi="Arial" w:cs="Arial"/>
                <w:szCs w:val="20"/>
                <w:lang w:val="en-SG"/>
              </w:rPr>
            </w:pPr>
            <w:del w:id="7575" w:author="danupraset@gmail.com" w:date="2025-09-23T16:06:00Z">
              <w:r w:rsidRPr="00F57BC4" w:rsidDel="00D20E1C">
                <w:rPr>
                  <w:rFonts w:ascii="Arial" w:hAnsi="Arial" w:cs="Arial"/>
                  <w:szCs w:val="20"/>
                  <w:lang w:val="en-SG"/>
                </w:rPr>
                <w:delText>Sends compiled notice data back.</w:delText>
              </w:r>
            </w:del>
          </w:p>
        </w:tc>
      </w:tr>
      <w:tr w:rsidR="00F57BC4" w:rsidRPr="00F57BC4" w:rsidDel="00D20E1C" w14:paraId="2E0BED6A" w14:textId="315371FE" w:rsidTr="00F57BC4">
        <w:trPr>
          <w:del w:id="7576" w:author="danupraset@gmail.com" w:date="2025-09-23T16:06:00Z"/>
        </w:trPr>
        <w:tc>
          <w:tcPr>
            <w:tcW w:w="0" w:type="auto"/>
            <w:hideMark/>
          </w:tcPr>
          <w:p w14:paraId="65CF6230" w14:textId="67EE7475" w:rsidR="00F57BC4" w:rsidRPr="00F57BC4" w:rsidDel="00D20E1C" w:rsidRDefault="00F57BC4" w:rsidP="00F57BC4">
            <w:pPr>
              <w:spacing w:line="360" w:lineRule="auto"/>
              <w:rPr>
                <w:del w:id="7577" w:author="danupraset@gmail.com" w:date="2025-09-23T16:06:00Z"/>
                <w:rFonts w:ascii="Arial" w:hAnsi="Arial" w:cs="Arial"/>
                <w:szCs w:val="20"/>
                <w:lang w:val="en-SG"/>
              </w:rPr>
            </w:pPr>
            <w:del w:id="7578" w:author="danupraset@gmail.com" w:date="2025-09-23T16:06:00Z">
              <w:r w:rsidRPr="00F57BC4" w:rsidDel="00D20E1C">
                <w:rPr>
                  <w:rFonts w:ascii="Arial" w:hAnsi="Arial" w:cs="Arial"/>
                  <w:szCs w:val="20"/>
                  <w:lang w:val="en-SG"/>
                </w:rPr>
                <w:lastRenderedPageBreak/>
                <w:delText>End</w:delText>
              </w:r>
            </w:del>
          </w:p>
        </w:tc>
        <w:tc>
          <w:tcPr>
            <w:tcW w:w="0" w:type="auto"/>
            <w:hideMark/>
          </w:tcPr>
          <w:p w14:paraId="5FF6BD67" w14:textId="2D276621" w:rsidR="00F57BC4" w:rsidRPr="00F57BC4" w:rsidDel="00D20E1C" w:rsidRDefault="00F57BC4" w:rsidP="00F57BC4">
            <w:pPr>
              <w:spacing w:line="360" w:lineRule="auto"/>
              <w:rPr>
                <w:del w:id="7579" w:author="danupraset@gmail.com" w:date="2025-09-23T16:06:00Z"/>
                <w:rFonts w:ascii="Arial" w:hAnsi="Arial" w:cs="Arial"/>
                <w:szCs w:val="20"/>
                <w:lang w:val="en-SG"/>
              </w:rPr>
            </w:pPr>
            <w:del w:id="7580" w:author="danupraset@gmail.com" w:date="2025-09-23T16:06:00Z">
              <w:r w:rsidRPr="00F57BC4" w:rsidDel="00D20E1C">
                <w:rPr>
                  <w:rFonts w:ascii="Arial" w:hAnsi="Arial" w:cs="Arial"/>
                  <w:szCs w:val="20"/>
                  <w:lang w:val="en-SG"/>
                </w:rPr>
                <w:delText>Exit</w:delText>
              </w:r>
            </w:del>
          </w:p>
        </w:tc>
        <w:tc>
          <w:tcPr>
            <w:tcW w:w="0" w:type="auto"/>
            <w:hideMark/>
          </w:tcPr>
          <w:p w14:paraId="17CCFCD3" w14:textId="362B2C68" w:rsidR="00F57BC4" w:rsidRPr="00F57BC4" w:rsidDel="00D20E1C" w:rsidRDefault="00F57BC4" w:rsidP="00F57BC4">
            <w:pPr>
              <w:spacing w:line="360" w:lineRule="auto"/>
              <w:rPr>
                <w:del w:id="7581" w:author="danupraset@gmail.com" w:date="2025-09-23T16:06:00Z"/>
                <w:rFonts w:ascii="Arial" w:hAnsi="Arial" w:cs="Arial"/>
                <w:szCs w:val="20"/>
                <w:lang w:val="en-SG"/>
              </w:rPr>
            </w:pPr>
            <w:del w:id="7582" w:author="danupraset@gmail.com" w:date="2025-09-23T16:06:00Z">
              <w:r w:rsidRPr="00F57BC4" w:rsidDel="00D20E1C">
                <w:rPr>
                  <w:rFonts w:ascii="Arial" w:hAnsi="Arial" w:cs="Arial"/>
                  <w:szCs w:val="20"/>
                  <w:lang w:val="en-SG"/>
                </w:rPr>
                <w:delText>Ends branch.</w:delText>
              </w:r>
            </w:del>
          </w:p>
        </w:tc>
      </w:tr>
    </w:tbl>
    <w:p w14:paraId="4F401427" w14:textId="5483A6DF" w:rsidR="00F57BC4" w:rsidDel="00D20E1C" w:rsidRDefault="00F57BC4" w:rsidP="00F57BC4">
      <w:pPr>
        <w:spacing w:before="240" w:line="360" w:lineRule="auto"/>
        <w:rPr>
          <w:del w:id="7583" w:author="danupraset@gmail.com" w:date="2025-09-23T16:06:00Z"/>
          <w:rFonts w:ascii="Arial" w:hAnsi="Arial" w:cs="Arial"/>
          <w:sz w:val="20"/>
          <w:szCs w:val="20"/>
        </w:rPr>
      </w:pPr>
      <w:del w:id="7584" w:author="danupraset@gmail.com" w:date="2025-09-23T16:06:00Z">
        <w:r w:rsidRPr="00F57BC4" w:rsidDel="00D20E1C">
          <w:rPr>
            <w:rFonts w:ascii="Arial" w:hAnsi="Arial" w:cs="Arial"/>
            <w:sz w:val="20"/>
            <w:szCs w:val="20"/>
          </w:rPr>
          <w:delText xml:space="preserve">Get list outstanding notices using </w:delText>
        </w:r>
        <w:r w:rsidDel="00D20E1C">
          <w:rPr>
            <w:rFonts w:ascii="Arial" w:hAnsi="Arial" w:cs="Arial"/>
            <w:sz w:val="20"/>
            <w:szCs w:val="20"/>
          </w:rPr>
          <w:delText>notice</w:delText>
        </w:r>
        <w:r w:rsidRPr="00F57BC4" w:rsidDel="00D20E1C">
          <w:rPr>
            <w:rFonts w:ascii="Arial" w:hAnsi="Arial" w:cs="Arial"/>
            <w:sz w:val="20"/>
            <w:szCs w:val="20"/>
          </w:rPr>
          <w:delText xml:space="preserve"> number</w:delText>
        </w:r>
      </w:del>
    </w:p>
    <w:tbl>
      <w:tblPr>
        <w:tblStyle w:val="TableGrid"/>
        <w:tblW w:w="0" w:type="auto"/>
        <w:tblLook w:val="04A0" w:firstRow="1" w:lastRow="0" w:firstColumn="1" w:lastColumn="0" w:noHBand="0" w:noVBand="1"/>
      </w:tblPr>
      <w:tblGrid>
        <w:gridCol w:w="2660"/>
        <w:gridCol w:w="2570"/>
        <w:gridCol w:w="4120"/>
      </w:tblGrid>
      <w:tr w:rsidR="00F57BC4" w:rsidRPr="00F57BC4" w:rsidDel="00D20E1C" w14:paraId="0D96634F" w14:textId="1EEB7E73" w:rsidTr="00F57BC4">
        <w:trPr>
          <w:del w:id="7585" w:author="danupraset@gmail.com" w:date="2025-09-23T16:06:00Z"/>
        </w:trPr>
        <w:tc>
          <w:tcPr>
            <w:tcW w:w="0" w:type="auto"/>
            <w:shd w:val="clear" w:color="auto" w:fill="F2F2F2" w:themeFill="background1" w:themeFillShade="F2"/>
            <w:hideMark/>
          </w:tcPr>
          <w:p w14:paraId="4CFA1800" w14:textId="3FE887E7" w:rsidR="00F57BC4" w:rsidRPr="00F57BC4" w:rsidDel="00D20E1C" w:rsidRDefault="00F57BC4" w:rsidP="00F57BC4">
            <w:pPr>
              <w:spacing w:line="360" w:lineRule="auto"/>
              <w:rPr>
                <w:del w:id="7586" w:author="danupraset@gmail.com" w:date="2025-09-23T16:06:00Z"/>
                <w:rFonts w:ascii="Arial" w:hAnsi="Arial" w:cs="Arial"/>
                <w:b/>
                <w:bCs/>
                <w:szCs w:val="20"/>
                <w:lang w:val="en-SG"/>
              </w:rPr>
            </w:pPr>
            <w:del w:id="7587" w:author="danupraset@gmail.com" w:date="2025-09-23T16:06:00Z">
              <w:r w:rsidRPr="00F57BC4" w:rsidDel="00D20E1C">
                <w:rPr>
                  <w:rFonts w:ascii="Arial" w:hAnsi="Arial" w:cs="Arial"/>
                  <w:b/>
                  <w:bCs/>
                  <w:szCs w:val="20"/>
                  <w:lang w:val="en-SG"/>
                </w:rPr>
                <w:delText>Step</w:delText>
              </w:r>
            </w:del>
          </w:p>
        </w:tc>
        <w:tc>
          <w:tcPr>
            <w:tcW w:w="0" w:type="auto"/>
            <w:shd w:val="clear" w:color="auto" w:fill="F2F2F2" w:themeFill="background1" w:themeFillShade="F2"/>
            <w:hideMark/>
          </w:tcPr>
          <w:p w14:paraId="31778B3F" w14:textId="186EE83D" w:rsidR="00F57BC4" w:rsidRPr="00F57BC4" w:rsidDel="00D20E1C" w:rsidRDefault="00F57BC4" w:rsidP="00F57BC4">
            <w:pPr>
              <w:spacing w:line="360" w:lineRule="auto"/>
              <w:rPr>
                <w:del w:id="7588" w:author="danupraset@gmail.com" w:date="2025-09-23T16:06:00Z"/>
                <w:rFonts w:ascii="Arial" w:hAnsi="Arial" w:cs="Arial"/>
                <w:b/>
                <w:bCs/>
                <w:szCs w:val="20"/>
                <w:lang w:val="en-SG"/>
              </w:rPr>
            </w:pPr>
            <w:del w:id="7589" w:author="danupraset@gmail.com" w:date="2025-09-23T16:06:00Z">
              <w:r w:rsidRPr="00F57BC4" w:rsidDel="00D20E1C">
                <w:rPr>
                  <w:rFonts w:ascii="Arial" w:hAnsi="Arial" w:cs="Arial"/>
                  <w:b/>
                  <w:bCs/>
                  <w:szCs w:val="20"/>
                  <w:lang w:val="en-SG"/>
                </w:rPr>
                <w:delText>Definition</w:delText>
              </w:r>
            </w:del>
          </w:p>
        </w:tc>
        <w:tc>
          <w:tcPr>
            <w:tcW w:w="0" w:type="auto"/>
            <w:shd w:val="clear" w:color="auto" w:fill="F2F2F2" w:themeFill="background1" w:themeFillShade="F2"/>
            <w:hideMark/>
          </w:tcPr>
          <w:p w14:paraId="5225C228" w14:textId="5A76E992" w:rsidR="00F57BC4" w:rsidRPr="00F57BC4" w:rsidDel="00D20E1C" w:rsidRDefault="00F57BC4" w:rsidP="00F57BC4">
            <w:pPr>
              <w:spacing w:line="360" w:lineRule="auto"/>
              <w:rPr>
                <w:del w:id="7590" w:author="danupraset@gmail.com" w:date="2025-09-23T16:06:00Z"/>
                <w:rFonts w:ascii="Arial" w:hAnsi="Arial" w:cs="Arial"/>
                <w:b/>
                <w:bCs/>
                <w:szCs w:val="20"/>
                <w:lang w:val="en-SG"/>
              </w:rPr>
            </w:pPr>
            <w:del w:id="7591" w:author="danupraset@gmail.com" w:date="2025-09-23T16:06:00Z">
              <w:r w:rsidRPr="00F57BC4" w:rsidDel="00D20E1C">
                <w:rPr>
                  <w:rFonts w:ascii="Arial" w:hAnsi="Arial" w:cs="Arial"/>
                  <w:b/>
                  <w:bCs/>
                  <w:szCs w:val="20"/>
                  <w:lang w:val="en-SG"/>
                </w:rPr>
                <w:delText>Brief Description</w:delText>
              </w:r>
            </w:del>
          </w:p>
        </w:tc>
      </w:tr>
      <w:tr w:rsidR="00F57BC4" w:rsidRPr="00F57BC4" w:rsidDel="00D20E1C" w14:paraId="708FE8A6" w14:textId="2051127E" w:rsidTr="00F57BC4">
        <w:trPr>
          <w:del w:id="7592" w:author="danupraset@gmail.com" w:date="2025-09-23T16:06:00Z"/>
        </w:trPr>
        <w:tc>
          <w:tcPr>
            <w:tcW w:w="0" w:type="auto"/>
            <w:hideMark/>
          </w:tcPr>
          <w:p w14:paraId="5D6C7AF4" w14:textId="1083B4EE" w:rsidR="00F57BC4" w:rsidRPr="00F57BC4" w:rsidDel="00D20E1C" w:rsidRDefault="00F57BC4" w:rsidP="00F57BC4">
            <w:pPr>
              <w:spacing w:line="360" w:lineRule="auto"/>
              <w:rPr>
                <w:del w:id="7593" w:author="danupraset@gmail.com" w:date="2025-09-23T16:06:00Z"/>
                <w:rFonts w:ascii="Arial" w:hAnsi="Arial" w:cs="Arial"/>
                <w:szCs w:val="20"/>
                <w:lang w:val="en-SG"/>
              </w:rPr>
            </w:pPr>
            <w:del w:id="7594" w:author="danupraset@gmail.com" w:date="2025-09-23T16:06:00Z">
              <w:r w:rsidRPr="00F57BC4" w:rsidDel="00D20E1C">
                <w:rPr>
                  <w:rFonts w:ascii="Arial" w:hAnsi="Arial" w:cs="Arial"/>
                  <w:szCs w:val="20"/>
                  <w:lang w:val="en-SG"/>
                </w:rPr>
                <w:delText>Start</w:delText>
              </w:r>
            </w:del>
          </w:p>
        </w:tc>
        <w:tc>
          <w:tcPr>
            <w:tcW w:w="0" w:type="auto"/>
            <w:hideMark/>
          </w:tcPr>
          <w:p w14:paraId="25B5D7C1" w14:textId="27085AF1" w:rsidR="00F57BC4" w:rsidRPr="00F57BC4" w:rsidDel="00D20E1C" w:rsidRDefault="00F57BC4" w:rsidP="00F57BC4">
            <w:pPr>
              <w:spacing w:line="360" w:lineRule="auto"/>
              <w:rPr>
                <w:del w:id="7595" w:author="danupraset@gmail.com" w:date="2025-09-23T16:06:00Z"/>
                <w:rFonts w:ascii="Arial" w:hAnsi="Arial" w:cs="Arial"/>
                <w:szCs w:val="20"/>
                <w:lang w:val="en-SG"/>
              </w:rPr>
            </w:pPr>
            <w:del w:id="7596" w:author="danupraset@gmail.com" w:date="2025-09-23T16:06:00Z">
              <w:r w:rsidRPr="00F57BC4" w:rsidDel="00D20E1C">
                <w:rPr>
                  <w:rFonts w:ascii="Arial" w:hAnsi="Arial" w:cs="Arial"/>
                  <w:szCs w:val="20"/>
                  <w:lang w:val="en-SG"/>
                </w:rPr>
                <w:delText>Entry point</w:delText>
              </w:r>
            </w:del>
          </w:p>
        </w:tc>
        <w:tc>
          <w:tcPr>
            <w:tcW w:w="0" w:type="auto"/>
            <w:hideMark/>
          </w:tcPr>
          <w:p w14:paraId="4C22DD48" w14:textId="33AD743D" w:rsidR="00F57BC4" w:rsidRPr="00F57BC4" w:rsidDel="00D20E1C" w:rsidRDefault="00F57BC4" w:rsidP="00F57BC4">
            <w:pPr>
              <w:spacing w:line="360" w:lineRule="auto"/>
              <w:rPr>
                <w:del w:id="7597" w:author="danupraset@gmail.com" w:date="2025-09-23T16:06:00Z"/>
                <w:rFonts w:ascii="Arial" w:hAnsi="Arial" w:cs="Arial"/>
                <w:szCs w:val="20"/>
                <w:lang w:val="en-SG"/>
              </w:rPr>
            </w:pPr>
            <w:del w:id="7598" w:author="danupraset@gmail.com" w:date="2025-09-23T16:06:00Z">
              <w:r w:rsidRPr="00F57BC4" w:rsidDel="00D20E1C">
                <w:rPr>
                  <w:rFonts w:ascii="Arial" w:hAnsi="Arial" w:cs="Arial"/>
                  <w:szCs w:val="20"/>
                  <w:lang w:val="en-SG"/>
                </w:rPr>
                <w:delText>Starts notice-number search path.</w:delText>
              </w:r>
            </w:del>
          </w:p>
        </w:tc>
      </w:tr>
      <w:tr w:rsidR="00F57BC4" w:rsidRPr="00F57BC4" w:rsidDel="00D20E1C" w14:paraId="751E987A" w14:textId="58692479" w:rsidTr="00F57BC4">
        <w:trPr>
          <w:del w:id="7599" w:author="danupraset@gmail.com" w:date="2025-09-23T16:06:00Z"/>
        </w:trPr>
        <w:tc>
          <w:tcPr>
            <w:tcW w:w="0" w:type="auto"/>
            <w:hideMark/>
          </w:tcPr>
          <w:p w14:paraId="5BDD0BCF" w14:textId="4EB29F82" w:rsidR="00F57BC4" w:rsidRPr="00F57BC4" w:rsidDel="00D20E1C" w:rsidRDefault="00F57BC4" w:rsidP="00F57BC4">
            <w:pPr>
              <w:spacing w:line="360" w:lineRule="auto"/>
              <w:rPr>
                <w:del w:id="7600" w:author="danupraset@gmail.com" w:date="2025-09-23T16:06:00Z"/>
                <w:rFonts w:ascii="Arial" w:hAnsi="Arial" w:cs="Arial"/>
                <w:szCs w:val="20"/>
                <w:lang w:val="en-SG"/>
              </w:rPr>
            </w:pPr>
            <w:del w:id="7601" w:author="danupraset@gmail.com" w:date="2025-09-23T16:06:00Z">
              <w:r w:rsidRPr="00F57BC4" w:rsidDel="00D20E1C">
                <w:rPr>
                  <w:rFonts w:ascii="Arial" w:hAnsi="Arial" w:cs="Arial"/>
                  <w:szCs w:val="20"/>
                  <w:lang w:val="en-SG"/>
                </w:rPr>
                <w:delText>Check search by → notice number</w:delText>
              </w:r>
            </w:del>
          </w:p>
        </w:tc>
        <w:tc>
          <w:tcPr>
            <w:tcW w:w="0" w:type="auto"/>
            <w:hideMark/>
          </w:tcPr>
          <w:p w14:paraId="4A1AE66E" w14:textId="0B30EB52" w:rsidR="00F57BC4" w:rsidRPr="00F57BC4" w:rsidDel="00D20E1C" w:rsidRDefault="00F57BC4" w:rsidP="00F57BC4">
            <w:pPr>
              <w:spacing w:line="360" w:lineRule="auto"/>
              <w:rPr>
                <w:del w:id="7602" w:author="danupraset@gmail.com" w:date="2025-09-23T16:06:00Z"/>
                <w:rFonts w:ascii="Arial" w:hAnsi="Arial" w:cs="Arial"/>
                <w:szCs w:val="20"/>
                <w:lang w:val="en-SG"/>
              </w:rPr>
            </w:pPr>
            <w:del w:id="7603" w:author="danupraset@gmail.com" w:date="2025-09-23T16:06:00Z">
              <w:r w:rsidRPr="00F57BC4" w:rsidDel="00D20E1C">
                <w:rPr>
                  <w:rFonts w:ascii="Arial" w:hAnsi="Arial" w:cs="Arial"/>
                  <w:szCs w:val="20"/>
                  <w:lang w:val="en-SG"/>
                </w:rPr>
                <w:delText>Search routing</w:delText>
              </w:r>
            </w:del>
          </w:p>
        </w:tc>
        <w:tc>
          <w:tcPr>
            <w:tcW w:w="0" w:type="auto"/>
            <w:hideMark/>
          </w:tcPr>
          <w:p w14:paraId="0506E8D3" w14:textId="6397FA45" w:rsidR="00F57BC4" w:rsidRPr="00F57BC4" w:rsidDel="00D20E1C" w:rsidRDefault="00F57BC4" w:rsidP="00F57BC4">
            <w:pPr>
              <w:spacing w:line="360" w:lineRule="auto"/>
              <w:rPr>
                <w:del w:id="7604" w:author="danupraset@gmail.com" w:date="2025-09-23T16:06:00Z"/>
                <w:rFonts w:ascii="Arial" w:hAnsi="Arial" w:cs="Arial"/>
                <w:szCs w:val="20"/>
                <w:lang w:val="en-SG"/>
              </w:rPr>
            </w:pPr>
            <w:del w:id="7605" w:author="danupraset@gmail.com" w:date="2025-09-23T16:06:00Z">
              <w:r w:rsidRPr="00F57BC4" w:rsidDel="00D20E1C">
                <w:rPr>
                  <w:rFonts w:ascii="Arial" w:hAnsi="Arial" w:cs="Arial"/>
                  <w:szCs w:val="20"/>
                  <w:lang w:val="en-SG"/>
                </w:rPr>
                <w:delText>Chooses search type.</w:delText>
              </w:r>
            </w:del>
          </w:p>
        </w:tc>
      </w:tr>
      <w:tr w:rsidR="00F57BC4" w:rsidRPr="00F57BC4" w:rsidDel="00D20E1C" w14:paraId="6920E885" w14:textId="79E19FFC" w:rsidTr="00F57BC4">
        <w:trPr>
          <w:del w:id="7606" w:author="danupraset@gmail.com" w:date="2025-09-23T16:06:00Z"/>
        </w:trPr>
        <w:tc>
          <w:tcPr>
            <w:tcW w:w="0" w:type="auto"/>
            <w:hideMark/>
          </w:tcPr>
          <w:p w14:paraId="31CC7882" w14:textId="75BE6C0B" w:rsidR="00F57BC4" w:rsidRPr="00F57BC4" w:rsidDel="00D20E1C" w:rsidRDefault="00F57BC4" w:rsidP="00F57BC4">
            <w:pPr>
              <w:spacing w:line="360" w:lineRule="auto"/>
              <w:rPr>
                <w:del w:id="7607" w:author="danupraset@gmail.com" w:date="2025-09-23T16:06:00Z"/>
                <w:rFonts w:ascii="Arial" w:hAnsi="Arial" w:cs="Arial"/>
                <w:szCs w:val="20"/>
                <w:lang w:val="en-SG"/>
              </w:rPr>
            </w:pPr>
            <w:del w:id="7608" w:author="danupraset@gmail.com" w:date="2025-09-23T16:06:00Z">
              <w:r w:rsidRPr="00F57BC4" w:rsidDel="00D20E1C">
                <w:rPr>
                  <w:rFonts w:ascii="Arial" w:hAnsi="Arial" w:cs="Arial"/>
                  <w:szCs w:val="20"/>
                  <w:lang w:val="en-SG"/>
                </w:rPr>
                <w:delText>Get notice</w:delText>
              </w:r>
            </w:del>
          </w:p>
        </w:tc>
        <w:tc>
          <w:tcPr>
            <w:tcW w:w="0" w:type="auto"/>
            <w:hideMark/>
          </w:tcPr>
          <w:p w14:paraId="0C37D431" w14:textId="38B3EB6A" w:rsidR="00F57BC4" w:rsidRPr="00F57BC4" w:rsidDel="00D20E1C" w:rsidRDefault="00F57BC4" w:rsidP="00F57BC4">
            <w:pPr>
              <w:spacing w:line="360" w:lineRule="auto"/>
              <w:rPr>
                <w:del w:id="7609" w:author="danupraset@gmail.com" w:date="2025-09-23T16:06:00Z"/>
                <w:rFonts w:ascii="Arial" w:hAnsi="Arial" w:cs="Arial"/>
                <w:szCs w:val="20"/>
                <w:lang w:val="en-SG"/>
              </w:rPr>
            </w:pPr>
            <w:del w:id="7610" w:author="danupraset@gmail.com" w:date="2025-09-23T16:06:00Z">
              <w:r w:rsidRPr="00F57BC4" w:rsidDel="00D20E1C">
                <w:rPr>
                  <w:rFonts w:ascii="Arial" w:hAnsi="Arial" w:cs="Arial"/>
                  <w:szCs w:val="20"/>
                  <w:lang w:val="en-SG"/>
                </w:rPr>
                <w:delText>Notice retrieval</w:delText>
              </w:r>
            </w:del>
          </w:p>
        </w:tc>
        <w:tc>
          <w:tcPr>
            <w:tcW w:w="0" w:type="auto"/>
            <w:hideMark/>
          </w:tcPr>
          <w:p w14:paraId="54D421C8" w14:textId="67491619" w:rsidR="00F57BC4" w:rsidRPr="00F57BC4" w:rsidDel="00D20E1C" w:rsidRDefault="00F57BC4" w:rsidP="00F57BC4">
            <w:pPr>
              <w:spacing w:line="360" w:lineRule="auto"/>
              <w:rPr>
                <w:del w:id="7611" w:author="danupraset@gmail.com" w:date="2025-09-23T16:06:00Z"/>
                <w:rFonts w:ascii="Arial" w:hAnsi="Arial" w:cs="Arial"/>
                <w:szCs w:val="20"/>
                <w:lang w:val="en-SG"/>
              </w:rPr>
            </w:pPr>
            <w:del w:id="7612" w:author="danupraset@gmail.com" w:date="2025-09-23T16:06:00Z">
              <w:r w:rsidRPr="00F57BC4" w:rsidDel="00D20E1C">
                <w:rPr>
                  <w:rFonts w:ascii="Arial" w:hAnsi="Arial" w:cs="Arial"/>
                  <w:szCs w:val="20"/>
                  <w:lang w:val="en-SG"/>
                </w:rPr>
                <w:delText>Runs SQL to select the notice matching notice_no with no suspension reason.</w:delText>
              </w:r>
            </w:del>
          </w:p>
        </w:tc>
      </w:tr>
      <w:tr w:rsidR="00F57BC4" w:rsidRPr="00F57BC4" w:rsidDel="00D20E1C" w14:paraId="64D2CBA0" w14:textId="6A19CB41" w:rsidTr="00F57BC4">
        <w:trPr>
          <w:del w:id="7613" w:author="danupraset@gmail.com" w:date="2025-09-23T16:06:00Z"/>
        </w:trPr>
        <w:tc>
          <w:tcPr>
            <w:tcW w:w="0" w:type="auto"/>
            <w:hideMark/>
          </w:tcPr>
          <w:p w14:paraId="2E85219D" w14:textId="69BC5503" w:rsidR="00F57BC4" w:rsidRPr="00F57BC4" w:rsidDel="00D20E1C" w:rsidRDefault="00F57BC4" w:rsidP="00F57BC4">
            <w:pPr>
              <w:spacing w:line="360" w:lineRule="auto"/>
              <w:rPr>
                <w:del w:id="7614" w:author="danupraset@gmail.com" w:date="2025-09-23T16:06:00Z"/>
                <w:rFonts w:ascii="Arial" w:hAnsi="Arial" w:cs="Arial"/>
                <w:szCs w:val="20"/>
                <w:lang w:val="en-SG"/>
              </w:rPr>
            </w:pPr>
            <w:del w:id="7615" w:author="danupraset@gmail.com" w:date="2025-09-23T16:06:00Z">
              <w:r w:rsidRPr="00F57BC4" w:rsidDel="00D20E1C">
                <w:rPr>
                  <w:rFonts w:ascii="Arial" w:hAnsi="Arial" w:cs="Arial"/>
                  <w:szCs w:val="20"/>
                  <w:lang w:val="en-SG"/>
                </w:rPr>
                <w:delText>Any record?</w:delText>
              </w:r>
            </w:del>
          </w:p>
        </w:tc>
        <w:tc>
          <w:tcPr>
            <w:tcW w:w="0" w:type="auto"/>
            <w:hideMark/>
          </w:tcPr>
          <w:p w14:paraId="44676212" w14:textId="6905AEE8" w:rsidR="00F57BC4" w:rsidRPr="00F57BC4" w:rsidDel="00D20E1C" w:rsidRDefault="00F57BC4" w:rsidP="00F57BC4">
            <w:pPr>
              <w:spacing w:line="360" w:lineRule="auto"/>
              <w:rPr>
                <w:del w:id="7616" w:author="danupraset@gmail.com" w:date="2025-09-23T16:06:00Z"/>
                <w:rFonts w:ascii="Arial" w:hAnsi="Arial" w:cs="Arial"/>
                <w:szCs w:val="20"/>
                <w:lang w:val="en-SG"/>
              </w:rPr>
            </w:pPr>
            <w:del w:id="7617" w:author="danupraset@gmail.com" w:date="2025-09-23T16:06:00Z">
              <w:r w:rsidRPr="00F57BC4" w:rsidDel="00D20E1C">
                <w:rPr>
                  <w:rFonts w:ascii="Arial" w:hAnsi="Arial" w:cs="Arial"/>
                  <w:szCs w:val="20"/>
                  <w:lang w:val="en-SG"/>
                </w:rPr>
                <w:delText>Record check</w:delText>
              </w:r>
            </w:del>
          </w:p>
        </w:tc>
        <w:tc>
          <w:tcPr>
            <w:tcW w:w="0" w:type="auto"/>
            <w:hideMark/>
          </w:tcPr>
          <w:p w14:paraId="4D2A24CE" w14:textId="09890F3A" w:rsidR="00F57BC4" w:rsidRPr="00F57BC4" w:rsidDel="00D20E1C" w:rsidRDefault="00F57BC4" w:rsidP="00F57BC4">
            <w:pPr>
              <w:spacing w:line="360" w:lineRule="auto"/>
              <w:rPr>
                <w:del w:id="7618" w:author="danupraset@gmail.com" w:date="2025-09-23T16:06:00Z"/>
                <w:rFonts w:ascii="Arial" w:hAnsi="Arial" w:cs="Arial"/>
                <w:szCs w:val="20"/>
                <w:lang w:val="en-SG"/>
              </w:rPr>
            </w:pPr>
            <w:del w:id="7619" w:author="danupraset@gmail.com" w:date="2025-09-23T16:06:00Z">
              <w:r w:rsidRPr="00F57BC4" w:rsidDel="00D20E1C">
                <w:rPr>
                  <w:rFonts w:ascii="Arial" w:hAnsi="Arial" w:cs="Arial"/>
                  <w:szCs w:val="20"/>
                  <w:lang w:val="en-SG"/>
                </w:rPr>
                <w:delText>If no records, returns empty; otherwise continues.</w:delText>
              </w:r>
            </w:del>
          </w:p>
        </w:tc>
      </w:tr>
      <w:tr w:rsidR="00F57BC4" w:rsidRPr="00F57BC4" w:rsidDel="00D20E1C" w14:paraId="081B3BC6" w14:textId="06B87F8A" w:rsidTr="00F57BC4">
        <w:trPr>
          <w:del w:id="7620" w:author="danupraset@gmail.com" w:date="2025-09-23T16:06:00Z"/>
        </w:trPr>
        <w:tc>
          <w:tcPr>
            <w:tcW w:w="0" w:type="auto"/>
            <w:hideMark/>
          </w:tcPr>
          <w:p w14:paraId="05DA9C55" w14:textId="20994FBB" w:rsidR="00F57BC4" w:rsidRPr="00F57BC4" w:rsidDel="00D20E1C" w:rsidRDefault="00F57BC4" w:rsidP="00F57BC4">
            <w:pPr>
              <w:spacing w:line="360" w:lineRule="auto"/>
              <w:rPr>
                <w:del w:id="7621" w:author="danupraset@gmail.com" w:date="2025-09-23T16:06:00Z"/>
                <w:rFonts w:ascii="Arial" w:hAnsi="Arial" w:cs="Arial"/>
                <w:szCs w:val="20"/>
                <w:lang w:val="en-SG"/>
              </w:rPr>
            </w:pPr>
            <w:del w:id="7622" w:author="danupraset@gmail.com" w:date="2025-09-23T16:06:00Z">
              <w:r w:rsidRPr="00F57BC4" w:rsidDel="00D20E1C">
                <w:rPr>
                  <w:rFonts w:ascii="Arial" w:hAnsi="Arial" w:cs="Arial"/>
                  <w:szCs w:val="20"/>
                  <w:lang w:val="en-SG"/>
                </w:rPr>
                <w:delText>Check with payment matrix and user message</w:delText>
              </w:r>
            </w:del>
          </w:p>
        </w:tc>
        <w:tc>
          <w:tcPr>
            <w:tcW w:w="0" w:type="auto"/>
            <w:hideMark/>
          </w:tcPr>
          <w:p w14:paraId="2EAC2F3D" w14:textId="3D9F835A" w:rsidR="00F57BC4" w:rsidRPr="00F57BC4" w:rsidDel="00D20E1C" w:rsidRDefault="00F57BC4" w:rsidP="00F57BC4">
            <w:pPr>
              <w:spacing w:line="360" w:lineRule="auto"/>
              <w:rPr>
                <w:del w:id="7623" w:author="danupraset@gmail.com" w:date="2025-09-23T16:06:00Z"/>
                <w:rFonts w:ascii="Arial" w:hAnsi="Arial" w:cs="Arial"/>
                <w:szCs w:val="20"/>
                <w:lang w:val="en-SG"/>
              </w:rPr>
            </w:pPr>
            <w:del w:id="7624" w:author="danupraset@gmail.com" w:date="2025-09-23T16:06:00Z">
              <w:r w:rsidRPr="00F57BC4" w:rsidDel="00D20E1C">
                <w:rPr>
                  <w:rFonts w:ascii="Arial" w:hAnsi="Arial" w:cs="Arial"/>
                  <w:szCs w:val="20"/>
                  <w:lang w:val="en-SG"/>
                </w:rPr>
                <w:delText>Payment validation</w:delText>
              </w:r>
            </w:del>
          </w:p>
        </w:tc>
        <w:tc>
          <w:tcPr>
            <w:tcW w:w="0" w:type="auto"/>
            <w:hideMark/>
          </w:tcPr>
          <w:p w14:paraId="1E9D0025" w14:textId="2A291FDF" w:rsidR="00F57BC4" w:rsidRPr="00F57BC4" w:rsidDel="00D20E1C" w:rsidRDefault="00F57BC4" w:rsidP="00F57BC4">
            <w:pPr>
              <w:spacing w:line="360" w:lineRule="auto"/>
              <w:rPr>
                <w:del w:id="7625" w:author="danupraset@gmail.com" w:date="2025-09-23T16:06:00Z"/>
                <w:rFonts w:ascii="Arial" w:hAnsi="Arial" w:cs="Arial"/>
                <w:szCs w:val="20"/>
                <w:lang w:val="en-SG"/>
              </w:rPr>
            </w:pPr>
            <w:del w:id="7626" w:author="danupraset@gmail.com" w:date="2025-09-23T16:06:00Z">
              <w:r w:rsidRPr="00F57BC4" w:rsidDel="00D20E1C">
                <w:rPr>
                  <w:rFonts w:ascii="Arial" w:hAnsi="Arial" w:cs="Arial"/>
                  <w:szCs w:val="20"/>
                  <w:lang w:val="en-SG"/>
                </w:rPr>
                <w:delText>Evaluates payment rules and prepares user messages.</w:delText>
              </w:r>
              <w:r w:rsidDel="00D20E1C">
                <w:rPr>
                  <w:rFonts w:ascii="Arial" w:hAnsi="Arial" w:cs="Arial"/>
                  <w:szCs w:val="20"/>
                  <w:lang w:val="en-SG"/>
                </w:rPr>
                <w:delText xml:space="preserve"> (refer to section 2.4)</w:delText>
              </w:r>
            </w:del>
          </w:p>
        </w:tc>
      </w:tr>
      <w:tr w:rsidR="00F57BC4" w:rsidRPr="00F57BC4" w:rsidDel="00D20E1C" w14:paraId="795FE40D" w14:textId="7C0706C7" w:rsidTr="00F57BC4">
        <w:trPr>
          <w:del w:id="7627" w:author="danupraset@gmail.com" w:date="2025-09-23T16:06:00Z"/>
        </w:trPr>
        <w:tc>
          <w:tcPr>
            <w:tcW w:w="0" w:type="auto"/>
            <w:hideMark/>
          </w:tcPr>
          <w:p w14:paraId="17D0D47A" w14:textId="64816C80" w:rsidR="00F57BC4" w:rsidRPr="00F57BC4" w:rsidDel="00D20E1C" w:rsidRDefault="00F57BC4" w:rsidP="00F57BC4">
            <w:pPr>
              <w:spacing w:line="360" w:lineRule="auto"/>
              <w:rPr>
                <w:del w:id="7628" w:author="danupraset@gmail.com" w:date="2025-09-23T16:06:00Z"/>
                <w:rFonts w:ascii="Arial" w:hAnsi="Arial" w:cs="Arial"/>
                <w:szCs w:val="20"/>
                <w:lang w:val="en-SG"/>
              </w:rPr>
            </w:pPr>
            <w:del w:id="7629" w:author="danupraset@gmail.com" w:date="2025-09-23T16:06:00Z">
              <w:r w:rsidRPr="00F57BC4" w:rsidDel="00D20E1C">
                <w:rPr>
                  <w:rFonts w:ascii="Arial" w:hAnsi="Arial" w:cs="Arial"/>
                  <w:szCs w:val="20"/>
                  <w:lang w:val="en-SG"/>
                </w:rPr>
                <w:delText>showPON</w:delText>
              </w:r>
              <w:r w:rsidDel="00D20E1C">
                <w:rPr>
                  <w:rFonts w:ascii="Arial" w:hAnsi="Arial" w:cs="Arial"/>
                  <w:szCs w:val="20"/>
                  <w:lang w:val="en-SG"/>
                </w:rPr>
                <w:delText xml:space="preserve"> = N</w:delText>
              </w:r>
            </w:del>
          </w:p>
        </w:tc>
        <w:tc>
          <w:tcPr>
            <w:tcW w:w="0" w:type="auto"/>
            <w:hideMark/>
          </w:tcPr>
          <w:p w14:paraId="417412FA" w14:textId="4257A2FE" w:rsidR="00F57BC4" w:rsidRPr="00F57BC4" w:rsidDel="00D20E1C" w:rsidRDefault="00F57BC4" w:rsidP="00F57BC4">
            <w:pPr>
              <w:spacing w:line="360" w:lineRule="auto"/>
              <w:rPr>
                <w:del w:id="7630" w:author="danupraset@gmail.com" w:date="2025-09-23T16:06:00Z"/>
                <w:rFonts w:ascii="Arial" w:hAnsi="Arial" w:cs="Arial"/>
                <w:szCs w:val="20"/>
                <w:lang w:val="en-SG"/>
              </w:rPr>
            </w:pPr>
            <w:del w:id="7631" w:author="danupraset@gmail.com" w:date="2025-09-23T16:06:00Z">
              <w:r w:rsidRPr="00F57BC4" w:rsidDel="00D20E1C">
                <w:rPr>
                  <w:rFonts w:ascii="Arial" w:hAnsi="Arial" w:cs="Arial"/>
                  <w:szCs w:val="20"/>
                  <w:lang w:val="en-SG"/>
                </w:rPr>
                <w:delText>Display setup</w:delText>
              </w:r>
            </w:del>
          </w:p>
        </w:tc>
        <w:tc>
          <w:tcPr>
            <w:tcW w:w="0" w:type="auto"/>
            <w:hideMark/>
          </w:tcPr>
          <w:p w14:paraId="1D08E5AD" w14:textId="31754C90" w:rsidR="00F57BC4" w:rsidRPr="00F57BC4" w:rsidDel="00D20E1C" w:rsidRDefault="00F57BC4" w:rsidP="00F57BC4">
            <w:pPr>
              <w:spacing w:line="360" w:lineRule="auto"/>
              <w:rPr>
                <w:del w:id="7632" w:author="danupraset@gmail.com" w:date="2025-09-23T16:06:00Z"/>
                <w:rFonts w:ascii="Arial" w:hAnsi="Arial" w:cs="Arial"/>
                <w:szCs w:val="20"/>
                <w:lang w:val="en-SG"/>
              </w:rPr>
            </w:pPr>
            <w:del w:id="7633" w:author="danupraset@gmail.com" w:date="2025-09-23T16:06:00Z">
              <w:r w:rsidRPr="00F57BC4" w:rsidDel="00D20E1C">
                <w:rPr>
                  <w:rFonts w:ascii="Arial" w:hAnsi="Arial" w:cs="Arial"/>
                  <w:szCs w:val="20"/>
                  <w:lang w:val="en-SG"/>
                </w:rPr>
                <w:delText>Prepares the PON display details.</w:delText>
              </w:r>
            </w:del>
          </w:p>
        </w:tc>
      </w:tr>
      <w:tr w:rsidR="00F57BC4" w:rsidRPr="00F57BC4" w:rsidDel="00D20E1C" w14:paraId="7F03564F" w14:textId="72BB1A1B" w:rsidTr="00F57BC4">
        <w:trPr>
          <w:del w:id="7634" w:author="danupraset@gmail.com" w:date="2025-09-23T16:06:00Z"/>
        </w:trPr>
        <w:tc>
          <w:tcPr>
            <w:tcW w:w="0" w:type="auto"/>
          </w:tcPr>
          <w:p w14:paraId="096910A5" w14:textId="5FFCAD1B" w:rsidR="00F57BC4" w:rsidRPr="00F57BC4" w:rsidDel="00D20E1C" w:rsidRDefault="00F57BC4" w:rsidP="00F57BC4">
            <w:pPr>
              <w:spacing w:line="360" w:lineRule="auto"/>
              <w:rPr>
                <w:del w:id="7635" w:author="danupraset@gmail.com" w:date="2025-09-23T16:06:00Z"/>
                <w:rFonts w:ascii="Arial" w:hAnsi="Arial" w:cs="Arial"/>
                <w:szCs w:val="20"/>
                <w:lang w:val="en-SG"/>
              </w:rPr>
            </w:pPr>
            <w:del w:id="7636" w:author="danupraset@gmail.com" w:date="2025-09-23T16:06:00Z">
              <w:r w:rsidRPr="00F57BC4" w:rsidDel="00D20E1C">
                <w:rPr>
                  <w:rFonts w:ascii="Arial" w:hAnsi="Arial" w:cs="Arial"/>
                  <w:szCs w:val="20"/>
                  <w:lang w:val="en-SG"/>
                </w:rPr>
                <w:delText>showPON</w:delText>
              </w:r>
              <w:r w:rsidDel="00D20E1C">
                <w:rPr>
                  <w:rFonts w:ascii="Arial" w:hAnsi="Arial" w:cs="Arial"/>
                  <w:szCs w:val="20"/>
                  <w:lang w:val="en-SG"/>
                </w:rPr>
                <w:delText xml:space="preserve"> = Y</w:delText>
              </w:r>
            </w:del>
          </w:p>
        </w:tc>
        <w:tc>
          <w:tcPr>
            <w:tcW w:w="0" w:type="auto"/>
          </w:tcPr>
          <w:p w14:paraId="1EB04609" w14:textId="3F00C69F" w:rsidR="00F57BC4" w:rsidRPr="00F57BC4" w:rsidDel="00D20E1C" w:rsidRDefault="00F57BC4" w:rsidP="00F57BC4">
            <w:pPr>
              <w:spacing w:line="360" w:lineRule="auto"/>
              <w:rPr>
                <w:del w:id="7637" w:author="danupraset@gmail.com" w:date="2025-09-23T16:06:00Z"/>
                <w:rFonts w:ascii="Arial" w:hAnsi="Arial" w:cs="Arial"/>
                <w:szCs w:val="20"/>
                <w:lang w:val="en-SG"/>
              </w:rPr>
            </w:pPr>
            <w:del w:id="7638" w:author="danupraset@gmail.com" w:date="2025-09-23T16:06:00Z">
              <w:r w:rsidDel="00D20E1C">
                <w:rPr>
                  <w:rFonts w:ascii="Arial" w:hAnsi="Arial" w:cs="Arial"/>
                  <w:szCs w:val="20"/>
                  <w:lang w:val="en-SG"/>
                </w:rPr>
                <w:delText xml:space="preserve">Check </w:delText>
              </w:r>
              <w:r w:rsidRPr="00F57BC4" w:rsidDel="00D20E1C">
                <w:rPr>
                  <w:rFonts w:ascii="Arial" w:hAnsi="Arial" w:cs="Arial"/>
                  <w:szCs w:val="20"/>
                  <w:lang w:val="en-SG"/>
                </w:rPr>
                <w:delText>Payment allowed &amp; atoms flag check</w:delText>
              </w:r>
            </w:del>
          </w:p>
        </w:tc>
        <w:tc>
          <w:tcPr>
            <w:tcW w:w="0" w:type="auto"/>
          </w:tcPr>
          <w:p w14:paraId="783407AB" w14:textId="2EE81DDB" w:rsidR="00F57BC4" w:rsidDel="00D20E1C" w:rsidRDefault="00F57BC4" w:rsidP="00F57BC4">
            <w:pPr>
              <w:spacing w:line="360" w:lineRule="auto"/>
              <w:rPr>
                <w:del w:id="7639" w:author="danupraset@gmail.com" w:date="2025-09-23T16:06:00Z"/>
                <w:rFonts w:ascii="Arial" w:hAnsi="Arial" w:cs="Arial"/>
                <w:szCs w:val="20"/>
                <w:lang w:val="en-SG"/>
              </w:rPr>
            </w:pPr>
            <w:del w:id="7640" w:author="danupraset@gmail.com" w:date="2025-09-23T16:06:00Z">
              <w:r w:rsidDel="00D20E1C">
                <w:rPr>
                  <w:rFonts w:ascii="Arial" w:hAnsi="Arial" w:cs="Arial"/>
                  <w:szCs w:val="20"/>
                  <w:lang w:val="en-SG"/>
                </w:rPr>
                <w:delText xml:space="preserve">If true = override displayMsg </w:delText>
              </w:r>
            </w:del>
          </w:p>
          <w:p w14:paraId="6B7B94AB" w14:textId="03125E5F" w:rsidR="00F57BC4" w:rsidRPr="00F57BC4" w:rsidDel="00D20E1C" w:rsidRDefault="00F57BC4" w:rsidP="00F57BC4">
            <w:pPr>
              <w:spacing w:line="360" w:lineRule="auto"/>
              <w:rPr>
                <w:del w:id="7641" w:author="danupraset@gmail.com" w:date="2025-09-23T16:06:00Z"/>
                <w:rFonts w:ascii="Arial" w:hAnsi="Arial" w:cs="Arial"/>
                <w:szCs w:val="20"/>
                <w:lang w:val="en-SG"/>
              </w:rPr>
            </w:pPr>
            <w:del w:id="7642" w:author="danupraset@gmail.com" w:date="2025-09-23T16:06:00Z">
              <w:r w:rsidDel="00D20E1C">
                <w:rPr>
                  <w:rFonts w:ascii="Arial" w:hAnsi="Arial" w:cs="Arial"/>
                  <w:szCs w:val="20"/>
                  <w:lang w:val="en-SG"/>
                </w:rPr>
                <w:delText xml:space="preserve">If false = </w:delText>
              </w:r>
              <w:r w:rsidRPr="00F57BC4" w:rsidDel="00D20E1C">
                <w:rPr>
                  <w:rFonts w:ascii="Arial" w:hAnsi="Arial" w:cs="Arial"/>
                  <w:szCs w:val="20"/>
                  <w:lang w:val="en-SG"/>
                </w:rPr>
                <w:delText>Prepares the PON display details.</w:delText>
              </w:r>
            </w:del>
          </w:p>
        </w:tc>
      </w:tr>
      <w:tr w:rsidR="00F57BC4" w:rsidRPr="00F57BC4" w:rsidDel="00D20E1C" w14:paraId="01E51E11" w14:textId="63D8DB19" w:rsidTr="00F57BC4">
        <w:trPr>
          <w:del w:id="7643" w:author="danupraset@gmail.com" w:date="2025-09-23T16:06:00Z"/>
        </w:trPr>
        <w:tc>
          <w:tcPr>
            <w:tcW w:w="0" w:type="auto"/>
            <w:hideMark/>
          </w:tcPr>
          <w:p w14:paraId="14577359" w14:textId="13D87083" w:rsidR="00F57BC4" w:rsidRPr="00F57BC4" w:rsidDel="00D20E1C" w:rsidRDefault="00F57BC4" w:rsidP="00F57BC4">
            <w:pPr>
              <w:spacing w:line="360" w:lineRule="auto"/>
              <w:rPr>
                <w:del w:id="7644" w:author="danupraset@gmail.com" w:date="2025-09-23T16:06:00Z"/>
                <w:rFonts w:ascii="Arial" w:hAnsi="Arial" w:cs="Arial"/>
                <w:szCs w:val="20"/>
                <w:lang w:val="en-SG"/>
              </w:rPr>
            </w:pPr>
            <w:del w:id="7645" w:author="danupraset@gmail.com" w:date="2025-09-23T16:06:00Z">
              <w:r w:rsidRPr="00F57BC4" w:rsidDel="00D20E1C">
                <w:rPr>
                  <w:rFonts w:ascii="Arial" w:hAnsi="Arial" w:cs="Arial"/>
                  <w:szCs w:val="20"/>
                  <w:lang w:val="en-SG"/>
                </w:rPr>
                <w:delText>Return notices</w:delText>
              </w:r>
            </w:del>
          </w:p>
        </w:tc>
        <w:tc>
          <w:tcPr>
            <w:tcW w:w="0" w:type="auto"/>
            <w:hideMark/>
          </w:tcPr>
          <w:p w14:paraId="79F0E02A" w14:textId="32094EFA" w:rsidR="00F57BC4" w:rsidRPr="00F57BC4" w:rsidDel="00D20E1C" w:rsidRDefault="00F57BC4" w:rsidP="00F57BC4">
            <w:pPr>
              <w:spacing w:line="360" w:lineRule="auto"/>
              <w:rPr>
                <w:del w:id="7646" w:author="danupraset@gmail.com" w:date="2025-09-23T16:06:00Z"/>
                <w:rFonts w:ascii="Arial" w:hAnsi="Arial" w:cs="Arial"/>
                <w:szCs w:val="20"/>
                <w:lang w:val="en-SG"/>
              </w:rPr>
            </w:pPr>
            <w:del w:id="7647" w:author="danupraset@gmail.com" w:date="2025-09-23T16:06:00Z">
              <w:r w:rsidRPr="00F57BC4" w:rsidDel="00D20E1C">
                <w:rPr>
                  <w:rFonts w:ascii="Arial" w:hAnsi="Arial" w:cs="Arial"/>
                  <w:szCs w:val="20"/>
                  <w:lang w:val="en-SG"/>
                </w:rPr>
                <w:delText>Data return</w:delText>
              </w:r>
            </w:del>
          </w:p>
        </w:tc>
        <w:tc>
          <w:tcPr>
            <w:tcW w:w="0" w:type="auto"/>
            <w:hideMark/>
          </w:tcPr>
          <w:p w14:paraId="28D4AC5C" w14:textId="4EC12C99" w:rsidR="00F57BC4" w:rsidRPr="00F57BC4" w:rsidDel="00D20E1C" w:rsidRDefault="00F57BC4" w:rsidP="00F57BC4">
            <w:pPr>
              <w:spacing w:line="360" w:lineRule="auto"/>
              <w:rPr>
                <w:del w:id="7648" w:author="danupraset@gmail.com" w:date="2025-09-23T16:06:00Z"/>
                <w:rFonts w:ascii="Arial" w:hAnsi="Arial" w:cs="Arial"/>
                <w:szCs w:val="20"/>
                <w:lang w:val="en-SG"/>
              </w:rPr>
            </w:pPr>
            <w:del w:id="7649" w:author="danupraset@gmail.com" w:date="2025-09-23T16:06:00Z">
              <w:r w:rsidRPr="00F57BC4" w:rsidDel="00D20E1C">
                <w:rPr>
                  <w:rFonts w:ascii="Arial" w:hAnsi="Arial" w:cs="Arial"/>
                  <w:szCs w:val="20"/>
                  <w:lang w:val="en-SG"/>
                </w:rPr>
                <w:delText>Sends notice data back.</w:delText>
              </w:r>
            </w:del>
          </w:p>
        </w:tc>
      </w:tr>
      <w:tr w:rsidR="00F57BC4" w:rsidRPr="00F57BC4" w:rsidDel="00D20E1C" w14:paraId="473BCBCA" w14:textId="185FFCF8" w:rsidTr="00F57BC4">
        <w:trPr>
          <w:del w:id="7650" w:author="danupraset@gmail.com" w:date="2025-09-23T16:06:00Z"/>
        </w:trPr>
        <w:tc>
          <w:tcPr>
            <w:tcW w:w="0" w:type="auto"/>
            <w:hideMark/>
          </w:tcPr>
          <w:p w14:paraId="4DBF2115" w14:textId="4BCB6E1F" w:rsidR="00F57BC4" w:rsidRPr="00F57BC4" w:rsidDel="00D20E1C" w:rsidRDefault="00F57BC4" w:rsidP="00F57BC4">
            <w:pPr>
              <w:spacing w:line="360" w:lineRule="auto"/>
              <w:rPr>
                <w:del w:id="7651" w:author="danupraset@gmail.com" w:date="2025-09-23T16:06:00Z"/>
                <w:rFonts w:ascii="Arial" w:hAnsi="Arial" w:cs="Arial"/>
                <w:szCs w:val="20"/>
                <w:lang w:val="en-SG"/>
              </w:rPr>
            </w:pPr>
            <w:del w:id="7652" w:author="danupraset@gmail.com" w:date="2025-09-23T16:06:00Z">
              <w:r w:rsidRPr="00F57BC4" w:rsidDel="00D20E1C">
                <w:rPr>
                  <w:rFonts w:ascii="Arial" w:hAnsi="Arial" w:cs="Arial"/>
                  <w:szCs w:val="20"/>
                  <w:lang w:val="en-SG"/>
                </w:rPr>
                <w:delText>End</w:delText>
              </w:r>
            </w:del>
          </w:p>
        </w:tc>
        <w:tc>
          <w:tcPr>
            <w:tcW w:w="0" w:type="auto"/>
            <w:hideMark/>
          </w:tcPr>
          <w:p w14:paraId="3864F13B" w14:textId="4CF62679" w:rsidR="00F57BC4" w:rsidRPr="00F57BC4" w:rsidDel="00D20E1C" w:rsidRDefault="00F57BC4" w:rsidP="00F57BC4">
            <w:pPr>
              <w:spacing w:line="360" w:lineRule="auto"/>
              <w:rPr>
                <w:del w:id="7653" w:author="danupraset@gmail.com" w:date="2025-09-23T16:06:00Z"/>
                <w:rFonts w:ascii="Arial" w:hAnsi="Arial" w:cs="Arial"/>
                <w:szCs w:val="20"/>
                <w:lang w:val="en-SG"/>
              </w:rPr>
            </w:pPr>
            <w:del w:id="7654" w:author="danupraset@gmail.com" w:date="2025-09-23T16:06:00Z">
              <w:r w:rsidRPr="00F57BC4" w:rsidDel="00D20E1C">
                <w:rPr>
                  <w:rFonts w:ascii="Arial" w:hAnsi="Arial" w:cs="Arial"/>
                  <w:szCs w:val="20"/>
                  <w:lang w:val="en-SG"/>
                </w:rPr>
                <w:delText>Exit</w:delText>
              </w:r>
            </w:del>
          </w:p>
        </w:tc>
        <w:tc>
          <w:tcPr>
            <w:tcW w:w="0" w:type="auto"/>
            <w:hideMark/>
          </w:tcPr>
          <w:p w14:paraId="138743AC" w14:textId="0F7F0E9B" w:rsidR="00F57BC4" w:rsidRPr="00F57BC4" w:rsidDel="00D20E1C" w:rsidRDefault="00F57BC4" w:rsidP="00F57BC4">
            <w:pPr>
              <w:spacing w:line="360" w:lineRule="auto"/>
              <w:rPr>
                <w:del w:id="7655" w:author="danupraset@gmail.com" w:date="2025-09-23T16:06:00Z"/>
                <w:rFonts w:ascii="Arial" w:hAnsi="Arial" w:cs="Arial"/>
                <w:szCs w:val="20"/>
                <w:lang w:val="en-SG"/>
              </w:rPr>
            </w:pPr>
            <w:del w:id="7656" w:author="danupraset@gmail.com" w:date="2025-09-23T16:06:00Z">
              <w:r w:rsidRPr="00F57BC4" w:rsidDel="00D20E1C">
                <w:rPr>
                  <w:rFonts w:ascii="Arial" w:hAnsi="Arial" w:cs="Arial"/>
                  <w:szCs w:val="20"/>
                  <w:lang w:val="en-SG"/>
                </w:rPr>
                <w:delText>Ends branch.</w:delText>
              </w:r>
            </w:del>
          </w:p>
        </w:tc>
      </w:tr>
    </w:tbl>
    <w:p w14:paraId="0FCE2503" w14:textId="244FA54D" w:rsidR="00C14DFB" w:rsidRPr="00C14DFB" w:rsidDel="00CB62D6" w:rsidRDefault="009956B4" w:rsidP="00C14DFB">
      <w:pPr>
        <w:pStyle w:val="Heading3"/>
        <w:rPr>
          <w:del w:id="7657" w:author="danupraset@gmail.com" w:date="2025-09-22T21:59:00Z"/>
        </w:rPr>
      </w:pPr>
      <w:bookmarkStart w:id="7658" w:name="_Toc205888900"/>
      <w:bookmarkStart w:id="7659" w:name="_Toc205889335"/>
      <w:bookmarkStart w:id="7660" w:name="_Toc205889447"/>
      <w:del w:id="7661" w:author="danupraset@gmail.com" w:date="2025-09-22T21:59:00Z">
        <w:r w:rsidDel="00CB62D6">
          <w:delText>Design Rationale</w:delText>
        </w:r>
        <w:bookmarkEnd w:id="7658"/>
        <w:bookmarkEnd w:id="7659"/>
        <w:bookmarkEnd w:id="7660"/>
      </w:del>
    </w:p>
    <w:p w14:paraId="3808CC9A" w14:textId="0F68AD87" w:rsidR="009956B4" w:rsidDel="00CB62D6" w:rsidRDefault="009956B4" w:rsidP="009956B4">
      <w:pPr>
        <w:pStyle w:val="Heading4"/>
        <w:rPr>
          <w:del w:id="7662" w:author="danupraset@gmail.com" w:date="2025-09-22T21:59:00Z"/>
        </w:rPr>
      </w:pPr>
      <w:bookmarkStart w:id="7663" w:name="_Toc205889448"/>
      <w:del w:id="7664" w:author="danupraset@gmail.com" w:date="2025-09-22T21:59:00Z">
        <w:r w:rsidDel="00CB62D6">
          <w:delText>Mechanism</w:delText>
        </w:r>
        <w:bookmarkEnd w:id="7663"/>
      </w:del>
    </w:p>
    <w:tbl>
      <w:tblPr>
        <w:tblStyle w:val="TableGrid"/>
        <w:tblW w:w="0" w:type="auto"/>
        <w:tblLook w:val="04A0" w:firstRow="1" w:lastRow="0" w:firstColumn="1" w:lastColumn="0" w:noHBand="0" w:noVBand="1"/>
      </w:tblPr>
      <w:tblGrid>
        <w:gridCol w:w="2929"/>
        <w:gridCol w:w="6421"/>
      </w:tblGrid>
      <w:tr w:rsidR="00205D49" w:rsidRPr="00205D49" w:rsidDel="00CB62D6" w14:paraId="65341C51" w14:textId="0497E566" w:rsidTr="00205D49">
        <w:trPr>
          <w:del w:id="7665" w:author="danupraset@gmail.com" w:date="2025-09-22T21:59:00Z"/>
        </w:trPr>
        <w:tc>
          <w:tcPr>
            <w:tcW w:w="0" w:type="auto"/>
            <w:shd w:val="clear" w:color="auto" w:fill="F2F2F2" w:themeFill="background1" w:themeFillShade="F2"/>
            <w:hideMark/>
          </w:tcPr>
          <w:p w14:paraId="4F185094" w14:textId="4B79C054" w:rsidR="00205D49" w:rsidRPr="00205D49" w:rsidDel="00CB62D6" w:rsidRDefault="00205D49" w:rsidP="00205D49">
            <w:pPr>
              <w:rPr>
                <w:del w:id="7666" w:author="danupraset@gmail.com" w:date="2025-09-22T21:59:00Z"/>
                <w:rFonts w:ascii="Arial" w:hAnsi="Arial" w:cs="Arial"/>
                <w:b/>
                <w:bCs/>
                <w:lang w:val="en-SG"/>
              </w:rPr>
            </w:pPr>
            <w:del w:id="7667" w:author="danupraset@gmail.com" w:date="2025-09-22T21:59:00Z">
              <w:r w:rsidRPr="00205D49" w:rsidDel="00CB62D6">
                <w:rPr>
                  <w:rFonts w:ascii="Arial" w:hAnsi="Arial" w:cs="Arial"/>
                  <w:b/>
                  <w:bCs/>
                  <w:lang w:val="en-SG"/>
                </w:rPr>
                <w:delText>Mechanism</w:delText>
              </w:r>
            </w:del>
          </w:p>
        </w:tc>
        <w:tc>
          <w:tcPr>
            <w:tcW w:w="0" w:type="auto"/>
            <w:shd w:val="clear" w:color="auto" w:fill="F2F2F2" w:themeFill="background1" w:themeFillShade="F2"/>
            <w:hideMark/>
          </w:tcPr>
          <w:p w14:paraId="72D80B3D" w14:textId="1DA957BE" w:rsidR="00205D49" w:rsidRPr="00205D49" w:rsidDel="00CB62D6" w:rsidRDefault="00205D49" w:rsidP="00205D49">
            <w:pPr>
              <w:rPr>
                <w:del w:id="7668" w:author="danupraset@gmail.com" w:date="2025-09-22T21:59:00Z"/>
                <w:rFonts w:ascii="Arial" w:hAnsi="Arial" w:cs="Arial"/>
                <w:b/>
                <w:bCs/>
                <w:lang w:val="en-SG"/>
              </w:rPr>
            </w:pPr>
            <w:del w:id="7669" w:author="danupraset@gmail.com" w:date="2025-09-22T21:59:00Z">
              <w:r w:rsidRPr="00205D49" w:rsidDel="00CB62D6">
                <w:rPr>
                  <w:rFonts w:ascii="Arial" w:hAnsi="Arial" w:cs="Arial"/>
                  <w:b/>
                  <w:bCs/>
                  <w:lang w:val="en-SG"/>
                </w:rPr>
                <w:delText>Purpose</w:delText>
              </w:r>
            </w:del>
          </w:p>
        </w:tc>
      </w:tr>
      <w:tr w:rsidR="00205D49" w:rsidRPr="00205D49" w:rsidDel="00CB62D6" w14:paraId="45BA8B3F" w14:textId="04C3EE2E" w:rsidTr="00205D49">
        <w:trPr>
          <w:del w:id="7670" w:author="danupraset@gmail.com" w:date="2025-09-22T21:59:00Z"/>
        </w:trPr>
        <w:tc>
          <w:tcPr>
            <w:tcW w:w="0" w:type="auto"/>
            <w:hideMark/>
          </w:tcPr>
          <w:p w14:paraId="1B2F44B1" w14:textId="3788BAC0" w:rsidR="00205D49" w:rsidRPr="00205D49" w:rsidDel="00CB62D6" w:rsidRDefault="00205D49" w:rsidP="00205D49">
            <w:pPr>
              <w:rPr>
                <w:del w:id="7671" w:author="danupraset@gmail.com" w:date="2025-09-22T21:59:00Z"/>
                <w:rFonts w:ascii="Arial" w:hAnsi="Arial" w:cs="Arial"/>
                <w:lang w:val="en-SG"/>
              </w:rPr>
            </w:pPr>
            <w:del w:id="7672" w:author="danupraset@gmail.com" w:date="2025-09-22T21:59:00Z">
              <w:r w:rsidRPr="00205D49" w:rsidDel="00CB62D6">
                <w:rPr>
                  <w:rFonts w:ascii="Arial" w:hAnsi="Arial" w:cs="Arial"/>
                  <w:lang w:val="en-SG"/>
                </w:rPr>
                <w:delText>Multi-layered authentication using APIM and Key Vault</w:delText>
              </w:r>
            </w:del>
          </w:p>
        </w:tc>
        <w:tc>
          <w:tcPr>
            <w:tcW w:w="0" w:type="auto"/>
            <w:hideMark/>
          </w:tcPr>
          <w:p w14:paraId="7F6AF80A" w14:textId="76325A6D" w:rsidR="00205D49" w:rsidRPr="00205D49" w:rsidDel="00CB62D6" w:rsidRDefault="00205D49" w:rsidP="00205D49">
            <w:pPr>
              <w:rPr>
                <w:del w:id="7673" w:author="danupraset@gmail.com" w:date="2025-09-22T21:59:00Z"/>
                <w:rFonts w:ascii="Arial" w:hAnsi="Arial" w:cs="Arial"/>
                <w:lang w:val="en-SG"/>
              </w:rPr>
            </w:pPr>
            <w:del w:id="7674" w:author="danupraset@gmail.com" w:date="2025-09-22T21:59:00Z">
              <w:r w:rsidRPr="00205D49" w:rsidDel="00CB62D6">
                <w:rPr>
                  <w:rFonts w:ascii="Arial" w:hAnsi="Arial" w:cs="Arial"/>
                  <w:lang w:val="en-SG"/>
                </w:rPr>
                <w:delText>Ensures that both the connection point and the sender identity are verified before processing requests, reducing the risk of unauthorized system access.</w:delText>
              </w:r>
            </w:del>
          </w:p>
        </w:tc>
      </w:tr>
      <w:tr w:rsidR="00205D49" w:rsidRPr="00205D49" w:rsidDel="00CB62D6" w14:paraId="71A92EDC" w14:textId="64EB2F27" w:rsidTr="00205D49">
        <w:trPr>
          <w:del w:id="7675" w:author="danupraset@gmail.com" w:date="2025-09-22T21:59:00Z"/>
        </w:trPr>
        <w:tc>
          <w:tcPr>
            <w:tcW w:w="0" w:type="auto"/>
            <w:hideMark/>
          </w:tcPr>
          <w:p w14:paraId="404058B2" w14:textId="4E656F18" w:rsidR="00205D49" w:rsidRPr="00205D49" w:rsidDel="00CB62D6" w:rsidRDefault="00205D49" w:rsidP="00205D49">
            <w:pPr>
              <w:rPr>
                <w:del w:id="7676" w:author="danupraset@gmail.com" w:date="2025-09-22T21:59:00Z"/>
                <w:rFonts w:ascii="Arial" w:hAnsi="Arial" w:cs="Arial"/>
                <w:lang w:val="en-SG"/>
              </w:rPr>
            </w:pPr>
            <w:del w:id="7677" w:author="danupraset@gmail.com" w:date="2025-09-22T21:59:00Z">
              <w:r w:rsidRPr="00205D49" w:rsidDel="00CB62D6">
                <w:rPr>
                  <w:rFonts w:ascii="Arial" w:hAnsi="Arial" w:cs="Arial"/>
                  <w:lang w:val="en-SG"/>
                </w:rPr>
                <w:delText>Strict input requirement for search criteria</w:delText>
              </w:r>
            </w:del>
          </w:p>
        </w:tc>
        <w:tc>
          <w:tcPr>
            <w:tcW w:w="0" w:type="auto"/>
            <w:hideMark/>
          </w:tcPr>
          <w:p w14:paraId="7F977D27" w14:textId="240EC012" w:rsidR="00205D49" w:rsidRPr="00205D49" w:rsidDel="00CB62D6" w:rsidRDefault="00205D49" w:rsidP="00205D49">
            <w:pPr>
              <w:rPr>
                <w:del w:id="7678" w:author="danupraset@gmail.com" w:date="2025-09-22T21:59:00Z"/>
                <w:rFonts w:ascii="Arial" w:hAnsi="Arial" w:cs="Arial"/>
                <w:lang w:val="en-SG"/>
              </w:rPr>
            </w:pPr>
            <w:del w:id="7679" w:author="danupraset@gmail.com" w:date="2025-09-22T21:59:00Z">
              <w:r w:rsidRPr="00205D49" w:rsidDel="00CB62D6">
                <w:rPr>
                  <w:rFonts w:ascii="Arial" w:hAnsi="Arial" w:cs="Arial"/>
                  <w:lang w:val="en-SG"/>
                </w:rPr>
                <w:delText>Enforces a clear contract between client and server to minimize ambiguous queries and unnecessary database load.</w:delText>
              </w:r>
            </w:del>
          </w:p>
        </w:tc>
      </w:tr>
      <w:tr w:rsidR="00205D49" w:rsidRPr="00205D49" w:rsidDel="00CB62D6" w14:paraId="703C383E" w14:textId="566CF94B" w:rsidTr="00205D49">
        <w:trPr>
          <w:del w:id="7680" w:author="danupraset@gmail.com" w:date="2025-09-22T21:59:00Z"/>
        </w:trPr>
        <w:tc>
          <w:tcPr>
            <w:tcW w:w="0" w:type="auto"/>
            <w:hideMark/>
          </w:tcPr>
          <w:p w14:paraId="0277AB22" w14:textId="2C10D0AD" w:rsidR="00205D49" w:rsidRPr="00205D49" w:rsidDel="00CB62D6" w:rsidRDefault="00205D49" w:rsidP="00205D49">
            <w:pPr>
              <w:rPr>
                <w:del w:id="7681" w:author="danupraset@gmail.com" w:date="2025-09-22T21:59:00Z"/>
                <w:rFonts w:ascii="Arial" w:hAnsi="Arial" w:cs="Arial"/>
                <w:lang w:val="en-SG"/>
              </w:rPr>
            </w:pPr>
            <w:del w:id="7682" w:author="danupraset@gmail.com" w:date="2025-09-22T21:59:00Z">
              <w:r w:rsidRPr="00205D49" w:rsidDel="00CB62D6">
                <w:rPr>
                  <w:rFonts w:ascii="Arial" w:hAnsi="Arial" w:cs="Arial"/>
                  <w:lang w:val="en-SG"/>
                </w:rPr>
                <w:delText>Modularized search processing by input type</w:delText>
              </w:r>
            </w:del>
          </w:p>
        </w:tc>
        <w:tc>
          <w:tcPr>
            <w:tcW w:w="0" w:type="auto"/>
            <w:hideMark/>
          </w:tcPr>
          <w:p w14:paraId="43ECD88B" w14:textId="6BC096FB" w:rsidR="00205D49" w:rsidRPr="00205D49" w:rsidDel="00CB62D6" w:rsidRDefault="00205D49" w:rsidP="00205D49">
            <w:pPr>
              <w:rPr>
                <w:del w:id="7683" w:author="danupraset@gmail.com" w:date="2025-09-22T21:59:00Z"/>
                <w:rFonts w:ascii="Arial" w:hAnsi="Arial" w:cs="Arial"/>
                <w:lang w:val="en-SG"/>
              </w:rPr>
            </w:pPr>
            <w:del w:id="7684" w:author="danupraset@gmail.com" w:date="2025-09-22T21:59:00Z">
              <w:r w:rsidRPr="00205D49" w:rsidDel="00CB62D6">
                <w:rPr>
                  <w:rFonts w:ascii="Arial" w:hAnsi="Arial" w:cs="Arial"/>
                  <w:lang w:val="en-SG"/>
                </w:rPr>
                <w:delText>Separates business rules for vehicle-number searches and notice-number searches, making the logic easier to maintain and extend.</w:delText>
              </w:r>
            </w:del>
          </w:p>
        </w:tc>
      </w:tr>
      <w:tr w:rsidR="00205D49" w:rsidRPr="00205D49" w:rsidDel="00CB62D6" w14:paraId="76AE6D97" w14:textId="1304193B" w:rsidTr="00205D49">
        <w:trPr>
          <w:del w:id="7685" w:author="danupraset@gmail.com" w:date="2025-09-22T21:59:00Z"/>
        </w:trPr>
        <w:tc>
          <w:tcPr>
            <w:tcW w:w="0" w:type="auto"/>
            <w:hideMark/>
          </w:tcPr>
          <w:p w14:paraId="2B7F2665" w14:textId="1D6DF05B" w:rsidR="00205D49" w:rsidRPr="00205D49" w:rsidDel="00CB62D6" w:rsidRDefault="00205D49" w:rsidP="00205D49">
            <w:pPr>
              <w:rPr>
                <w:del w:id="7686" w:author="danupraset@gmail.com" w:date="2025-09-22T21:59:00Z"/>
                <w:rFonts w:ascii="Arial" w:hAnsi="Arial" w:cs="Arial"/>
                <w:lang w:val="en-SG"/>
              </w:rPr>
            </w:pPr>
            <w:del w:id="7687" w:author="danupraset@gmail.com" w:date="2025-09-22T21:59:00Z">
              <w:r w:rsidRPr="00205D49" w:rsidDel="00CB62D6">
                <w:rPr>
                  <w:rFonts w:ascii="Arial" w:hAnsi="Arial" w:cs="Arial"/>
                  <w:lang w:val="en-SG"/>
                </w:rPr>
                <w:lastRenderedPageBreak/>
                <w:delText>Data filtering at the source query</w:delText>
              </w:r>
            </w:del>
          </w:p>
        </w:tc>
        <w:tc>
          <w:tcPr>
            <w:tcW w:w="0" w:type="auto"/>
            <w:hideMark/>
          </w:tcPr>
          <w:p w14:paraId="47F0A9C9" w14:textId="336DB6A1" w:rsidR="00205D49" w:rsidRPr="00205D49" w:rsidDel="00CB62D6" w:rsidRDefault="00205D49" w:rsidP="00205D49">
            <w:pPr>
              <w:rPr>
                <w:del w:id="7688" w:author="danupraset@gmail.com" w:date="2025-09-22T21:59:00Z"/>
                <w:rFonts w:ascii="Arial" w:hAnsi="Arial" w:cs="Arial"/>
                <w:lang w:val="en-SG"/>
              </w:rPr>
            </w:pPr>
            <w:del w:id="7689" w:author="danupraset@gmail.com" w:date="2025-09-22T21:59:00Z">
              <w:r w:rsidRPr="00205D49" w:rsidDel="00CB62D6">
                <w:rPr>
                  <w:rFonts w:ascii="Arial" w:hAnsi="Arial" w:cs="Arial"/>
                  <w:lang w:val="en-SG"/>
                </w:rPr>
                <w:delText>Prevents invalid or suspended records from reaching the application layer, improving data quality and performance.</w:delText>
              </w:r>
            </w:del>
          </w:p>
        </w:tc>
      </w:tr>
      <w:tr w:rsidR="00205D49" w:rsidRPr="00205D49" w:rsidDel="00CB62D6" w14:paraId="41D6BB7A" w14:textId="3BE74DA6" w:rsidTr="00205D49">
        <w:trPr>
          <w:del w:id="7690" w:author="danupraset@gmail.com" w:date="2025-09-22T21:59:00Z"/>
        </w:trPr>
        <w:tc>
          <w:tcPr>
            <w:tcW w:w="0" w:type="auto"/>
            <w:hideMark/>
          </w:tcPr>
          <w:p w14:paraId="1CAF3770" w14:textId="3FFAA184" w:rsidR="00205D49" w:rsidRPr="00205D49" w:rsidDel="00CB62D6" w:rsidRDefault="00205D49" w:rsidP="00205D49">
            <w:pPr>
              <w:rPr>
                <w:del w:id="7691" w:author="danupraset@gmail.com" w:date="2025-09-22T21:59:00Z"/>
                <w:rFonts w:ascii="Arial" w:hAnsi="Arial" w:cs="Arial"/>
                <w:lang w:val="en-SG"/>
              </w:rPr>
            </w:pPr>
            <w:del w:id="7692" w:author="danupraset@gmail.com" w:date="2025-09-22T21:59:00Z">
              <w:r w:rsidRPr="00205D49" w:rsidDel="00CB62D6">
                <w:rPr>
                  <w:rFonts w:ascii="Arial" w:hAnsi="Arial" w:cs="Arial"/>
                  <w:lang w:val="en-SG"/>
                </w:rPr>
                <w:delText>Centralized transaction audit logging</w:delText>
              </w:r>
            </w:del>
          </w:p>
        </w:tc>
        <w:tc>
          <w:tcPr>
            <w:tcW w:w="0" w:type="auto"/>
            <w:hideMark/>
          </w:tcPr>
          <w:p w14:paraId="08EE87A7" w14:textId="30800FB5" w:rsidR="00205D49" w:rsidRPr="00205D49" w:rsidDel="00CB62D6" w:rsidRDefault="00205D49" w:rsidP="00205D49">
            <w:pPr>
              <w:rPr>
                <w:del w:id="7693" w:author="danupraset@gmail.com" w:date="2025-09-22T21:59:00Z"/>
                <w:rFonts w:ascii="Arial" w:hAnsi="Arial" w:cs="Arial"/>
                <w:lang w:val="en-SG"/>
              </w:rPr>
            </w:pPr>
            <w:del w:id="7694" w:author="danupraset@gmail.com" w:date="2025-09-22T21:59:00Z">
              <w:r w:rsidRPr="00205D49" w:rsidDel="00CB62D6">
                <w:rPr>
                  <w:rFonts w:ascii="Arial" w:hAnsi="Arial" w:cs="Arial"/>
                  <w:lang w:val="en-SG"/>
                </w:rPr>
                <w:delText>Maintains a unified trail of all transactions for monitoring, compliance, and forensic investigation.</w:delText>
              </w:r>
            </w:del>
          </w:p>
        </w:tc>
      </w:tr>
    </w:tbl>
    <w:p w14:paraId="711C57A5" w14:textId="339AAA4E" w:rsidR="00205D49" w:rsidRPr="00205D49" w:rsidDel="00CB62D6" w:rsidRDefault="00205D49" w:rsidP="00205D49">
      <w:pPr>
        <w:rPr>
          <w:del w:id="7695" w:author="danupraset@gmail.com" w:date="2025-09-22T21:59:00Z"/>
        </w:rPr>
      </w:pPr>
    </w:p>
    <w:p w14:paraId="54D91F43" w14:textId="7187BA8C" w:rsidR="009956B4" w:rsidDel="00CB62D6" w:rsidRDefault="009956B4" w:rsidP="009956B4">
      <w:pPr>
        <w:pStyle w:val="Heading4"/>
        <w:rPr>
          <w:del w:id="7696" w:author="danupraset@gmail.com" w:date="2025-09-22T21:59:00Z"/>
        </w:rPr>
      </w:pPr>
      <w:bookmarkStart w:id="7697" w:name="_Toc205889449"/>
      <w:del w:id="7698" w:author="danupraset@gmail.com" w:date="2025-09-22T21:59:00Z">
        <w:r w:rsidDel="00CB62D6">
          <w:delText>Advantage</w:delText>
        </w:r>
        <w:bookmarkEnd w:id="7697"/>
      </w:del>
    </w:p>
    <w:tbl>
      <w:tblPr>
        <w:tblStyle w:val="TableGrid"/>
        <w:tblW w:w="0" w:type="auto"/>
        <w:tblLook w:val="04A0" w:firstRow="1" w:lastRow="0" w:firstColumn="1" w:lastColumn="0" w:noHBand="0" w:noVBand="1"/>
      </w:tblPr>
      <w:tblGrid>
        <w:gridCol w:w="2313"/>
        <w:gridCol w:w="7037"/>
      </w:tblGrid>
      <w:tr w:rsidR="00205D49" w:rsidRPr="00205D49" w:rsidDel="00CB62D6" w14:paraId="700AE280" w14:textId="6E68091E" w:rsidTr="00205D49">
        <w:trPr>
          <w:del w:id="7699" w:author="danupraset@gmail.com" w:date="2025-09-22T21:59:00Z"/>
        </w:trPr>
        <w:tc>
          <w:tcPr>
            <w:tcW w:w="0" w:type="auto"/>
            <w:shd w:val="clear" w:color="auto" w:fill="F2F2F2" w:themeFill="background1" w:themeFillShade="F2"/>
            <w:hideMark/>
          </w:tcPr>
          <w:p w14:paraId="74EB000D" w14:textId="1E6FDD4A" w:rsidR="00205D49" w:rsidRPr="00205D49" w:rsidDel="00CB62D6" w:rsidRDefault="00205D49" w:rsidP="00205D49">
            <w:pPr>
              <w:rPr>
                <w:del w:id="7700" w:author="danupraset@gmail.com" w:date="2025-09-22T21:59:00Z"/>
                <w:rFonts w:ascii="Arial" w:hAnsi="Arial" w:cs="Arial"/>
                <w:b/>
                <w:bCs/>
                <w:lang w:val="en-SG"/>
              </w:rPr>
            </w:pPr>
            <w:del w:id="7701" w:author="danupraset@gmail.com" w:date="2025-09-22T21:59:00Z">
              <w:r w:rsidRPr="00205D49" w:rsidDel="00CB62D6">
                <w:rPr>
                  <w:rFonts w:ascii="Arial" w:hAnsi="Arial" w:cs="Arial"/>
                  <w:b/>
                  <w:bCs/>
                  <w:lang w:val="en-SG"/>
                </w:rPr>
                <w:delText>Advantage</w:delText>
              </w:r>
            </w:del>
          </w:p>
        </w:tc>
        <w:tc>
          <w:tcPr>
            <w:tcW w:w="0" w:type="auto"/>
            <w:shd w:val="clear" w:color="auto" w:fill="F2F2F2" w:themeFill="background1" w:themeFillShade="F2"/>
            <w:hideMark/>
          </w:tcPr>
          <w:p w14:paraId="766DDED7" w14:textId="5D5058B5" w:rsidR="00205D49" w:rsidRPr="00205D49" w:rsidDel="00CB62D6" w:rsidRDefault="00205D49" w:rsidP="00205D49">
            <w:pPr>
              <w:rPr>
                <w:del w:id="7702" w:author="danupraset@gmail.com" w:date="2025-09-22T21:59:00Z"/>
                <w:rFonts w:ascii="Arial" w:hAnsi="Arial" w:cs="Arial"/>
                <w:b/>
                <w:bCs/>
                <w:lang w:val="en-SG"/>
              </w:rPr>
            </w:pPr>
            <w:del w:id="7703" w:author="danupraset@gmail.com" w:date="2025-09-22T21:59:00Z">
              <w:r w:rsidRPr="00205D49" w:rsidDel="00CB62D6">
                <w:rPr>
                  <w:rFonts w:ascii="Arial" w:hAnsi="Arial" w:cs="Arial"/>
                  <w:b/>
                  <w:bCs/>
                  <w:lang w:val="en-SG"/>
                </w:rPr>
                <w:delText>Purpose</w:delText>
              </w:r>
            </w:del>
          </w:p>
        </w:tc>
      </w:tr>
      <w:tr w:rsidR="00205D49" w:rsidRPr="00205D49" w:rsidDel="00CB62D6" w14:paraId="1A292056" w14:textId="03C04F6D" w:rsidTr="00205D49">
        <w:trPr>
          <w:del w:id="7704" w:author="danupraset@gmail.com" w:date="2025-09-22T21:59:00Z"/>
        </w:trPr>
        <w:tc>
          <w:tcPr>
            <w:tcW w:w="0" w:type="auto"/>
            <w:hideMark/>
          </w:tcPr>
          <w:p w14:paraId="6CA04734" w14:textId="3D9456E3" w:rsidR="00205D49" w:rsidRPr="00205D49" w:rsidDel="00CB62D6" w:rsidRDefault="00205D49" w:rsidP="00205D49">
            <w:pPr>
              <w:rPr>
                <w:del w:id="7705" w:author="danupraset@gmail.com" w:date="2025-09-22T21:59:00Z"/>
                <w:rFonts w:ascii="Arial" w:hAnsi="Arial" w:cs="Arial"/>
                <w:lang w:val="en-SG"/>
              </w:rPr>
            </w:pPr>
            <w:del w:id="7706" w:author="danupraset@gmail.com" w:date="2025-09-22T21:59:00Z">
              <w:r w:rsidRPr="00205D49" w:rsidDel="00CB62D6">
                <w:rPr>
                  <w:rFonts w:ascii="Arial" w:hAnsi="Arial" w:cs="Arial"/>
                  <w:lang w:val="en-SG"/>
                </w:rPr>
                <w:delText>Layered security approach</w:delText>
              </w:r>
            </w:del>
          </w:p>
        </w:tc>
        <w:tc>
          <w:tcPr>
            <w:tcW w:w="0" w:type="auto"/>
            <w:hideMark/>
          </w:tcPr>
          <w:p w14:paraId="5BD875B9" w14:textId="75ACDDA7" w:rsidR="00205D49" w:rsidRPr="00205D49" w:rsidDel="00CB62D6" w:rsidRDefault="00205D49" w:rsidP="00205D49">
            <w:pPr>
              <w:rPr>
                <w:del w:id="7707" w:author="danupraset@gmail.com" w:date="2025-09-22T21:59:00Z"/>
                <w:rFonts w:ascii="Arial" w:hAnsi="Arial" w:cs="Arial"/>
                <w:lang w:val="en-SG"/>
              </w:rPr>
            </w:pPr>
            <w:del w:id="7708" w:author="danupraset@gmail.com" w:date="2025-09-22T21:59:00Z">
              <w:r w:rsidRPr="00205D49" w:rsidDel="00CB62D6">
                <w:rPr>
                  <w:rFonts w:ascii="Arial" w:hAnsi="Arial" w:cs="Arial"/>
                  <w:lang w:val="en-SG"/>
                </w:rPr>
                <w:delText>Minimizes the attack surface by requiring multiple independent verifications before serving data.</w:delText>
              </w:r>
            </w:del>
          </w:p>
        </w:tc>
      </w:tr>
      <w:tr w:rsidR="00205D49" w:rsidRPr="00205D49" w:rsidDel="00CB62D6" w14:paraId="236B6117" w14:textId="4DDAF062" w:rsidTr="00205D49">
        <w:trPr>
          <w:del w:id="7709" w:author="danupraset@gmail.com" w:date="2025-09-22T21:59:00Z"/>
        </w:trPr>
        <w:tc>
          <w:tcPr>
            <w:tcW w:w="0" w:type="auto"/>
            <w:hideMark/>
          </w:tcPr>
          <w:p w14:paraId="36CA4CD3" w14:textId="1F884A7E" w:rsidR="00205D49" w:rsidRPr="00205D49" w:rsidDel="00CB62D6" w:rsidRDefault="00205D49" w:rsidP="00205D49">
            <w:pPr>
              <w:rPr>
                <w:del w:id="7710" w:author="danupraset@gmail.com" w:date="2025-09-22T21:59:00Z"/>
                <w:rFonts w:ascii="Arial" w:hAnsi="Arial" w:cs="Arial"/>
                <w:lang w:val="en-SG"/>
              </w:rPr>
            </w:pPr>
            <w:del w:id="7711" w:author="danupraset@gmail.com" w:date="2025-09-22T21:59:00Z">
              <w:r w:rsidRPr="00205D49" w:rsidDel="00CB62D6">
                <w:rPr>
                  <w:rFonts w:ascii="Arial" w:hAnsi="Arial" w:cs="Arial"/>
                  <w:lang w:val="en-SG"/>
                </w:rPr>
                <w:delText>Centralized secrets handling</w:delText>
              </w:r>
            </w:del>
          </w:p>
        </w:tc>
        <w:tc>
          <w:tcPr>
            <w:tcW w:w="0" w:type="auto"/>
            <w:hideMark/>
          </w:tcPr>
          <w:p w14:paraId="09F1FC5E" w14:textId="3F5F80BF" w:rsidR="00205D49" w:rsidRPr="00205D49" w:rsidDel="00CB62D6" w:rsidRDefault="00205D49" w:rsidP="00205D49">
            <w:pPr>
              <w:rPr>
                <w:del w:id="7712" w:author="danupraset@gmail.com" w:date="2025-09-22T21:59:00Z"/>
                <w:rFonts w:ascii="Arial" w:hAnsi="Arial" w:cs="Arial"/>
                <w:lang w:val="en-SG"/>
              </w:rPr>
            </w:pPr>
            <w:del w:id="7713" w:author="danupraset@gmail.com" w:date="2025-09-22T21:59:00Z">
              <w:r w:rsidRPr="00205D49" w:rsidDel="00CB62D6">
                <w:rPr>
                  <w:rFonts w:ascii="Arial" w:hAnsi="Arial" w:cs="Arial"/>
                  <w:lang w:val="en-SG"/>
                </w:rPr>
                <w:delText>Simplifies credential lifecycle management while maintaining high security standards.</w:delText>
              </w:r>
            </w:del>
          </w:p>
        </w:tc>
      </w:tr>
      <w:tr w:rsidR="00205D49" w:rsidRPr="00205D49" w:rsidDel="00CB62D6" w14:paraId="6DA6D6BF" w14:textId="006470BF" w:rsidTr="00205D49">
        <w:trPr>
          <w:del w:id="7714" w:author="danupraset@gmail.com" w:date="2025-09-22T21:59:00Z"/>
        </w:trPr>
        <w:tc>
          <w:tcPr>
            <w:tcW w:w="0" w:type="auto"/>
            <w:hideMark/>
          </w:tcPr>
          <w:p w14:paraId="69787902" w14:textId="60933E50" w:rsidR="00205D49" w:rsidRPr="00205D49" w:rsidDel="00CB62D6" w:rsidRDefault="00205D49" w:rsidP="00205D49">
            <w:pPr>
              <w:rPr>
                <w:del w:id="7715" w:author="danupraset@gmail.com" w:date="2025-09-22T21:59:00Z"/>
                <w:rFonts w:ascii="Arial" w:hAnsi="Arial" w:cs="Arial"/>
                <w:lang w:val="en-SG"/>
              </w:rPr>
            </w:pPr>
            <w:del w:id="7716" w:author="danupraset@gmail.com" w:date="2025-09-22T21:59:00Z">
              <w:r w:rsidRPr="00205D49" w:rsidDel="00CB62D6">
                <w:rPr>
                  <w:rFonts w:ascii="Arial" w:hAnsi="Arial" w:cs="Arial"/>
                  <w:lang w:val="en-SG"/>
                </w:rPr>
                <w:delText>Enforced query specificity</w:delText>
              </w:r>
            </w:del>
          </w:p>
        </w:tc>
        <w:tc>
          <w:tcPr>
            <w:tcW w:w="0" w:type="auto"/>
            <w:hideMark/>
          </w:tcPr>
          <w:p w14:paraId="4DC730C5" w14:textId="707CD781" w:rsidR="00205D49" w:rsidRPr="00205D49" w:rsidDel="00CB62D6" w:rsidRDefault="00205D49" w:rsidP="00205D49">
            <w:pPr>
              <w:rPr>
                <w:del w:id="7717" w:author="danupraset@gmail.com" w:date="2025-09-22T21:59:00Z"/>
                <w:rFonts w:ascii="Arial" w:hAnsi="Arial" w:cs="Arial"/>
                <w:lang w:val="en-SG"/>
              </w:rPr>
            </w:pPr>
            <w:del w:id="7718" w:author="danupraset@gmail.com" w:date="2025-09-22T21:59:00Z">
              <w:r w:rsidRPr="00205D49" w:rsidDel="00CB62D6">
                <w:rPr>
                  <w:rFonts w:ascii="Arial" w:hAnsi="Arial" w:cs="Arial"/>
                  <w:lang w:val="en-SG"/>
                </w:rPr>
                <w:delText>Improves system efficiency and ensures consistent, predictable search results.</w:delText>
              </w:r>
            </w:del>
          </w:p>
        </w:tc>
      </w:tr>
      <w:tr w:rsidR="00205D49" w:rsidRPr="00205D49" w:rsidDel="00CB62D6" w14:paraId="62673C80" w14:textId="3999F5E9" w:rsidTr="00205D49">
        <w:trPr>
          <w:del w:id="7719" w:author="danupraset@gmail.com" w:date="2025-09-22T21:59:00Z"/>
        </w:trPr>
        <w:tc>
          <w:tcPr>
            <w:tcW w:w="0" w:type="auto"/>
            <w:hideMark/>
          </w:tcPr>
          <w:p w14:paraId="34894DC8" w14:textId="1D95D03E" w:rsidR="00205D49" w:rsidRPr="00205D49" w:rsidDel="00CB62D6" w:rsidRDefault="00205D49" w:rsidP="00205D49">
            <w:pPr>
              <w:rPr>
                <w:del w:id="7720" w:author="danupraset@gmail.com" w:date="2025-09-22T21:59:00Z"/>
                <w:rFonts w:ascii="Arial" w:hAnsi="Arial" w:cs="Arial"/>
                <w:lang w:val="en-SG"/>
              </w:rPr>
            </w:pPr>
            <w:del w:id="7721" w:author="danupraset@gmail.com" w:date="2025-09-22T21:59:00Z">
              <w:r w:rsidRPr="00205D49" w:rsidDel="00CB62D6">
                <w:rPr>
                  <w:rFonts w:ascii="Arial" w:hAnsi="Arial" w:cs="Arial"/>
                  <w:lang w:val="en-SG"/>
                </w:rPr>
                <w:delText>Clear functional separation</w:delText>
              </w:r>
            </w:del>
          </w:p>
        </w:tc>
        <w:tc>
          <w:tcPr>
            <w:tcW w:w="0" w:type="auto"/>
            <w:hideMark/>
          </w:tcPr>
          <w:p w14:paraId="1279B6D1" w14:textId="3BDA1D11" w:rsidR="00205D49" w:rsidRPr="00205D49" w:rsidDel="00CB62D6" w:rsidRDefault="00205D49" w:rsidP="00205D49">
            <w:pPr>
              <w:rPr>
                <w:del w:id="7722" w:author="danupraset@gmail.com" w:date="2025-09-22T21:59:00Z"/>
                <w:rFonts w:ascii="Arial" w:hAnsi="Arial" w:cs="Arial"/>
                <w:lang w:val="en-SG"/>
              </w:rPr>
            </w:pPr>
            <w:del w:id="7723" w:author="danupraset@gmail.com" w:date="2025-09-22T21:59:00Z">
              <w:r w:rsidRPr="00205D49" w:rsidDel="00CB62D6">
                <w:rPr>
                  <w:rFonts w:ascii="Arial" w:hAnsi="Arial" w:cs="Arial"/>
                  <w:lang w:val="en-SG"/>
                </w:rPr>
                <w:delText>Makes the codebase more maintainable by isolating different search logic into well-defined paths.</w:delText>
              </w:r>
            </w:del>
          </w:p>
        </w:tc>
      </w:tr>
      <w:tr w:rsidR="00205D49" w:rsidRPr="00205D49" w:rsidDel="00CB62D6" w14:paraId="57C07C27" w14:textId="39DD371A" w:rsidTr="00205D49">
        <w:trPr>
          <w:del w:id="7724" w:author="danupraset@gmail.com" w:date="2025-09-22T21:59:00Z"/>
        </w:trPr>
        <w:tc>
          <w:tcPr>
            <w:tcW w:w="0" w:type="auto"/>
            <w:hideMark/>
          </w:tcPr>
          <w:p w14:paraId="0CF9CE4C" w14:textId="3E7138F5" w:rsidR="00205D49" w:rsidRPr="00205D49" w:rsidDel="00CB62D6" w:rsidRDefault="00205D49" w:rsidP="00205D49">
            <w:pPr>
              <w:rPr>
                <w:del w:id="7725" w:author="danupraset@gmail.com" w:date="2025-09-22T21:59:00Z"/>
                <w:rFonts w:ascii="Arial" w:hAnsi="Arial" w:cs="Arial"/>
                <w:lang w:val="en-SG"/>
              </w:rPr>
            </w:pPr>
            <w:del w:id="7726" w:author="danupraset@gmail.com" w:date="2025-09-22T21:59:00Z">
              <w:r w:rsidRPr="00205D49" w:rsidDel="00CB62D6">
                <w:rPr>
                  <w:rFonts w:ascii="Arial" w:hAnsi="Arial" w:cs="Arial"/>
                  <w:lang w:val="en-SG"/>
                </w:rPr>
                <w:delText>Built-in traceability</w:delText>
              </w:r>
            </w:del>
          </w:p>
        </w:tc>
        <w:tc>
          <w:tcPr>
            <w:tcW w:w="0" w:type="auto"/>
            <w:hideMark/>
          </w:tcPr>
          <w:p w14:paraId="666BFC72" w14:textId="3A7872E9" w:rsidR="00205D49" w:rsidRPr="00205D49" w:rsidDel="00CB62D6" w:rsidRDefault="00205D49" w:rsidP="00205D49">
            <w:pPr>
              <w:rPr>
                <w:del w:id="7727" w:author="danupraset@gmail.com" w:date="2025-09-22T21:59:00Z"/>
                <w:rFonts w:ascii="Arial" w:hAnsi="Arial" w:cs="Arial"/>
                <w:lang w:val="en-SG"/>
              </w:rPr>
            </w:pPr>
            <w:del w:id="7728" w:author="danupraset@gmail.com" w:date="2025-09-22T21:59:00Z">
              <w:r w:rsidRPr="00205D49" w:rsidDel="00CB62D6">
                <w:rPr>
                  <w:rFonts w:ascii="Arial" w:hAnsi="Arial" w:cs="Arial"/>
                  <w:lang w:val="en-SG"/>
                </w:rPr>
                <w:delText>Audit logs enable faster issue resolution and better accountability in case of disputes or investigations.</w:delText>
              </w:r>
            </w:del>
          </w:p>
        </w:tc>
      </w:tr>
    </w:tbl>
    <w:p w14:paraId="4657ADFB" w14:textId="1034DB2A" w:rsidR="009956B4" w:rsidDel="00CB62D6" w:rsidRDefault="009956B4" w:rsidP="009956B4">
      <w:pPr>
        <w:pStyle w:val="Heading4"/>
        <w:rPr>
          <w:del w:id="7729" w:author="danupraset@gmail.com" w:date="2025-09-22T21:59:00Z"/>
        </w:rPr>
      </w:pPr>
      <w:bookmarkStart w:id="7730" w:name="_Toc205889450"/>
      <w:del w:id="7731" w:author="danupraset@gmail.com" w:date="2025-09-22T21:59:00Z">
        <w:r w:rsidDel="00CB62D6">
          <w:delText>Weakness and Mitigation</w:delText>
        </w:r>
        <w:bookmarkEnd w:id="7730"/>
      </w:del>
    </w:p>
    <w:tbl>
      <w:tblPr>
        <w:tblStyle w:val="TableGrid"/>
        <w:tblW w:w="0" w:type="auto"/>
        <w:tblLook w:val="04A0" w:firstRow="1" w:lastRow="0" w:firstColumn="1" w:lastColumn="0" w:noHBand="0" w:noVBand="1"/>
      </w:tblPr>
      <w:tblGrid>
        <w:gridCol w:w="2436"/>
        <w:gridCol w:w="3088"/>
        <w:gridCol w:w="3826"/>
      </w:tblGrid>
      <w:tr w:rsidR="00205D49" w:rsidRPr="00205D49" w:rsidDel="00CB62D6" w14:paraId="08F904A8" w14:textId="146F0734" w:rsidTr="00205D49">
        <w:trPr>
          <w:del w:id="7732" w:author="danupraset@gmail.com" w:date="2025-09-22T21:59:00Z"/>
        </w:trPr>
        <w:tc>
          <w:tcPr>
            <w:tcW w:w="0" w:type="auto"/>
            <w:shd w:val="clear" w:color="auto" w:fill="F2F2F2" w:themeFill="background1" w:themeFillShade="F2"/>
            <w:hideMark/>
          </w:tcPr>
          <w:p w14:paraId="524074DA" w14:textId="652C0B66" w:rsidR="00205D49" w:rsidRPr="00205D49" w:rsidDel="00CB62D6" w:rsidRDefault="00205D49" w:rsidP="00205D49">
            <w:pPr>
              <w:rPr>
                <w:del w:id="7733" w:author="danupraset@gmail.com" w:date="2025-09-22T21:59:00Z"/>
                <w:rFonts w:ascii="Arial" w:hAnsi="Arial" w:cs="Arial"/>
                <w:b/>
                <w:bCs/>
                <w:lang w:val="en-SG"/>
              </w:rPr>
            </w:pPr>
            <w:del w:id="7734" w:author="danupraset@gmail.com" w:date="2025-09-22T21:59:00Z">
              <w:r w:rsidRPr="00205D49" w:rsidDel="00CB62D6">
                <w:rPr>
                  <w:rFonts w:ascii="Arial" w:hAnsi="Arial" w:cs="Arial"/>
                  <w:b/>
                  <w:bCs/>
                  <w:lang w:val="en-SG"/>
                </w:rPr>
                <w:delText>Weakness</w:delText>
              </w:r>
            </w:del>
          </w:p>
        </w:tc>
        <w:tc>
          <w:tcPr>
            <w:tcW w:w="0" w:type="auto"/>
            <w:shd w:val="clear" w:color="auto" w:fill="F2F2F2" w:themeFill="background1" w:themeFillShade="F2"/>
            <w:hideMark/>
          </w:tcPr>
          <w:p w14:paraId="0DCFB8FF" w14:textId="4FAD603C" w:rsidR="00205D49" w:rsidRPr="00205D49" w:rsidDel="00CB62D6" w:rsidRDefault="00205D49" w:rsidP="00205D49">
            <w:pPr>
              <w:rPr>
                <w:del w:id="7735" w:author="danupraset@gmail.com" w:date="2025-09-22T21:59:00Z"/>
                <w:rFonts w:ascii="Arial" w:hAnsi="Arial" w:cs="Arial"/>
                <w:b/>
                <w:bCs/>
                <w:lang w:val="en-SG"/>
              </w:rPr>
            </w:pPr>
            <w:del w:id="7736" w:author="danupraset@gmail.com" w:date="2025-09-22T21:59:00Z">
              <w:r w:rsidRPr="00205D49" w:rsidDel="00CB62D6">
                <w:rPr>
                  <w:rFonts w:ascii="Arial" w:hAnsi="Arial" w:cs="Arial"/>
                  <w:b/>
                  <w:bCs/>
                  <w:lang w:val="en-SG"/>
                </w:rPr>
                <w:delText>Description</w:delText>
              </w:r>
            </w:del>
          </w:p>
        </w:tc>
        <w:tc>
          <w:tcPr>
            <w:tcW w:w="0" w:type="auto"/>
            <w:shd w:val="clear" w:color="auto" w:fill="F2F2F2" w:themeFill="background1" w:themeFillShade="F2"/>
            <w:hideMark/>
          </w:tcPr>
          <w:p w14:paraId="74F8D464" w14:textId="5FC7F0D5" w:rsidR="00205D49" w:rsidRPr="00205D49" w:rsidDel="00CB62D6" w:rsidRDefault="00205D49" w:rsidP="00205D49">
            <w:pPr>
              <w:rPr>
                <w:del w:id="7737" w:author="danupraset@gmail.com" w:date="2025-09-22T21:59:00Z"/>
                <w:rFonts w:ascii="Arial" w:hAnsi="Arial" w:cs="Arial"/>
                <w:b/>
                <w:bCs/>
                <w:lang w:val="en-SG"/>
              </w:rPr>
            </w:pPr>
            <w:del w:id="7738" w:author="danupraset@gmail.com" w:date="2025-09-22T21:59:00Z">
              <w:r w:rsidRPr="00205D49" w:rsidDel="00CB62D6">
                <w:rPr>
                  <w:rFonts w:ascii="Arial" w:hAnsi="Arial" w:cs="Arial"/>
                  <w:b/>
                  <w:bCs/>
                  <w:lang w:val="en-SG"/>
                </w:rPr>
                <w:delText>Mitigation</w:delText>
              </w:r>
            </w:del>
          </w:p>
        </w:tc>
      </w:tr>
      <w:tr w:rsidR="00205D49" w:rsidRPr="00205D49" w:rsidDel="00CB62D6" w14:paraId="48267B31" w14:textId="2BECDECC" w:rsidTr="00205D49">
        <w:trPr>
          <w:del w:id="7739" w:author="danupraset@gmail.com" w:date="2025-09-22T21:59:00Z"/>
        </w:trPr>
        <w:tc>
          <w:tcPr>
            <w:tcW w:w="0" w:type="auto"/>
            <w:hideMark/>
          </w:tcPr>
          <w:p w14:paraId="0CF7E380" w14:textId="3AC8B39A" w:rsidR="00205D49" w:rsidRPr="00205D49" w:rsidDel="00CB62D6" w:rsidRDefault="00205D49" w:rsidP="00205D49">
            <w:pPr>
              <w:rPr>
                <w:del w:id="7740" w:author="danupraset@gmail.com" w:date="2025-09-22T21:59:00Z"/>
                <w:rFonts w:ascii="Arial" w:hAnsi="Arial" w:cs="Arial"/>
                <w:lang w:val="en-SG"/>
              </w:rPr>
            </w:pPr>
            <w:del w:id="7741" w:author="danupraset@gmail.com" w:date="2025-09-22T21:59:00Z">
              <w:r w:rsidRPr="00205D49" w:rsidDel="00CB62D6">
                <w:rPr>
                  <w:rFonts w:ascii="Arial" w:hAnsi="Arial" w:cs="Arial"/>
                  <w:lang w:val="en-SG"/>
                </w:rPr>
                <w:delText>Coarse error reporting</w:delText>
              </w:r>
            </w:del>
          </w:p>
        </w:tc>
        <w:tc>
          <w:tcPr>
            <w:tcW w:w="0" w:type="auto"/>
            <w:hideMark/>
          </w:tcPr>
          <w:p w14:paraId="1CDF50BC" w14:textId="2D5E08FB" w:rsidR="00205D49" w:rsidRPr="00205D49" w:rsidDel="00CB62D6" w:rsidRDefault="00205D49" w:rsidP="00205D49">
            <w:pPr>
              <w:rPr>
                <w:del w:id="7742" w:author="danupraset@gmail.com" w:date="2025-09-22T21:59:00Z"/>
                <w:rFonts w:ascii="Arial" w:hAnsi="Arial" w:cs="Arial"/>
                <w:lang w:val="en-SG"/>
              </w:rPr>
            </w:pPr>
            <w:del w:id="7743" w:author="danupraset@gmail.com" w:date="2025-09-22T21:59:00Z">
              <w:r w:rsidRPr="00205D49" w:rsidDel="00CB62D6">
                <w:rPr>
                  <w:rFonts w:ascii="Arial" w:hAnsi="Arial" w:cs="Arial"/>
                  <w:lang w:val="en-SG"/>
                </w:rPr>
                <w:delText>Error responses are minimal and may not help clients pinpoint issues.</w:delText>
              </w:r>
            </w:del>
          </w:p>
        </w:tc>
        <w:tc>
          <w:tcPr>
            <w:tcW w:w="0" w:type="auto"/>
            <w:hideMark/>
          </w:tcPr>
          <w:p w14:paraId="3E290EB8" w14:textId="79E39C37" w:rsidR="00205D49" w:rsidRPr="00205D49" w:rsidDel="00CB62D6" w:rsidRDefault="00205D49" w:rsidP="00205D49">
            <w:pPr>
              <w:rPr>
                <w:del w:id="7744" w:author="danupraset@gmail.com" w:date="2025-09-22T21:59:00Z"/>
                <w:rFonts w:ascii="Arial" w:hAnsi="Arial" w:cs="Arial"/>
                <w:lang w:val="en-SG"/>
              </w:rPr>
            </w:pPr>
            <w:del w:id="7745" w:author="danupraset@gmail.com" w:date="2025-09-22T21:59:00Z">
              <w:r w:rsidRPr="00205D49" w:rsidDel="00CB62D6">
                <w:rPr>
                  <w:rFonts w:ascii="Arial" w:hAnsi="Arial" w:cs="Arial"/>
                  <w:lang w:val="en-SG"/>
                </w:rPr>
                <w:delText>Provide structured error payloads with machine-readable codes and human-readable descriptions.</w:delText>
              </w:r>
            </w:del>
          </w:p>
        </w:tc>
      </w:tr>
      <w:tr w:rsidR="00205D49" w:rsidRPr="00205D49" w:rsidDel="00CB62D6" w14:paraId="04E547AC" w14:textId="18E9F81B" w:rsidTr="00205D49">
        <w:trPr>
          <w:del w:id="7746" w:author="danupraset@gmail.com" w:date="2025-09-22T21:59:00Z"/>
        </w:trPr>
        <w:tc>
          <w:tcPr>
            <w:tcW w:w="0" w:type="auto"/>
            <w:hideMark/>
          </w:tcPr>
          <w:p w14:paraId="0750D22F" w14:textId="66021F44" w:rsidR="00205D49" w:rsidRPr="00205D49" w:rsidDel="00CB62D6" w:rsidRDefault="00205D49" w:rsidP="00205D49">
            <w:pPr>
              <w:rPr>
                <w:del w:id="7747" w:author="danupraset@gmail.com" w:date="2025-09-22T21:59:00Z"/>
                <w:rFonts w:ascii="Arial" w:hAnsi="Arial" w:cs="Arial"/>
                <w:lang w:val="en-SG"/>
              </w:rPr>
            </w:pPr>
            <w:del w:id="7748" w:author="danupraset@gmail.com" w:date="2025-09-22T21:59:00Z">
              <w:r w:rsidRPr="00205D49" w:rsidDel="00CB62D6">
                <w:rPr>
                  <w:rFonts w:ascii="Arial" w:hAnsi="Arial" w:cs="Arial"/>
                  <w:lang w:val="en-SG"/>
                </w:rPr>
                <w:delText>No explicit feedback for filtered-out suspended records</w:delText>
              </w:r>
            </w:del>
          </w:p>
        </w:tc>
        <w:tc>
          <w:tcPr>
            <w:tcW w:w="0" w:type="auto"/>
            <w:hideMark/>
          </w:tcPr>
          <w:p w14:paraId="429BFE36" w14:textId="2824D830" w:rsidR="00205D49" w:rsidRPr="00205D49" w:rsidDel="00CB62D6" w:rsidRDefault="00205D49" w:rsidP="00205D49">
            <w:pPr>
              <w:rPr>
                <w:del w:id="7749" w:author="danupraset@gmail.com" w:date="2025-09-22T21:59:00Z"/>
                <w:rFonts w:ascii="Arial" w:hAnsi="Arial" w:cs="Arial"/>
                <w:lang w:val="en-SG"/>
              </w:rPr>
            </w:pPr>
            <w:del w:id="7750" w:author="danupraset@gmail.com" w:date="2025-09-22T21:59:00Z">
              <w:r w:rsidRPr="00205D49" w:rsidDel="00CB62D6">
                <w:rPr>
                  <w:rFonts w:ascii="Arial" w:hAnsi="Arial" w:cs="Arial"/>
                  <w:lang w:val="en-SG"/>
                </w:rPr>
                <w:delText>Users are unaware when records are excluded due to suspension flags.</w:delText>
              </w:r>
            </w:del>
          </w:p>
        </w:tc>
        <w:tc>
          <w:tcPr>
            <w:tcW w:w="0" w:type="auto"/>
            <w:hideMark/>
          </w:tcPr>
          <w:p w14:paraId="75742CBD" w14:textId="46BB4244" w:rsidR="00205D49" w:rsidRPr="00205D49" w:rsidDel="00CB62D6" w:rsidRDefault="00205D49" w:rsidP="00205D49">
            <w:pPr>
              <w:rPr>
                <w:del w:id="7751" w:author="danupraset@gmail.com" w:date="2025-09-22T21:59:00Z"/>
                <w:rFonts w:ascii="Arial" w:hAnsi="Arial" w:cs="Arial"/>
                <w:lang w:val="en-SG"/>
              </w:rPr>
            </w:pPr>
            <w:del w:id="7752" w:author="danupraset@gmail.com" w:date="2025-09-22T21:59:00Z">
              <w:r w:rsidRPr="00205D49" w:rsidDel="00CB62D6">
                <w:rPr>
                  <w:rFonts w:ascii="Arial" w:hAnsi="Arial" w:cs="Arial"/>
                  <w:lang w:val="en-SG"/>
                </w:rPr>
                <w:delText>Include indicators in the response for excluded records and document the reason codes.</w:delText>
              </w:r>
            </w:del>
          </w:p>
        </w:tc>
      </w:tr>
      <w:tr w:rsidR="00205D49" w:rsidRPr="00205D49" w:rsidDel="00CB62D6" w14:paraId="6B65E8A4" w14:textId="78DF5092" w:rsidTr="00205D49">
        <w:trPr>
          <w:del w:id="7753" w:author="danupraset@gmail.com" w:date="2025-09-22T21:59:00Z"/>
        </w:trPr>
        <w:tc>
          <w:tcPr>
            <w:tcW w:w="0" w:type="auto"/>
            <w:hideMark/>
          </w:tcPr>
          <w:p w14:paraId="6AFB5272" w14:textId="43F91329" w:rsidR="00205D49" w:rsidRPr="00205D49" w:rsidDel="00CB62D6" w:rsidRDefault="00205D49" w:rsidP="00205D49">
            <w:pPr>
              <w:rPr>
                <w:del w:id="7754" w:author="danupraset@gmail.com" w:date="2025-09-22T21:59:00Z"/>
                <w:rFonts w:ascii="Arial" w:hAnsi="Arial" w:cs="Arial"/>
                <w:lang w:val="en-SG"/>
              </w:rPr>
            </w:pPr>
            <w:del w:id="7755" w:author="danupraset@gmail.com" w:date="2025-09-22T21:59:00Z">
              <w:r w:rsidRPr="00205D49" w:rsidDel="00CB62D6">
                <w:rPr>
                  <w:rFonts w:ascii="Arial" w:hAnsi="Arial" w:cs="Arial"/>
                  <w:lang w:val="en-SG"/>
                </w:rPr>
                <w:delText>Static advisory messages</w:delText>
              </w:r>
            </w:del>
          </w:p>
        </w:tc>
        <w:tc>
          <w:tcPr>
            <w:tcW w:w="0" w:type="auto"/>
            <w:hideMark/>
          </w:tcPr>
          <w:p w14:paraId="4696CBC3" w14:textId="31CA49ED" w:rsidR="00205D49" w:rsidRPr="00205D49" w:rsidDel="00CB62D6" w:rsidRDefault="00205D49" w:rsidP="00205D49">
            <w:pPr>
              <w:rPr>
                <w:del w:id="7756" w:author="danupraset@gmail.com" w:date="2025-09-22T21:59:00Z"/>
                <w:rFonts w:ascii="Arial" w:hAnsi="Arial" w:cs="Arial"/>
                <w:lang w:val="en-SG"/>
              </w:rPr>
            </w:pPr>
            <w:del w:id="7757" w:author="danupraset@gmail.com" w:date="2025-09-22T21:59:00Z">
              <w:r w:rsidRPr="00205D49" w:rsidDel="00CB62D6">
                <w:rPr>
                  <w:rFonts w:ascii="Arial" w:hAnsi="Arial" w:cs="Arial"/>
                  <w:lang w:val="en-SG"/>
                </w:rPr>
                <w:delText>Fixed text may not suit all scenarios or user contexts.</w:delText>
              </w:r>
            </w:del>
          </w:p>
        </w:tc>
        <w:tc>
          <w:tcPr>
            <w:tcW w:w="0" w:type="auto"/>
            <w:hideMark/>
          </w:tcPr>
          <w:p w14:paraId="2213C47E" w14:textId="0F20D02F" w:rsidR="00205D49" w:rsidRPr="00205D49" w:rsidDel="00CB62D6" w:rsidRDefault="00205D49" w:rsidP="00205D49">
            <w:pPr>
              <w:rPr>
                <w:del w:id="7758" w:author="danupraset@gmail.com" w:date="2025-09-22T21:59:00Z"/>
                <w:rFonts w:ascii="Arial" w:hAnsi="Arial" w:cs="Arial"/>
                <w:lang w:val="en-SG"/>
              </w:rPr>
            </w:pPr>
            <w:del w:id="7759" w:author="danupraset@gmail.com" w:date="2025-09-22T21:59:00Z">
              <w:r w:rsidRPr="00205D49" w:rsidDel="00CB62D6">
                <w:rPr>
                  <w:rFonts w:ascii="Arial" w:hAnsi="Arial" w:cs="Arial"/>
                  <w:lang w:val="en-SG"/>
                </w:rPr>
                <w:delText>Manage messages dynamically via a configuration service, allowing updates without code changes.</w:delText>
              </w:r>
            </w:del>
          </w:p>
        </w:tc>
      </w:tr>
      <w:tr w:rsidR="00205D49" w:rsidRPr="00205D49" w:rsidDel="00CB62D6" w14:paraId="51ED4572" w14:textId="3C0CA1CE" w:rsidTr="00205D49">
        <w:trPr>
          <w:del w:id="7760" w:author="danupraset@gmail.com" w:date="2025-09-22T21:59:00Z"/>
        </w:trPr>
        <w:tc>
          <w:tcPr>
            <w:tcW w:w="0" w:type="auto"/>
            <w:hideMark/>
          </w:tcPr>
          <w:p w14:paraId="3F9AD7BC" w14:textId="17C77DB5" w:rsidR="00205D49" w:rsidRPr="00205D49" w:rsidDel="00CB62D6" w:rsidRDefault="00205D49" w:rsidP="00205D49">
            <w:pPr>
              <w:rPr>
                <w:del w:id="7761" w:author="danupraset@gmail.com" w:date="2025-09-22T21:59:00Z"/>
                <w:rFonts w:ascii="Arial" w:hAnsi="Arial" w:cs="Arial"/>
                <w:lang w:val="en-SG"/>
              </w:rPr>
            </w:pPr>
            <w:del w:id="7762" w:author="danupraset@gmail.com" w:date="2025-09-22T21:59:00Z">
              <w:r w:rsidRPr="00205D49" w:rsidDel="00CB62D6">
                <w:rPr>
                  <w:rFonts w:ascii="Arial" w:hAnsi="Arial" w:cs="Arial"/>
                  <w:lang w:val="en-SG"/>
                </w:rPr>
                <w:delText>Lack of visible pagination strategy</w:delText>
              </w:r>
            </w:del>
          </w:p>
        </w:tc>
        <w:tc>
          <w:tcPr>
            <w:tcW w:w="0" w:type="auto"/>
            <w:hideMark/>
          </w:tcPr>
          <w:p w14:paraId="32532063" w14:textId="189B4BAB" w:rsidR="00205D49" w:rsidRPr="00205D49" w:rsidDel="00CB62D6" w:rsidRDefault="00205D49" w:rsidP="00205D49">
            <w:pPr>
              <w:rPr>
                <w:del w:id="7763" w:author="danupraset@gmail.com" w:date="2025-09-22T21:59:00Z"/>
                <w:rFonts w:ascii="Arial" w:hAnsi="Arial" w:cs="Arial"/>
                <w:lang w:val="en-SG"/>
              </w:rPr>
            </w:pPr>
            <w:del w:id="7764" w:author="danupraset@gmail.com" w:date="2025-09-22T21:59:00Z">
              <w:r w:rsidRPr="00205D49" w:rsidDel="00CB62D6">
                <w:rPr>
                  <w:rFonts w:ascii="Arial" w:hAnsi="Arial" w:cs="Arial"/>
                  <w:lang w:val="en-SG"/>
                </w:rPr>
                <w:delText>Multiple-record retrieval could lead to large payloads without defined limits.</w:delText>
              </w:r>
            </w:del>
          </w:p>
        </w:tc>
        <w:tc>
          <w:tcPr>
            <w:tcW w:w="0" w:type="auto"/>
            <w:hideMark/>
          </w:tcPr>
          <w:p w14:paraId="3A0E4EAE" w14:textId="16865F8F" w:rsidR="00205D49" w:rsidRPr="00205D49" w:rsidDel="00CB62D6" w:rsidRDefault="00205D49" w:rsidP="00205D49">
            <w:pPr>
              <w:rPr>
                <w:del w:id="7765" w:author="danupraset@gmail.com" w:date="2025-09-22T21:59:00Z"/>
                <w:rFonts w:ascii="Arial" w:hAnsi="Arial" w:cs="Arial"/>
                <w:lang w:val="en-SG"/>
              </w:rPr>
            </w:pPr>
            <w:del w:id="7766" w:author="danupraset@gmail.com" w:date="2025-09-22T21:59:00Z">
              <w:r w:rsidRPr="00205D49" w:rsidDel="00CB62D6">
                <w:rPr>
                  <w:rFonts w:ascii="Arial" w:hAnsi="Arial" w:cs="Arial"/>
                  <w:lang w:val="en-SG"/>
                </w:rPr>
                <w:delText>Implement pagination parameters and document expected limits for clients.</w:delText>
              </w:r>
            </w:del>
          </w:p>
        </w:tc>
      </w:tr>
    </w:tbl>
    <w:p w14:paraId="02C8640A" w14:textId="47EC8687" w:rsidR="00205D49" w:rsidRPr="00205D49" w:rsidDel="00D20E1C" w:rsidRDefault="00205D49" w:rsidP="00205D49">
      <w:pPr>
        <w:rPr>
          <w:del w:id="7767" w:author="danupraset@gmail.com" w:date="2025-09-23T16:06:00Z"/>
        </w:rPr>
      </w:pPr>
    </w:p>
    <w:p w14:paraId="3B203FC1" w14:textId="54BA633C" w:rsidR="009956B4" w:rsidDel="00D20E1C" w:rsidRDefault="009956B4" w:rsidP="009956B4">
      <w:pPr>
        <w:pStyle w:val="Heading3"/>
        <w:rPr>
          <w:del w:id="7768" w:author="danupraset@gmail.com" w:date="2025-09-23T16:06:00Z"/>
        </w:rPr>
      </w:pPr>
      <w:bookmarkStart w:id="7769" w:name="_Toc205888901"/>
      <w:bookmarkStart w:id="7770" w:name="_Toc205889336"/>
      <w:bookmarkStart w:id="7771" w:name="_Toc205889451"/>
      <w:del w:id="7772" w:author="danupraset@gmail.com" w:date="2025-09-23T16:06:00Z">
        <w:r w:rsidDel="00D20E1C">
          <w:delText>API Specification</w:delText>
        </w:r>
        <w:bookmarkEnd w:id="7769"/>
        <w:bookmarkEnd w:id="7770"/>
        <w:bookmarkEnd w:id="7771"/>
      </w:del>
    </w:p>
    <w:p w14:paraId="16B27E8F" w14:textId="36C801D9" w:rsidR="001816EB" w:rsidDel="00D20E1C" w:rsidRDefault="001816EB" w:rsidP="001816EB">
      <w:pPr>
        <w:pStyle w:val="Heading4"/>
        <w:rPr>
          <w:del w:id="7773" w:author="danupraset@gmail.com" w:date="2025-09-23T16:06:00Z"/>
        </w:rPr>
      </w:pPr>
      <w:bookmarkStart w:id="7774" w:name="_Toc205889452"/>
      <w:del w:id="7775" w:author="danupraset@gmail.com" w:date="2025-09-23T16:06:00Z">
        <w:r w:rsidDel="00D20E1C">
          <w:delText>API Provide</w:delText>
        </w:r>
        <w:bookmarkEnd w:id="7774"/>
      </w:del>
    </w:p>
    <w:tbl>
      <w:tblPr>
        <w:tblW w:w="8923" w:type="dxa"/>
        <w:tblLayout w:type="fixed"/>
        <w:tblLook w:val="0400" w:firstRow="0" w:lastRow="0" w:firstColumn="0" w:lastColumn="0" w:noHBand="0" w:noVBand="1"/>
      </w:tblPr>
      <w:tblGrid>
        <w:gridCol w:w="1977"/>
        <w:gridCol w:w="6946"/>
      </w:tblGrid>
      <w:tr w:rsidR="001816EB" w:rsidRPr="005967EF" w:rsidDel="00D20E1C" w14:paraId="72D04B94" w14:textId="51409DB4" w:rsidTr="00067035">
        <w:trPr>
          <w:trHeight w:val="315"/>
          <w:del w:id="7776" w:author="danupraset@gmail.com" w:date="2025-09-23T16:06:00Z"/>
        </w:trPr>
        <w:tc>
          <w:tcPr>
            <w:tcW w:w="1977" w:type="dxa"/>
            <w:tcBorders>
              <w:top w:val="single" w:sz="6" w:space="0" w:color="000000"/>
              <w:left w:val="single" w:sz="6" w:space="0" w:color="000000"/>
              <w:bottom w:val="single" w:sz="6" w:space="0" w:color="000000"/>
              <w:right w:val="single" w:sz="6" w:space="0" w:color="000000"/>
            </w:tcBorders>
          </w:tcPr>
          <w:p w14:paraId="2083A271" w14:textId="216FA641" w:rsidR="001816EB" w:rsidRPr="005967EF" w:rsidDel="00D20E1C" w:rsidRDefault="001816EB" w:rsidP="00067035">
            <w:pPr>
              <w:rPr>
                <w:del w:id="7777" w:author="danupraset@gmail.com" w:date="2025-09-23T16:06:00Z"/>
                <w:rFonts w:ascii="Arial" w:eastAsia="Arial" w:hAnsi="Arial" w:cs="Arial"/>
                <w:sz w:val="20"/>
                <w:szCs w:val="20"/>
              </w:rPr>
            </w:pPr>
            <w:del w:id="7778" w:author="danupraset@gmail.com" w:date="2025-09-23T16:06:00Z">
              <w:r w:rsidRPr="005967EF" w:rsidDel="00D20E1C">
                <w:rPr>
                  <w:rFonts w:ascii="Arial" w:eastAsia="Arial" w:hAnsi="Arial" w:cs="Arial"/>
                  <w:sz w:val="20"/>
                  <w:szCs w:val="20"/>
                </w:rPr>
                <w:delText>API Name</w:delText>
              </w:r>
            </w:del>
          </w:p>
        </w:tc>
        <w:tc>
          <w:tcPr>
            <w:tcW w:w="6946" w:type="dxa"/>
            <w:tcBorders>
              <w:top w:val="single" w:sz="6" w:space="0" w:color="000000"/>
              <w:left w:val="single" w:sz="6" w:space="0" w:color="CCCCCC"/>
              <w:bottom w:val="single" w:sz="6" w:space="0" w:color="000000"/>
              <w:right w:val="single" w:sz="6" w:space="0" w:color="000000"/>
            </w:tcBorders>
          </w:tcPr>
          <w:p w14:paraId="74FB96AC" w14:textId="50907761" w:rsidR="001816EB" w:rsidRPr="005967EF" w:rsidDel="00D20E1C" w:rsidRDefault="001816EB" w:rsidP="00067035">
            <w:pPr>
              <w:rPr>
                <w:del w:id="7779" w:author="danupraset@gmail.com" w:date="2025-09-23T16:06:00Z"/>
                <w:rFonts w:ascii="Arial" w:eastAsia="Arial" w:hAnsi="Arial" w:cs="Arial"/>
                <w:sz w:val="20"/>
                <w:szCs w:val="20"/>
              </w:rPr>
            </w:pPr>
            <w:del w:id="7780" w:author="danupraset@gmail.com" w:date="2025-09-23T16:06:00Z">
              <w:r w:rsidDel="00D20E1C">
                <w:rPr>
                  <w:rFonts w:ascii="Arial" w:eastAsia="Arial" w:hAnsi="Arial" w:cs="Arial"/>
                  <w:sz w:val="20"/>
                  <w:szCs w:val="20"/>
                </w:rPr>
                <w:delText>Get outstanding notices</w:delText>
              </w:r>
            </w:del>
          </w:p>
        </w:tc>
      </w:tr>
      <w:tr w:rsidR="001816EB" w:rsidRPr="005967EF" w:rsidDel="00D20E1C" w14:paraId="13E4E5EC" w14:textId="3CDCFACB" w:rsidTr="00067035">
        <w:trPr>
          <w:trHeight w:val="315"/>
          <w:del w:id="7781"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3BF059C9" w14:textId="03D15D21" w:rsidR="001816EB" w:rsidRPr="005967EF" w:rsidDel="00D20E1C" w:rsidRDefault="001816EB" w:rsidP="001816EB">
            <w:pPr>
              <w:rPr>
                <w:del w:id="7782" w:author="danupraset@gmail.com" w:date="2025-09-23T16:06:00Z"/>
                <w:rFonts w:ascii="Arial" w:eastAsia="Arial" w:hAnsi="Arial" w:cs="Arial"/>
                <w:sz w:val="20"/>
                <w:szCs w:val="20"/>
              </w:rPr>
            </w:pPr>
            <w:del w:id="7783" w:author="danupraset@gmail.com" w:date="2025-09-23T16:06:00Z">
              <w:r w:rsidRPr="005967EF" w:rsidDel="00D20E1C">
                <w:rPr>
                  <w:rFonts w:ascii="Arial" w:eastAsia="Arial" w:hAnsi="Arial" w:cs="Arial"/>
                  <w:sz w:val="20"/>
                  <w:szCs w:val="20"/>
                </w:rPr>
                <w:lastRenderedPageBreak/>
                <w:delText>URL</w:delText>
              </w:r>
            </w:del>
          </w:p>
        </w:tc>
        <w:tc>
          <w:tcPr>
            <w:tcW w:w="6946" w:type="dxa"/>
            <w:tcBorders>
              <w:top w:val="single" w:sz="6" w:space="0" w:color="CCCCCC"/>
              <w:left w:val="single" w:sz="6" w:space="0" w:color="CCCCCC"/>
              <w:bottom w:val="single" w:sz="6" w:space="0" w:color="000000"/>
              <w:right w:val="single" w:sz="6" w:space="0" w:color="000000"/>
            </w:tcBorders>
          </w:tcPr>
          <w:p w14:paraId="3D6CD582" w14:textId="3BB6FBEF" w:rsidR="001816EB" w:rsidRPr="005967EF" w:rsidDel="00D20E1C" w:rsidRDefault="001816EB" w:rsidP="001816EB">
            <w:pPr>
              <w:rPr>
                <w:del w:id="7784" w:author="danupraset@gmail.com" w:date="2025-09-23T16:06:00Z"/>
                <w:rFonts w:ascii="Arial" w:eastAsia="Arial" w:hAnsi="Arial" w:cs="Arial"/>
                <w:sz w:val="20"/>
                <w:szCs w:val="20"/>
              </w:rPr>
            </w:pPr>
            <w:del w:id="7785" w:author="danupraset@gmail.com" w:date="2025-09-23T16:06:00Z">
              <w:r w:rsidRPr="005967EF" w:rsidDel="00D20E1C">
                <w:rPr>
                  <w:rFonts w:ascii="Arial" w:eastAsia="Arial" w:hAnsi="Arial" w:cs="Arial"/>
                  <w:sz w:val="20"/>
                  <w:szCs w:val="20"/>
                </w:rPr>
                <w:delText xml:space="preserve">UAT : </w:delText>
              </w:r>
              <w:r w:rsidRPr="005967EF" w:rsidDel="00D20E1C">
                <w:rPr>
                  <w:rFonts w:ascii="Arial" w:hAnsi="Arial" w:cs="Arial"/>
                  <w:sz w:val="20"/>
                  <w:szCs w:val="20"/>
                </w:rPr>
                <w:delText xml:space="preserve"> </w:delText>
              </w:r>
              <w:r w:rsidRPr="005967EF" w:rsidDel="00D20E1C">
                <w:rPr>
                  <w:rFonts w:ascii="Arial" w:eastAsia="Arial" w:hAnsi="Arial" w:cs="Arial"/>
                  <w:sz w:val="20"/>
                  <w:szCs w:val="20"/>
                </w:rPr>
                <w:delText>https://api2.uraaz.gov.sg/ocms/</w:delText>
              </w:r>
              <w:r w:rsidRPr="001816EB" w:rsidDel="00D20E1C">
                <w:rPr>
                  <w:rFonts w:ascii="Arial" w:eastAsia="Arial" w:hAnsi="Arial" w:cs="Arial"/>
                  <w:sz w:val="20"/>
                  <w:szCs w:val="20"/>
                </w:rPr>
                <w:delText>PONWS/PONDetailsReq</w:delText>
              </w:r>
            </w:del>
          </w:p>
          <w:p w14:paraId="08E9FEE9" w14:textId="4C5A3CD8" w:rsidR="001816EB" w:rsidRPr="005967EF" w:rsidDel="00D20E1C" w:rsidRDefault="001816EB" w:rsidP="001816EB">
            <w:pPr>
              <w:rPr>
                <w:del w:id="7786" w:author="danupraset@gmail.com" w:date="2025-09-23T16:06:00Z"/>
                <w:rFonts w:ascii="Arial" w:eastAsia="Arial" w:hAnsi="Arial" w:cs="Arial"/>
                <w:sz w:val="20"/>
                <w:szCs w:val="20"/>
              </w:rPr>
            </w:pPr>
            <w:del w:id="7787" w:author="danupraset@gmail.com" w:date="2025-09-23T16:06:00Z">
              <w:r w:rsidRPr="005967EF" w:rsidDel="00D20E1C">
                <w:rPr>
                  <w:rFonts w:ascii="Arial" w:eastAsia="Arial" w:hAnsi="Arial" w:cs="Arial"/>
                  <w:sz w:val="20"/>
                  <w:szCs w:val="20"/>
                </w:rPr>
                <w:delText>PRD : https://api.uraaz.gov.sg/ocms</w:delText>
              </w:r>
              <w:r w:rsidRPr="001816EB" w:rsidDel="00D20E1C">
                <w:rPr>
                  <w:rFonts w:ascii="Arial" w:eastAsia="Arial" w:hAnsi="Arial" w:cs="Arial"/>
                  <w:sz w:val="20"/>
                  <w:szCs w:val="20"/>
                </w:rPr>
                <w:delText>/PONWS/PONDetailsReq</w:delText>
              </w:r>
            </w:del>
          </w:p>
        </w:tc>
      </w:tr>
      <w:tr w:rsidR="001816EB" w:rsidRPr="005967EF" w:rsidDel="00D20E1C" w14:paraId="54926D12" w14:textId="33CFE476" w:rsidTr="00067035">
        <w:trPr>
          <w:trHeight w:val="315"/>
          <w:del w:id="7788"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4F5547D4" w14:textId="588DB9C9" w:rsidR="001816EB" w:rsidRPr="005967EF" w:rsidDel="00D20E1C" w:rsidRDefault="001816EB" w:rsidP="00067035">
            <w:pPr>
              <w:rPr>
                <w:del w:id="7789" w:author="danupraset@gmail.com" w:date="2025-09-23T16:06:00Z"/>
                <w:rFonts w:ascii="Arial" w:eastAsia="Arial" w:hAnsi="Arial" w:cs="Arial"/>
                <w:sz w:val="20"/>
                <w:szCs w:val="20"/>
              </w:rPr>
            </w:pPr>
            <w:del w:id="7790" w:author="danupraset@gmail.com" w:date="2025-09-23T16:06:00Z">
              <w:r w:rsidRPr="005967EF" w:rsidDel="00D20E1C">
                <w:rPr>
                  <w:rFonts w:ascii="Arial" w:eastAsia="Arial" w:hAnsi="Arial" w:cs="Arial"/>
                  <w:sz w:val="20"/>
                  <w:szCs w:val="20"/>
                </w:rPr>
                <w:delText>Description</w:delText>
              </w:r>
            </w:del>
          </w:p>
        </w:tc>
        <w:tc>
          <w:tcPr>
            <w:tcW w:w="6946" w:type="dxa"/>
            <w:tcBorders>
              <w:top w:val="single" w:sz="6" w:space="0" w:color="CCCCCC"/>
              <w:left w:val="single" w:sz="6" w:space="0" w:color="CCCCCC"/>
              <w:bottom w:val="single" w:sz="6" w:space="0" w:color="000000"/>
              <w:right w:val="single" w:sz="6" w:space="0" w:color="000000"/>
            </w:tcBorders>
          </w:tcPr>
          <w:p w14:paraId="15B17998" w14:textId="5832E6DF" w:rsidR="001816EB" w:rsidRPr="005967EF" w:rsidDel="00D20E1C" w:rsidRDefault="001816EB" w:rsidP="00067035">
            <w:pPr>
              <w:rPr>
                <w:del w:id="7791" w:author="danupraset@gmail.com" w:date="2025-09-23T16:06:00Z"/>
                <w:rFonts w:ascii="Arial" w:eastAsia="Arial" w:hAnsi="Arial" w:cs="Arial"/>
                <w:sz w:val="20"/>
                <w:szCs w:val="20"/>
              </w:rPr>
            </w:pPr>
            <w:del w:id="7792" w:author="danupraset@gmail.com" w:date="2025-09-23T16:06:00Z">
              <w:r w:rsidRPr="005967EF" w:rsidDel="00D20E1C">
                <w:rPr>
                  <w:rFonts w:ascii="Arial" w:eastAsia="Arial" w:hAnsi="Arial" w:cs="Arial"/>
                  <w:sz w:val="20"/>
                  <w:szCs w:val="20"/>
                </w:rPr>
                <w:delText xml:space="preserve">The API </w:delText>
              </w:r>
              <w:r w:rsidRPr="005967EF" w:rsidDel="00D20E1C">
                <w:rPr>
                  <w:rFonts w:ascii="Arial" w:eastAsia="Arial" w:hAnsi="Arial" w:cs="Arial"/>
                  <w:sz w:val="20"/>
                  <w:szCs w:val="20"/>
                  <w:lang w:val="en-US"/>
                </w:rPr>
                <w:delText xml:space="preserve">to get </w:delText>
              </w:r>
              <w:r w:rsidDel="00D20E1C">
                <w:rPr>
                  <w:rFonts w:ascii="Arial" w:eastAsia="Arial" w:hAnsi="Arial" w:cs="Arial"/>
                  <w:sz w:val="20"/>
                  <w:szCs w:val="20"/>
                  <w:lang w:val="en-US"/>
                </w:rPr>
                <w:delText>outstanding offence</w:delText>
              </w:r>
              <w:r w:rsidRPr="005967EF" w:rsidDel="00D20E1C">
                <w:rPr>
                  <w:rFonts w:ascii="Arial" w:eastAsia="Arial" w:hAnsi="Arial" w:cs="Arial"/>
                  <w:sz w:val="20"/>
                  <w:szCs w:val="20"/>
                  <w:lang w:val="en-US"/>
                </w:rPr>
                <w:delText xml:space="preserve"> </w:delText>
              </w:r>
              <w:r w:rsidDel="00D20E1C">
                <w:rPr>
                  <w:rFonts w:ascii="Arial" w:eastAsia="Arial" w:hAnsi="Arial" w:cs="Arial"/>
                  <w:sz w:val="20"/>
                  <w:szCs w:val="20"/>
                  <w:lang w:val="en-US"/>
                </w:rPr>
                <w:delText xml:space="preserve">notice </w:delText>
              </w:r>
              <w:r w:rsidRPr="005967EF" w:rsidDel="00D20E1C">
                <w:rPr>
                  <w:rFonts w:ascii="Arial" w:eastAsia="Arial" w:hAnsi="Arial" w:cs="Arial"/>
                  <w:sz w:val="20"/>
                  <w:szCs w:val="20"/>
                  <w:lang w:val="en-US"/>
                </w:rPr>
                <w:delText xml:space="preserve">information </w:delText>
              </w:r>
            </w:del>
          </w:p>
        </w:tc>
      </w:tr>
      <w:tr w:rsidR="001816EB" w:rsidRPr="005967EF" w:rsidDel="00D20E1C" w14:paraId="589382FB" w14:textId="13A5ABD7" w:rsidTr="00067035">
        <w:trPr>
          <w:trHeight w:val="315"/>
          <w:del w:id="7793"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106F35DE" w14:textId="3FF54058" w:rsidR="001816EB" w:rsidRPr="005967EF" w:rsidDel="00D20E1C" w:rsidRDefault="001816EB" w:rsidP="00067035">
            <w:pPr>
              <w:rPr>
                <w:del w:id="7794" w:author="danupraset@gmail.com" w:date="2025-09-23T16:06:00Z"/>
                <w:rFonts w:ascii="Arial" w:eastAsia="Arial" w:hAnsi="Arial" w:cs="Arial"/>
                <w:sz w:val="20"/>
                <w:szCs w:val="20"/>
              </w:rPr>
            </w:pPr>
            <w:del w:id="7795" w:author="danupraset@gmail.com" w:date="2025-09-23T16:06:00Z">
              <w:r w:rsidRPr="005967EF" w:rsidDel="00D20E1C">
                <w:rPr>
                  <w:rFonts w:ascii="Arial" w:eastAsia="Arial" w:hAnsi="Arial" w:cs="Arial"/>
                  <w:sz w:val="20"/>
                  <w:szCs w:val="20"/>
                </w:rPr>
                <w:delText>Method</w:delText>
              </w:r>
            </w:del>
          </w:p>
        </w:tc>
        <w:tc>
          <w:tcPr>
            <w:tcW w:w="6946" w:type="dxa"/>
            <w:tcBorders>
              <w:top w:val="single" w:sz="6" w:space="0" w:color="CCCCCC"/>
              <w:left w:val="single" w:sz="6" w:space="0" w:color="CCCCCC"/>
              <w:bottom w:val="single" w:sz="6" w:space="0" w:color="000000"/>
              <w:right w:val="single" w:sz="6" w:space="0" w:color="000000"/>
            </w:tcBorders>
          </w:tcPr>
          <w:p w14:paraId="15722F76" w14:textId="58BADC63" w:rsidR="001816EB" w:rsidRPr="005967EF" w:rsidDel="00D20E1C" w:rsidRDefault="001816EB" w:rsidP="00067035">
            <w:pPr>
              <w:rPr>
                <w:del w:id="7796" w:author="danupraset@gmail.com" w:date="2025-09-23T16:06:00Z"/>
                <w:rFonts w:ascii="Arial" w:eastAsia="Arial" w:hAnsi="Arial" w:cs="Arial"/>
                <w:sz w:val="20"/>
                <w:szCs w:val="20"/>
              </w:rPr>
            </w:pPr>
            <w:del w:id="7797" w:author="danupraset@gmail.com" w:date="2025-09-23T16:06:00Z">
              <w:r w:rsidDel="00D20E1C">
                <w:rPr>
                  <w:rFonts w:ascii="Arial" w:eastAsia="Arial" w:hAnsi="Arial" w:cs="Arial"/>
                  <w:sz w:val="20"/>
                  <w:szCs w:val="20"/>
                </w:rPr>
                <w:delText>GET</w:delText>
              </w:r>
            </w:del>
          </w:p>
        </w:tc>
      </w:tr>
      <w:tr w:rsidR="00BB55D9" w:rsidRPr="005967EF" w:rsidDel="00D20E1C" w14:paraId="170F5FEF" w14:textId="4C01BC7E" w:rsidTr="00067035">
        <w:trPr>
          <w:trHeight w:val="315"/>
          <w:del w:id="7798"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69AD2C30" w14:textId="7A717C37" w:rsidR="00BB55D9" w:rsidRPr="005967EF" w:rsidDel="00D20E1C" w:rsidRDefault="00BB55D9" w:rsidP="00BB55D9">
            <w:pPr>
              <w:rPr>
                <w:del w:id="7799" w:author="danupraset@gmail.com" w:date="2025-09-23T16:06:00Z"/>
                <w:rFonts w:ascii="Arial" w:eastAsia="Arial" w:hAnsi="Arial" w:cs="Arial"/>
                <w:sz w:val="20"/>
                <w:szCs w:val="20"/>
              </w:rPr>
            </w:pPr>
            <w:del w:id="7800" w:author="danupraset@gmail.com" w:date="2025-09-23T16:06:00Z">
              <w:r w:rsidRPr="004E517A" w:rsidDel="00D20E1C">
                <w:rPr>
                  <w:rFonts w:ascii="Arial" w:eastAsia="Arial" w:hAnsi="Arial" w:cs="Arial"/>
                  <w:sz w:val="20"/>
                  <w:szCs w:val="20"/>
                </w:rPr>
                <w:delText>Header</w:delText>
              </w:r>
            </w:del>
          </w:p>
        </w:tc>
        <w:tc>
          <w:tcPr>
            <w:tcW w:w="6946" w:type="dxa"/>
            <w:tcBorders>
              <w:top w:val="single" w:sz="6" w:space="0" w:color="CCCCCC"/>
              <w:left w:val="single" w:sz="6" w:space="0" w:color="CCCCCC"/>
              <w:bottom w:val="single" w:sz="6" w:space="0" w:color="000000"/>
              <w:right w:val="single" w:sz="6" w:space="0" w:color="000000"/>
            </w:tcBorders>
          </w:tcPr>
          <w:p w14:paraId="3A97CAB6" w14:textId="076C6CFF" w:rsidR="00BB55D9" w:rsidRPr="004E517A" w:rsidDel="00D20E1C" w:rsidRDefault="00BB55D9" w:rsidP="00BB55D9">
            <w:pPr>
              <w:rPr>
                <w:del w:id="7801" w:author="danupraset@gmail.com" w:date="2025-09-23T16:06:00Z"/>
                <w:rFonts w:ascii="Arial" w:eastAsia="Arial" w:hAnsi="Arial" w:cs="Arial"/>
                <w:sz w:val="20"/>
                <w:szCs w:val="20"/>
              </w:rPr>
            </w:pPr>
            <w:del w:id="7802" w:author="danupraset@gmail.com" w:date="2025-09-23T16:06:00Z">
              <w:r w:rsidRPr="004E517A" w:rsidDel="00D20E1C">
                <w:rPr>
                  <w:rFonts w:ascii="Arial" w:eastAsia="Arial" w:hAnsi="Arial" w:cs="Arial"/>
                  <w:sz w:val="20"/>
                  <w:szCs w:val="20"/>
                </w:rPr>
                <w:delText xml:space="preserve">{ </w:delText>
              </w:r>
            </w:del>
          </w:p>
          <w:p w14:paraId="6C487F08" w14:textId="548750C0" w:rsidR="00BB55D9" w:rsidRPr="004E517A" w:rsidDel="00D20E1C" w:rsidRDefault="00BB55D9" w:rsidP="00BB55D9">
            <w:pPr>
              <w:rPr>
                <w:del w:id="7803" w:author="danupraset@gmail.com" w:date="2025-09-23T16:06:00Z"/>
                <w:rFonts w:ascii="Arial" w:eastAsia="Arial" w:hAnsi="Arial" w:cs="Arial"/>
                <w:sz w:val="20"/>
                <w:szCs w:val="20"/>
              </w:rPr>
            </w:pPr>
            <w:del w:id="7804" w:author="danupraset@gmail.com" w:date="2025-09-23T16:06:00Z">
              <w:r w:rsidRPr="004E517A" w:rsidDel="00D20E1C">
                <w:rPr>
                  <w:rFonts w:ascii="Arial" w:eastAsia="Arial" w:hAnsi="Arial" w:cs="Arial"/>
                  <w:sz w:val="20"/>
                  <w:szCs w:val="20"/>
                </w:rPr>
                <w:delText>"Content-Type": "</w:delText>
              </w:r>
              <w:r w:rsidDel="00D20E1C">
                <w:rPr>
                  <w:rFonts w:ascii="Arial" w:eastAsia="Arial" w:hAnsi="Arial" w:cs="Arial"/>
                  <w:sz w:val="20"/>
                  <w:szCs w:val="20"/>
                </w:rPr>
                <w:delText>application</w:delText>
              </w:r>
              <w:r w:rsidRPr="004E517A" w:rsidDel="00D20E1C">
                <w:rPr>
                  <w:rFonts w:ascii="Arial" w:eastAsia="Arial" w:hAnsi="Arial" w:cs="Arial"/>
                  <w:sz w:val="20"/>
                  <w:szCs w:val="20"/>
                </w:rPr>
                <w:delText>/</w:delText>
              </w:r>
              <w:r w:rsidDel="00D20E1C">
                <w:rPr>
                  <w:rFonts w:ascii="Arial" w:eastAsia="Arial" w:hAnsi="Arial" w:cs="Arial"/>
                  <w:sz w:val="20"/>
                  <w:szCs w:val="20"/>
                </w:rPr>
                <w:delText>json</w:delText>
              </w:r>
              <w:r w:rsidRPr="004E517A" w:rsidDel="00D20E1C">
                <w:rPr>
                  <w:rFonts w:ascii="Arial" w:eastAsia="Arial" w:hAnsi="Arial" w:cs="Arial"/>
                  <w:sz w:val="20"/>
                  <w:szCs w:val="20"/>
                </w:rPr>
                <w:delText>",</w:delText>
              </w:r>
            </w:del>
          </w:p>
          <w:p w14:paraId="343E4AB8" w14:textId="5DC13119" w:rsidR="00BB55D9" w:rsidRPr="004E517A" w:rsidDel="00D20E1C" w:rsidRDefault="00BB55D9" w:rsidP="00BB55D9">
            <w:pPr>
              <w:rPr>
                <w:del w:id="7805" w:author="danupraset@gmail.com" w:date="2025-09-23T16:06:00Z"/>
                <w:rFonts w:ascii="Arial" w:eastAsia="Arial" w:hAnsi="Arial" w:cs="Arial"/>
                <w:sz w:val="20"/>
                <w:szCs w:val="20"/>
              </w:rPr>
            </w:pPr>
            <w:del w:id="7806" w:author="danupraset@gmail.com" w:date="2025-09-23T16:06:00Z">
              <w:r w:rsidRPr="004E517A" w:rsidDel="00D20E1C">
                <w:rPr>
                  <w:rFonts w:ascii="Arial" w:eastAsia="Arial" w:hAnsi="Arial" w:cs="Arial"/>
                  <w:sz w:val="20"/>
                  <w:szCs w:val="20"/>
                </w:rPr>
                <w:delText>“Ocp-Apim-Subscription-Key”: “[APIM secret value]”</w:delText>
              </w:r>
            </w:del>
          </w:p>
          <w:p w14:paraId="33852CAB" w14:textId="366140DA" w:rsidR="00BB55D9" w:rsidDel="00D20E1C" w:rsidRDefault="00BB55D9" w:rsidP="00BB55D9">
            <w:pPr>
              <w:rPr>
                <w:del w:id="7807" w:author="danupraset@gmail.com" w:date="2025-09-23T16:06:00Z"/>
                <w:rFonts w:ascii="Arial" w:eastAsia="Arial" w:hAnsi="Arial" w:cs="Arial"/>
                <w:sz w:val="20"/>
                <w:szCs w:val="20"/>
              </w:rPr>
            </w:pPr>
            <w:del w:id="7808" w:author="danupraset@gmail.com" w:date="2025-09-23T16:06:00Z">
              <w:r w:rsidRPr="004E517A" w:rsidDel="00D20E1C">
                <w:rPr>
                  <w:rFonts w:ascii="Arial" w:eastAsia="Arial" w:hAnsi="Arial" w:cs="Arial"/>
                  <w:sz w:val="20"/>
                  <w:szCs w:val="20"/>
                </w:rPr>
                <w:delText>}</w:delText>
              </w:r>
            </w:del>
          </w:p>
        </w:tc>
      </w:tr>
      <w:tr w:rsidR="001816EB" w:rsidRPr="005967EF" w:rsidDel="00D20E1C" w14:paraId="1246A0B4" w14:textId="7FF56D64" w:rsidTr="00067035">
        <w:trPr>
          <w:trHeight w:val="315"/>
          <w:del w:id="7809"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2E14AB1B" w14:textId="650BBE67" w:rsidR="001816EB" w:rsidRPr="005967EF" w:rsidDel="00D20E1C" w:rsidRDefault="00A92888" w:rsidP="00067035">
            <w:pPr>
              <w:rPr>
                <w:del w:id="7810" w:author="danupraset@gmail.com" w:date="2025-09-23T16:06:00Z"/>
                <w:rFonts w:ascii="Arial" w:eastAsia="Arial" w:hAnsi="Arial" w:cs="Arial"/>
                <w:sz w:val="20"/>
                <w:szCs w:val="20"/>
              </w:rPr>
            </w:pPr>
            <w:del w:id="7811" w:author="danupraset@gmail.com" w:date="2025-09-23T16:06:00Z">
              <w:r w:rsidDel="00D20E1C">
                <w:rPr>
                  <w:rFonts w:ascii="Arial" w:eastAsia="Arial" w:hAnsi="Arial" w:cs="Arial"/>
                  <w:sz w:val="20"/>
                  <w:szCs w:val="20"/>
                </w:rPr>
                <w:delText>Payload</w:delText>
              </w:r>
            </w:del>
          </w:p>
        </w:tc>
        <w:tc>
          <w:tcPr>
            <w:tcW w:w="6946" w:type="dxa"/>
            <w:tcBorders>
              <w:top w:val="single" w:sz="6" w:space="0" w:color="CCCCCC"/>
              <w:left w:val="single" w:sz="6" w:space="0" w:color="CCCCCC"/>
              <w:bottom w:val="single" w:sz="6" w:space="0" w:color="000000"/>
              <w:right w:val="single" w:sz="6" w:space="0" w:color="000000"/>
            </w:tcBorders>
          </w:tcPr>
          <w:p w14:paraId="6642B7B5" w14:textId="6E0FC1D9" w:rsidR="00A92888" w:rsidRPr="00A92888" w:rsidDel="00D20E1C" w:rsidRDefault="00A92888" w:rsidP="00A92888">
            <w:pPr>
              <w:pBdr>
                <w:top w:val="nil"/>
                <w:left w:val="nil"/>
                <w:bottom w:val="nil"/>
                <w:right w:val="nil"/>
                <w:between w:val="nil"/>
              </w:pBdr>
              <w:rPr>
                <w:del w:id="7812" w:author="danupraset@gmail.com" w:date="2025-09-23T16:06:00Z"/>
                <w:rFonts w:ascii="Arial" w:eastAsia="Arial" w:hAnsi="Arial" w:cs="Arial"/>
                <w:color w:val="000000"/>
                <w:sz w:val="20"/>
                <w:szCs w:val="20"/>
                <w:lang w:val="en-SG"/>
              </w:rPr>
            </w:pPr>
            <w:del w:id="7813" w:author="danupraset@gmail.com" w:date="2025-09-23T16:06:00Z">
              <w:r w:rsidRPr="00A92888" w:rsidDel="00D20E1C">
                <w:rPr>
                  <w:rFonts w:ascii="Arial" w:eastAsia="Arial" w:hAnsi="Arial" w:cs="Arial"/>
                  <w:color w:val="000000"/>
                  <w:sz w:val="20"/>
                  <w:szCs w:val="20"/>
                  <w:lang w:val="en-SG"/>
                </w:rPr>
                <w:delText>{</w:delText>
              </w:r>
            </w:del>
          </w:p>
          <w:p w14:paraId="288E9111" w14:textId="45D254CB" w:rsidR="00A92888" w:rsidRPr="00A92888" w:rsidDel="00D20E1C" w:rsidRDefault="00A92888" w:rsidP="00A92888">
            <w:pPr>
              <w:pBdr>
                <w:top w:val="nil"/>
                <w:left w:val="nil"/>
                <w:bottom w:val="nil"/>
                <w:right w:val="nil"/>
                <w:between w:val="nil"/>
              </w:pBdr>
              <w:rPr>
                <w:del w:id="7814" w:author="danupraset@gmail.com" w:date="2025-09-23T16:06:00Z"/>
                <w:rFonts w:ascii="Arial" w:eastAsia="Arial" w:hAnsi="Arial" w:cs="Arial"/>
                <w:color w:val="000000"/>
                <w:sz w:val="20"/>
                <w:szCs w:val="20"/>
                <w:lang w:val="en-SG"/>
              </w:rPr>
            </w:pPr>
            <w:del w:id="7815" w:author="danupraset@gmail.com" w:date="2025-09-23T16:06:00Z">
              <w:r w:rsidRPr="00A92888" w:rsidDel="00D20E1C">
                <w:rPr>
                  <w:rFonts w:ascii="Arial" w:eastAsia="Arial" w:hAnsi="Arial" w:cs="Arial"/>
                  <w:color w:val="000000"/>
                  <w:sz w:val="20"/>
                  <w:szCs w:val="20"/>
                  <w:lang w:val="en-SG"/>
                </w:rPr>
                <w:delText>  "sender": "AXS",</w:delText>
              </w:r>
            </w:del>
          </w:p>
          <w:p w14:paraId="00600BC0" w14:textId="2DD97ECD" w:rsidR="00A92888" w:rsidRPr="00A92888" w:rsidDel="00D20E1C" w:rsidRDefault="00A92888" w:rsidP="00A92888">
            <w:pPr>
              <w:pBdr>
                <w:top w:val="nil"/>
                <w:left w:val="nil"/>
                <w:bottom w:val="nil"/>
                <w:right w:val="nil"/>
                <w:between w:val="nil"/>
              </w:pBdr>
              <w:rPr>
                <w:del w:id="7816" w:author="danupraset@gmail.com" w:date="2025-09-23T16:06:00Z"/>
                <w:rFonts w:ascii="Arial" w:eastAsia="Arial" w:hAnsi="Arial" w:cs="Arial"/>
                <w:color w:val="000000"/>
                <w:sz w:val="20"/>
                <w:szCs w:val="20"/>
                <w:lang w:val="en-SG"/>
              </w:rPr>
            </w:pPr>
            <w:del w:id="7817" w:author="danupraset@gmail.com" w:date="2025-09-23T16:06:00Z">
              <w:r w:rsidRPr="00A92888" w:rsidDel="00D20E1C">
                <w:rPr>
                  <w:rFonts w:ascii="Arial" w:eastAsia="Arial" w:hAnsi="Arial" w:cs="Arial"/>
                  <w:color w:val="000000"/>
                  <w:sz w:val="20"/>
                  <w:szCs w:val="20"/>
                  <w:lang w:val="en-SG"/>
                </w:rPr>
                <w:delText>  "targetReceiver": "URA",</w:delText>
              </w:r>
            </w:del>
          </w:p>
          <w:p w14:paraId="7FAF7EAA" w14:textId="03DBD854" w:rsidR="00A92888" w:rsidRPr="00A92888" w:rsidDel="00D20E1C" w:rsidRDefault="00A92888" w:rsidP="00A92888">
            <w:pPr>
              <w:pBdr>
                <w:top w:val="nil"/>
                <w:left w:val="nil"/>
                <w:bottom w:val="nil"/>
                <w:right w:val="nil"/>
                <w:between w:val="nil"/>
              </w:pBdr>
              <w:rPr>
                <w:del w:id="7818" w:author="danupraset@gmail.com" w:date="2025-09-23T16:06:00Z"/>
                <w:rFonts w:ascii="Arial" w:eastAsia="Arial" w:hAnsi="Arial" w:cs="Arial"/>
                <w:color w:val="000000"/>
                <w:sz w:val="20"/>
                <w:szCs w:val="20"/>
                <w:lang w:val="en-SG"/>
              </w:rPr>
            </w:pPr>
            <w:del w:id="7819" w:author="danupraset@gmail.com" w:date="2025-09-23T16:06:00Z">
              <w:r w:rsidRPr="00A92888" w:rsidDel="00D20E1C">
                <w:rPr>
                  <w:rFonts w:ascii="Arial" w:eastAsia="Arial" w:hAnsi="Arial" w:cs="Arial"/>
                  <w:color w:val="000000"/>
                  <w:sz w:val="20"/>
                  <w:szCs w:val="20"/>
                  <w:lang w:val="en-SG"/>
                </w:rPr>
                <w:delText>  "dateSend": "20160816",</w:delText>
              </w:r>
            </w:del>
          </w:p>
          <w:p w14:paraId="0A9B4FA0" w14:textId="2FFCD996" w:rsidR="00A92888" w:rsidRPr="00A92888" w:rsidDel="00D20E1C" w:rsidRDefault="00A92888" w:rsidP="00A92888">
            <w:pPr>
              <w:pBdr>
                <w:top w:val="nil"/>
                <w:left w:val="nil"/>
                <w:bottom w:val="nil"/>
                <w:right w:val="nil"/>
                <w:between w:val="nil"/>
              </w:pBdr>
              <w:rPr>
                <w:del w:id="7820" w:author="danupraset@gmail.com" w:date="2025-09-23T16:06:00Z"/>
                <w:rFonts w:ascii="Arial" w:eastAsia="Arial" w:hAnsi="Arial" w:cs="Arial"/>
                <w:color w:val="000000"/>
                <w:sz w:val="20"/>
                <w:szCs w:val="20"/>
                <w:lang w:val="en-SG"/>
              </w:rPr>
            </w:pPr>
            <w:del w:id="7821" w:author="danupraset@gmail.com" w:date="2025-09-23T16:06:00Z">
              <w:r w:rsidRPr="00A92888" w:rsidDel="00D20E1C">
                <w:rPr>
                  <w:rFonts w:ascii="Arial" w:eastAsia="Arial" w:hAnsi="Arial" w:cs="Arial"/>
                  <w:color w:val="000000"/>
                  <w:sz w:val="20"/>
                  <w:szCs w:val="20"/>
                  <w:lang w:val="en-SG"/>
                </w:rPr>
                <w:delText>  "timeSend": "124300",</w:delText>
              </w:r>
            </w:del>
          </w:p>
          <w:p w14:paraId="034A6566" w14:textId="76CEEBCA" w:rsidR="00A92888" w:rsidRPr="00A92888" w:rsidDel="00D20E1C" w:rsidRDefault="00A92888" w:rsidP="00A92888">
            <w:pPr>
              <w:pBdr>
                <w:top w:val="nil"/>
                <w:left w:val="nil"/>
                <w:bottom w:val="nil"/>
                <w:right w:val="nil"/>
                <w:between w:val="nil"/>
              </w:pBdr>
              <w:rPr>
                <w:del w:id="7822" w:author="danupraset@gmail.com" w:date="2025-09-23T16:06:00Z"/>
                <w:rFonts w:ascii="Arial" w:eastAsia="Arial" w:hAnsi="Arial" w:cs="Arial"/>
                <w:color w:val="000000"/>
                <w:sz w:val="20"/>
                <w:szCs w:val="20"/>
                <w:lang w:val="en-SG"/>
              </w:rPr>
            </w:pPr>
            <w:del w:id="7823" w:author="danupraset@gmail.com" w:date="2025-09-23T16:06:00Z">
              <w:r w:rsidRPr="00A92888" w:rsidDel="00D20E1C">
                <w:rPr>
                  <w:rFonts w:ascii="Arial" w:eastAsia="Arial" w:hAnsi="Arial" w:cs="Arial"/>
                  <w:color w:val="000000"/>
                  <w:sz w:val="20"/>
                  <w:szCs w:val="20"/>
                  <w:lang w:val="en-SG"/>
                </w:rPr>
                <w:delText>  "transactionID": "AXSCPNOPO20160816120110000",</w:delText>
              </w:r>
            </w:del>
          </w:p>
          <w:p w14:paraId="5820BD57" w14:textId="446E3E80" w:rsidR="00A92888" w:rsidRPr="00A92888" w:rsidDel="00D20E1C" w:rsidRDefault="00A92888" w:rsidP="00A92888">
            <w:pPr>
              <w:pBdr>
                <w:top w:val="nil"/>
                <w:left w:val="nil"/>
                <w:bottom w:val="nil"/>
                <w:right w:val="nil"/>
                <w:between w:val="nil"/>
              </w:pBdr>
              <w:rPr>
                <w:del w:id="7824" w:author="danupraset@gmail.com" w:date="2025-09-23T16:06:00Z"/>
                <w:rFonts w:ascii="Arial" w:eastAsia="Arial" w:hAnsi="Arial" w:cs="Arial"/>
                <w:color w:val="000000"/>
                <w:sz w:val="20"/>
                <w:szCs w:val="20"/>
                <w:lang w:val="en-SG"/>
              </w:rPr>
            </w:pPr>
            <w:del w:id="7825" w:author="danupraset@gmail.com" w:date="2025-09-23T16:06:00Z">
              <w:r w:rsidRPr="00A92888" w:rsidDel="00D20E1C">
                <w:rPr>
                  <w:rFonts w:ascii="Arial" w:eastAsia="Arial" w:hAnsi="Arial" w:cs="Arial"/>
                  <w:color w:val="000000"/>
                  <w:sz w:val="20"/>
                  <w:szCs w:val="20"/>
                  <w:lang w:val="en-SG"/>
                </w:rPr>
                <w:delText>  "signature": "",</w:delText>
              </w:r>
            </w:del>
          </w:p>
          <w:p w14:paraId="7B0C90CA" w14:textId="19079CD9" w:rsidR="00A92888" w:rsidRPr="00A92888" w:rsidDel="00D20E1C" w:rsidRDefault="00A92888" w:rsidP="00A92888">
            <w:pPr>
              <w:pBdr>
                <w:top w:val="nil"/>
                <w:left w:val="nil"/>
                <w:bottom w:val="nil"/>
                <w:right w:val="nil"/>
                <w:between w:val="nil"/>
              </w:pBdr>
              <w:rPr>
                <w:del w:id="7826" w:author="danupraset@gmail.com" w:date="2025-09-23T16:06:00Z"/>
                <w:rFonts w:ascii="Arial" w:eastAsia="Arial" w:hAnsi="Arial" w:cs="Arial"/>
                <w:color w:val="000000"/>
                <w:sz w:val="20"/>
                <w:szCs w:val="20"/>
                <w:lang w:val="en-SG"/>
              </w:rPr>
            </w:pPr>
            <w:del w:id="7827" w:author="danupraset@gmail.com" w:date="2025-09-23T16:06:00Z">
              <w:r w:rsidRPr="00A92888" w:rsidDel="00D20E1C">
                <w:rPr>
                  <w:rFonts w:ascii="Arial" w:eastAsia="Arial" w:hAnsi="Arial" w:cs="Arial"/>
                  <w:color w:val="000000"/>
                  <w:sz w:val="20"/>
                  <w:szCs w:val="20"/>
                  <w:lang w:val="en-SG"/>
                </w:rPr>
                <w:delText>  "searchField": "VN",</w:delText>
              </w:r>
            </w:del>
          </w:p>
          <w:p w14:paraId="2C1B9297" w14:textId="12127108" w:rsidR="00A92888" w:rsidRPr="00A92888" w:rsidDel="00D20E1C" w:rsidRDefault="00A92888" w:rsidP="00A92888">
            <w:pPr>
              <w:pBdr>
                <w:top w:val="nil"/>
                <w:left w:val="nil"/>
                <w:bottom w:val="nil"/>
                <w:right w:val="nil"/>
                <w:between w:val="nil"/>
              </w:pBdr>
              <w:rPr>
                <w:del w:id="7828" w:author="danupraset@gmail.com" w:date="2025-09-23T16:06:00Z"/>
                <w:rFonts w:ascii="Arial" w:eastAsia="Arial" w:hAnsi="Arial" w:cs="Arial"/>
                <w:color w:val="000000"/>
                <w:sz w:val="20"/>
                <w:szCs w:val="20"/>
                <w:lang w:val="en-SG"/>
              </w:rPr>
            </w:pPr>
            <w:del w:id="7829" w:author="danupraset@gmail.com" w:date="2025-09-23T16:06:00Z">
              <w:r w:rsidRPr="00A92888" w:rsidDel="00D20E1C">
                <w:rPr>
                  <w:rFonts w:ascii="Arial" w:eastAsia="Arial" w:hAnsi="Arial" w:cs="Arial"/>
                  <w:color w:val="000000"/>
                  <w:sz w:val="20"/>
                  <w:szCs w:val="20"/>
                  <w:lang w:val="en-SG"/>
                </w:rPr>
                <w:delText>  "searchValue": "SHT1234P"</w:delText>
              </w:r>
            </w:del>
          </w:p>
          <w:p w14:paraId="74844B38" w14:textId="1AE93726" w:rsidR="001816EB" w:rsidRPr="00A92888" w:rsidDel="00D20E1C" w:rsidRDefault="00A92888" w:rsidP="00067035">
            <w:pPr>
              <w:pBdr>
                <w:top w:val="nil"/>
                <w:left w:val="nil"/>
                <w:bottom w:val="nil"/>
                <w:right w:val="nil"/>
                <w:between w:val="nil"/>
              </w:pBdr>
              <w:rPr>
                <w:del w:id="7830" w:author="danupraset@gmail.com" w:date="2025-09-23T16:06:00Z"/>
                <w:rFonts w:ascii="Arial" w:eastAsia="Arial" w:hAnsi="Arial" w:cs="Arial"/>
                <w:color w:val="000000"/>
                <w:sz w:val="20"/>
                <w:szCs w:val="20"/>
                <w:lang w:val="en-SG"/>
              </w:rPr>
            </w:pPr>
            <w:del w:id="7831" w:author="danupraset@gmail.com" w:date="2025-09-23T16:06:00Z">
              <w:r w:rsidRPr="00A92888" w:rsidDel="00D20E1C">
                <w:rPr>
                  <w:rFonts w:ascii="Arial" w:eastAsia="Arial" w:hAnsi="Arial" w:cs="Arial"/>
                  <w:color w:val="000000"/>
                  <w:sz w:val="20"/>
                  <w:szCs w:val="20"/>
                  <w:lang w:val="en-SG"/>
                </w:rPr>
                <w:delText>}</w:delText>
              </w:r>
            </w:del>
          </w:p>
        </w:tc>
      </w:tr>
      <w:tr w:rsidR="001816EB" w:rsidRPr="005967EF" w:rsidDel="00D20E1C" w14:paraId="2EAA4F85" w14:textId="79C189F7" w:rsidTr="00067035">
        <w:trPr>
          <w:trHeight w:val="315"/>
          <w:del w:id="7832"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3A8FC885" w14:textId="156CB059" w:rsidR="001816EB" w:rsidRPr="005967EF" w:rsidDel="00D20E1C" w:rsidRDefault="001816EB" w:rsidP="00067035">
            <w:pPr>
              <w:rPr>
                <w:del w:id="7833" w:author="danupraset@gmail.com" w:date="2025-09-23T16:06:00Z"/>
                <w:rFonts w:ascii="Arial" w:eastAsia="Arial" w:hAnsi="Arial" w:cs="Arial"/>
                <w:sz w:val="20"/>
                <w:szCs w:val="20"/>
              </w:rPr>
            </w:pPr>
            <w:del w:id="7834" w:author="danupraset@gmail.com" w:date="2025-09-23T16:06:00Z">
              <w:r w:rsidRPr="005967EF" w:rsidDel="00D20E1C">
                <w:rPr>
                  <w:rFonts w:ascii="Arial" w:eastAsia="Arial" w:hAnsi="Arial" w:cs="Arial"/>
                  <w:sz w:val="20"/>
                  <w:szCs w:val="20"/>
                </w:rPr>
                <w:delText>Response</w:delText>
              </w:r>
            </w:del>
          </w:p>
        </w:tc>
        <w:tc>
          <w:tcPr>
            <w:tcW w:w="6946" w:type="dxa"/>
            <w:tcBorders>
              <w:top w:val="single" w:sz="6" w:space="0" w:color="CCCCCC"/>
              <w:left w:val="single" w:sz="6" w:space="0" w:color="CCCCCC"/>
              <w:bottom w:val="single" w:sz="6" w:space="0" w:color="000000"/>
              <w:right w:val="single" w:sz="6" w:space="0" w:color="000000"/>
            </w:tcBorders>
          </w:tcPr>
          <w:p w14:paraId="424D53A8" w14:textId="349E84F2" w:rsidR="00A92888" w:rsidRPr="00A92888" w:rsidDel="00D20E1C" w:rsidRDefault="00A92888" w:rsidP="00A92888">
            <w:pPr>
              <w:pStyle w:val="NormalWeb"/>
              <w:spacing w:before="0" w:beforeAutospacing="0" w:after="0" w:afterAutospacing="0"/>
              <w:rPr>
                <w:del w:id="7835" w:author="danupraset@gmail.com" w:date="2025-09-23T16:06:00Z"/>
                <w:rFonts w:ascii="Arial" w:hAnsi="Arial" w:cs="Arial"/>
                <w:color w:val="000000"/>
                <w:sz w:val="20"/>
                <w:szCs w:val="20"/>
              </w:rPr>
            </w:pPr>
            <w:del w:id="7836" w:author="danupraset@gmail.com" w:date="2025-09-23T16:06:00Z">
              <w:r w:rsidRPr="00A92888" w:rsidDel="00D20E1C">
                <w:rPr>
                  <w:rFonts w:ascii="Arial" w:hAnsi="Arial" w:cs="Arial"/>
                  <w:color w:val="000000"/>
                  <w:sz w:val="20"/>
                  <w:szCs w:val="20"/>
                </w:rPr>
                <w:delText>{</w:delText>
              </w:r>
            </w:del>
          </w:p>
          <w:p w14:paraId="2B8F3B95" w14:textId="183C21AE" w:rsidR="00A92888" w:rsidRPr="00A92888" w:rsidDel="00D20E1C" w:rsidRDefault="00A92888" w:rsidP="00A92888">
            <w:pPr>
              <w:pStyle w:val="NormalWeb"/>
              <w:spacing w:before="0" w:beforeAutospacing="0" w:after="0" w:afterAutospacing="0"/>
              <w:rPr>
                <w:del w:id="7837" w:author="danupraset@gmail.com" w:date="2025-09-23T16:06:00Z"/>
                <w:rFonts w:ascii="Arial" w:hAnsi="Arial" w:cs="Arial"/>
                <w:color w:val="000000"/>
                <w:sz w:val="20"/>
                <w:szCs w:val="20"/>
              </w:rPr>
            </w:pPr>
            <w:del w:id="7838" w:author="danupraset@gmail.com" w:date="2025-09-23T16:06:00Z">
              <w:r w:rsidRPr="00A92888" w:rsidDel="00D20E1C">
                <w:rPr>
                  <w:rFonts w:ascii="Arial" w:hAnsi="Arial" w:cs="Arial"/>
                  <w:color w:val="000000"/>
                  <w:sz w:val="20"/>
                  <w:szCs w:val="20"/>
                </w:rPr>
                <w:delText xml:space="preserve">  "sender": "URA",</w:delText>
              </w:r>
            </w:del>
          </w:p>
          <w:p w14:paraId="30ED9E05" w14:textId="4436E87B" w:rsidR="00A92888" w:rsidRPr="00A92888" w:rsidDel="00D20E1C" w:rsidRDefault="00A92888" w:rsidP="00A92888">
            <w:pPr>
              <w:pStyle w:val="NormalWeb"/>
              <w:spacing w:before="0" w:beforeAutospacing="0" w:after="0" w:afterAutospacing="0"/>
              <w:rPr>
                <w:del w:id="7839" w:author="danupraset@gmail.com" w:date="2025-09-23T16:06:00Z"/>
                <w:rFonts w:ascii="Arial" w:hAnsi="Arial" w:cs="Arial"/>
                <w:color w:val="000000"/>
                <w:sz w:val="20"/>
                <w:szCs w:val="20"/>
              </w:rPr>
            </w:pPr>
            <w:del w:id="7840" w:author="danupraset@gmail.com" w:date="2025-09-23T16:06:00Z">
              <w:r w:rsidRPr="00A92888" w:rsidDel="00D20E1C">
                <w:rPr>
                  <w:rFonts w:ascii="Arial" w:hAnsi="Arial" w:cs="Arial"/>
                  <w:color w:val="000000"/>
                  <w:sz w:val="20"/>
                  <w:szCs w:val="20"/>
                </w:rPr>
                <w:delText xml:space="preserve">  "targetReceiver": "AXS",</w:delText>
              </w:r>
            </w:del>
          </w:p>
          <w:p w14:paraId="26D3E5F5" w14:textId="49E2DE3D" w:rsidR="00A92888" w:rsidRPr="00A92888" w:rsidDel="00D20E1C" w:rsidRDefault="00A92888" w:rsidP="00A92888">
            <w:pPr>
              <w:pStyle w:val="NormalWeb"/>
              <w:spacing w:before="0" w:beforeAutospacing="0" w:after="0" w:afterAutospacing="0"/>
              <w:rPr>
                <w:del w:id="7841" w:author="danupraset@gmail.com" w:date="2025-09-23T16:06:00Z"/>
                <w:rFonts w:ascii="Arial" w:hAnsi="Arial" w:cs="Arial"/>
                <w:color w:val="000000"/>
                <w:sz w:val="20"/>
                <w:szCs w:val="20"/>
              </w:rPr>
            </w:pPr>
            <w:del w:id="7842" w:author="danupraset@gmail.com" w:date="2025-09-23T16:06:00Z">
              <w:r w:rsidRPr="00A92888" w:rsidDel="00D20E1C">
                <w:rPr>
                  <w:rFonts w:ascii="Arial" w:hAnsi="Arial" w:cs="Arial"/>
                  <w:color w:val="000000"/>
                  <w:sz w:val="20"/>
                  <w:szCs w:val="20"/>
                </w:rPr>
                <w:delText xml:space="preserve">  "dateSent": " 20160816",</w:delText>
              </w:r>
            </w:del>
          </w:p>
          <w:p w14:paraId="2A29AE10" w14:textId="5BE0A1D9" w:rsidR="00A92888" w:rsidRPr="00A92888" w:rsidDel="00D20E1C" w:rsidRDefault="00A92888" w:rsidP="00A92888">
            <w:pPr>
              <w:pStyle w:val="NormalWeb"/>
              <w:spacing w:before="0" w:beforeAutospacing="0" w:after="0" w:afterAutospacing="0"/>
              <w:rPr>
                <w:del w:id="7843" w:author="danupraset@gmail.com" w:date="2025-09-23T16:06:00Z"/>
                <w:rFonts w:ascii="Arial" w:hAnsi="Arial" w:cs="Arial"/>
                <w:color w:val="000000"/>
                <w:sz w:val="20"/>
                <w:szCs w:val="20"/>
              </w:rPr>
            </w:pPr>
            <w:del w:id="7844" w:author="danupraset@gmail.com" w:date="2025-09-23T16:06:00Z">
              <w:r w:rsidRPr="00A92888" w:rsidDel="00D20E1C">
                <w:rPr>
                  <w:rFonts w:ascii="Arial" w:hAnsi="Arial" w:cs="Arial"/>
                  <w:color w:val="000000"/>
                  <w:sz w:val="20"/>
                  <w:szCs w:val="20"/>
                </w:rPr>
                <w:delText xml:space="preserve">  "timeSent": "124300",</w:delText>
              </w:r>
            </w:del>
          </w:p>
          <w:p w14:paraId="1C076F49" w14:textId="512737C4" w:rsidR="00A92888" w:rsidRPr="00A92888" w:rsidDel="00D20E1C" w:rsidRDefault="00A92888" w:rsidP="00A92888">
            <w:pPr>
              <w:pStyle w:val="NormalWeb"/>
              <w:spacing w:before="0" w:beforeAutospacing="0" w:after="0" w:afterAutospacing="0"/>
              <w:rPr>
                <w:del w:id="7845" w:author="danupraset@gmail.com" w:date="2025-09-23T16:06:00Z"/>
                <w:rFonts w:ascii="Arial" w:hAnsi="Arial" w:cs="Arial"/>
                <w:color w:val="000000"/>
                <w:sz w:val="20"/>
                <w:szCs w:val="20"/>
              </w:rPr>
            </w:pPr>
            <w:del w:id="7846" w:author="danupraset@gmail.com" w:date="2025-09-23T16:06:00Z">
              <w:r w:rsidRPr="00A92888" w:rsidDel="00D20E1C">
                <w:rPr>
                  <w:rFonts w:ascii="Arial" w:hAnsi="Arial" w:cs="Arial"/>
                  <w:color w:val="000000"/>
                  <w:sz w:val="20"/>
                  <w:szCs w:val="20"/>
                </w:rPr>
                <w:delText xml:space="preserve">  "transactionID": " AXSCPNOPO20160816120110000",</w:delText>
              </w:r>
            </w:del>
          </w:p>
          <w:p w14:paraId="64450455" w14:textId="736E2E16" w:rsidR="00A92888" w:rsidRPr="00A92888" w:rsidDel="00D20E1C" w:rsidRDefault="00A92888" w:rsidP="00A92888">
            <w:pPr>
              <w:pStyle w:val="NormalWeb"/>
              <w:spacing w:before="0" w:beforeAutospacing="0" w:after="0" w:afterAutospacing="0"/>
              <w:rPr>
                <w:del w:id="7847" w:author="danupraset@gmail.com" w:date="2025-09-23T16:06:00Z"/>
                <w:rFonts w:ascii="Arial" w:hAnsi="Arial" w:cs="Arial"/>
                <w:color w:val="000000"/>
                <w:sz w:val="20"/>
                <w:szCs w:val="20"/>
              </w:rPr>
            </w:pPr>
            <w:del w:id="7848" w:author="danupraset@gmail.com" w:date="2025-09-23T16:06:00Z">
              <w:r w:rsidRPr="00A92888" w:rsidDel="00D20E1C">
                <w:rPr>
                  <w:rFonts w:ascii="Arial" w:hAnsi="Arial" w:cs="Arial"/>
                  <w:color w:val="000000"/>
                  <w:sz w:val="20"/>
                  <w:szCs w:val="20"/>
                </w:rPr>
                <w:delText xml:space="preserve">  "signature": "",</w:delText>
              </w:r>
            </w:del>
          </w:p>
          <w:p w14:paraId="46C40F4A" w14:textId="2513BD42" w:rsidR="00A92888" w:rsidRPr="00A92888" w:rsidDel="00D20E1C" w:rsidRDefault="00A92888" w:rsidP="00A92888">
            <w:pPr>
              <w:pStyle w:val="NormalWeb"/>
              <w:spacing w:before="0" w:beforeAutospacing="0" w:after="0" w:afterAutospacing="0"/>
              <w:rPr>
                <w:del w:id="7849" w:author="danupraset@gmail.com" w:date="2025-09-23T16:06:00Z"/>
                <w:rFonts w:ascii="Arial" w:hAnsi="Arial" w:cs="Arial"/>
                <w:color w:val="000000"/>
                <w:sz w:val="20"/>
                <w:szCs w:val="20"/>
              </w:rPr>
            </w:pPr>
            <w:del w:id="7850" w:author="danupraset@gmail.com" w:date="2025-09-23T16:06:00Z">
              <w:r w:rsidRPr="00A92888" w:rsidDel="00D20E1C">
                <w:rPr>
                  <w:rFonts w:ascii="Arial" w:hAnsi="Arial" w:cs="Arial"/>
                  <w:color w:val="000000"/>
                  <w:sz w:val="20"/>
                  <w:szCs w:val="20"/>
                </w:rPr>
                <w:delText xml:space="preserve">  "searchField": "VN",</w:delText>
              </w:r>
            </w:del>
          </w:p>
          <w:p w14:paraId="6A8B5EA0" w14:textId="4C4E7DF2" w:rsidR="00A92888" w:rsidRPr="00A92888" w:rsidDel="00D20E1C" w:rsidRDefault="00A92888" w:rsidP="00A92888">
            <w:pPr>
              <w:pStyle w:val="NormalWeb"/>
              <w:spacing w:before="0" w:beforeAutospacing="0" w:after="0" w:afterAutospacing="0"/>
              <w:rPr>
                <w:del w:id="7851" w:author="danupraset@gmail.com" w:date="2025-09-23T16:06:00Z"/>
                <w:rFonts w:ascii="Arial" w:hAnsi="Arial" w:cs="Arial"/>
                <w:color w:val="000000"/>
                <w:sz w:val="20"/>
                <w:szCs w:val="20"/>
              </w:rPr>
            </w:pPr>
            <w:del w:id="7852" w:author="danupraset@gmail.com" w:date="2025-09-23T16:06:00Z">
              <w:r w:rsidRPr="00A92888" w:rsidDel="00D20E1C">
                <w:rPr>
                  <w:rFonts w:ascii="Arial" w:hAnsi="Arial" w:cs="Arial"/>
                  <w:color w:val="000000"/>
                  <w:sz w:val="20"/>
                  <w:szCs w:val="20"/>
                </w:rPr>
                <w:delText xml:space="preserve">  "searchValue": "SHT1234P",</w:delText>
              </w:r>
            </w:del>
          </w:p>
          <w:p w14:paraId="7FBA0AAB" w14:textId="63FAB31C" w:rsidR="00A92888" w:rsidRPr="00A92888" w:rsidDel="00D20E1C" w:rsidRDefault="00A92888" w:rsidP="00A92888">
            <w:pPr>
              <w:pStyle w:val="NormalWeb"/>
              <w:spacing w:before="0" w:beforeAutospacing="0" w:after="0" w:afterAutospacing="0"/>
              <w:rPr>
                <w:del w:id="7853" w:author="danupraset@gmail.com" w:date="2025-09-23T16:06:00Z"/>
                <w:rFonts w:ascii="Arial" w:hAnsi="Arial" w:cs="Arial"/>
                <w:color w:val="000000"/>
                <w:sz w:val="20"/>
                <w:szCs w:val="20"/>
              </w:rPr>
            </w:pPr>
            <w:del w:id="7854" w:author="danupraset@gmail.com" w:date="2025-09-23T16:06:00Z">
              <w:r w:rsidRPr="00A92888" w:rsidDel="00D20E1C">
                <w:rPr>
                  <w:rFonts w:ascii="Arial" w:hAnsi="Arial" w:cs="Arial"/>
                  <w:color w:val="000000"/>
                  <w:sz w:val="20"/>
                  <w:szCs w:val="20"/>
                </w:rPr>
                <w:delText xml:space="preserve">  "status": "0",</w:delText>
              </w:r>
            </w:del>
          </w:p>
          <w:p w14:paraId="1F384D91" w14:textId="1C181F59" w:rsidR="00A92888" w:rsidRPr="00A92888" w:rsidDel="00D20E1C" w:rsidRDefault="00A92888" w:rsidP="00A92888">
            <w:pPr>
              <w:pStyle w:val="NormalWeb"/>
              <w:spacing w:before="0" w:beforeAutospacing="0" w:after="0" w:afterAutospacing="0"/>
              <w:rPr>
                <w:del w:id="7855" w:author="danupraset@gmail.com" w:date="2025-09-23T16:06:00Z"/>
                <w:rFonts w:ascii="Arial" w:hAnsi="Arial" w:cs="Arial"/>
                <w:color w:val="000000"/>
                <w:sz w:val="20"/>
                <w:szCs w:val="20"/>
              </w:rPr>
            </w:pPr>
            <w:del w:id="7856" w:author="danupraset@gmail.com" w:date="2025-09-23T16:06:00Z">
              <w:r w:rsidRPr="00A92888" w:rsidDel="00D20E1C">
                <w:rPr>
                  <w:rFonts w:ascii="Arial" w:hAnsi="Arial" w:cs="Arial"/>
                  <w:color w:val="000000"/>
                  <w:sz w:val="20"/>
                  <w:szCs w:val="20"/>
                </w:rPr>
                <w:delText xml:space="preserve">  "errorCode": "",</w:delText>
              </w:r>
            </w:del>
          </w:p>
          <w:p w14:paraId="4E046880" w14:textId="53AD0620" w:rsidR="00A92888" w:rsidRPr="00A92888" w:rsidDel="00D20E1C" w:rsidRDefault="00A92888" w:rsidP="00A92888">
            <w:pPr>
              <w:pStyle w:val="NormalWeb"/>
              <w:spacing w:before="0" w:beforeAutospacing="0" w:after="0" w:afterAutospacing="0"/>
              <w:rPr>
                <w:del w:id="7857" w:author="danupraset@gmail.com" w:date="2025-09-23T16:06:00Z"/>
                <w:rFonts w:ascii="Arial" w:hAnsi="Arial" w:cs="Arial"/>
                <w:color w:val="000000"/>
                <w:sz w:val="20"/>
                <w:szCs w:val="20"/>
              </w:rPr>
            </w:pPr>
            <w:del w:id="7858" w:author="danupraset@gmail.com" w:date="2025-09-23T16:06:00Z">
              <w:r w:rsidRPr="00A92888" w:rsidDel="00D20E1C">
                <w:rPr>
                  <w:rFonts w:ascii="Arial" w:hAnsi="Arial" w:cs="Arial"/>
                  <w:color w:val="000000"/>
                  <w:sz w:val="20"/>
                  <w:szCs w:val="20"/>
                </w:rPr>
                <w:delText xml:space="preserve">  "errorMsg": "",</w:delText>
              </w:r>
            </w:del>
          </w:p>
          <w:p w14:paraId="1A29D284" w14:textId="7844D9CC" w:rsidR="00A92888" w:rsidRPr="00A92888" w:rsidDel="00D20E1C" w:rsidRDefault="00A92888" w:rsidP="00A92888">
            <w:pPr>
              <w:pStyle w:val="NormalWeb"/>
              <w:spacing w:before="0" w:beforeAutospacing="0" w:after="0" w:afterAutospacing="0"/>
              <w:rPr>
                <w:del w:id="7859" w:author="danupraset@gmail.com" w:date="2025-09-23T16:06:00Z"/>
                <w:rFonts w:ascii="Arial" w:hAnsi="Arial" w:cs="Arial"/>
                <w:color w:val="000000"/>
                <w:sz w:val="20"/>
                <w:szCs w:val="20"/>
              </w:rPr>
            </w:pPr>
            <w:del w:id="7860" w:author="danupraset@gmail.com" w:date="2025-09-23T16:06:00Z">
              <w:r w:rsidRPr="00A92888" w:rsidDel="00D20E1C">
                <w:rPr>
                  <w:rFonts w:ascii="Arial" w:hAnsi="Arial" w:cs="Arial"/>
                  <w:color w:val="000000"/>
                  <w:sz w:val="20"/>
                  <w:szCs w:val="20"/>
                </w:rPr>
                <w:delText xml:space="preserve">  " recordCounter": 1,</w:delText>
              </w:r>
            </w:del>
          </w:p>
          <w:p w14:paraId="517DC787" w14:textId="1A1E8259" w:rsidR="00A92888" w:rsidRPr="00A92888" w:rsidDel="00D20E1C" w:rsidRDefault="00A92888" w:rsidP="00A92888">
            <w:pPr>
              <w:pStyle w:val="NormalWeb"/>
              <w:spacing w:before="0" w:beforeAutospacing="0" w:after="0" w:afterAutospacing="0"/>
              <w:rPr>
                <w:del w:id="7861" w:author="danupraset@gmail.com" w:date="2025-09-23T16:06:00Z"/>
                <w:rFonts w:ascii="Arial" w:hAnsi="Arial" w:cs="Arial"/>
                <w:color w:val="000000"/>
                <w:sz w:val="20"/>
                <w:szCs w:val="20"/>
              </w:rPr>
            </w:pPr>
            <w:del w:id="7862" w:author="danupraset@gmail.com" w:date="2025-09-23T16:06:00Z">
              <w:r w:rsidRPr="00A92888" w:rsidDel="00D20E1C">
                <w:rPr>
                  <w:rFonts w:ascii="Arial" w:hAnsi="Arial" w:cs="Arial"/>
                  <w:color w:val="000000"/>
                  <w:sz w:val="20"/>
                  <w:szCs w:val="20"/>
                </w:rPr>
                <w:delText xml:space="preserve">  "unpaidNoticeList": [</w:delText>
              </w:r>
            </w:del>
          </w:p>
          <w:p w14:paraId="615C5B03" w14:textId="58637CAB" w:rsidR="00A92888" w:rsidRPr="00A92888" w:rsidDel="00D20E1C" w:rsidRDefault="00A92888" w:rsidP="00A92888">
            <w:pPr>
              <w:pStyle w:val="NormalWeb"/>
              <w:spacing w:before="0" w:beforeAutospacing="0" w:after="0" w:afterAutospacing="0"/>
              <w:rPr>
                <w:del w:id="7863" w:author="danupraset@gmail.com" w:date="2025-09-23T16:06:00Z"/>
                <w:rFonts w:ascii="Arial" w:hAnsi="Arial" w:cs="Arial"/>
                <w:color w:val="000000"/>
                <w:sz w:val="20"/>
                <w:szCs w:val="20"/>
              </w:rPr>
            </w:pPr>
            <w:del w:id="7864" w:author="danupraset@gmail.com" w:date="2025-09-23T16:06:00Z">
              <w:r w:rsidRPr="00A92888" w:rsidDel="00D20E1C">
                <w:rPr>
                  <w:rFonts w:ascii="Arial" w:hAnsi="Arial" w:cs="Arial"/>
                  <w:color w:val="000000"/>
                  <w:sz w:val="20"/>
                  <w:szCs w:val="20"/>
                </w:rPr>
                <w:delText xml:space="preserve">    {</w:delText>
              </w:r>
            </w:del>
          </w:p>
          <w:p w14:paraId="2F1C5B2E" w14:textId="0ED1F19D" w:rsidR="00A92888" w:rsidRPr="00A92888" w:rsidDel="00D20E1C" w:rsidRDefault="00A92888" w:rsidP="00A92888">
            <w:pPr>
              <w:pStyle w:val="NormalWeb"/>
              <w:spacing w:before="0" w:beforeAutospacing="0" w:after="0" w:afterAutospacing="0"/>
              <w:rPr>
                <w:del w:id="7865" w:author="danupraset@gmail.com" w:date="2025-09-23T16:06:00Z"/>
                <w:rFonts w:ascii="Arial" w:hAnsi="Arial" w:cs="Arial"/>
                <w:color w:val="000000"/>
                <w:sz w:val="20"/>
                <w:szCs w:val="20"/>
              </w:rPr>
            </w:pPr>
            <w:del w:id="7866" w:author="danupraset@gmail.com" w:date="2025-09-23T16:06:00Z">
              <w:r w:rsidRPr="00A92888" w:rsidDel="00D20E1C">
                <w:rPr>
                  <w:rFonts w:ascii="Arial" w:hAnsi="Arial" w:cs="Arial"/>
                  <w:color w:val="000000"/>
                  <w:sz w:val="20"/>
                  <w:szCs w:val="20"/>
                </w:rPr>
                <w:delText xml:space="preserve">      "noticeNo": "134900518A",</w:delText>
              </w:r>
            </w:del>
          </w:p>
          <w:p w14:paraId="6DE2CC6C" w14:textId="4B1B6211" w:rsidR="00A92888" w:rsidRPr="00A92888" w:rsidDel="00D20E1C" w:rsidRDefault="00A92888" w:rsidP="00A92888">
            <w:pPr>
              <w:pStyle w:val="NormalWeb"/>
              <w:spacing w:before="0" w:beforeAutospacing="0" w:after="0" w:afterAutospacing="0"/>
              <w:rPr>
                <w:del w:id="7867" w:author="danupraset@gmail.com" w:date="2025-09-23T16:06:00Z"/>
                <w:rFonts w:ascii="Arial" w:hAnsi="Arial" w:cs="Arial"/>
                <w:color w:val="000000"/>
                <w:sz w:val="20"/>
                <w:szCs w:val="20"/>
              </w:rPr>
            </w:pPr>
            <w:del w:id="7868" w:author="danupraset@gmail.com" w:date="2025-09-23T16:06:00Z">
              <w:r w:rsidRPr="00A92888" w:rsidDel="00D20E1C">
                <w:rPr>
                  <w:rFonts w:ascii="Arial" w:hAnsi="Arial" w:cs="Arial"/>
                  <w:color w:val="000000"/>
                  <w:sz w:val="20"/>
                  <w:szCs w:val="20"/>
                </w:rPr>
                <w:delText xml:space="preserve">      "vehicleNo": "SHT1234P",</w:delText>
              </w:r>
            </w:del>
          </w:p>
          <w:p w14:paraId="30C94DD6" w14:textId="09EAC55E" w:rsidR="00A92888" w:rsidRPr="00A92888" w:rsidDel="00D20E1C" w:rsidRDefault="00A92888" w:rsidP="00A92888">
            <w:pPr>
              <w:pStyle w:val="NormalWeb"/>
              <w:spacing w:before="0" w:beforeAutospacing="0" w:after="0" w:afterAutospacing="0"/>
              <w:rPr>
                <w:del w:id="7869" w:author="danupraset@gmail.com" w:date="2025-09-23T16:06:00Z"/>
                <w:rFonts w:ascii="Arial" w:hAnsi="Arial" w:cs="Arial"/>
                <w:color w:val="000000"/>
                <w:sz w:val="20"/>
                <w:szCs w:val="20"/>
              </w:rPr>
            </w:pPr>
            <w:del w:id="7870" w:author="danupraset@gmail.com" w:date="2025-09-23T16:06:00Z">
              <w:r w:rsidRPr="00A92888" w:rsidDel="00D20E1C">
                <w:rPr>
                  <w:rFonts w:ascii="Arial" w:hAnsi="Arial" w:cs="Arial"/>
                  <w:color w:val="000000"/>
                  <w:sz w:val="20"/>
                  <w:szCs w:val="20"/>
                </w:rPr>
                <w:delText xml:space="preserve">      "placeOfOffence": "Bukit Panjang Ave 1",</w:delText>
              </w:r>
            </w:del>
          </w:p>
          <w:p w14:paraId="35BBD54C" w14:textId="035396A2" w:rsidR="00A92888" w:rsidRPr="00A92888" w:rsidDel="00D20E1C" w:rsidRDefault="00A92888" w:rsidP="00A92888">
            <w:pPr>
              <w:pStyle w:val="NormalWeb"/>
              <w:spacing w:before="0" w:beforeAutospacing="0" w:after="0" w:afterAutospacing="0"/>
              <w:rPr>
                <w:del w:id="7871" w:author="danupraset@gmail.com" w:date="2025-09-23T16:06:00Z"/>
                <w:rFonts w:ascii="Arial" w:hAnsi="Arial" w:cs="Arial"/>
                <w:color w:val="000000"/>
                <w:sz w:val="20"/>
                <w:szCs w:val="20"/>
              </w:rPr>
            </w:pPr>
            <w:del w:id="7872" w:author="danupraset@gmail.com" w:date="2025-09-23T16:06:00Z">
              <w:r w:rsidRPr="00A92888" w:rsidDel="00D20E1C">
                <w:rPr>
                  <w:rFonts w:ascii="Arial" w:hAnsi="Arial" w:cs="Arial"/>
                  <w:color w:val="000000"/>
                  <w:sz w:val="20"/>
                  <w:szCs w:val="20"/>
                </w:rPr>
                <w:delText xml:space="preserve">      "offenceDate": "07042016",</w:delText>
              </w:r>
            </w:del>
          </w:p>
          <w:p w14:paraId="01F29430" w14:textId="2EC9D9CC" w:rsidR="00A92888" w:rsidRPr="00A92888" w:rsidDel="00D20E1C" w:rsidRDefault="00A92888" w:rsidP="00A92888">
            <w:pPr>
              <w:pStyle w:val="NormalWeb"/>
              <w:spacing w:before="0" w:beforeAutospacing="0" w:after="0" w:afterAutospacing="0"/>
              <w:rPr>
                <w:del w:id="7873" w:author="danupraset@gmail.com" w:date="2025-09-23T16:06:00Z"/>
                <w:rFonts w:ascii="Arial" w:hAnsi="Arial" w:cs="Arial"/>
                <w:color w:val="000000"/>
                <w:sz w:val="20"/>
                <w:szCs w:val="20"/>
              </w:rPr>
            </w:pPr>
            <w:del w:id="7874" w:author="danupraset@gmail.com" w:date="2025-09-23T16:06:00Z">
              <w:r w:rsidRPr="00A92888" w:rsidDel="00D20E1C">
                <w:rPr>
                  <w:rFonts w:ascii="Arial" w:hAnsi="Arial" w:cs="Arial"/>
                  <w:color w:val="000000"/>
                  <w:sz w:val="20"/>
                  <w:szCs w:val="20"/>
                </w:rPr>
                <w:delText xml:space="preserve">      "offenceTime": "105400",</w:delText>
              </w:r>
            </w:del>
          </w:p>
          <w:p w14:paraId="522BA52B" w14:textId="13B7A565" w:rsidR="00A92888" w:rsidRPr="00A92888" w:rsidDel="00D20E1C" w:rsidRDefault="00A92888" w:rsidP="00A92888">
            <w:pPr>
              <w:pStyle w:val="NormalWeb"/>
              <w:spacing w:before="0" w:beforeAutospacing="0" w:after="0" w:afterAutospacing="0"/>
              <w:rPr>
                <w:del w:id="7875" w:author="danupraset@gmail.com" w:date="2025-09-23T16:06:00Z"/>
                <w:rFonts w:ascii="Arial" w:hAnsi="Arial" w:cs="Arial"/>
                <w:color w:val="000000"/>
                <w:sz w:val="20"/>
                <w:szCs w:val="20"/>
              </w:rPr>
            </w:pPr>
            <w:del w:id="7876" w:author="danupraset@gmail.com" w:date="2025-09-23T16:06:00Z">
              <w:r w:rsidRPr="00A92888" w:rsidDel="00D20E1C">
                <w:rPr>
                  <w:rFonts w:ascii="Arial" w:hAnsi="Arial" w:cs="Arial"/>
                  <w:color w:val="000000"/>
                  <w:sz w:val="20"/>
                  <w:szCs w:val="20"/>
                </w:rPr>
                <w:delText xml:space="preserve">      "amountPayable": "0000600",</w:delText>
              </w:r>
            </w:del>
          </w:p>
          <w:p w14:paraId="6F6C3125" w14:textId="3FFB798B" w:rsidR="00A92888" w:rsidRPr="00A92888" w:rsidDel="00D20E1C" w:rsidRDefault="00A92888" w:rsidP="00A92888">
            <w:pPr>
              <w:pStyle w:val="NormalWeb"/>
              <w:spacing w:before="0" w:beforeAutospacing="0" w:after="0" w:afterAutospacing="0"/>
              <w:rPr>
                <w:del w:id="7877" w:author="danupraset@gmail.com" w:date="2025-09-23T16:06:00Z"/>
                <w:rFonts w:ascii="Arial" w:hAnsi="Arial" w:cs="Arial"/>
                <w:color w:val="000000"/>
                <w:sz w:val="20"/>
                <w:szCs w:val="20"/>
              </w:rPr>
            </w:pPr>
            <w:del w:id="7878" w:author="danupraset@gmail.com" w:date="2025-09-23T16:06:00Z">
              <w:r w:rsidRPr="00A92888" w:rsidDel="00D20E1C">
                <w:rPr>
                  <w:rFonts w:ascii="Arial" w:hAnsi="Arial" w:cs="Arial"/>
                  <w:color w:val="000000"/>
                  <w:sz w:val="20"/>
                  <w:szCs w:val="20"/>
                </w:rPr>
                <w:delText xml:space="preserve">      "atomsFlag": "Y",</w:delText>
              </w:r>
            </w:del>
          </w:p>
          <w:p w14:paraId="24A65712" w14:textId="23DC75CD" w:rsidR="00A92888" w:rsidRPr="00A92888" w:rsidDel="00D20E1C" w:rsidRDefault="00A92888" w:rsidP="00A92888">
            <w:pPr>
              <w:pStyle w:val="NormalWeb"/>
              <w:spacing w:before="0" w:beforeAutospacing="0" w:after="0" w:afterAutospacing="0"/>
              <w:rPr>
                <w:del w:id="7879" w:author="danupraset@gmail.com" w:date="2025-09-23T16:06:00Z"/>
                <w:rFonts w:ascii="Arial" w:hAnsi="Arial" w:cs="Arial"/>
                <w:color w:val="000000"/>
                <w:sz w:val="20"/>
                <w:szCs w:val="20"/>
              </w:rPr>
            </w:pPr>
            <w:del w:id="7880" w:author="danupraset@gmail.com" w:date="2025-09-23T16:06:00Z">
              <w:r w:rsidRPr="00A92888" w:rsidDel="00D20E1C">
                <w:rPr>
                  <w:rFonts w:ascii="Arial" w:hAnsi="Arial" w:cs="Arial"/>
                  <w:color w:val="000000"/>
                  <w:sz w:val="20"/>
                  <w:szCs w:val="20"/>
                </w:rPr>
                <w:delText xml:space="preserve">      "processingStage": "COS",</w:delText>
              </w:r>
            </w:del>
          </w:p>
          <w:p w14:paraId="1C67267B" w14:textId="24E12EF4" w:rsidR="00A92888" w:rsidRPr="00A92888" w:rsidDel="00D20E1C" w:rsidRDefault="00A92888" w:rsidP="00A92888">
            <w:pPr>
              <w:pStyle w:val="NormalWeb"/>
              <w:spacing w:before="0" w:beforeAutospacing="0" w:after="0" w:afterAutospacing="0"/>
              <w:rPr>
                <w:del w:id="7881" w:author="danupraset@gmail.com" w:date="2025-09-23T16:06:00Z"/>
                <w:rFonts w:ascii="Arial" w:hAnsi="Arial" w:cs="Arial"/>
                <w:color w:val="000000"/>
                <w:sz w:val="20"/>
                <w:szCs w:val="20"/>
              </w:rPr>
            </w:pPr>
            <w:del w:id="7882" w:author="danupraset@gmail.com" w:date="2025-09-23T16:06:00Z">
              <w:r w:rsidRPr="00A92888" w:rsidDel="00D20E1C">
                <w:rPr>
                  <w:rFonts w:ascii="Arial" w:hAnsi="Arial" w:cs="Arial"/>
                  <w:color w:val="000000"/>
                  <w:sz w:val="20"/>
                  <w:szCs w:val="20"/>
                </w:rPr>
                <w:delText xml:space="preserve">      "paymentAllowedFlag": "Y",</w:delText>
              </w:r>
            </w:del>
          </w:p>
          <w:p w14:paraId="3C3C0776" w14:textId="5B453621" w:rsidR="00A92888" w:rsidRPr="00A92888" w:rsidDel="00D20E1C" w:rsidRDefault="00A92888" w:rsidP="00A92888">
            <w:pPr>
              <w:pStyle w:val="NormalWeb"/>
              <w:spacing w:before="0" w:beforeAutospacing="0" w:after="0" w:afterAutospacing="0"/>
              <w:rPr>
                <w:del w:id="7883" w:author="danupraset@gmail.com" w:date="2025-09-23T16:06:00Z"/>
                <w:rFonts w:ascii="Arial" w:hAnsi="Arial" w:cs="Arial"/>
                <w:color w:val="000000"/>
                <w:sz w:val="20"/>
                <w:szCs w:val="20"/>
              </w:rPr>
            </w:pPr>
            <w:del w:id="7884" w:author="danupraset@gmail.com" w:date="2025-09-23T16:06:00Z">
              <w:r w:rsidRPr="00A92888" w:rsidDel="00D20E1C">
                <w:rPr>
                  <w:rFonts w:ascii="Arial" w:hAnsi="Arial" w:cs="Arial"/>
                  <w:color w:val="000000"/>
                  <w:sz w:val="20"/>
                  <w:szCs w:val="20"/>
                </w:rPr>
                <w:delText xml:space="preserve">      "displayMsg": "You are encouraged to settle your fine(s) immediately to avoid incurring higher fine(s) or Court action."</w:delText>
              </w:r>
            </w:del>
          </w:p>
          <w:p w14:paraId="65F71E58" w14:textId="242DF6D5" w:rsidR="00A92888" w:rsidRPr="00A92888" w:rsidDel="00D20E1C" w:rsidRDefault="00A92888" w:rsidP="00A92888">
            <w:pPr>
              <w:pStyle w:val="NormalWeb"/>
              <w:spacing w:before="0" w:beforeAutospacing="0" w:after="0" w:afterAutospacing="0"/>
              <w:rPr>
                <w:del w:id="7885" w:author="danupraset@gmail.com" w:date="2025-09-23T16:06:00Z"/>
                <w:rFonts w:ascii="Arial" w:hAnsi="Arial" w:cs="Arial"/>
                <w:color w:val="000000"/>
                <w:sz w:val="20"/>
                <w:szCs w:val="20"/>
              </w:rPr>
            </w:pPr>
            <w:del w:id="7886" w:author="danupraset@gmail.com" w:date="2025-09-23T16:06:00Z">
              <w:r w:rsidRPr="00A92888" w:rsidDel="00D20E1C">
                <w:rPr>
                  <w:rFonts w:ascii="Arial" w:hAnsi="Arial" w:cs="Arial"/>
                  <w:color w:val="000000"/>
                  <w:sz w:val="20"/>
                  <w:szCs w:val="20"/>
                </w:rPr>
                <w:delText xml:space="preserve">    }</w:delText>
              </w:r>
            </w:del>
          </w:p>
          <w:p w14:paraId="54540610" w14:textId="7CB03687" w:rsidR="00A92888" w:rsidRPr="00A92888" w:rsidDel="00D20E1C" w:rsidRDefault="00A92888" w:rsidP="00A92888">
            <w:pPr>
              <w:pStyle w:val="NormalWeb"/>
              <w:spacing w:before="0" w:beforeAutospacing="0" w:after="0" w:afterAutospacing="0"/>
              <w:rPr>
                <w:del w:id="7887" w:author="danupraset@gmail.com" w:date="2025-09-23T16:06:00Z"/>
                <w:rFonts w:ascii="Arial" w:hAnsi="Arial" w:cs="Arial"/>
                <w:color w:val="000000"/>
                <w:sz w:val="20"/>
                <w:szCs w:val="20"/>
              </w:rPr>
            </w:pPr>
            <w:del w:id="7888" w:author="danupraset@gmail.com" w:date="2025-09-23T16:06:00Z">
              <w:r w:rsidRPr="00A92888" w:rsidDel="00D20E1C">
                <w:rPr>
                  <w:rFonts w:ascii="Arial" w:hAnsi="Arial" w:cs="Arial"/>
                  <w:color w:val="000000"/>
                  <w:sz w:val="20"/>
                  <w:szCs w:val="20"/>
                </w:rPr>
                <w:delText xml:space="preserve">  ]</w:delText>
              </w:r>
            </w:del>
          </w:p>
          <w:p w14:paraId="390C79D2" w14:textId="2A181A9C" w:rsidR="001816EB" w:rsidRPr="005967EF" w:rsidDel="00D20E1C" w:rsidRDefault="00A92888" w:rsidP="00A92888">
            <w:pPr>
              <w:pStyle w:val="NormalWeb"/>
              <w:spacing w:before="0" w:beforeAutospacing="0" w:after="0" w:afterAutospacing="0"/>
              <w:rPr>
                <w:del w:id="7889" w:author="danupraset@gmail.com" w:date="2025-09-23T16:06:00Z"/>
                <w:rFonts w:ascii="Arial" w:hAnsi="Arial" w:cs="Arial"/>
                <w:color w:val="000000"/>
                <w:sz w:val="20"/>
                <w:szCs w:val="20"/>
              </w:rPr>
            </w:pPr>
            <w:del w:id="7890" w:author="danupraset@gmail.com" w:date="2025-09-23T16:06:00Z">
              <w:r w:rsidRPr="00A92888" w:rsidDel="00D20E1C">
                <w:rPr>
                  <w:rFonts w:ascii="Arial" w:hAnsi="Arial" w:cs="Arial"/>
                  <w:color w:val="000000"/>
                  <w:sz w:val="20"/>
                  <w:szCs w:val="20"/>
                </w:rPr>
                <w:delText>}</w:delText>
              </w:r>
            </w:del>
          </w:p>
        </w:tc>
      </w:tr>
      <w:tr w:rsidR="00D312DA" w:rsidRPr="005967EF" w:rsidDel="00D20E1C" w14:paraId="6A36D980" w14:textId="30A5E37B" w:rsidTr="00067035">
        <w:trPr>
          <w:trHeight w:val="315"/>
          <w:del w:id="7891"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56B9802D" w14:textId="1B320736" w:rsidR="00D312DA" w:rsidRPr="005967EF" w:rsidDel="00D20E1C" w:rsidRDefault="00D312DA" w:rsidP="00D312DA">
            <w:pPr>
              <w:rPr>
                <w:del w:id="7892" w:author="danupraset@gmail.com" w:date="2025-09-23T16:06:00Z"/>
                <w:rFonts w:ascii="Arial" w:eastAsia="Arial" w:hAnsi="Arial" w:cs="Arial"/>
                <w:sz w:val="20"/>
                <w:szCs w:val="20"/>
              </w:rPr>
            </w:pPr>
            <w:del w:id="7893" w:author="danupraset@gmail.com" w:date="2025-09-23T16:06:00Z">
              <w:r w:rsidRPr="005967EF" w:rsidDel="00D20E1C">
                <w:rPr>
                  <w:rFonts w:ascii="Arial" w:eastAsia="Arial" w:hAnsi="Arial" w:cs="Arial"/>
                  <w:sz w:val="20"/>
                  <w:szCs w:val="20"/>
                </w:rPr>
                <w:delText>Response Failure</w:delText>
              </w:r>
            </w:del>
          </w:p>
        </w:tc>
        <w:tc>
          <w:tcPr>
            <w:tcW w:w="6946" w:type="dxa"/>
            <w:tcBorders>
              <w:top w:val="single" w:sz="6" w:space="0" w:color="CCCCCC"/>
              <w:left w:val="single" w:sz="6" w:space="0" w:color="CCCCCC"/>
              <w:bottom w:val="single" w:sz="6" w:space="0" w:color="000000"/>
              <w:right w:val="single" w:sz="6" w:space="0" w:color="000000"/>
            </w:tcBorders>
          </w:tcPr>
          <w:p w14:paraId="4C7AB799" w14:textId="0C5D6F6F" w:rsidR="00D312DA" w:rsidRPr="00A92888" w:rsidDel="00D20E1C" w:rsidRDefault="00D312DA" w:rsidP="00D312DA">
            <w:pPr>
              <w:pStyle w:val="NormalWeb"/>
              <w:spacing w:before="0" w:beforeAutospacing="0" w:after="0" w:afterAutospacing="0"/>
              <w:rPr>
                <w:del w:id="7894" w:author="danupraset@gmail.com" w:date="2025-09-23T16:06:00Z"/>
                <w:rFonts w:ascii="Arial" w:hAnsi="Arial" w:cs="Arial"/>
                <w:color w:val="000000"/>
                <w:sz w:val="20"/>
                <w:szCs w:val="20"/>
              </w:rPr>
            </w:pPr>
            <w:del w:id="7895" w:author="danupraset@gmail.com" w:date="2025-09-23T16:06:00Z">
              <w:r w:rsidRPr="00A92888" w:rsidDel="00D20E1C">
                <w:rPr>
                  <w:rFonts w:ascii="Arial" w:hAnsi="Arial" w:cs="Arial"/>
                  <w:color w:val="000000"/>
                  <w:sz w:val="20"/>
                  <w:szCs w:val="20"/>
                </w:rPr>
                <w:delText>{</w:delText>
              </w:r>
            </w:del>
          </w:p>
          <w:p w14:paraId="1AE254A2" w14:textId="52392134" w:rsidR="00D312DA" w:rsidRPr="00A92888" w:rsidDel="00D20E1C" w:rsidRDefault="00D312DA" w:rsidP="00D312DA">
            <w:pPr>
              <w:pStyle w:val="NormalWeb"/>
              <w:spacing w:before="0" w:beforeAutospacing="0" w:after="0" w:afterAutospacing="0"/>
              <w:rPr>
                <w:del w:id="7896" w:author="danupraset@gmail.com" w:date="2025-09-23T16:06:00Z"/>
                <w:rFonts w:ascii="Arial" w:hAnsi="Arial" w:cs="Arial"/>
                <w:color w:val="000000"/>
                <w:sz w:val="20"/>
                <w:szCs w:val="20"/>
              </w:rPr>
            </w:pPr>
            <w:del w:id="7897" w:author="danupraset@gmail.com" w:date="2025-09-23T16:06:00Z">
              <w:r w:rsidRPr="00A92888" w:rsidDel="00D20E1C">
                <w:rPr>
                  <w:rFonts w:ascii="Arial" w:hAnsi="Arial" w:cs="Arial"/>
                  <w:color w:val="000000"/>
                  <w:sz w:val="20"/>
                  <w:szCs w:val="20"/>
                </w:rPr>
                <w:delText xml:space="preserve">  "sender": "URA",</w:delText>
              </w:r>
            </w:del>
          </w:p>
          <w:p w14:paraId="77D57B7A" w14:textId="5CBF9A09" w:rsidR="00D312DA" w:rsidRPr="00A92888" w:rsidDel="00D20E1C" w:rsidRDefault="00D312DA" w:rsidP="00D312DA">
            <w:pPr>
              <w:pStyle w:val="NormalWeb"/>
              <w:spacing w:before="0" w:beforeAutospacing="0" w:after="0" w:afterAutospacing="0"/>
              <w:rPr>
                <w:del w:id="7898" w:author="danupraset@gmail.com" w:date="2025-09-23T16:06:00Z"/>
                <w:rFonts w:ascii="Arial" w:hAnsi="Arial" w:cs="Arial"/>
                <w:color w:val="000000"/>
                <w:sz w:val="20"/>
                <w:szCs w:val="20"/>
              </w:rPr>
            </w:pPr>
            <w:del w:id="7899" w:author="danupraset@gmail.com" w:date="2025-09-23T16:06:00Z">
              <w:r w:rsidRPr="00A92888" w:rsidDel="00D20E1C">
                <w:rPr>
                  <w:rFonts w:ascii="Arial" w:hAnsi="Arial" w:cs="Arial"/>
                  <w:color w:val="000000"/>
                  <w:sz w:val="20"/>
                  <w:szCs w:val="20"/>
                </w:rPr>
                <w:delText xml:space="preserve">  "targetReceiver": "AXS",</w:delText>
              </w:r>
            </w:del>
          </w:p>
          <w:p w14:paraId="53EEF31A" w14:textId="3ACD53BD" w:rsidR="00D312DA" w:rsidRPr="00A92888" w:rsidDel="00D20E1C" w:rsidRDefault="00D312DA" w:rsidP="00D312DA">
            <w:pPr>
              <w:pStyle w:val="NormalWeb"/>
              <w:spacing w:before="0" w:beforeAutospacing="0" w:after="0" w:afterAutospacing="0"/>
              <w:rPr>
                <w:del w:id="7900" w:author="danupraset@gmail.com" w:date="2025-09-23T16:06:00Z"/>
                <w:rFonts w:ascii="Arial" w:hAnsi="Arial" w:cs="Arial"/>
                <w:color w:val="000000"/>
                <w:sz w:val="20"/>
                <w:szCs w:val="20"/>
              </w:rPr>
            </w:pPr>
            <w:del w:id="7901" w:author="danupraset@gmail.com" w:date="2025-09-23T16:06:00Z">
              <w:r w:rsidRPr="00A92888" w:rsidDel="00D20E1C">
                <w:rPr>
                  <w:rFonts w:ascii="Arial" w:hAnsi="Arial" w:cs="Arial"/>
                  <w:color w:val="000000"/>
                  <w:sz w:val="20"/>
                  <w:szCs w:val="20"/>
                </w:rPr>
                <w:delText xml:space="preserve">  "dateSent": " 20160816",</w:delText>
              </w:r>
            </w:del>
          </w:p>
          <w:p w14:paraId="10F108FC" w14:textId="4129090E" w:rsidR="00D312DA" w:rsidRPr="00A92888" w:rsidDel="00D20E1C" w:rsidRDefault="00D312DA" w:rsidP="00D312DA">
            <w:pPr>
              <w:pStyle w:val="NormalWeb"/>
              <w:spacing w:before="0" w:beforeAutospacing="0" w:after="0" w:afterAutospacing="0"/>
              <w:rPr>
                <w:del w:id="7902" w:author="danupraset@gmail.com" w:date="2025-09-23T16:06:00Z"/>
                <w:rFonts w:ascii="Arial" w:hAnsi="Arial" w:cs="Arial"/>
                <w:color w:val="000000"/>
                <w:sz w:val="20"/>
                <w:szCs w:val="20"/>
              </w:rPr>
            </w:pPr>
            <w:del w:id="7903" w:author="danupraset@gmail.com" w:date="2025-09-23T16:06:00Z">
              <w:r w:rsidRPr="00A92888" w:rsidDel="00D20E1C">
                <w:rPr>
                  <w:rFonts w:ascii="Arial" w:hAnsi="Arial" w:cs="Arial"/>
                  <w:color w:val="000000"/>
                  <w:sz w:val="20"/>
                  <w:szCs w:val="20"/>
                </w:rPr>
                <w:delText xml:space="preserve">  "timeSent": "124300",</w:delText>
              </w:r>
            </w:del>
          </w:p>
          <w:p w14:paraId="09F26B8A" w14:textId="542AC7F9" w:rsidR="00D312DA" w:rsidRPr="00A92888" w:rsidDel="00D20E1C" w:rsidRDefault="00D312DA" w:rsidP="00D312DA">
            <w:pPr>
              <w:pStyle w:val="NormalWeb"/>
              <w:spacing w:before="0" w:beforeAutospacing="0" w:after="0" w:afterAutospacing="0"/>
              <w:rPr>
                <w:del w:id="7904" w:author="danupraset@gmail.com" w:date="2025-09-23T16:06:00Z"/>
                <w:rFonts w:ascii="Arial" w:hAnsi="Arial" w:cs="Arial"/>
                <w:color w:val="000000"/>
                <w:sz w:val="20"/>
                <w:szCs w:val="20"/>
              </w:rPr>
            </w:pPr>
            <w:del w:id="7905" w:author="danupraset@gmail.com" w:date="2025-09-23T16:06:00Z">
              <w:r w:rsidRPr="00A92888" w:rsidDel="00D20E1C">
                <w:rPr>
                  <w:rFonts w:ascii="Arial" w:hAnsi="Arial" w:cs="Arial"/>
                  <w:color w:val="000000"/>
                  <w:sz w:val="20"/>
                  <w:szCs w:val="20"/>
                </w:rPr>
                <w:delText xml:space="preserve">  "transactionID": " AXSCPNOPO20160816120110000",</w:delText>
              </w:r>
            </w:del>
          </w:p>
          <w:p w14:paraId="34144541" w14:textId="15FCC905" w:rsidR="00D312DA" w:rsidRPr="00A92888" w:rsidDel="00D20E1C" w:rsidRDefault="00D312DA" w:rsidP="00D312DA">
            <w:pPr>
              <w:pStyle w:val="NormalWeb"/>
              <w:spacing w:before="0" w:beforeAutospacing="0" w:after="0" w:afterAutospacing="0"/>
              <w:rPr>
                <w:del w:id="7906" w:author="danupraset@gmail.com" w:date="2025-09-23T16:06:00Z"/>
                <w:rFonts w:ascii="Arial" w:hAnsi="Arial" w:cs="Arial"/>
                <w:color w:val="000000"/>
                <w:sz w:val="20"/>
                <w:szCs w:val="20"/>
              </w:rPr>
            </w:pPr>
            <w:del w:id="7907" w:author="danupraset@gmail.com" w:date="2025-09-23T16:06:00Z">
              <w:r w:rsidRPr="00A92888" w:rsidDel="00D20E1C">
                <w:rPr>
                  <w:rFonts w:ascii="Arial" w:hAnsi="Arial" w:cs="Arial"/>
                  <w:color w:val="000000"/>
                  <w:sz w:val="20"/>
                  <w:szCs w:val="20"/>
                </w:rPr>
                <w:delText xml:space="preserve">  "signature": "",</w:delText>
              </w:r>
            </w:del>
          </w:p>
          <w:p w14:paraId="08B1AA54" w14:textId="4B2A8D0D" w:rsidR="00D312DA" w:rsidRPr="00A92888" w:rsidDel="00D20E1C" w:rsidRDefault="00D312DA" w:rsidP="00D312DA">
            <w:pPr>
              <w:pStyle w:val="NormalWeb"/>
              <w:spacing w:before="0" w:beforeAutospacing="0" w:after="0" w:afterAutospacing="0"/>
              <w:rPr>
                <w:del w:id="7908" w:author="danupraset@gmail.com" w:date="2025-09-23T16:06:00Z"/>
                <w:rFonts w:ascii="Arial" w:hAnsi="Arial" w:cs="Arial"/>
                <w:color w:val="000000"/>
                <w:sz w:val="20"/>
                <w:szCs w:val="20"/>
              </w:rPr>
            </w:pPr>
            <w:del w:id="7909" w:author="danupraset@gmail.com" w:date="2025-09-23T16:06:00Z">
              <w:r w:rsidRPr="00A92888" w:rsidDel="00D20E1C">
                <w:rPr>
                  <w:rFonts w:ascii="Arial" w:hAnsi="Arial" w:cs="Arial"/>
                  <w:color w:val="000000"/>
                  <w:sz w:val="20"/>
                  <w:szCs w:val="20"/>
                </w:rPr>
                <w:delText xml:space="preserve">  "searchField": "VN",</w:delText>
              </w:r>
            </w:del>
          </w:p>
          <w:p w14:paraId="22E01895" w14:textId="4631D59E" w:rsidR="00D312DA" w:rsidRPr="00A92888" w:rsidDel="00D20E1C" w:rsidRDefault="00D312DA" w:rsidP="00D312DA">
            <w:pPr>
              <w:pStyle w:val="NormalWeb"/>
              <w:spacing w:before="0" w:beforeAutospacing="0" w:after="0" w:afterAutospacing="0"/>
              <w:rPr>
                <w:del w:id="7910" w:author="danupraset@gmail.com" w:date="2025-09-23T16:06:00Z"/>
                <w:rFonts w:ascii="Arial" w:hAnsi="Arial" w:cs="Arial"/>
                <w:color w:val="000000"/>
                <w:sz w:val="20"/>
                <w:szCs w:val="20"/>
              </w:rPr>
            </w:pPr>
            <w:del w:id="7911" w:author="danupraset@gmail.com" w:date="2025-09-23T16:06:00Z">
              <w:r w:rsidRPr="00A92888" w:rsidDel="00D20E1C">
                <w:rPr>
                  <w:rFonts w:ascii="Arial" w:hAnsi="Arial" w:cs="Arial"/>
                  <w:color w:val="000000"/>
                  <w:sz w:val="20"/>
                  <w:szCs w:val="20"/>
                </w:rPr>
                <w:lastRenderedPageBreak/>
                <w:delText xml:space="preserve">  "searchValue": "SHT1234P",</w:delText>
              </w:r>
            </w:del>
          </w:p>
          <w:p w14:paraId="0A1BCB39" w14:textId="3758ABBA" w:rsidR="00D312DA" w:rsidRPr="00A92888" w:rsidDel="00D20E1C" w:rsidRDefault="00D312DA" w:rsidP="00D312DA">
            <w:pPr>
              <w:pStyle w:val="NormalWeb"/>
              <w:spacing w:before="0" w:beforeAutospacing="0" w:after="0" w:afterAutospacing="0"/>
              <w:rPr>
                <w:del w:id="7912" w:author="danupraset@gmail.com" w:date="2025-09-23T16:06:00Z"/>
                <w:rFonts w:ascii="Arial" w:hAnsi="Arial" w:cs="Arial"/>
                <w:color w:val="000000"/>
                <w:sz w:val="20"/>
                <w:szCs w:val="20"/>
              </w:rPr>
            </w:pPr>
            <w:del w:id="7913" w:author="danupraset@gmail.com" w:date="2025-09-23T16:06:00Z">
              <w:r w:rsidRPr="00A92888" w:rsidDel="00D20E1C">
                <w:rPr>
                  <w:rFonts w:ascii="Arial" w:hAnsi="Arial" w:cs="Arial"/>
                  <w:color w:val="000000"/>
                  <w:sz w:val="20"/>
                  <w:szCs w:val="20"/>
                </w:rPr>
                <w:delText xml:space="preserve">  "status": "0",</w:delText>
              </w:r>
            </w:del>
          </w:p>
          <w:p w14:paraId="674FFAEF" w14:textId="03F054A6" w:rsidR="00D312DA" w:rsidRPr="00A92888" w:rsidDel="00D20E1C" w:rsidRDefault="00D312DA" w:rsidP="00D312DA">
            <w:pPr>
              <w:pStyle w:val="NormalWeb"/>
              <w:spacing w:before="0" w:beforeAutospacing="0" w:after="0" w:afterAutospacing="0"/>
              <w:rPr>
                <w:del w:id="7914" w:author="danupraset@gmail.com" w:date="2025-09-23T16:06:00Z"/>
                <w:rFonts w:ascii="Arial" w:hAnsi="Arial" w:cs="Arial"/>
                <w:color w:val="000000"/>
                <w:sz w:val="20"/>
                <w:szCs w:val="20"/>
              </w:rPr>
            </w:pPr>
            <w:del w:id="7915" w:author="danupraset@gmail.com" w:date="2025-09-23T16:06:00Z">
              <w:r w:rsidRPr="00A92888" w:rsidDel="00D20E1C">
                <w:rPr>
                  <w:rFonts w:ascii="Arial" w:hAnsi="Arial" w:cs="Arial"/>
                  <w:color w:val="000000"/>
                  <w:sz w:val="20"/>
                  <w:szCs w:val="20"/>
                </w:rPr>
                <w:delText xml:space="preserve">  "errorCode": "",</w:delText>
              </w:r>
            </w:del>
          </w:p>
          <w:p w14:paraId="025A89A1" w14:textId="3AE3A1A7" w:rsidR="00D312DA" w:rsidRPr="00A92888" w:rsidDel="00D20E1C" w:rsidRDefault="00D312DA" w:rsidP="00D312DA">
            <w:pPr>
              <w:pStyle w:val="NormalWeb"/>
              <w:spacing w:before="0" w:beforeAutospacing="0" w:after="0" w:afterAutospacing="0"/>
              <w:rPr>
                <w:del w:id="7916" w:author="danupraset@gmail.com" w:date="2025-09-23T16:06:00Z"/>
                <w:rFonts w:ascii="Arial" w:hAnsi="Arial" w:cs="Arial"/>
                <w:color w:val="000000"/>
                <w:sz w:val="20"/>
                <w:szCs w:val="20"/>
              </w:rPr>
            </w:pPr>
            <w:del w:id="7917" w:author="danupraset@gmail.com" w:date="2025-09-23T16:06:00Z">
              <w:r w:rsidRPr="00A92888" w:rsidDel="00D20E1C">
                <w:rPr>
                  <w:rFonts w:ascii="Arial" w:hAnsi="Arial" w:cs="Arial"/>
                  <w:color w:val="000000"/>
                  <w:sz w:val="20"/>
                  <w:szCs w:val="20"/>
                </w:rPr>
                <w:delText xml:space="preserve">  "errorMsg": "",</w:delText>
              </w:r>
            </w:del>
          </w:p>
          <w:p w14:paraId="665EA10E" w14:textId="7DED5619" w:rsidR="00D312DA" w:rsidRPr="00A92888" w:rsidDel="00D20E1C" w:rsidRDefault="00D312DA" w:rsidP="00D312DA">
            <w:pPr>
              <w:pStyle w:val="NormalWeb"/>
              <w:spacing w:before="0" w:beforeAutospacing="0" w:after="0" w:afterAutospacing="0"/>
              <w:rPr>
                <w:del w:id="7918" w:author="danupraset@gmail.com" w:date="2025-09-23T16:06:00Z"/>
                <w:rFonts w:ascii="Arial" w:hAnsi="Arial" w:cs="Arial"/>
                <w:color w:val="000000"/>
                <w:sz w:val="20"/>
                <w:szCs w:val="20"/>
              </w:rPr>
            </w:pPr>
            <w:del w:id="7919" w:author="danupraset@gmail.com" w:date="2025-09-23T16:06:00Z">
              <w:r w:rsidRPr="00A92888" w:rsidDel="00D20E1C">
                <w:rPr>
                  <w:rFonts w:ascii="Arial" w:hAnsi="Arial" w:cs="Arial"/>
                  <w:color w:val="000000"/>
                  <w:sz w:val="20"/>
                  <w:szCs w:val="20"/>
                </w:rPr>
                <w:delText xml:space="preserve">  " recordCounter": 1,</w:delText>
              </w:r>
            </w:del>
          </w:p>
          <w:p w14:paraId="21532B00" w14:textId="2CD99CA7" w:rsidR="00D312DA" w:rsidRPr="00A92888" w:rsidDel="00D20E1C" w:rsidRDefault="00D312DA" w:rsidP="00D312DA">
            <w:pPr>
              <w:pStyle w:val="NormalWeb"/>
              <w:spacing w:before="0" w:beforeAutospacing="0" w:after="0" w:afterAutospacing="0"/>
              <w:rPr>
                <w:del w:id="7920" w:author="danupraset@gmail.com" w:date="2025-09-23T16:06:00Z"/>
                <w:rFonts w:ascii="Arial" w:hAnsi="Arial" w:cs="Arial"/>
                <w:color w:val="000000"/>
                <w:sz w:val="20"/>
                <w:szCs w:val="20"/>
              </w:rPr>
            </w:pPr>
            <w:del w:id="7921" w:author="danupraset@gmail.com" w:date="2025-09-23T16:06:00Z">
              <w:r w:rsidRPr="00A92888" w:rsidDel="00D20E1C">
                <w:rPr>
                  <w:rFonts w:ascii="Arial" w:hAnsi="Arial" w:cs="Arial"/>
                  <w:color w:val="000000"/>
                  <w:sz w:val="20"/>
                  <w:szCs w:val="20"/>
                </w:rPr>
                <w:delText xml:space="preserve">  "unpaidNoticeList": []</w:delText>
              </w:r>
            </w:del>
          </w:p>
          <w:p w14:paraId="2D77DBC5" w14:textId="573BEAA7" w:rsidR="00D312DA" w:rsidRPr="005967EF" w:rsidDel="00D20E1C" w:rsidRDefault="00D312DA" w:rsidP="00D312DA">
            <w:pPr>
              <w:spacing w:before="34"/>
              <w:rPr>
                <w:del w:id="7922" w:author="danupraset@gmail.com" w:date="2025-09-23T16:06:00Z"/>
                <w:rFonts w:ascii="Arial" w:eastAsia="Arial" w:hAnsi="Arial" w:cs="Arial"/>
                <w:sz w:val="20"/>
                <w:szCs w:val="20"/>
              </w:rPr>
            </w:pPr>
            <w:del w:id="7923" w:author="danupraset@gmail.com" w:date="2025-09-23T16:06:00Z">
              <w:r w:rsidRPr="00A92888" w:rsidDel="00D20E1C">
                <w:rPr>
                  <w:rFonts w:ascii="Arial" w:hAnsi="Arial" w:cs="Arial"/>
                  <w:color w:val="000000"/>
                  <w:sz w:val="20"/>
                  <w:szCs w:val="20"/>
                </w:rPr>
                <w:delText>}</w:delText>
              </w:r>
            </w:del>
          </w:p>
        </w:tc>
      </w:tr>
    </w:tbl>
    <w:p w14:paraId="4C7E325F" w14:textId="4EDA8055" w:rsidR="009956B4" w:rsidDel="00D20E1C" w:rsidRDefault="009956B4" w:rsidP="009956B4">
      <w:pPr>
        <w:pStyle w:val="Heading3"/>
        <w:rPr>
          <w:del w:id="7924" w:author="danupraset@gmail.com" w:date="2025-09-23T16:06:00Z"/>
        </w:rPr>
      </w:pPr>
      <w:bookmarkStart w:id="7925" w:name="_Toc205888902"/>
      <w:bookmarkStart w:id="7926" w:name="_Toc205889337"/>
      <w:bookmarkStart w:id="7927" w:name="_Toc205889453"/>
      <w:del w:id="7928" w:author="danupraset@gmail.com" w:date="2025-09-23T16:06:00Z">
        <w:r w:rsidDel="00D20E1C">
          <w:lastRenderedPageBreak/>
          <w:delText>Data Mapping</w:delText>
        </w:r>
        <w:bookmarkEnd w:id="7925"/>
        <w:bookmarkEnd w:id="7926"/>
        <w:bookmarkEnd w:id="7927"/>
      </w:del>
    </w:p>
    <w:tbl>
      <w:tblPr>
        <w:tblStyle w:val="TableGrid"/>
        <w:tblW w:w="8931" w:type="dxa"/>
        <w:tblInd w:w="-5" w:type="dxa"/>
        <w:tblLayout w:type="fixed"/>
        <w:tblLook w:val="04A0" w:firstRow="1" w:lastRow="0" w:firstColumn="1" w:lastColumn="0" w:noHBand="0" w:noVBand="1"/>
      </w:tblPr>
      <w:tblGrid>
        <w:gridCol w:w="2835"/>
        <w:gridCol w:w="6096"/>
      </w:tblGrid>
      <w:tr w:rsidR="00A92888" w:rsidRPr="00B32071" w:rsidDel="00D20E1C" w14:paraId="3F279F22" w14:textId="35CE1405" w:rsidTr="00067035">
        <w:trPr>
          <w:del w:id="7929" w:author="danupraset@gmail.com" w:date="2025-09-23T16:06:00Z"/>
        </w:trPr>
        <w:tc>
          <w:tcPr>
            <w:tcW w:w="2835" w:type="dxa"/>
            <w:shd w:val="clear" w:color="auto" w:fill="F2F2F2" w:themeFill="background1" w:themeFillShade="F2"/>
            <w:vAlign w:val="center"/>
          </w:tcPr>
          <w:p w14:paraId="66DADEF1" w14:textId="7AC07743" w:rsidR="00A92888" w:rsidRPr="00B32071" w:rsidDel="00D20E1C" w:rsidRDefault="00A92888" w:rsidP="00067035">
            <w:pPr>
              <w:snapToGrid w:val="0"/>
              <w:jc w:val="center"/>
              <w:rPr>
                <w:del w:id="7930" w:author="danupraset@gmail.com" w:date="2025-09-23T16:06:00Z"/>
                <w:rFonts w:ascii="Arial" w:hAnsi="Arial" w:cs="Arial"/>
                <w:b/>
                <w:bCs/>
                <w:szCs w:val="20"/>
                <w:lang w:val="en-SG"/>
              </w:rPr>
            </w:pPr>
            <w:del w:id="7931" w:author="danupraset@gmail.com" w:date="2025-09-23T16:06:00Z">
              <w:r w:rsidDel="00D20E1C">
                <w:rPr>
                  <w:rFonts w:ascii="Arial" w:hAnsi="Arial" w:cs="Arial"/>
                  <w:b/>
                  <w:bCs/>
                  <w:szCs w:val="20"/>
                  <w:lang w:val="en-SG"/>
                </w:rPr>
                <w:delText>Response</w:delText>
              </w:r>
            </w:del>
          </w:p>
        </w:tc>
        <w:tc>
          <w:tcPr>
            <w:tcW w:w="6096" w:type="dxa"/>
            <w:shd w:val="clear" w:color="auto" w:fill="F2F2F2" w:themeFill="background1" w:themeFillShade="F2"/>
            <w:vAlign w:val="center"/>
          </w:tcPr>
          <w:p w14:paraId="75A7BDC2" w14:textId="1DE6AED6" w:rsidR="00A92888" w:rsidRPr="00B32071" w:rsidDel="00D20E1C" w:rsidRDefault="00A92888" w:rsidP="00067035">
            <w:pPr>
              <w:snapToGrid w:val="0"/>
              <w:jc w:val="center"/>
              <w:rPr>
                <w:del w:id="7932" w:author="danupraset@gmail.com" w:date="2025-09-23T16:06:00Z"/>
                <w:rFonts w:ascii="Arial" w:hAnsi="Arial" w:cs="Arial"/>
                <w:b/>
                <w:bCs/>
                <w:szCs w:val="20"/>
                <w:lang w:val="en-SG"/>
              </w:rPr>
            </w:pPr>
            <w:del w:id="7933" w:author="danupraset@gmail.com" w:date="2025-09-23T16:06:00Z">
              <w:r w:rsidDel="00D20E1C">
                <w:rPr>
                  <w:rFonts w:ascii="Arial" w:hAnsi="Arial" w:cs="Arial"/>
                  <w:b/>
                  <w:bCs/>
                  <w:szCs w:val="20"/>
                  <w:lang w:val="en-SG"/>
                </w:rPr>
                <w:delText>Description</w:delText>
              </w:r>
            </w:del>
          </w:p>
        </w:tc>
      </w:tr>
      <w:tr w:rsidR="00A92888" w:rsidRPr="00B32071" w:rsidDel="00D20E1C" w14:paraId="68F74CAC" w14:textId="05D329E2" w:rsidTr="00067035">
        <w:trPr>
          <w:del w:id="7934" w:author="danupraset@gmail.com" w:date="2025-09-23T16:06:00Z"/>
        </w:trPr>
        <w:tc>
          <w:tcPr>
            <w:tcW w:w="2835" w:type="dxa"/>
            <w:vAlign w:val="center"/>
          </w:tcPr>
          <w:p w14:paraId="6E10A54E" w14:textId="42DA0DA7" w:rsidR="00A92888" w:rsidRPr="00B32071" w:rsidDel="00D20E1C" w:rsidRDefault="00A92888" w:rsidP="00067035">
            <w:pPr>
              <w:snapToGrid w:val="0"/>
              <w:rPr>
                <w:del w:id="7935" w:author="danupraset@gmail.com" w:date="2025-09-23T16:06:00Z"/>
                <w:rFonts w:ascii="Arial" w:hAnsi="Arial" w:cs="Arial"/>
                <w:szCs w:val="20"/>
                <w:lang w:val="en-SG"/>
              </w:rPr>
            </w:pPr>
            <w:del w:id="7936" w:author="danupraset@gmail.com" w:date="2025-09-23T16:06:00Z">
              <w:r w:rsidRPr="00A92888" w:rsidDel="00D20E1C">
                <w:rPr>
                  <w:rFonts w:ascii="Arial" w:hAnsi="Arial" w:cs="Arial"/>
                  <w:color w:val="000000"/>
                  <w:szCs w:val="20"/>
                </w:rPr>
                <w:delText>searchField</w:delText>
              </w:r>
            </w:del>
          </w:p>
        </w:tc>
        <w:tc>
          <w:tcPr>
            <w:tcW w:w="6096" w:type="dxa"/>
          </w:tcPr>
          <w:p w14:paraId="0FA285E5" w14:textId="4288668E" w:rsidR="00A92888" w:rsidRPr="00B32071" w:rsidDel="00D20E1C" w:rsidRDefault="00A92888" w:rsidP="00067035">
            <w:pPr>
              <w:snapToGrid w:val="0"/>
              <w:rPr>
                <w:del w:id="7937" w:author="danupraset@gmail.com" w:date="2025-09-23T16:06:00Z"/>
                <w:rFonts w:ascii="Arial" w:hAnsi="Arial" w:cs="Arial"/>
                <w:szCs w:val="20"/>
                <w:lang w:val="en-SG"/>
              </w:rPr>
            </w:pPr>
            <w:del w:id="7938" w:author="danupraset@gmail.com" w:date="2025-09-23T16:06:00Z">
              <w:r w:rsidDel="00D20E1C">
                <w:rPr>
                  <w:rFonts w:ascii="Arial" w:hAnsi="Arial" w:cs="Arial"/>
                  <w:szCs w:val="20"/>
                  <w:lang w:val="en-SG"/>
                </w:rPr>
                <w:delText>VN(vehicle number)/NN(notice number)</w:delText>
              </w:r>
            </w:del>
          </w:p>
        </w:tc>
      </w:tr>
      <w:tr w:rsidR="00A92888" w:rsidDel="00D20E1C" w14:paraId="321AE7AF" w14:textId="543F5194" w:rsidTr="00067035">
        <w:trPr>
          <w:del w:id="7939" w:author="danupraset@gmail.com" w:date="2025-09-23T16:06:00Z"/>
        </w:trPr>
        <w:tc>
          <w:tcPr>
            <w:tcW w:w="2835" w:type="dxa"/>
            <w:vAlign w:val="center"/>
          </w:tcPr>
          <w:p w14:paraId="7245624F" w14:textId="75A0A68B" w:rsidR="00A92888" w:rsidDel="00D20E1C" w:rsidRDefault="00A92888" w:rsidP="00067035">
            <w:pPr>
              <w:snapToGrid w:val="0"/>
              <w:rPr>
                <w:del w:id="7940" w:author="danupraset@gmail.com" w:date="2025-09-23T16:06:00Z"/>
                <w:rFonts w:ascii="Arial" w:hAnsi="Arial" w:cs="Arial"/>
                <w:szCs w:val="20"/>
                <w:lang w:val="en-SG"/>
              </w:rPr>
            </w:pPr>
            <w:del w:id="7941" w:author="danupraset@gmail.com" w:date="2025-09-23T16:06:00Z">
              <w:r w:rsidRPr="00A92888" w:rsidDel="00D20E1C">
                <w:rPr>
                  <w:rFonts w:ascii="Arial" w:hAnsi="Arial" w:cs="Arial"/>
                  <w:color w:val="000000"/>
                  <w:szCs w:val="20"/>
                </w:rPr>
                <w:delText>searchValue</w:delText>
              </w:r>
            </w:del>
          </w:p>
        </w:tc>
        <w:tc>
          <w:tcPr>
            <w:tcW w:w="6096" w:type="dxa"/>
          </w:tcPr>
          <w:p w14:paraId="6AD96C41" w14:textId="4B74A088" w:rsidR="00A92888" w:rsidDel="00D20E1C" w:rsidRDefault="00A92888" w:rsidP="00067035">
            <w:pPr>
              <w:snapToGrid w:val="0"/>
              <w:rPr>
                <w:del w:id="7942" w:author="danupraset@gmail.com" w:date="2025-09-23T16:06:00Z"/>
                <w:rFonts w:ascii="Arial" w:hAnsi="Arial" w:cs="Arial"/>
                <w:szCs w:val="20"/>
                <w:lang w:val="en-SG"/>
              </w:rPr>
            </w:pPr>
            <w:del w:id="7943" w:author="danupraset@gmail.com" w:date="2025-09-23T16:06:00Z">
              <w:r w:rsidDel="00D20E1C">
                <w:rPr>
                  <w:rFonts w:ascii="Arial" w:hAnsi="Arial" w:cs="Arial"/>
                  <w:szCs w:val="20"/>
                  <w:lang w:val="en-SG"/>
                </w:rPr>
                <w:delText>Get from request payload</w:delText>
              </w:r>
            </w:del>
          </w:p>
        </w:tc>
      </w:tr>
      <w:tr w:rsidR="00A92888" w:rsidDel="00D20E1C" w14:paraId="12DA9D3F" w14:textId="6B52DB57" w:rsidTr="00067035">
        <w:trPr>
          <w:del w:id="7944" w:author="danupraset@gmail.com" w:date="2025-09-23T16:06:00Z"/>
        </w:trPr>
        <w:tc>
          <w:tcPr>
            <w:tcW w:w="2835" w:type="dxa"/>
            <w:vAlign w:val="center"/>
          </w:tcPr>
          <w:p w14:paraId="1BD45F0A" w14:textId="7F765871" w:rsidR="00A92888" w:rsidRPr="00A92888" w:rsidDel="00D20E1C" w:rsidRDefault="00A92888" w:rsidP="00067035">
            <w:pPr>
              <w:snapToGrid w:val="0"/>
              <w:rPr>
                <w:del w:id="7945" w:author="danupraset@gmail.com" w:date="2025-09-23T16:06:00Z"/>
                <w:rFonts w:ascii="Arial" w:hAnsi="Arial" w:cs="Arial"/>
                <w:color w:val="000000"/>
                <w:szCs w:val="20"/>
              </w:rPr>
            </w:pPr>
            <w:del w:id="7946" w:author="danupraset@gmail.com" w:date="2025-09-23T16:06:00Z">
              <w:r w:rsidRPr="00A92888" w:rsidDel="00D20E1C">
                <w:rPr>
                  <w:rFonts w:ascii="Arial" w:hAnsi="Arial" w:cs="Arial"/>
                  <w:color w:val="000000"/>
                  <w:szCs w:val="20"/>
                </w:rPr>
                <w:delText>recordCounter</w:delText>
              </w:r>
            </w:del>
          </w:p>
        </w:tc>
        <w:tc>
          <w:tcPr>
            <w:tcW w:w="6096" w:type="dxa"/>
          </w:tcPr>
          <w:p w14:paraId="3D4ECB50" w14:textId="7E179F9A" w:rsidR="00A92888" w:rsidDel="00D20E1C" w:rsidRDefault="00A92888" w:rsidP="00067035">
            <w:pPr>
              <w:snapToGrid w:val="0"/>
              <w:rPr>
                <w:del w:id="7947" w:author="danupraset@gmail.com" w:date="2025-09-23T16:06:00Z"/>
                <w:rFonts w:ascii="Arial" w:hAnsi="Arial" w:cs="Arial"/>
                <w:szCs w:val="20"/>
                <w:lang w:val="en-SG"/>
              </w:rPr>
            </w:pPr>
            <w:del w:id="7948" w:author="danupraset@gmail.com" w:date="2025-09-23T16:06:00Z">
              <w:r w:rsidDel="00D20E1C">
                <w:rPr>
                  <w:rFonts w:ascii="Arial" w:hAnsi="Arial" w:cs="Arial"/>
                  <w:szCs w:val="20"/>
                  <w:lang w:val="en-SG"/>
                </w:rPr>
                <w:delText>Sum list of payable notices</w:delText>
              </w:r>
            </w:del>
          </w:p>
        </w:tc>
      </w:tr>
      <w:tr w:rsidR="00A92888" w:rsidDel="00D20E1C" w14:paraId="640EC24D" w14:textId="512CD584" w:rsidTr="00067035">
        <w:trPr>
          <w:del w:id="7949" w:author="danupraset@gmail.com" w:date="2025-09-23T16:06:00Z"/>
        </w:trPr>
        <w:tc>
          <w:tcPr>
            <w:tcW w:w="2835" w:type="dxa"/>
            <w:vAlign w:val="center"/>
          </w:tcPr>
          <w:p w14:paraId="388D7B56" w14:textId="257A9189" w:rsidR="00A92888" w:rsidRPr="00A92888" w:rsidDel="00D20E1C" w:rsidRDefault="00696CAA" w:rsidP="00067035">
            <w:pPr>
              <w:snapToGrid w:val="0"/>
              <w:rPr>
                <w:del w:id="7950" w:author="danupraset@gmail.com" w:date="2025-09-23T16:06:00Z"/>
                <w:rFonts w:ascii="Arial" w:hAnsi="Arial" w:cs="Arial"/>
                <w:color w:val="000000"/>
                <w:szCs w:val="20"/>
              </w:rPr>
            </w:pPr>
            <w:del w:id="7951" w:author="danupraset@gmail.com" w:date="2025-09-23T16:06:00Z">
              <w:r w:rsidRPr="00A92888" w:rsidDel="00D20E1C">
                <w:rPr>
                  <w:rFonts w:ascii="Arial" w:hAnsi="Arial" w:cs="Arial"/>
                  <w:color w:val="000000"/>
                  <w:szCs w:val="20"/>
                </w:rPr>
                <w:delText>noticeNo</w:delText>
              </w:r>
            </w:del>
          </w:p>
        </w:tc>
        <w:tc>
          <w:tcPr>
            <w:tcW w:w="6096" w:type="dxa"/>
          </w:tcPr>
          <w:p w14:paraId="26C16364" w14:textId="0008157C" w:rsidR="00A92888" w:rsidDel="00D20E1C" w:rsidRDefault="00696CAA" w:rsidP="00067035">
            <w:pPr>
              <w:snapToGrid w:val="0"/>
              <w:rPr>
                <w:del w:id="7952" w:author="danupraset@gmail.com" w:date="2025-09-23T16:06:00Z"/>
                <w:rFonts w:ascii="Arial" w:hAnsi="Arial" w:cs="Arial"/>
                <w:szCs w:val="20"/>
                <w:lang w:val="en-SG"/>
              </w:rPr>
            </w:pPr>
            <w:del w:id="7953" w:author="danupraset@gmail.com" w:date="2025-09-23T16:06:00Z">
              <w:r w:rsidDel="00D20E1C">
                <w:rPr>
                  <w:rFonts w:ascii="Arial" w:hAnsi="Arial" w:cs="Arial"/>
                  <w:szCs w:val="20"/>
                  <w:lang w:val="en-SG"/>
                </w:rPr>
                <w:delText>evon.notice_no</w:delText>
              </w:r>
            </w:del>
          </w:p>
        </w:tc>
      </w:tr>
      <w:tr w:rsidR="00696CAA" w:rsidDel="00D20E1C" w14:paraId="7E10EA1B" w14:textId="141BCAF2" w:rsidTr="00067035">
        <w:trPr>
          <w:del w:id="7954" w:author="danupraset@gmail.com" w:date="2025-09-23T16:06:00Z"/>
        </w:trPr>
        <w:tc>
          <w:tcPr>
            <w:tcW w:w="2835" w:type="dxa"/>
            <w:vAlign w:val="center"/>
          </w:tcPr>
          <w:p w14:paraId="72CE3084" w14:textId="100971EB" w:rsidR="00696CAA" w:rsidRPr="00A92888" w:rsidDel="00D20E1C" w:rsidRDefault="00696CAA" w:rsidP="00067035">
            <w:pPr>
              <w:snapToGrid w:val="0"/>
              <w:rPr>
                <w:del w:id="7955" w:author="danupraset@gmail.com" w:date="2025-09-23T16:06:00Z"/>
                <w:rFonts w:ascii="Arial" w:hAnsi="Arial" w:cs="Arial"/>
                <w:color w:val="000000"/>
                <w:szCs w:val="20"/>
              </w:rPr>
            </w:pPr>
            <w:del w:id="7956" w:author="danupraset@gmail.com" w:date="2025-09-23T16:06:00Z">
              <w:r w:rsidDel="00D20E1C">
                <w:rPr>
                  <w:rFonts w:ascii="Arial" w:hAnsi="Arial" w:cs="Arial"/>
                  <w:color w:val="000000"/>
                  <w:szCs w:val="20"/>
                </w:rPr>
                <w:delText>vehicleNo</w:delText>
              </w:r>
            </w:del>
          </w:p>
        </w:tc>
        <w:tc>
          <w:tcPr>
            <w:tcW w:w="6096" w:type="dxa"/>
          </w:tcPr>
          <w:p w14:paraId="6B282499" w14:textId="780287AC" w:rsidR="00696CAA" w:rsidDel="00D20E1C" w:rsidRDefault="00696CAA" w:rsidP="00067035">
            <w:pPr>
              <w:snapToGrid w:val="0"/>
              <w:rPr>
                <w:del w:id="7957" w:author="danupraset@gmail.com" w:date="2025-09-23T16:06:00Z"/>
                <w:rFonts w:ascii="Arial" w:hAnsi="Arial" w:cs="Arial"/>
                <w:szCs w:val="20"/>
                <w:lang w:val="en-SG"/>
              </w:rPr>
            </w:pPr>
            <w:del w:id="7958" w:author="danupraset@gmail.com" w:date="2025-09-23T16:06:00Z">
              <w:r w:rsidDel="00D20E1C">
                <w:rPr>
                  <w:rFonts w:ascii="Arial" w:hAnsi="Arial" w:cs="Arial"/>
                  <w:szCs w:val="20"/>
                  <w:lang w:val="en-SG"/>
                </w:rPr>
                <w:delText>evon.vehicle_no</w:delText>
              </w:r>
            </w:del>
          </w:p>
        </w:tc>
      </w:tr>
      <w:tr w:rsidR="00696CAA" w:rsidDel="00D20E1C" w14:paraId="0EF0BDC2" w14:textId="3167A6BC" w:rsidTr="00067035">
        <w:trPr>
          <w:del w:id="7959" w:author="danupraset@gmail.com" w:date="2025-09-23T16:06:00Z"/>
        </w:trPr>
        <w:tc>
          <w:tcPr>
            <w:tcW w:w="2835" w:type="dxa"/>
            <w:vAlign w:val="center"/>
          </w:tcPr>
          <w:p w14:paraId="02F0F616" w14:textId="470CC5C6" w:rsidR="00696CAA" w:rsidDel="00D20E1C" w:rsidRDefault="00696CAA" w:rsidP="00067035">
            <w:pPr>
              <w:snapToGrid w:val="0"/>
              <w:rPr>
                <w:del w:id="7960" w:author="danupraset@gmail.com" w:date="2025-09-23T16:06:00Z"/>
                <w:rFonts w:ascii="Arial" w:hAnsi="Arial" w:cs="Arial"/>
                <w:color w:val="000000"/>
                <w:szCs w:val="20"/>
              </w:rPr>
            </w:pPr>
            <w:del w:id="7961" w:author="danupraset@gmail.com" w:date="2025-09-23T16:06:00Z">
              <w:r w:rsidRPr="00696CAA" w:rsidDel="00D20E1C">
                <w:rPr>
                  <w:rFonts w:ascii="Arial" w:hAnsi="Arial" w:cs="Arial"/>
                  <w:color w:val="000000"/>
                  <w:szCs w:val="20"/>
                </w:rPr>
                <w:delText>placeOfOffence</w:delText>
              </w:r>
            </w:del>
          </w:p>
        </w:tc>
        <w:tc>
          <w:tcPr>
            <w:tcW w:w="6096" w:type="dxa"/>
          </w:tcPr>
          <w:p w14:paraId="711D5FCA" w14:textId="7928E860" w:rsidR="00696CAA" w:rsidDel="00D20E1C" w:rsidRDefault="00696CAA" w:rsidP="00067035">
            <w:pPr>
              <w:snapToGrid w:val="0"/>
              <w:rPr>
                <w:del w:id="7962" w:author="danupraset@gmail.com" w:date="2025-09-23T16:06:00Z"/>
                <w:rFonts w:ascii="Arial" w:hAnsi="Arial" w:cs="Arial"/>
                <w:szCs w:val="20"/>
                <w:lang w:val="en-SG"/>
              </w:rPr>
            </w:pPr>
            <w:del w:id="7963" w:author="danupraset@gmail.com" w:date="2025-09-23T16:06:00Z">
              <w:r w:rsidDel="00D20E1C">
                <w:rPr>
                  <w:rFonts w:ascii="Arial" w:hAnsi="Arial" w:cs="Arial"/>
                  <w:szCs w:val="20"/>
                  <w:lang w:val="en-SG"/>
                </w:rPr>
                <w:delText>evon.pp_name</w:delText>
              </w:r>
            </w:del>
          </w:p>
        </w:tc>
      </w:tr>
      <w:tr w:rsidR="00696CAA" w:rsidDel="00D20E1C" w14:paraId="0AC1DC74" w14:textId="710F76F6" w:rsidTr="00067035">
        <w:trPr>
          <w:del w:id="7964" w:author="danupraset@gmail.com" w:date="2025-09-23T16:06:00Z"/>
        </w:trPr>
        <w:tc>
          <w:tcPr>
            <w:tcW w:w="2835" w:type="dxa"/>
            <w:vAlign w:val="center"/>
          </w:tcPr>
          <w:p w14:paraId="5A9EAD7E" w14:textId="358285CA" w:rsidR="00696CAA" w:rsidRPr="00696CAA" w:rsidDel="00D20E1C" w:rsidRDefault="00696CAA" w:rsidP="00067035">
            <w:pPr>
              <w:snapToGrid w:val="0"/>
              <w:rPr>
                <w:del w:id="7965" w:author="danupraset@gmail.com" w:date="2025-09-23T16:06:00Z"/>
                <w:rFonts w:ascii="Arial" w:hAnsi="Arial" w:cs="Arial"/>
                <w:color w:val="000000"/>
                <w:szCs w:val="20"/>
              </w:rPr>
            </w:pPr>
            <w:del w:id="7966" w:author="danupraset@gmail.com" w:date="2025-09-23T16:06:00Z">
              <w:r w:rsidRPr="00696CAA" w:rsidDel="00D20E1C">
                <w:rPr>
                  <w:rFonts w:ascii="Arial" w:hAnsi="Arial" w:cs="Arial"/>
                  <w:color w:val="000000"/>
                  <w:szCs w:val="20"/>
                </w:rPr>
                <w:delText>offenceDate</w:delText>
              </w:r>
            </w:del>
          </w:p>
        </w:tc>
        <w:tc>
          <w:tcPr>
            <w:tcW w:w="6096" w:type="dxa"/>
          </w:tcPr>
          <w:p w14:paraId="147294C4" w14:textId="3705B577" w:rsidR="00696CAA" w:rsidDel="00D20E1C" w:rsidRDefault="00696CAA" w:rsidP="00067035">
            <w:pPr>
              <w:snapToGrid w:val="0"/>
              <w:rPr>
                <w:del w:id="7967" w:author="danupraset@gmail.com" w:date="2025-09-23T16:06:00Z"/>
                <w:rFonts w:ascii="Arial" w:hAnsi="Arial" w:cs="Arial"/>
                <w:szCs w:val="20"/>
                <w:lang w:val="en-SG"/>
              </w:rPr>
            </w:pPr>
            <w:del w:id="7968" w:author="danupraset@gmail.com" w:date="2025-09-23T16:06:00Z">
              <w:r w:rsidDel="00D20E1C">
                <w:rPr>
                  <w:rFonts w:ascii="Arial" w:hAnsi="Arial" w:cs="Arial"/>
                  <w:szCs w:val="20"/>
                  <w:lang w:val="en-SG"/>
                </w:rPr>
                <w:delText>evon.notice_date_and_time</w:delText>
              </w:r>
            </w:del>
          </w:p>
        </w:tc>
      </w:tr>
      <w:tr w:rsidR="00696CAA" w:rsidDel="00D20E1C" w14:paraId="4784B65D" w14:textId="1EC0B2A8" w:rsidTr="00067035">
        <w:trPr>
          <w:del w:id="7969" w:author="danupraset@gmail.com" w:date="2025-09-23T16:06:00Z"/>
        </w:trPr>
        <w:tc>
          <w:tcPr>
            <w:tcW w:w="2835" w:type="dxa"/>
            <w:vAlign w:val="center"/>
          </w:tcPr>
          <w:p w14:paraId="6CD22B21" w14:textId="01510E6D" w:rsidR="00696CAA" w:rsidRPr="00696CAA" w:rsidDel="00D20E1C" w:rsidRDefault="00696CAA" w:rsidP="00067035">
            <w:pPr>
              <w:snapToGrid w:val="0"/>
              <w:rPr>
                <w:del w:id="7970" w:author="danupraset@gmail.com" w:date="2025-09-23T16:06:00Z"/>
                <w:rFonts w:ascii="Arial" w:hAnsi="Arial" w:cs="Arial"/>
                <w:color w:val="000000"/>
                <w:szCs w:val="20"/>
              </w:rPr>
            </w:pPr>
            <w:del w:id="7971" w:author="danupraset@gmail.com" w:date="2025-09-23T16:06:00Z">
              <w:r w:rsidRPr="00696CAA" w:rsidDel="00D20E1C">
                <w:rPr>
                  <w:rFonts w:ascii="Arial" w:hAnsi="Arial" w:cs="Arial"/>
                  <w:color w:val="000000"/>
                  <w:szCs w:val="20"/>
                </w:rPr>
                <w:delText>offence</w:delText>
              </w:r>
              <w:r w:rsidDel="00D20E1C">
                <w:rPr>
                  <w:rFonts w:ascii="Arial" w:hAnsi="Arial" w:cs="Arial"/>
                  <w:color w:val="000000"/>
                  <w:szCs w:val="20"/>
                </w:rPr>
                <w:delText>Time</w:delText>
              </w:r>
            </w:del>
          </w:p>
        </w:tc>
        <w:tc>
          <w:tcPr>
            <w:tcW w:w="6096" w:type="dxa"/>
          </w:tcPr>
          <w:p w14:paraId="55CD7EC2" w14:textId="16CF035D" w:rsidR="00696CAA" w:rsidDel="00D20E1C" w:rsidRDefault="00696CAA" w:rsidP="00067035">
            <w:pPr>
              <w:snapToGrid w:val="0"/>
              <w:rPr>
                <w:del w:id="7972" w:author="danupraset@gmail.com" w:date="2025-09-23T16:06:00Z"/>
                <w:rFonts w:ascii="Arial" w:hAnsi="Arial" w:cs="Arial"/>
                <w:szCs w:val="20"/>
                <w:lang w:val="en-SG"/>
              </w:rPr>
            </w:pPr>
            <w:del w:id="7973" w:author="danupraset@gmail.com" w:date="2025-09-23T16:06:00Z">
              <w:r w:rsidDel="00D20E1C">
                <w:rPr>
                  <w:rFonts w:ascii="Arial" w:hAnsi="Arial" w:cs="Arial"/>
                  <w:szCs w:val="20"/>
                  <w:lang w:val="en-SG"/>
                </w:rPr>
                <w:delText>evon.notice_date_and_time</w:delText>
              </w:r>
            </w:del>
          </w:p>
        </w:tc>
      </w:tr>
      <w:tr w:rsidR="00696CAA" w:rsidDel="00D20E1C" w14:paraId="0D60FC2A" w14:textId="0F6CDD16" w:rsidTr="00067035">
        <w:trPr>
          <w:del w:id="7974" w:author="danupraset@gmail.com" w:date="2025-09-23T16:06:00Z"/>
        </w:trPr>
        <w:tc>
          <w:tcPr>
            <w:tcW w:w="2835" w:type="dxa"/>
            <w:vAlign w:val="center"/>
          </w:tcPr>
          <w:p w14:paraId="001B3EEB" w14:textId="52BC4693" w:rsidR="00696CAA" w:rsidRPr="00696CAA" w:rsidDel="00D20E1C" w:rsidRDefault="00696CAA" w:rsidP="00067035">
            <w:pPr>
              <w:snapToGrid w:val="0"/>
              <w:rPr>
                <w:del w:id="7975" w:author="danupraset@gmail.com" w:date="2025-09-23T16:06:00Z"/>
                <w:rFonts w:ascii="Arial" w:hAnsi="Arial" w:cs="Arial"/>
                <w:color w:val="000000"/>
                <w:szCs w:val="20"/>
              </w:rPr>
            </w:pPr>
            <w:del w:id="7976" w:author="danupraset@gmail.com" w:date="2025-09-23T16:06:00Z">
              <w:r w:rsidRPr="00696CAA" w:rsidDel="00D20E1C">
                <w:rPr>
                  <w:rFonts w:ascii="Arial" w:hAnsi="Arial" w:cs="Arial"/>
                  <w:color w:val="000000"/>
                  <w:szCs w:val="20"/>
                </w:rPr>
                <w:delText>amountPayable</w:delText>
              </w:r>
            </w:del>
          </w:p>
        </w:tc>
        <w:tc>
          <w:tcPr>
            <w:tcW w:w="6096" w:type="dxa"/>
          </w:tcPr>
          <w:p w14:paraId="304976D8" w14:textId="57B68082" w:rsidR="00696CAA" w:rsidDel="00D20E1C" w:rsidRDefault="00696CAA" w:rsidP="00067035">
            <w:pPr>
              <w:snapToGrid w:val="0"/>
              <w:rPr>
                <w:del w:id="7977" w:author="danupraset@gmail.com" w:date="2025-09-23T16:06:00Z"/>
                <w:rFonts w:ascii="Arial" w:hAnsi="Arial" w:cs="Arial"/>
                <w:szCs w:val="20"/>
                <w:lang w:val="en-SG"/>
              </w:rPr>
            </w:pPr>
            <w:del w:id="7978" w:author="danupraset@gmail.com" w:date="2025-09-23T16:06:00Z">
              <w:r w:rsidDel="00D20E1C">
                <w:rPr>
                  <w:rFonts w:ascii="Arial" w:hAnsi="Arial" w:cs="Arial"/>
                  <w:szCs w:val="20"/>
                  <w:lang w:val="en-SG"/>
                </w:rPr>
                <w:delText>evon.amount_payable</w:delText>
              </w:r>
            </w:del>
          </w:p>
        </w:tc>
      </w:tr>
      <w:tr w:rsidR="00696CAA" w:rsidDel="00D20E1C" w14:paraId="2A7FDDE7" w14:textId="09C21D10" w:rsidTr="00067035">
        <w:trPr>
          <w:del w:id="7979" w:author="danupraset@gmail.com" w:date="2025-09-23T16:06:00Z"/>
        </w:trPr>
        <w:tc>
          <w:tcPr>
            <w:tcW w:w="2835" w:type="dxa"/>
            <w:vAlign w:val="center"/>
          </w:tcPr>
          <w:p w14:paraId="68E19E17" w14:textId="2FB2A686" w:rsidR="00696CAA" w:rsidRPr="00696CAA" w:rsidDel="00D20E1C" w:rsidRDefault="00696CAA" w:rsidP="00067035">
            <w:pPr>
              <w:snapToGrid w:val="0"/>
              <w:rPr>
                <w:del w:id="7980" w:author="danupraset@gmail.com" w:date="2025-09-23T16:06:00Z"/>
                <w:rFonts w:ascii="Arial" w:hAnsi="Arial" w:cs="Arial"/>
                <w:color w:val="000000"/>
                <w:szCs w:val="20"/>
              </w:rPr>
            </w:pPr>
            <w:del w:id="7981" w:author="danupraset@gmail.com" w:date="2025-09-23T16:06:00Z">
              <w:r w:rsidRPr="00696CAA" w:rsidDel="00D20E1C">
                <w:rPr>
                  <w:rFonts w:ascii="Arial" w:hAnsi="Arial" w:cs="Arial"/>
                  <w:color w:val="000000"/>
                  <w:szCs w:val="20"/>
                </w:rPr>
                <w:delText>atomsFlag</w:delText>
              </w:r>
            </w:del>
          </w:p>
        </w:tc>
        <w:tc>
          <w:tcPr>
            <w:tcW w:w="6096" w:type="dxa"/>
          </w:tcPr>
          <w:p w14:paraId="327AC261" w14:textId="73AB32A0" w:rsidR="00696CAA" w:rsidDel="00D20E1C" w:rsidRDefault="00696CAA" w:rsidP="00067035">
            <w:pPr>
              <w:snapToGrid w:val="0"/>
              <w:rPr>
                <w:del w:id="7982" w:author="danupraset@gmail.com" w:date="2025-09-23T16:06:00Z"/>
                <w:rFonts w:ascii="Arial" w:hAnsi="Arial" w:cs="Arial"/>
                <w:szCs w:val="20"/>
                <w:lang w:val="en-SG"/>
              </w:rPr>
            </w:pPr>
          </w:p>
        </w:tc>
      </w:tr>
      <w:tr w:rsidR="00696CAA" w:rsidDel="00D20E1C" w14:paraId="5EEF8DC7" w14:textId="78EC6F5D" w:rsidTr="00067035">
        <w:trPr>
          <w:del w:id="7983" w:author="danupraset@gmail.com" w:date="2025-09-23T16:06:00Z"/>
        </w:trPr>
        <w:tc>
          <w:tcPr>
            <w:tcW w:w="2835" w:type="dxa"/>
            <w:vAlign w:val="center"/>
          </w:tcPr>
          <w:p w14:paraId="4B3820E6" w14:textId="4A18B72C" w:rsidR="00696CAA" w:rsidRPr="00696CAA" w:rsidDel="00D20E1C" w:rsidRDefault="00696CAA" w:rsidP="00067035">
            <w:pPr>
              <w:snapToGrid w:val="0"/>
              <w:rPr>
                <w:del w:id="7984" w:author="danupraset@gmail.com" w:date="2025-09-23T16:06:00Z"/>
                <w:rFonts w:ascii="Arial" w:hAnsi="Arial" w:cs="Arial"/>
                <w:color w:val="000000"/>
                <w:szCs w:val="20"/>
              </w:rPr>
            </w:pPr>
            <w:del w:id="7985" w:author="danupraset@gmail.com" w:date="2025-09-23T16:06:00Z">
              <w:r w:rsidRPr="00696CAA" w:rsidDel="00D20E1C">
                <w:rPr>
                  <w:rFonts w:ascii="Arial" w:hAnsi="Arial" w:cs="Arial"/>
                  <w:color w:val="000000"/>
                  <w:szCs w:val="20"/>
                </w:rPr>
                <w:delText>processingStage</w:delText>
              </w:r>
            </w:del>
          </w:p>
        </w:tc>
        <w:tc>
          <w:tcPr>
            <w:tcW w:w="6096" w:type="dxa"/>
          </w:tcPr>
          <w:p w14:paraId="4352EA33" w14:textId="4C9E88A1" w:rsidR="00696CAA" w:rsidDel="00D20E1C" w:rsidRDefault="00696CAA" w:rsidP="00067035">
            <w:pPr>
              <w:snapToGrid w:val="0"/>
              <w:rPr>
                <w:del w:id="7986" w:author="danupraset@gmail.com" w:date="2025-09-23T16:06:00Z"/>
                <w:rFonts w:ascii="Arial" w:hAnsi="Arial" w:cs="Arial"/>
                <w:szCs w:val="20"/>
                <w:lang w:val="en-SG"/>
              </w:rPr>
            </w:pPr>
            <w:del w:id="7987" w:author="danupraset@gmail.com" w:date="2025-09-23T16:06:00Z">
              <w:r w:rsidDel="00D20E1C">
                <w:rPr>
                  <w:rFonts w:ascii="Arial" w:hAnsi="Arial" w:cs="Arial"/>
                  <w:szCs w:val="20"/>
                  <w:lang w:val="en-SG"/>
                </w:rPr>
                <w:delText>evon.last_processing_stage</w:delText>
              </w:r>
            </w:del>
          </w:p>
        </w:tc>
      </w:tr>
      <w:tr w:rsidR="00696CAA" w:rsidDel="00D20E1C" w14:paraId="429C7D5A" w14:textId="4702267E" w:rsidTr="00067035">
        <w:trPr>
          <w:del w:id="7988" w:author="danupraset@gmail.com" w:date="2025-09-23T16:06:00Z"/>
        </w:trPr>
        <w:tc>
          <w:tcPr>
            <w:tcW w:w="2835" w:type="dxa"/>
            <w:vAlign w:val="center"/>
          </w:tcPr>
          <w:p w14:paraId="31DB4D13" w14:textId="408DBDCD" w:rsidR="00696CAA" w:rsidRPr="00696CAA" w:rsidDel="00D20E1C" w:rsidRDefault="00696CAA" w:rsidP="00067035">
            <w:pPr>
              <w:snapToGrid w:val="0"/>
              <w:rPr>
                <w:del w:id="7989" w:author="danupraset@gmail.com" w:date="2025-09-23T16:06:00Z"/>
                <w:rFonts w:ascii="Arial" w:hAnsi="Arial" w:cs="Arial"/>
                <w:color w:val="000000"/>
                <w:szCs w:val="20"/>
              </w:rPr>
            </w:pPr>
            <w:del w:id="7990" w:author="danupraset@gmail.com" w:date="2025-09-23T16:06:00Z">
              <w:r w:rsidRPr="00696CAA" w:rsidDel="00D20E1C">
                <w:rPr>
                  <w:rFonts w:ascii="Arial" w:hAnsi="Arial" w:cs="Arial"/>
                  <w:color w:val="000000"/>
                  <w:szCs w:val="20"/>
                </w:rPr>
                <w:delText>paymentAllowedFlag</w:delText>
              </w:r>
            </w:del>
          </w:p>
        </w:tc>
        <w:tc>
          <w:tcPr>
            <w:tcW w:w="6096" w:type="dxa"/>
          </w:tcPr>
          <w:p w14:paraId="4528A05A" w14:textId="4AB2C37B" w:rsidR="00696CAA" w:rsidDel="00D20E1C" w:rsidRDefault="00696CAA" w:rsidP="00067035">
            <w:pPr>
              <w:snapToGrid w:val="0"/>
              <w:rPr>
                <w:del w:id="7991" w:author="danupraset@gmail.com" w:date="2025-09-23T16:06:00Z"/>
                <w:rFonts w:ascii="Arial" w:hAnsi="Arial" w:cs="Arial"/>
                <w:szCs w:val="20"/>
                <w:lang w:val="en-SG"/>
              </w:rPr>
            </w:pPr>
            <w:del w:id="7992" w:author="danupraset@gmail.com" w:date="2025-09-23T16:06:00Z">
              <w:r w:rsidDel="00D20E1C">
                <w:rPr>
                  <w:rFonts w:ascii="Arial" w:hAnsi="Arial" w:cs="Arial"/>
                  <w:szCs w:val="20"/>
                  <w:lang w:val="en-SG"/>
                </w:rPr>
                <w:delText>evon.payment_allowed_flag</w:delText>
              </w:r>
            </w:del>
          </w:p>
        </w:tc>
      </w:tr>
      <w:tr w:rsidR="00696CAA" w:rsidDel="00D20E1C" w14:paraId="52BC6F8E" w14:textId="69B3DA5B" w:rsidTr="00067035">
        <w:trPr>
          <w:del w:id="7993" w:author="danupraset@gmail.com" w:date="2025-09-23T16:06:00Z"/>
        </w:trPr>
        <w:tc>
          <w:tcPr>
            <w:tcW w:w="2835" w:type="dxa"/>
            <w:vAlign w:val="center"/>
          </w:tcPr>
          <w:p w14:paraId="3D3DA392" w14:textId="5A53B2EA" w:rsidR="00696CAA" w:rsidRPr="00696CAA" w:rsidDel="00D20E1C" w:rsidRDefault="00696CAA" w:rsidP="00067035">
            <w:pPr>
              <w:snapToGrid w:val="0"/>
              <w:rPr>
                <w:del w:id="7994" w:author="danupraset@gmail.com" w:date="2025-09-23T16:06:00Z"/>
                <w:rFonts w:ascii="Arial" w:hAnsi="Arial" w:cs="Arial"/>
                <w:color w:val="000000"/>
                <w:szCs w:val="20"/>
              </w:rPr>
            </w:pPr>
            <w:del w:id="7995" w:author="danupraset@gmail.com" w:date="2025-09-23T16:06:00Z">
              <w:r w:rsidDel="00D20E1C">
                <w:rPr>
                  <w:rFonts w:ascii="Arial" w:hAnsi="Arial" w:cs="Arial"/>
                  <w:color w:val="000000"/>
                  <w:szCs w:val="20"/>
                </w:rPr>
                <w:delText>displayMsg</w:delText>
              </w:r>
            </w:del>
          </w:p>
        </w:tc>
        <w:tc>
          <w:tcPr>
            <w:tcW w:w="6096" w:type="dxa"/>
          </w:tcPr>
          <w:p w14:paraId="00B8F5DA" w14:textId="1FED326A" w:rsidR="00696CAA" w:rsidDel="00D20E1C" w:rsidRDefault="00696CAA" w:rsidP="00067035">
            <w:pPr>
              <w:snapToGrid w:val="0"/>
              <w:rPr>
                <w:del w:id="7996" w:author="danupraset@gmail.com" w:date="2025-09-23T16:06:00Z"/>
                <w:rFonts w:ascii="Arial" w:hAnsi="Arial" w:cs="Arial"/>
                <w:szCs w:val="20"/>
                <w:lang w:val="en-SG"/>
              </w:rPr>
            </w:pPr>
            <w:del w:id="7997" w:author="danupraset@gmail.com" w:date="2025-09-23T16:06:00Z">
              <w:r w:rsidDel="00D20E1C">
                <w:rPr>
                  <w:rFonts w:ascii="Arial" w:hAnsi="Arial" w:cs="Arial"/>
                  <w:szCs w:val="20"/>
                  <w:lang w:val="en-SG"/>
                </w:rPr>
                <w:delText>eocms_user_message.error_message</w:delText>
              </w:r>
            </w:del>
          </w:p>
        </w:tc>
      </w:tr>
    </w:tbl>
    <w:p w14:paraId="768AE0C7" w14:textId="32867A79" w:rsidR="009956B4" w:rsidDel="00D20E1C" w:rsidRDefault="009956B4" w:rsidP="009956B4">
      <w:pPr>
        <w:pStyle w:val="Heading3"/>
        <w:rPr>
          <w:del w:id="7998" w:author="danupraset@gmail.com" w:date="2025-09-23T16:06:00Z"/>
        </w:rPr>
      </w:pPr>
      <w:bookmarkStart w:id="7999" w:name="_Toc205888903"/>
      <w:bookmarkStart w:id="8000" w:name="_Toc205889338"/>
      <w:bookmarkStart w:id="8001" w:name="_Toc205889454"/>
      <w:del w:id="8002" w:author="danupraset@gmail.com" w:date="2025-09-23T16:06:00Z">
        <w:r w:rsidDel="00D20E1C">
          <w:delText>Success Outcome</w:delText>
        </w:r>
        <w:bookmarkEnd w:id="7999"/>
        <w:bookmarkEnd w:id="8000"/>
        <w:bookmarkEnd w:id="8001"/>
      </w:del>
    </w:p>
    <w:p w14:paraId="7032BA37" w14:textId="0861DC45" w:rsidR="00696CAA" w:rsidRPr="00696CAA" w:rsidDel="00D20E1C" w:rsidRDefault="00696CAA" w:rsidP="00696CAA">
      <w:pPr>
        <w:pStyle w:val="ListParagraph"/>
        <w:numPr>
          <w:ilvl w:val="1"/>
          <w:numId w:val="21"/>
        </w:numPr>
        <w:tabs>
          <w:tab w:val="clear" w:pos="1440"/>
        </w:tabs>
        <w:spacing w:line="360" w:lineRule="auto"/>
        <w:ind w:left="426"/>
        <w:rPr>
          <w:del w:id="8003" w:author="danupraset@gmail.com" w:date="2025-09-23T16:06:00Z"/>
          <w:rFonts w:ascii="Arial" w:hAnsi="Arial" w:cs="Arial"/>
          <w:sz w:val="20"/>
          <w:szCs w:val="20"/>
        </w:rPr>
      </w:pPr>
      <w:del w:id="8004" w:author="danupraset@gmail.com" w:date="2025-09-23T16:06:00Z">
        <w:r w:rsidRPr="00696CAA" w:rsidDel="00D20E1C">
          <w:rPr>
            <w:rFonts w:ascii="Arial" w:hAnsi="Arial" w:cs="Arial"/>
            <w:sz w:val="20"/>
            <w:szCs w:val="20"/>
          </w:rPr>
          <w:delText>Valid API key authentication</w:delText>
        </w:r>
      </w:del>
    </w:p>
    <w:p w14:paraId="67BB688D" w14:textId="53BA2123" w:rsidR="00696CAA" w:rsidRPr="00696CAA" w:rsidDel="00D20E1C" w:rsidRDefault="00696CAA" w:rsidP="00696CAA">
      <w:pPr>
        <w:pStyle w:val="ListParagraph"/>
        <w:numPr>
          <w:ilvl w:val="1"/>
          <w:numId w:val="21"/>
        </w:numPr>
        <w:tabs>
          <w:tab w:val="clear" w:pos="1440"/>
        </w:tabs>
        <w:spacing w:line="360" w:lineRule="auto"/>
        <w:ind w:left="426"/>
        <w:rPr>
          <w:del w:id="8005" w:author="danupraset@gmail.com" w:date="2025-09-23T16:06:00Z"/>
          <w:rFonts w:ascii="Arial" w:hAnsi="Arial" w:cs="Arial"/>
          <w:sz w:val="20"/>
          <w:szCs w:val="20"/>
        </w:rPr>
      </w:pPr>
      <w:del w:id="8006" w:author="danupraset@gmail.com" w:date="2025-09-23T16:06:00Z">
        <w:r w:rsidRPr="00696CAA" w:rsidDel="00D20E1C">
          <w:rPr>
            <w:rFonts w:ascii="Arial" w:hAnsi="Arial" w:cs="Arial"/>
            <w:sz w:val="20"/>
            <w:szCs w:val="20"/>
          </w:rPr>
          <w:delText>Authentication check passed</w:delText>
        </w:r>
      </w:del>
    </w:p>
    <w:p w14:paraId="6811A8EC" w14:textId="671076E5" w:rsidR="00696CAA" w:rsidRPr="00696CAA" w:rsidDel="00D20E1C" w:rsidRDefault="00696CAA" w:rsidP="00696CAA">
      <w:pPr>
        <w:pStyle w:val="ListParagraph"/>
        <w:numPr>
          <w:ilvl w:val="1"/>
          <w:numId w:val="21"/>
        </w:numPr>
        <w:tabs>
          <w:tab w:val="clear" w:pos="1440"/>
        </w:tabs>
        <w:spacing w:line="360" w:lineRule="auto"/>
        <w:ind w:left="426"/>
        <w:rPr>
          <w:del w:id="8007" w:author="danupraset@gmail.com" w:date="2025-09-23T16:06:00Z"/>
          <w:rFonts w:ascii="Arial" w:hAnsi="Arial" w:cs="Arial"/>
          <w:sz w:val="20"/>
          <w:szCs w:val="20"/>
        </w:rPr>
      </w:pPr>
      <w:del w:id="8008" w:author="danupraset@gmail.com" w:date="2025-09-23T16:06:00Z">
        <w:r w:rsidRPr="00696CAA" w:rsidDel="00D20E1C">
          <w:rPr>
            <w:rFonts w:ascii="Arial" w:hAnsi="Arial" w:cs="Arial"/>
            <w:sz w:val="20"/>
            <w:szCs w:val="20"/>
          </w:rPr>
          <w:delText>Valid query parameters provided</w:delText>
        </w:r>
      </w:del>
    </w:p>
    <w:p w14:paraId="3CD503A2" w14:textId="19BCBCA6" w:rsidR="00696CAA" w:rsidRPr="00696CAA" w:rsidDel="00D20E1C" w:rsidRDefault="00696CAA" w:rsidP="00696CAA">
      <w:pPr>
        <w:pStyle w:val="ListParagraph"/>
        <w:numPr>
          <w:ilvl w:val="1"/>
          <w:numId w:val="21"/>
        </w:numPr>
        <w:tabs>
          <w:tab w:val="clear" w:pos="1440"/>
        </w:tabs>
        <w:spacing w:line="360" w:lineRule="auto"/>
        <w:ind w:left="426"/>
        <w:rPr>
          <w:del w:id="8009" w:author="danupraset@gmail.com" w:date="2025-09-23T16:06:00Z"/>
          <w:rFonts w:ascii="Arial" w:hAnsi="Arial" w:cs="Arial"/>
          <w:sz w:val="20"/>
          <w:szCs w:val="20"/>
        </w:rPr>
      </w:pPr>
      <w:del w:id="8010" w:author="danupraset@gmail.com" w:date="2025-09-23T16:06:00Z">
        <w:r w:rsidRPr="00696CAA" w:rsidDel="00D20E1C">
          <w:rPr>
            <w:rFonts w:ascii="Arial" w:hAnsi="Arial" w:cs="Arial"/>
            <w:sz w:val="20"/>
            <w:szCs w:val="20"/>
          </w:rPr>
          <w:delText>Records found for given vehicle number</w:delText>
        </w:r>
      </w:del>
    </w:p>
    <w:p w14:paraId="3C0B87CB" w14:textId="5D0EBCC6" w:rsidR="00696CAA" w:rsidRPr="00696CAA" w:rsidDel="00D20E1C" w:rsidRDefault="00696CAA" w:rsidP="00696CAA">
      <w:pPr>
        <w:pStyle w:val="ListParagraph"/>
        <w:numPr>
          <w:ilvl w:val="1"/>
          <w:numId w:val="21"/>
        </w:numPr>
        <w:tabs>
          <w:tab w:val="clear" w:pos="1440"/>
        </w:tabs>
        <w:spacing w:line="360" w:lineRule="auto"/>
        <w:ind w:left="426"/>
        <w:rPr>
          <w:del w:id="8011" w:author="danupraset@gmail.com" w:date="2025-09-23T16:06:00Z"/>
          <w:rFonts w:ascii="Arial" w:hAnsi="Arial" w:cs="Arial"/>
          <w:sz w:val="20"/>
          <w:szCs w:val="20"/>
        </w:rPr>
      </w:pPr>
      <w:del w:id="8012" w:author="danupraset@gmail.com" w:date="2025-09-23T16:06:00Z">
        <w:r w:rsidRPr="00696CAA" w:rsidDel="00D20E1C">
          <w:rPr>
            <w:rFonts w:ascii="Arial" w:hAnsi="Arial" w:cs="Arial"/>
            <w:sz w:val="20"/>
            <w:szCs w:val="20"/>
          </w:rPr>
          <w:delText>Records found for given notice number</w:delText>
        </w:r>
      </w:del>
    </w:p>
    <w:p w14:paraId="48722969" w14:textId="001CB435" w:rsidR="00696CAA" w:rsidRPr="00696CAA" w:rsidDel="00D20E1C" w:rsidRDefault="00696CAA" w:rsidP="00696CAA">
      <w:pPr>
        <w:pStyle w:val="ListParagraph"/>
        <w:numPr>
          <w:ilvl w:val="1"/>
          <w:numId w:val="21"/>
        </w:numPr>
        <w:tabs>
          <w:tab w:val="clear" w:pos="1440"/>
        </w:tabs>
        <w:spacing w:line="360" w:lineRule="auto"/>
        <w:ind w:left="426"/>
        <w:rPr>
          <w:del w:id="8013" w:author="danupraset@gmail.com" w:date="2025-09-23T16:06:00Z"/>
          <w:rFonts w:ascii="Arial" w:hAnsi="Arial" w:cs="Arial"/>
          <w:sz w:val="20"/>
          <w:szCs w:val="20"/>
        </w:rPr>
      </w:pPr>
      <w:del w:id="8014" w:author="danupraset@gmail.com" w:date="2025-09-23T16:06:00Z">
        <w:r w:rsidRPr="00696CAA" w:rsidDel="00D20E1C">
          <w:rPr>
            <w:rFonts w:ascii="Arial" w:hAnsi="Arial" w:cs="Arial"/>
            <w:sz w:val="20"/>
            <w:szCs w:val="20"/>
          </w:rPr>
          <w:delText>Response with data returned to AXS</w:delText>
        </w:r>
      </w:del>
    </w:p>
    <w:p w14:paraId="031D929E" w14:textId="52588CFF" w:rsidR="009956B4" w:rsidDel="00D20E1C" w:rsidRDefault="009956B4" w:rsidP="009956B4">
      <w:pPr>
        <w:pStyle w:val="Heading3"/>
        <w:rPr>
          <w:del w:id="8015" w:author="danupraset@gmail.com" w:date="2025-09-23T16:06:00Z"/>
        </w:rPr>
      </w:pPr>
      <w:bookmarkStart w:id="8016" w:name="_Toc205888904"/>
      <w:bookmarkStart w:id="8017" w:name="_Toc205889339"/>
      <w:bookmarkStart w:id="8018" w:name="_Toc205889455"/>
      <w:del w:id="8019" w:author="danupraset@gmail.com" w:date="2025-09-23T16:06:00Z">
        <w:r w:rsidDel="00D20E1C">
          <w:lastRenderedPageBreak/>
          <w:delText>Error Handling</w:delText>
        </w:r>
        <w:bookmarkEnd w:id="8016"/>
        <w:bookmarkEnd w:id="8017"/>
        <w:bookmarkEnd w:id="8018"/>
      </w:del>
    </w:p>
    <w:p w14:paraId="13EBEAEC" w14:textId="2A75B7B3" w:rsidR="003755CB" w:rsidRPr="003755CB" w:rsidDel="00D20E1C" w:rsidRDefault="003755CB" w:rsidP="003755CB">
      <w:pPr>
        <w:pStyle w:val="Heading4"/>
        <w:rPr>
          <w:del w:id="8020" w:author="danupraset@gmail.com" w:date="2025-09-23T16:06:00Z"/>
        </w:rPr>
      </w:pPr>
      <w:bookmarkStart w:id="8021" w:name="_Toc205889456"/>
      <w:del w:id="8022" w:author="danupraset@gmail.com" w:date="2025-09-23T16:06:00Z">
        <w:r w:rsidDel="00D20E1C">
          <w:delText>Application Error Handling</w:delText>
        </w:r>
        <w:bookmarkEnd w:id="8021"/>
      </w:del>
    </w:p>
    <w:tbl>
      <w:tblPr>
        <w:tblStyle w:val="TableGrid"/>
        <w:tblW w:w="0" w:type="auto"/>
        <w:tblLook w:val="04A0" w:firstRow="1" w:lastRow="0" w:firstColumn="1" w:lastColumn="0" w:noHBand="0" w:noVBand="1"/>
      </w:tblPr>
      <w:tblGrid>
        <w:gridCol w:w="2059"/>
        <w:gridCol w:w="3474"/>
        <w:gridCol w:w="3817"/>
      </w:tblGrid>
      <w:tr w:rsidR="00696CAA" w:rsidRPr="00696CAA" w:rsidDel="00D20E1C" w14:paraId="1F86E151" w14:textId="1DFF1BFD" w:rsidTr="00696CAA">
        <w:trPr>
          <w:del w:id="8023" w:author="danupraset@gmail.com" w:date="2025-09-23T16:06:00Z"/>
        </w:trPr>
        <w:tc>
          <w:tcPr>
            <w:tcW w:w="0" w:type="auto"/>
            <w:shd w:val="clear" w:color="auto" w:fill="F2F2F2" w:themeFill="background1" w:themeFillShade="F2"/>
            <w:hideMark/>
          </w:tcPr>
          <w:p w14:paraId="5BBA6D49" w14:textId="1F37D468" w:rsidR="00696CAA" w:rsidRPr="00696CAA" w:rsidDel="00D20E1C" w:rsidRDefault="00696CAA" w:rsidP="00696CAA">
            <w:pPr>
              <w:rPr>
                <w:del w:id="8024" w:author="danupraset@gmail.com" w:date="2025-09-23T16:06:00Z"/>
                <w:rFonts w:ascii="Arial" w:hAnsi="Arial" w:cs="Arial"/>
                <w:b/>
                <w:bCs/>
                <w:lang w:val="en-SG"/>
              </w:rPr>
            </w:pPr>
            <w:del w:id="8025" w:author="danupraset@gmail.com" w:date="2025-09-23T16:06:00Z">
              <w:r w:rsidRPr="00696CAA" w:rsidDel="00D20E1C">
                <w:rPr>
                  <w:rFonts w:ascii="Arial" w:hAnsi="Arial" w:cs="Arial"/>
                  <w:b/>
                  <w:bCs/>
                  <w:lang w:val="en-SG"/>
                </w:rPr>
                <w:delText>Error Scenario</w:delText>
              </w:r>
            </w:del>
          </w:p>
        </w:tc>
        <w:tc>
          <w:tcPr>
            <w:tcW w:w="0" w:type="auto"/>
            <w:shd w:val="clear" w:color="auto" w:fill="F2F2F2" w:themeFill="background1" w:themeFillShade="F2"/>
            <w:hideMark/>
          </w:tcPr>
          <w:p w14:paraId="19FF6C21" w14:textId="0FF6BE59" w:rsidR="00696CAA" w:rsidRPr="00696CAA" w:rsidDel="00D20E1C" w:rsidRDefault="00696CAA" w:rsidP="00696CAA">
            <w:pPr>
              <w:rPr>
                <w:del w:id="8026" w:author="danupraset@gmail.com" w:date="2025-09-23T16:06:00Z"/>
                <w:rFonts w:ascii="Arial" w:hAnsi="Arial" w:cs="Arial"/>
                <w:b/>
                <w:bCs/>
                <w:lang w:val="en-SG"/>
              </w:rPr>
            </w:pPr>
            <w:del w:id="8027" w:author="danupraset@gmail.com" w:date="2025-09-23T16:06:00Z">
              <w:r w:rsidRPr="00696CAA" w:rsidDel="00D20E1C">
                <w:rPr>
                  <w:rFonts w:ascii="Arial" w:hAnsi="Arial" w:cs="Arial"/>
                  <w:b/>
                  <w:bCs/>
                  <w:lang w:val="en-SG"/>
                </w:rPr>
                <w:delText>Definition</w:delText>
              </w:r>
            </w:del>
          </w:p>
        </w:tc>
        <w:tc>
          <w:tcPr>
            <w:tcW w:w="0" w:type="auto"/>
            <w:shd w:val="clear" w:color="auto" w:fill="F2F2F2" w:themeFill="background1" w:themeFillShade="F2"/>
            <w:hideMark/>
          </w:tcPr>
          <w:p w14:paraId="76E3E2F6" w14:textId="478D97A3" w:rsidR="00696CAA" w:rsidRPr="00696CAA" w:rsidDel="00D20E1C" w:rsidRDefault="00696CAA" w:rsidP="00696CAA">
            <w:pPr>
              <w:rPr>
                <w:del w:id="8028" w:author="danupraset@gmail.com" w:date="2025-09-23T16:06:00Z"/>
                <w:rFonts w:ascii="Arial" w:hAnsi="Arial" w:cs="Arial"/>
                <w:b/>
                <w:bCs/>
                <w:lang w:val="en-SG"/>
              </w:rPr>
            </w:pPr>
            <w:del w:id="8029" w:author="danupraset@gmail.com" w:date="2025-09-23T16:06:00Z">
              <w:r w:rsidRPr="00696CAA" w:rsidDel="00D20E1C">
                <w:rPr>
                  <w:rFonts w:ascii="Arial" w:hAnsi="Arial" w:cs="Arial"/>
                  <w:b/>
                  <w:bCs/>
                  <w:lang w:val="en-SG"/>
                </w:rPr>
                <w:delText>Brief Description</w:delText>
              </w:r>
            </w:del>
          </w:p>
        </w:tc>
      </w:tr>
      <w:tr w:rsidR="00696CAA" w:rsidRPr="00696CAA" w:rsidDel="00D20E1C" w14:paraId="6C5EEEB4" w14:textId="6CF76790" w:rsidTr="00696CAA">
        <w:trPr>
          <w:del w:id="8030" w:author="danupraset@gmail.com" w:date="2025-09-23T16:06:00Z"/>
        </w:trPr>
        <w:tc>
          <w:tcPr>
            <w:tcW w:w="0" w:type="auto"/>
            <w:hideMark/>
          </w:tcPr>
          <w:p w14:paraId="147EB446" w14:textId="09751EBA" w:rsidR="00696CAA" w:rsidRPr="00696CAA" w:rsidDel="00D20E1C" w:rsidRDefault="00696CAA" w:rsidP="00696CAA">
            <w:pPr>
              <w:rPr>
                <w:del w:id="8031" w:author="danupraset@gmail.com" w:date="2025-09-23T16:06:00Z"/>
                <w:rFonts w:ascii="Arial" w:hAnsi="Arial" w:cs="Arial"/>
                <w:lang w:val="en-SG"/>
              </w:rPr>
            </w:pPr>
            <w:del w:id="8032" w:author="danupraset@gmail.com" w:date="2025-09-23T16:06:00Z">
              <w:r w:rsidRPr="00696CAA" w:rsidDel="00D20E1C">
                <w:rPr>
                  <w:rFonts w:ascii="Arial" w:hAnsi="Arial" w:cs="Arial"/>
                  <w:lang w:val="en-SG"/>
                </w:rPr>
                <w:delText>API key authentication failed</w:delText>
              </w:r>
            </w:del>
          </w:p>
        </w:tc>
        <w:tc>
          <w:tcPr>
            <w:tcW w:w="0" w:type="auto"/>
            <w:hideMark/>
          </w:tcPr>
          <w:p w14:paraId="5BD69EB8" w14:textId="442E993D" w:rsidR="00696CAA" w:rsidRPr="00696CAA" w:rsidDel="00D20E1C" w:rsidRDefault="00696CAA" w:rsidP="00696CAA">
            <w:pPr>
              <w:rPr>
                <w:del w:id="8033" w:author="danupraset@gmail.com" w:date="2025-09-23T16:06:00Z"/>
                <w:rFonts w:ascii="Arial" w:hAnsi="Arial" w:cs="Arial"/>
                <w:lang w:val="en-SG"/>
              </w:rPr>
            </w:pPr>
            <w:del w:id="8034" w:author="danupraset@gmail.com" w:date="2025-09-23T16:06:00Z">
              <w:r w:rsidRPr="00696CAA" w:rsidDel="00D20E1C">
                <w:rPr>
                  <w:rFonts w:ascii="Arial" w:hAnsi="Arial" w:cs="Arial"/>
                  <w:lang w:val="en-SG"/>
                </w:rPr>
                <w:delText>APIM API key authentication</w:delText>
              </w:r>
            </w:del>
          </w:p>
        </w:tc>
        <w:tc>
          <w:tcPr>
            <w:tcW w:w="0" w:type="auto"/>
            <w:hideMark/>
          </w:tcPr>
          <w:p w14:paraId="5393E903" w14:textId="4D23AED8" w:rsidR="00696CAA" w:rsidRPr="00696CAA" w:rsidDel="00D20E1C" w:rsidRDefault="00696CAA" w:rsidP="00696CAA">
            <w:pPr>
              <w:rPr>
                <w:del w:id="8035" w:author="danupraset@gmail.com" w:date="2025-09-23T16:06:00Z"/>
                <w:rFonts w:ascii="Arial" w:hAnsi="Arial" w:cs="Arial"/>
                <w:lang w:val="en-SG"/>
              </w:rPr>
            </w:pPr>
            <w:del w:id="8036" w:author="danupraset@gmail.com" w:date="2025-09-23T16:06:00Z">
              <w:r w:rsidRPr="00696CAA" w:rsidDel="00D20E1C">
                <w:rPr>
                  <w:rFonts w:ascii="Arial" w:hAnsi="Arial" w:cs="Arial"/>
                  <w:lang w:val="en-SG"/>
                </w:rPr>
                <w:delText>Returns a response error message and ends the flow when the API key validation fails.</w:delText>
              </w:r>
            </w:del>
          </w:p>
        </w:tc>
      </w:tr>
      <w:tr w:rsidR="00696CAA" w:rsidRPr="00696CAA" w:rsidDel="00D20E1C" w14:paraId="2330D107" w14:textId="1043CFCF" w:rsidTr="00696CAA">
        <w:trPr>
          <w:del w:id="8037" w:author="danupraset@gmail.com" w:date="2025-09-23T16:06:00Z"/>
        </w:trPr>
        <w:tc>
          <w:tcPr>
            <w:tcW w:w="0" w:type="auto"/>
            <w:hideMark/>
          </w:tcPr>
          <w:p w14:paraId="10F86EB2" w14:textId="23BA41BE" w:rsidR="00696CAA" w:rsidRPr="00696CAA" w:rsidDel="00D20E1C" w:rsidRDefault="00696CAA" w:rsidP="00696CAA">
            <w:pPr>
              <w:rPr>
                <w:del w:id="8038" w:author="danupraset@gmail.com" w:date="2025-09-23T16:06:00Z"/>
                <w:rFonts w:ascii="Arial" w:hAnsi="Arial" w:cs="Arial"/>
                <w:lang w:val="en-SG"/>
              </w:rPr>
            </w:pPr>
            <w:del w:id="8039" w:author="danupraset@gmail.com" w:date="2025-09-23T16:06:00Z">
              <w:r w:rsidRPr="00696CAA" w:rsidDel="00D20E1C">
                <w:rPr>
                  <w:rFonts w:ascii="Arial" w:hAnsi="Arial" w:cs="Arial"/>
                  <w:lang w:val="en-SG"/>
                </w:rPr>
                <w:delText>Authentication check failed</w:delText>
              </w:r>
            </w:del>
          </w:p>
        </w:tc>
        <w:tc>
          <w:tcPr>
            <w:tcW w:w="0" w:type="auto"/>
            <w:hideMark/>
          </w:tcPr>
          <w:p w14:paraId="25BB6D85" w14:textId="288B6EFC" w:rsidR="00696CAA" w:rsidRPr="00696CAA" w:rsidDel="00D20E1C" w:rsidRDefault="00696CAA" w:rsidP="00696CAA">
            <w:pPr>
              <w:rPr>
                <w:del w:id="8040" w:author="danupraset@gmail.com" w:date="2025-09-23T16:06:00Z"/>
                <w:rFonts w:ascii="Arial" w:hAnsi="Arial" w:cs="Arial"/>
                <w:lang w:val="en-SG"/>
              </w:rPr>
            </w:pPr>
            <w:del w:id="8041" w:author="danupraset@gmail.com" w:date="2025-09-23T16:06:00Z">
              <w:r w:rsidRPr="00696CAA" w:rsidDel="00D20E1C">
                <w:rPr>
                  <w:rFonts w:ascii="Arial" w:hAnsi="Arial" w:cs="Arial"/>
                  <w:lang w:val="en-SG"/>
                </w:rPr>
                <w:delText>External function to check authentication → decision “success?” = No</w:delText>
              </w:r>
            </w:del>
          </w:p>
        </w:tc>
        <w:tc>
          <w:tcPr>
            <w:tcW w:w="0" w:type="auto"/>
            <w:hideMark/>
          </w:tcPr>
          <w:p w14:paraId="22654C67" w14:textId="575C700F" w:rsidR="00696CAA" w:rsidRPr="00696CAA" w:rsidDel="00D20E1C" w:rsidRDefault="00696CAA" w:rsidP="00696CAA">
            <w:pPr>
              <w:rPr>
                <w:del w:id="8042" w:author="danupraset@gmail.com" w:date="2025-09-23T16:06:00Z"/>
                <w:rFonts w:ascii="Arial" w:hAnsi="Arial" w:cs="Arial"/>
                <w:lang w:val="en-SG"/>
              </w:rPr>
            </w:pPr>
            <w:del w:id="8043" w:author="danupraset@gmail.com" w:date="2025-09-23T16:06:00Z">
              <w:r w:rsidRPr="00696CAA" w:rsidDel="00D20E1C">
                <w:rPr>
                  <w:rFonts w:ascii="Arial" w:hAnsi="Arial" w:cs="Arial"/>
                  <w:lang w:val="en-SG"/>
                </w:rPr>
                <w:delText>Returns response error code 401 – Authentication Failed and ends the process.</w:delText>
              </w:r>
            </w:del>
          </w:p>
        </w:tc>
      </w:tr>
      <w:tr w:rsidR="00696CAA" w:rsidRPr="00696CAA" w:rsidDel="00D20E1C" w14:paraId="0319E1F5" w14:textId="1BF14ACA" w:rsidTr="00696CAA">
        <w:trPr>
          <w:del w:id="8044" w:author="danupraset@gmail.com" w:date="2025-09-23T16:06:00Z"/>
        </w:trPr>
        <w:tc>
          <w:tcPr>
            <w:tcW w:w="0" w:type="auto"/>
            <w:hideMark/>
          </w:tcPr>
          <w:p w14:paraId="22CFC992" w14:textId="40CD3677" w:rsidR="00696CAA" w:rsidRPr="00696CAA" w:rsidDel="00D20E1C" w:rsidRDefault="00696CAA" w:rsidP="00696CAA">
            <w:pPr>
              <w:rPr>
                <w:del w:id="8045" w:author="danupraset@gmail.com" w:date="2025-09-23T16:06:00Z"/>
                <w:rFonts w:ascii="Arial" w:hAnsi="Arial" w:cs="Arial"/>
                <w:lang w:val="en-SG"/>
              </w:rPr>
            </w:pPr>
            <w:del w:id="8046" w:author="danupraset@gmail.com" w:date="2025-09-23T16:06:00Z">
              <w:r w:rsidRPr="00696CAA" w:rsidDel="00D20E1C">
                <w:rPr>
                  <w:rFonts w:ascii="Arial" w:hAnsi="Arial" w:cs="Arial"/>
                  <w:lang w:val="en-SG"/>
                </w:rPr>
                <w:delText>Missing required query parameter</w:delText>
              </w:r>
            </w:del>
          </w:p>
        </w:tc>
        <w:tc>
          <w:tcPr>
            <w:tcW w:w="0" w:type="auto"/>
            <w:hideMark/>
          </w:tcPr>
          <w:p w14:paraId="18749938" w14:textId="2C919B37" w:rsidR="00696CAA" w:rsidRPr="00696CAA" w:rsidDel="00D20E1C" w:rsidRDefault="00696CAA" w:rsidP="00696CAA">
            <w:pPr>
              <w:rPr>
                <w:del w:id="8047" w:author="danupraset@gmail.com" w:date="2025-09-23T16:06:00Z"/>
                <w:rFonts w:ascii="Arial" w:hAnsi="Arial" w:cs="Arial"/>
                <w:lang w:val="en-SG"/>
              </w:rPr>
            </w:pPr>
            <w:del w:id="8048" w:author="danupraset@gmail.com" w:date="2025-09-23T16:06:00Z">
              <w:r w:rsidRPr="00696CAA" w:rsidDel="00D20E1C">
                <w:rPr>
                  <w:rFonts w:ascii="Arial" w:hAnsi="Arial" w:cs="Arial"/>
                  <w:lang w:val="en-SG"/>
                </w:rPr>
                <w:delText>External function to check query param → “notice_no / vehicle_no exist?” = No</w:delText>
              </w:r>
            </w:del>
          </w:p>
        </w:tc>
        <w:tc>
          <w:tcPr>
            <w:tcW w:w="0" w:type="auto"/>
            <w:hideMark/>
          </w:tcPr>
          <w:p w14:paraId="4C26AF24" w14:textId="357D1DE9" w:rsidR="00696CAA" w:rsidRPr="00696CAA" w:rsidDel="00D20E1C" w:rsidRDefault="00696CAA" w:rsidP="00696CAA">
            <w:pPr>
              <w:rPr>
                <w:del w:id="8049" w:author="danupraset@gmail.com" w:date="2025-09-23T16:06:00Z"/>
                <w:rFonts w:ascii="Arial" w:hAnsi="Arial" w:cs="Arial"/>
                <w:lang w:val="en-SG"/>
              </w:rPr>
            </w:pPr>
            <w:del w:id="8050" w:author="danupraset@gmail.com" w:date="2025-09-23T16:06:00Z">
              <w:r w:rsidRPr="00696CAA" w:rsidDel="00D20E1C">
                <w:rPr>
                  <w:rFonts w:ascii="Arial" w:hAnsi="Arial" w:cs="Arial"/>
                  <w:lang w:val="en-SG"/>
                </w:rPr>
                <w:delText>Returns response error code 400 – Bad Request (vehicle number or notice number is required) and ends the process.</w:delText>
              </w:r>
            </w:del>
          </w:p>
        </w:tc>
      </w:tr>
      <w:tr w:rsidR="00696CAA" w:rsidRPr="00696CAA" w:rsidDel="00D20E1C" w14:paraId="54A4BDD0" w14:textId="27707B59" w:rsidTr="00696CAA">
        <w:trPr>
          <w:del w:id="8051" w:author="danupraset@gmail.com" w:date="2025-09-23T16:06:00Z"/>
        </w:trPr>
        <w:tc>
          <w:tcPr>
            <w:tcW w:w="0" w:type="auto"/>
            <w:hideMark/>
          </w:tcPr>
          <w:p w14:paraId="12FE1A5F" w14:textId="261C0B2C" w:rsidR="00696CAA" w:rsidRPr="00696CAA" w:rsidDel="00D20E1C" w:rsidRDefault="00696CAA" w:rsidP="00696CAA">
            <w:pPr>
              <w:rPr>
                <w:del w:id="8052" w:author="danupraset@gmail.com" w:date="2025-09-23T16:06:00Z"/>
                <w:rFonts w:ascii="Arial" w:hAnsi="Arial" w:cs="Arial"/>
                <w:lang w:val="en-SG"/>
              </w:rPr>
            </w:pPr>
            <w:del w:id="8053" w:author="danupraset@gmail.com" w:date="2025-09-23T16:06:00Z">
              <w:r w:rsidRPr="00696CAA" w:rsidDel="00D20E1C">
                <w:rPr>
                  <w:rFonts w:ascii="Arial" w:hAnsi="Arial" w:cs="Arial"/>
                  <w:lang w:val="en-SG"/>
                </w:rPr>
                <w:delText>No records found (vehicle number path)</w:delText>
              </w:r>
            </w:del>
          </w:p>
        </w:tc>
        <w:tc>
          <w:tcPr>
            <w:tcW w:w="0" w:type="auto"/>
            <w:hideMark/>
          </w:tcPr>
          <w:p w14:paraId="394661FE" w14:textId="25632BA6" w:rsidR="00696CAA" w:rsidRPr="00696CAA" w:rsidDel="00D20E1C" w:rsidRDefault="00696CAA" w:rsidP="00696CAA">
            <w:pPr>
              <w:rPr>
                <w:del w:id="8054" w:author="danupraset@gmail.com" w:date="2025-09-23T16:06:00Z"/>
                <w:rFonts w:ascii="Arial" w:hAnsi="Arial" w:cs="Arial"/>
                <w:lang w:val="en-SG"/>
              </w:rPr>
            </w:pPr>
            <w:del w:id="8055" w:author="danupraset@gmail.com" w:date="2025-09-23T16:06:00Z">
              <w:r w:rsidRPr="00696CAA" w:rsidDel="00D20E1C">
                <w:rPr>
                  <w:rFonts w:ascii="Arial" w:hAnsi="Arial" w:cs="Arial"/>
                  <w:lang w:val="en-SG"/>
                </w:rPr>
                <w:delText>Decision “any record?” = No after Get notices</w:delText>
              </w:r>
            </w:del>
          </w:p>
        </w:tc>
        <w:tc>
          <w:tcPr>
            <w:tcW w:w="0" w:type="auto"/>
            <w:hideMark/>
          </w:tcPr>
          <w:p w14:paraId="5C2A0F95" w14:textId="37D953CC" w:rsidR="00696CAA" w:rsidRPr="00696CAA" w:rsidDel="00D20E1C" w:rsidRDefault="00696CAA" w:rsidP="00696CAA">
            <w:pPr>
              <w:rPr>
                <w:del w:id="8056" w:author="danupraset@gmail.com" w:date="2025-09-23T16:06:00Z"/>
                <w:rFonts w:ascii="Arial" w:hAnsi="Arial" w:cs="Arial"/>
                <w:lang w:val="en-SG"/>
              </w:rPr>
            </w:pPr>
            <w:del w:id="8057" w:author="danupraset@gmail.com" w:date="2025-09-23T16:06:00Z">
              <w:r w:rsidRPr="00696CAA" w:rsidDel="00D20E1C">
                <w:rPr>
                  <w:rFonts w:ascii="Arial" w:hAnsi="Arial" w:cs="Arial"/>
                  <w:lang w:val="en-SG"/>
                </w:rPr>
                <w:delText>Returns empty response and ends the process.</w:delText>
              </w:r>
            </w:del>
          </w:p>
        </w:tc>
      </w:tr>
      <w:tr w:rsidR="00696CAA" w:rsidRPr="00696CAA" w:rsidDel="00D20E1C" w14:paraId="4A63663B" w14:textId="5D74ADB5" w:rsidTr="00696CAA">
        <w:trPr>
          <w:del w:id="8058" w:author="danupraset@gmail.com" w:date="2025-09-23T16:06:00Z"/>
        </w:trPr>
        <w:tc>
          <w:tcPr>
            <w:tcW w:w="0" w:type="auto"/>
            <w:hideMark/>
          </w:tcPr>
          <w:p w14:paraId="4F12C9F9" w14:textId="1B5E091C" w:rsidR="00696CAA" w:rsidRPr="00696CAA" w:rsidDel="00D20E1C" w:rsidRDefault="00696CAA" w:rsidP="00696CAA">
            <w:pPr>
              <w:rPr>
                <w:del w:id="8059" w:author="danupraset@gmail.com" w:date="2025-09-23T16:06:00Z"/>
                <w:rFonts w:ascii="Arial" w:hAnsi="Arial" w:cs="Arial"/>
                <w:lang w:val="en-SG"/>
              </w:rPr>
            </w:pPr>
            <w:del w:id="8060" w:author="danupraset@gmail.com" w:date="2025-09-23T16:06:00Z">
              <w:r w:rsidRPr="00696CAA" w:rsidDel="00D20E1C">
                <w:rPr>
                  <w:rFonts w:ascii="Arial" w:hAnsi="Arial" w:cs="Arial"/>
                  <w:lang w:val="en-SG"/>
                </w:rPr>
                <w:delText>No records found (notice number path)</w:delText>
              </w:r>
            </w:del>
          </w:p>
        </w:tc>
        <w:tc>
          <w:tcPr>
            <w:tcW w:w="0" w:type="auto"/>
            <w:hideMark/>
          </w:tcPr>
          <w:p w14:paraId="1EDB4780" w14:textId="16530ADB" w:rsidR="00696CAA" w:rsidRPr="00696CAA" w:rsidDel="00D20E1C" w:rsidRDefault="00696CAA" w:rsidP="00696CAA">
            <w:pPr>
              <w:rPr>
                <w:del w:id="8061" w:author="danupraset@gmail.com" w:date="2025-09-23T16:06:00Z"/>
                <w:rFonts w:ascii="Arial" w:hAnsi="Arial" w:cs="Arial"/>
                <w:lang w:val="en-SG"/>
              </w:rPr>
            </w:pPr>
            <w:del w:id="8062" w:author="danupraset@gmail.com" w:date="2025-09-23T16:06:00Z">
              <w:r w:rsidRPr="00696CAA" w:rsidDel="00D20E1C">
                <w:rPr>
                  <w:rFonts w:ascii="Arial" w:hAnsi="Arial" w:cs="Arial"/>
                  <w:lang w:val="en-SG"/>
                </w:rPr>
                <w:delText>Decision “any record?” = No after Get notice</w:delText>
              </w:r>
            </w:del>
          </w:p>
        </w:tc>
        <w:tc>
          <w:tcPr>
            <w:tcW w:w="0" w:type="auto"/>
            <w:hideMark/>
          </w:tcPr>
          <w:p w14:paraId="5D52BE82" w14:textId="06ED6CD4" w:rsidR="00696CAA" w:rsidRPr="00696CAA" w:rsidDel="00D20E1C" w:rsidRDefault="00696CAA" w:rsidP="00696CAA">
            <w:pPr>
              <w:rPr>
                <w:del w:id="8063" w:author="danupraset@gmail.com" w:date="2025-09-23T16:06:00Z"/>
                <w:rFonts w:ascii="Arial" w:hAnsi="Arial" w:cs="Arial"/>
                <w:lang w:val="en-SG"/>
              </w:rPr>
            </w:pPr>
            <w:del w:id="8064" w:author="danupraset@gmail.com" w:date="2025-09-23T16:06:00Z">
              <w:r w:rsidRPr="00696CAA" w:rsidDel="00D20E1C">
                <w:rPr>
                  <w:rFonts w:ascii="Arial" w:hAnsi="Arial" w:cs="Arial"/>
                  <w:lang w:val="en-SG"/>
                </w:rPr>
                <w:delText>Returns empty response and ends the process.</w:delText>
              </w:r>
            </w:del>
          </w:p>
        </w:tc>
      </w:tr>
      <w:tr w:rsidR="00696CAA" w:rsidRPr="00696CAA" w:rsidDel="00D20E1C" w14:paraId="3352D88F" w14:textId="07FAFA9F" w:rsidTr="00696CAA">
        <w:trPr>
          <w:del w:id="8065" w:author="danupraset@gmail.com" w:date="2025-09-23T16:06:00Z"/>
        </w:trPr>
        <w:tc>
          <w:tcPr>
            <w:tcW w:w="0" w:type="auto"/>
            <w:hideMark/>
          </w:tcPr>
          <w:p w14:paraId="6255B994" w14:textId="03D4DAAA" w:rsidR="00696CAA" w:rsidRPr="00696CAA" w:rsidDel="00D20E1C" w:rsidRDefault="00696CAA" w:rsidP="00696CAA">
            <w:pPr>
              <w:rPr>
                <w:del w:id="8066" w:author="danupraset@gmail.com" w:date="2025-09-23T16:06:00Z"/>
                <w:rFonts w:ascii="Arial" w:hAnsi="Arial" w:cs="Arial"/>
                <w:lang w:val="en-SG"/>
              </w:rPr>
            </w:pPr>
            <w:del w:id="8067" w:author="danupraset@gmail.com" w:date="2025-09-23T16:06:00Z">
              <w:r w:rsidRPr="00696CAA" w:rsidDel="00D20E1C">
                <w:rPr>
                  <w:rFonts w:ascii="Arial" w:hAnsi="Arial" w:cs="Arial"/>
                  <w:lang w:val="en-SG"/>
                </w:rPr>
                <w:delText>Payment not allowed &amp; not in ATOMS</w:delText>
              </w:r>
            </w:del>
          </w:p>
        </w:tc>
        <w:tc>
          <w:tcPr>
            <w:tcW w:w="0" w:type="auto"/>
            <w:hideMark/>
          </w:tcPr>
          <w:p w14:paraId="0DBD3BEF" w14:textId="70FB03B9" w:rsidR="00696CAA" w:rsidRPr="00696CAA" w:rsidDel="00D20E1C" w:rsidRDefault="00696CAA" w:rsidP="00696CAA">
            <w:pPr>
              <w:rPr>
                <w:del w:id="8068" w:author="danupraset@gmail.com" w:date="2025-09-23T16:06:00Z"/>
                <w:rFonts w:ascii="Arial" w:hAnsi="Arial" w:cs="Arial"/>
                <w:lang w:val="en-SG"/>
              </w:rPr>
            </w:pPr>
            <w:del w:id="8069" w:author="danupraset@gmail.com" w:date="2025-09-23T16:06:00Z">
              <w:r w:rsidRPr="00696CAA" w:rsidDel="00D20E1C">
                <w:rPr>
                  <w:rFonts w:ascii="Arial" w:hAnsi="Arial" w:cs="Arial"/>
                  <w:lang w:val="en-SG"/>
                </w:rPr>
                <w:delText>At showPON when payment_allowed_flag = N and atoms_flag = N</w:delText>
              </w:r>
            </w:del>
          </w:p>
        </w:tc>
        <w:tc>
          <w:tcPr>
            <w:tcW w:w="0" w:type="auto"/>
            <w:hideMark/>
          </w:tcPr>
          <w:p w14:paraId="2FB0F925" w14:textId="462EAEF6" w:rsidR="00696CAA" w:rsidRPr="00696CAA" w:rsidDel="00D20E1C" w:rsidRDefault="00696CAA" w:rsidP="00696CAA">
            <w:pPr>
              <w:rPr>
                <w:del w:id="8070" w:author="danupraset@gmail.com" w:date="2025-09-23T16:06:00Z"/>
                <w:rFonts w:ascii="Arial" w:hAnsi="Arial" w:cs="Arial"/>
                <w:lang w:val="en-SG"/>
              </w:rPr>
            </w:pPr>
            <w:del w:id="8071" w:author="danupraset@gmail.com" w:date="2025-09-23T16:06:00Z">
              <w:r w:rsidRPr="00696CAA" w:rsidDel="00D20E1C">
                <w:rPr>
                  <w:rFonts w:ascii="Arial" w:hAnsi="Arial" w:cs="Arial"/>
                  <w:lang w:val="en-SG"/>
                </w:rPr>
                <w:delText>Sets displayMsg: “Parking fine is not payable yet. Please call us at 6329 3434 for advice.” Then returns notices.</w:delText>
              </w:r>
            </w:del>
          </w:p>
        </w:tc>
      </w:tr>
      <w:tr w:rsidR="00696CAA" w:rsidRPr="00696CAA" w:rsidDel="00D20E1C" w14:paraId="715821FD" w14:textId="0780F6F0" w:rsidTr="00696CAA">
        <w:trPr>
          <w:del w:id="8072" w:author="danupraset@gmail.com" w:date="2025-09-23T16:06:00Z"/>
        </w:trPr>
        <w:tc>
          <w:tcPr>
            <w:tcW w:w="0" w:type="auto"/>
            <w:hideMark/>
          </w:tcPr>
          <w:p w14:paraId="0C4AB0CE" w14:textId="79BFF6EA" w:rsidR="00696CAA" w:rsidRPr="00696CAA" w:rsidDel="00D20E1C" w:rsidRDefault="00696CAA" w:rsidP="00696CAA">
            <w:pPr>
              <w:rPr>
                <w:del w:id="8073" w:author="danupraset@gmail.com" w:date="2025-09-23T16:06:00Z"/>
                <w:rFonts w:ascii="Arial" w:hAnsi="Arial" w:cs="Arial"/>
                <w:lang w:val="en-SG"/>
              </w:rPr>
            </w:pPr>
            <w:del w:id="8074" w:author="danupraset@gmail.com" w:date="2025-09-23T16:06:00Z">
              <w:r w:rsidRPr="00696CAA" w:rsidDel="00D20E1C">
                <w:rPr>
                  <w:rFonts w:ascii="Arial" w:hAnsi="Arial" w:cs="Arial"/>
                  <w:lang w:val="en-SG"/>
                </w:rPr>
                <w:delText>Other outstanding court summons</w:delText>
              </w:r>
            </w:del>
          </w:p>
        </w:tc>
        <w:tc>
          <w:tcPr>
            <w:tcW w:w="0" w:type="auto"/>
            <w:hideMark/>
          </w:tcPr>
          <w:p w14:paraId="286D93EC" w14:textId="7536E117" w:rsidR="00696CAA" w:rsidRPr="00696CAA" w:rsidDel="00D20E1C" w:rsidRDefault="00696CAA" w:rsidP="00696CAA">
            <w:pPr>
              <w:rPr>
                <w:del w:id="8075" w:author="danupraset@gmail.com" w:date="2025-09-23T16:06:00Z"/>
                <w:rFonts w:ascii="Arial" w:hAnsi="Arial" w:cs="Arial"/>
                <w:lang w:val="en-SG"/>
              </w:rPr>
            </w:pPr>
            <w:del w:id="8076" w:author="danupraset@gmail.com" w:date="2025-09-23T16:06:00Z">
              <w:r w:rsidRPr="00696CAA" w:rsidDel="00D20E1C">
                <w:rPr>
                  <w:rFonts w:ascii="Arial" w:hAnsi="Arial" w:cs="Arial"/>
                  <w:lang w:val="en-SG"/>
                </w:rPr>
                <w:delText>At showPON (vehicle number path) when court-summons condition triggers</w:delText>
              </w:r>
            </w:del>
          </w:p>
        </w:tc>
        <w:tc>
          <w:tcPr>
            <w:tcW w:w="0" w:type="auto"/>
            <w:hideMark/>
          </w:tcPr>
          <w:p w14:paraId="0ED08A59" w14:textId="4A61081C" w:rsidR="00696CAA" w:rsidRPr="00696CAA" w:rsidDel="00D20E1C" w:rsidRDefault="00696CAA" w:rsidP="00696CAA">
            <w:pPr>
              <w:rPr>
                <w:del w:id="8077" w:author="danupraset@gmail.com" w:date="2025-09-23T16:06:00Z"/>
                <w:rFonts w:ascii="Arial" w:hAnsi="Arial" w:cs="Arial"/>
                <w:lang w:val="en-SG"/>
              </w:rPr>
            </w:pPr>
            <w:del w:id="8078" w:author="danupraset@gmail.com" w:date="2025-09-23T16:06:00Z">
              <w:r w:rsidRPr="00696CAA" w:rsidDel="00D20E1C">
                <w:rPr>
                  <w:rFonts w:ascii="Arial" w:hAnsi="Arial" w:cs="Arial"/>
                  <w:lang w:val="en-SG"/>
                </w:rPr>
                <w:delText>Sets displayMsg advising to search by ID at ura.sg/pf or call 6329 3434; continues processing remaining records.</w:delText>
              </w:r>
            </w:del>
          </w:p>
        </w:tc>
      </w:tr>
    </w:tbl>
    <w:p w14:paraId="00A0F71C" w14:textId="196267A0" w:rsidR="003755CB" w:rsidDel="00D20E1C" w:rsidRDefault="003755CB" w:rsidP="003755CB">
      <w:pPr>
        <w:pStyle w:val="Heading4"/>
        <w:rPr>
          <w:del w:id="8079" w:author="danupraset@gmail.com" w:date="2025-09-23T16:06:00Z"/>
        </w:rPr>
      </w:pPr>
      <w:bookmarkStart w:id="8080" w:name="_Toc205889457"/>
      <w:del w:id="8081" w:author="danupraset@gmail.com" w:date="2025-09-23T16:06:00Z">
        <w:r w:rsidDel="00D20E1C">
          <w:delText>API Error Specification</w:delText>
        </w:r>
        <w:bookmarkEnd w:id="8080"/>
      </w:del>
    </w:p>
    <w:tbl>
      <w:tblPr>
        <w:tblStyle w:val="TableGrid"/>
        <w:tblW w:w="0" w:type="auto"/>
        <w:tblLook w:val="04A0" w:firstRow="1" w:lastRow="0" w:firstColumn="1" w:lastColumn="0" w:noHBand="0" w:noVBand="1"/>
      </w:tblPr>
      <w:tblGrid>
        <w:gridCol w:w="846"/>
        <w:gridCol w:w="2835"/>
      </w:tblGrid>
      <w:tr w:rsidR="003755CB" w:rsidDel="00D20E1C" w14:paraId="704340FE" w14:textId="1D64B522" w:rsidTr="003755CB">
        <w:trPr>
          <w:del w:id="8082" w:author="danupraset@gmail.com" w:date="2025-09-23T16:06:00Z"/>
        </w:trPr>
        <w:tc>
          <w:tcPr>
            <w:tcW w:w="3681" w:type="dxa"/>
            <w:gridSpan w:val="2"/>
            <w:shd w:val="clear" w:color="auto" w:fill="F2F2F2" w:themeFill="background1" w:themeFillShade="F2"/>
          </w:tcPr>
          <w:p w14:paraId="0E806F87" w14:textId="5861075F" w:rsidR="003755CB" w:rsidRPr="003755CB" w:rsidDel="00D20E1C" w:rsidRDefault="003755CB" w:rsidP="003755CB">
            <w:pPr>
              <w:jc w:val="center"/>
              <w:rPr>
                <w:del w:id="8083" w:author="danupraset@gmail.com" w:date="2025-09-23T16:06:00Z"/>
                <w:rFonts w:ascii="Arial" w:hAnsi="Arial" w:cs="Arial"/>
                <w:b/>
                <w:bCs/>
              </w:rPr>
            </w:pPr>
            <w:del w:id="8084" w:author="danupraset@gmail.com" w:date="2025-09-23T16:06:00Z">
              <w:r w:rsidRPr="003755CB" w:rsidDel="00D20E1C">
                <w:rPr>
                  <w:rFonts w:ascii="Arial" w:hAnsi="Arial" w:cs="Arial"/>
                  <w:b/>
                  <w:bCs/>
                </w:rPr>
                <w:delText>Error Code (For Fail Status)</w:delText>
              </w:r>
            </w:del>
          </w:p>
        </w:tc>
      </w:tr>
      <w:tr w:rsidR="003755CB" w:rsidDel="00D20E1C" w14:paraId="383919A6" w14:textId="28A46CA1" w:rsidTr="003755CB">
        <w:trPr>
          <w:del w:id="8085" w:author="danupraset@gmail.com" w:date="2025-09-23T16:06:00Z"/>
        </w:trPr>
        <w:tc>
          <w:tcPr>
            <w:tcW w:w="846" w:type="dxa"/>
          </w:tcPr>
          <w:p w14:paraId="5F213DE4" w14:textId="11B9E1AD" w:rsidR="003755CB" w:rsidRPr="003755CB" w:rsidDel="00D20E1C" w:rsidRDefault="003755CB" w:rsidP="003755CB">
            <w:pPr>
              <w:rPr>
                <w:del w:id="8086" w:author="danupraset@gmail.com" w:date="2025-09-23T16:06:00Z"/>
                <w:rFonts w:ascii="Arial" w:hAnsi="Arial" w:cs="Arial"/>
              </w:rPr>
            </w:pPr>
            <w:del w:id="8087" w:author="danupraset@gmail.com" w:date="2025-09-23T16:06:00Z">
              <w:r w:rsidRPr="003755CB" w:rsidDel="00D20E1C">
                <w:rPr>
                  <w:rFonts w:ascii="Arial" w:hAnsi="Arial" w:cs="Arial"/>
                </w:rPr>
                <w:delText>400</w:delText>
              </w:r>
            </w:del>
          </w:p>
        </w:tc>
        <w:tc>
          <w:tcPr>
            <w:tcW w:w="2835" w:type="dxa"/>
          </w:tcPr>
          <w:p w14:paraId="19504A25" w14:textId="3A855897" w:rsidR="003755CB" w:rsidRPr="003755CB" w:rsidDel="00D20E1C" w:rsidRDefault="003755CB" w:rsidP="003755CB">
            <w:pPr>
              <w:rPr>
                <w:del w:id="8088" w:author="danupraset@gmail.com" w:date="2025-09-23T16:06:00Z"/>
                <w:rFonts w:ascii="Arial" w:hAnsi="Arial" w:cs="Arial"/>
              </w:rPr>
            </w:pPr>
            <w:del w:id="8089" w:author="danupraset@gmail.com" w:date="2025-09-23T16:06:00Z">
              <w:r w:rsidRPr="003755CB" w:rsidDel="00D20E1C">
                <w:rPr>
                  <w:rFonts w:ascii="Arial" w:hAnsi="Arial" w:cs="Arial"/>
                </w:rPr>
                <w:delText>Bad Request</w:delText>
              </w:r>
            </w:del>
          </w:p>
        </w:tc>
      </w:tr>
      <w:tr w:rsidR="003755CB" w:rsidDel="00D20E1C" w14:paraId="76C91485" w14:textId="0075B087" w:rsidTr="003755CB">
        <w:trPr>
          <w:del w:id="8090" w:author="danupraset@gmail.com" w:date="2025-09-23T16:06:00Z"/>
        </w:trPr>
        <w:tc>
          <w:tcPr>
            <w:tcW w:w="846" w:type="dxa"/>
          </w:tcPr>
          <w:p w14:paraId="0199D597" w14:textId="5026837D" w:rsidR="003755CB" w:rsidRPr="003755CB" w:rsidDel="00D20E1C" w:rsidRDefault="003755CB" w:rsidP="003755CB">
            <w:pPr>
              <w:rPr>
                <w:del w:id="8091" w:author="danupraset@gmail.com" w:date="2025-09-23T16:06:00Z"/>
                <w:rFonts w:ascii="Arial" w:hAnsi="Arial" w:cs="Arial"/>
              </w:rPr>
            </w:pPr>
            <w:del w:id="8092" w:author="danupraset@gmail.com" w:date="2025-09-23T16:06:00Z">
              <w:r w:rsidRPr="003755CB" w:rsidDel="00D20E1C">
                <w:rPr>
                  <w:rFonts w:ascii="Arial" w:hAnsi="Arial" w:cs="Arial"/>
                </w:rPr>
                <w:delText>401</w:delText>
              </w:r>
            </w:del>
          </w:p>
        </w:tc>
        <w:tc>
          <w:tcPr>
            <w:tcW w:w="2835" w:type="dxa"/>
          </w:tcPr>
          <w:p w14:paraId="05A3C4FF" w14:textId="3F176B21" w:rsidR="003755CB" w:rsidRPr="003755CB" w:rsidDel="00D20E1C" w:rsidRDefault="003755CB" w:rsidP="003755CB">
            <w:pPr>
              <w:rPr>
                <w:del w:id="8093" w:author="danupraset@gmail.com" w:date="2025-09-23T16:06:00Z"/>
                <w:rFonts w:ascii="Arial" w:hAnsi="Arial" w:cs="Arial"/>
              </w:rPr>
            </w:pPr>
            <w:del w:id="8094" w:author="danupraset@gmail.com" w:date="2025-09-23T16:06:00Z">
              <w:r w:rsidRPr="003755CB" w:rsidDel="00D20E1C">
                <w:rPr>
                  <w:rFonts w:ascii="Arial" w:hAnsi="Arial" w:cs="Arial"/>
                </w:rPr>
                <w:delText>Unauthorized</w:delText>
              </w:r>
            </w:del>
          </w:p>
        </w:tc>
      </w:tr>
      <w:tr w:rsidR="003755CB" w:rsidDel="00D20E1C" w14:paraId="67B55DC5" w14:textId="0A47F16F" w:rsidTr="003755CB">
        <w:trPr>
          <w:del w:id="8095" w:author="danupraset@gmail.com" w:date="2025-09-23T16:06:00Z"/>
        </w:trPr>
        <w:tc>
          <w:tcPr>
            <w:tcW w:w="846" w:type="dxa"/>
          </w:tcPr>
          <w:p w14:paraId="1B252C43" w14:textId="6669A104" w:rsidR="003755CB" w:rsidRPr="003755CB" w:rsidDel="00D20E1C" w:rsidRDefault="003755CB" w:rsidP="003755CB">
            <w:pPr>
              <w:rPr>
                <w:del w:id="8096" w:author="danupraset@gmail.com" w:date="2025-09-23T16:06:00Z"/>
                <w:rFonts w:ascii="Arial" w:hAnsi="Arial" w:cs="Arial"/>
              </w:rPr>
            </w:pPr>
            <w:del w:id="8097" w:author="danupraset@gmail.com" w:date="2025-09-23T16:06:00Z">
              <w:r w:rsidRPr="003755CB" w:rsidDel="00D20E1C">
                <w:rPr>
                  <w:rFonts w:ascii="Arial" w:hAnsi="Arial" w:cs="Arial"/>
                </w:rPr>
                <w:delText>500</w:delText>
              </w:r>
            </w:del>
          </w:p>
        </w:tc>
        <w:tc>
          <w:tcPr>
            <w:tcW w:w="2835" w:type="dxa"/>
          </w:tcPr>
          <w:p w14:paraId="7C1FB6D1" w14:textId="7617CE08" w:rsidR="003755CB" w:rsidRPr="003755CB" w:rsidDel="00D20E1C" w:rsidRDefault="003755CB" w:rsidP="003755CB">
            <w:pPr>
              <w:rPr>
                <w:del w:id="8098" w:author="danupraset@gmail.com" w:date="2025-09-23T16:06:00Z"/>
                <w:rFonts w:ascii="Arial" w:hAnsi="Arial" w:cs="Arial"/>
              </w:rPr>
            </w:pPr>
            <w:del w:id="8099" w:author="danupraset@gmail.com" w:date="2025-09-23T16:06:00Z">
              <w:r w:rsidRPr="003755CB" w:rsidDel="00D20E1C">
                <w:rPr>
                  <w:rFonts w:ascii="Arial" w:hAnsi="Arial" w:cs="Arial"/>
                </w:rPr>
                <w:delText>Internal Server Error</w:delText>
              </w:r>
            </w:del>
          </w:p>
        </w:tc>
      </w:tr>
    </w:tbl>
    <w:p w14:paraId="0929EEB8" w14:textId="0505F1CA" w:rsidR="003755CB" w:rsidRPr="003755CB" w:rsidDel="00D20E1C" w:rsidRDefault="003755CB" w:rsidP="003755CB">
      <w:pPr>
        <w:rPr>
          <w:del w:id="8100" w:author="danupraset@gmail.com" w:date="2025-09-23T16:06:00Z"/>
        </w:rPr>
      </w:pPr>
    </w:p>
    <w:p w14:paraId="77A096A9" w14:textId="21EE89EF" w:rsidR="009956B4" w:rsidDel="00D20E1C" w:rsidRDefault="009956B4" w:rsidP="009956B4">
      <w:pPr>
        <w:pStyle w:val="Heading2"/>
        <w:rPr>
          <w:del w:id="8101" w:author="danupraset@gmail.com" w:date="2025-09-23T16:06:00Z"/>
        </w:rPr>
      </w:pPr>
      <w:bookmarkStart w:id="8102" w:name="_Toc205888905"/>
      <w:bookmarkStart w:id="8103" w:name="_Toc205889340"/>
      <w:bookmarkStart w:id="8104" w:name="_Toc205889458"/>
      <w:del w:id="8105" w:author="danupraset@gmail.com" w:date="2025-09-23T16:06:00Z">
        <w:r w:rsidDel="00D20E1C">
          <w:lastRenderedPageBreak/>
          <w:delText>Payment Transaction</w:delText>
        </w:r>
        <w:bookmarkEnd w:id="8102"/>
        <w:bookmarkEnd w:id="8103"/>
        <w:bookmarkEnd w:id="8104"/>
      </w:del>
    </w:p>
    <w:p w14:paraId="601BF378" w14:textId="6C254B06" w:rsidR="00822A7A" w:rsidDel="00D20E1C" w:rsidRDefault="00822A7A" w:rsidP="00822A7A">
      <w:pPr>
        <w:rPr>
          <w:del w:id="8106" w:author="danupraset@gmail.com" w:date="2025-09-23T16:06:00Z"/>
        </w:rPr>
      </w:pPr>
      <w:del w:id="8107" w:author="danupraset@gmail.com" w:date="2025-09-23T16:06:00Z">
        <w:r w:rsidDel="00D20E1C">
          <w:rPr>
            <w:noProof/>
            <w:lang w:val="en-SG" w:eastAsia="en-SG"/>
          </w:rPr>
          <w:drawing>
            <wp:inline distT="0" distB="0" distL="0" distR="0" wp14:anchorId="44B9CE58" wp14:editId="704C6EB1">
              <wp:extent cx="5943600" cy="1226820"/>
              <wp:effectExtent l="0" t="0" r="0" b="0"/>
              <wp:docPr id="752273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226820"/>
                      </a:xfrm>
                      <a:prstGeom prst="rect">
                        <a:avLst/>
                      </a:prstGeom>
                      <a:noFill/>
                      <a:ln>
                        <a:noFill/>
                      </a:ln>
                    </pic:spPr>
                  </pic:pic>
                </a:graphicData>
              </a:graphic>
            </wp:inline>
          </w:drawing>
        </w:r>
      </w:del>
    </w:p>
    <w:p w14:paraId="7085036A" w14:textId="649A01DE" w:rsidR="00822A7A" w:rsidDel="00D20E1C" w:rsidRDefault="00822A7A" w:rsidP="00822A7A">
      <w:pPr>
        <w:rPr>
          <w:del w:id="8108" w:author="danupraset@gmail.com" w:date="2025-09-23T16:06:00Z"/>
          <w:rFonts w:ascii="Arial" w:hAnsi="Arial" w:cs="Arial"/>
          <w:sz w:val="20"/>
          <w:szCs w:val="20"/>
        </w:rPr>
      </w:pPr>
      <w:del w:id="8109" w:author="danupraset@gmail.com" w:date="2025-09-23T16:06:00Z">
        <w:r w:rsidRPr="00B32071" w:rsidDel="00D20E1C">
          <w:rPr>
            <w:rFonts w:ascii="Arial" w:hAnsi="Arial" w:cs="Arial"/>
            <w:sz w:val="20"/>
            <w:szCs w:val="20"/>
          </w:rPr>
          <w:delText>NOTE: Due to page size limit, the full-sized image is appended.</w:delText>
        </w:r>
      </w:del>
    </w:p>
    <w:p w14:paraId="11DD43F7" w14:textId="772BC57A" w:rsidR="00822A7A" w:rsidDel="00D20E1C" w:rsidRDefault="00483730" w:rsidP="00822A7A">
      <w:pPr>
        <w:rPr>
          <w:del w:id="8110" w:author="danupraset@gmail.com" w:date="2025-09-23T16:06:00Z"/>
        </w:rPr>
      </w:pPr>
      <w:del w:id="8111" w:author="danupraset@gmail.com" w:date="2025-09-23T16:06:00Z">
        <w:r w:rsidDel="00D20E1C">
          <w:object w:dxaOrig="1287" w:dyaOrig="837" w14:anchorId="3A419029">
            <v:shape id="_x0000_i1041" type="#_x0000_t75" style="width:62.25pt;height:42pt" o:ole="">
              <v:imagedata r:id="rId69" o:title=""/>
            </v:shape>
            <o:OLEObject Type="Embed" ProgID="Package" ShapeID="_x0000_i1041" DrawAspect="Icon" ObjectID="_1827413444" r:id="rId70"/>
          </w:object>
        </w:r>
      </w:del>
    </w:p>
    <w:p w14:paraId="00AF5D2A" w14:textId="6543DBD8" w:rsidR="00822A7A" w:rsidRPr="00822A7A" w:rsidDel="00D20E1C" w:rsidRDefault="00822A7A" w:rsidP="00822A7A">
      <w:pPr>
        <w:rPr>
          <w:del w:id="8112" w:author="danupraset@gmail.com" w:date="2025-09-23T16:06:00Z"/>
        </w:rPr>
      </w:pPr>
    </w:p>
    <w:tbl>
      <w:tblPr>
        <w:tblStyle w:val="TableGrid"/>
        <w:tblW w:w="0" w:type="auto"/>
        <w:tblLook w:val="04A0" w:firstRow="1" w:lastRow="0" w:firstColumn="1" w:lastColumn="0" w:noHBand="0" w:noVBand="1"/>
      </w:tblPr>
      <w:tblGrid>
        <w:gridCol w:w="3040"/>
        <w:gridCol w:w="1996"/>
        <w:gridCol w:w="4314"/>
      </w:tblGrid>
      <w:tr w:rsidR="00822A7A" w:rsidRPr="00822A7A" w:rsidDel="00D20E1C" w14:paraId="1AD141A6" w14:textId="6BF55F01" w:rsidTr="00822A7A">
        <w:trPr>
          <w:del w:id="8113" w:author="danupraset@gmail.com" w:date="2025-09-23T16:06:00Z"/>
        </w:trPr>
        <w:tc>
          <w:tcPr>
            <w:tcW w:w="0" w:type="auto"/>
            <w:shd w:val="clear" w:color="auto" w:fill="F2F2F2" w:themeFill="background1" w:themeFillShade="F2"/>
            <w:hideMark/>
          </w:tcPr>
          <w:p w14:paraId="2C0DBBE1" w14:textId="3338D770" w:rsidR="00822A7A" w:rsidRPr="00822A7A" w:rsidDel="00D20E1C" w:rsidRDefault="00822A7A" w:rsidP="00822A7A">
            <w:pPr>
              <w:rPr>
                <w:del w:id="8114" w:author="danupraset@gmail.com" w:date="2025-09-23T16:06:00Z"/>
                <w:rFonts w:ascii="Arial" w:hAnsi="Arial" w:cs="Arial"/>
                <w:b/>
                <w:bCs/>
                <w:szCs w:val="20"/>
                <w:lang w:val="en-SG"/>
              </w:rPr>
            </w:pPr>
            <w:del w:id="8115" w:author="danupraset@gmail.com" w:date="2025-09-23T16:06:00Z">
              <w:r w:rsidRPr="00822A7A" w:rsidDel="00D20E1C">
                <w:rPr>
                  <w:rFonts w:ascii="Arial" w:hAnsi="Arial" w:cs="Arial"/>
                  <w:b/>
                  <w:bCs/>
                  <w:szCs w:val="20"/>
                  <w:lang w:val="en-SG"/>
                </w:rPr>
                <w:delText>Step</w:delText>
              </w:r>
            </w:del>
          </w:p>
        </w:tc>
        <w:tc>
          <w:tcPr>
            <w:tcW w:w="0" w:type="auto"/>
            <w:shd w:val="clear" w:color="auto" w:fill="F2F2F2" w:themeFill="background1" w:themeFillShade="F2"/>
            <w:hideMark/>
          </w:tcPr>
          <w:p w14:paraId="25ED6E5F" w14:textId="711643AE" w:rsidR="00822A7A" w:rsidRPr="00822A7A" w:rsidDel="00D20E1C" w:rsidRDefault="00822A7A" w:rsidP="00822A7A">
            <w:pPr>
              <w:rPr>
                <w:del w:id="8116" w:author="danupraset@gmail.com" w:date="2025-09-23T16:06:00Z"/>
                <w:rFonts w:ascii="Arial" w:hAnsi="Arial" w:cs="Arial"/>
                <w:b/>
                <w:bCs/>
                <w:szCs w:val="20"/>
                <w:lang w:val="en-SG"/>
              </w:rPr>
            </w:pPr>
            <w:del w:id="8117" w:author="danupraset@gmail.com" w:date="2025-09-23T16:06:00Z">
              <w:r w:rsidRPr="00822A7A" w:rsidDel="00D20E1C">
                <w:rPr>
                  <w:rFonts w:ascii="Arial" w:hAnsi="Arial" w:cs="Arial"/>
                  <w:b/>
                  <w:bCs/>
                  <w:szCs w:val="20"/>
                  <w:lang w:val="en-SG"/>
                </w:rPr>
                <w:delText>Definition</w:delText>
              </w:r>
            </w:del>
          </w:p>
        </w:tc>
        <w:tc>
          <w:tcPr>
            <w:tcW w:w="0" w:type="auto"/>
            <w:shd w:val="clear" w:color="auto" w:fill="F2F2F2" w:themeFill="background1" w:themeFillShade="F2"/>
            <w:hideMark/>
          </w:tcPr>
          <w:p w14:paraId="20AFFEDE" w14:textId="79B69169" w:rsidR="00822A7A" w:rsidRPr="00822A7A" w:rsidDel="00D20E1C" w:rsidRDefault="00822A7A" w:rsidP="00822A7A">
            <w:pPr>
              <w:rPr>
                <w:del w:id="8118" w:author="danupraset@gmail.com" w:date="2025-09-23T16:06:00Z"/>
                <w:rFonts w:ascii="Arial" w:hAnsi="Arial" w:cs="Arial"/>
                <w:b/>
                <w:bCs/>
                <w:szCs w:val="20"/>
                <w:lang w:val="en-SG"/>
              </w:rPr>
            </w:pPr>
            <w:del w:id="8119" w:author="danupraset@gmail.com" w:date="2025-09-23T16:06:00Z">
              <w:r w:rsidRPr="00822A7A" w:rsidDel="00D20E1C">
                <w:rPr>
                  <w:rFonts w:ascii="Arial" w:hAnsi="Arial" w:cs="Arial"/>
                  <w:b/>
                  <w:bCs/>
                  <w:szCs w:val="20"/>
                  <w:lang w:val="en-SG"/>
                </w:rPr>
                <w:delText>Brief Description</w:delText>
              </w:r>
            </w:del>
          </w:p>
        </w:tc>
      </w:tr>
      <w:tr w:rsidR="00822A7A" w:rsidRPr="00822A7A" w:rsidDel="00D20E1C" w14:paraId="40AE712A" w14:textId="2B1C1461" w:rsidTr="00822A7A">
        <w:trPr>
          <w:del w:id="8120" w:author="danupraset@gmail.com" w:date="2025-09-23T16:06:00Z"/>
        </w:trPr>
        <w:tc>
          <w:tcPr>
            <w:tcW w:w="0" w:type="auto"/>
            <w:hideMark/>
          </w:tcPr>
          <w:p w14:paraId="68D03D37" w14:textId="2CBFC3CA" w:rsidR="00822A7A" w:rsidRPr="00822A7A" w:rsidDel="00D20E1C" w:rsidRDefault="00822A7A" w:rsidP="00822A7A">
            <w:pPr>
              <w:rPr>
                <w:del w:id="8121" w:author="danupraset@gmail.com" w:date="2025-09-23T16:06:00Z"/>
                <w:rFonts w:ascii="Arial" w:hAnsi="Arial" w:cs="Arial"/>
                <w:szCs w:val="20"/>
                <w:lang w:val="en-SG"/>
              </w:rPr>
            </w:pPr>
            <w:del w:id="8122" w:author="danupraset@gmail.com" w:date="2025-09-23T16:06:00Z">
              <w:r w:rsidRPr="00822A7A" w:rsidDel="00D20E1C">
                <w:rPr>
                  <w:rFonts w:ascii="Arial" w:hAnsi="Arial" w:cs="Arial"/>
                  <w:szCs w:val="20"/>
                  <w:lang w:val="en-SG"/>
                </w:rPr>
                <w:delText>Start</w:delText>
              </w:r>
            </w:del>
          </w:p>
        </w:tc>
        <w:tc>
          <w:tcPr>
            <w:tcW w:w="0" w:type="auto"/>
            <w:hideMark/>
          </w:tcPr>
          <w:p w14:paraId="17C964DD" w14:textId="0F90C089" w:rsidR="00822A7A" w:rsidRPr="00822A7A" w:rsidDel="00D20E1C" w:rsidRDefault="00822A7A" w:rsidP="00822A7A">
            <w:pPr>
              <w:rPr>
                <w:del w:id="8123" w:author="danupraset@gmail.com" w:date="2025-09-23T16:06:00Z"/>
                <w:rFonts w:ascii="Arial" w:hAnsi="Arial" w:cs="Arial"/>
                <w:szCs w:val="20"/>
                <w:lang w:val="en-SG"/>
              </w:rPr>
            </w:pPr>
            <w:del w:id="8124" w:author="danupraset@gmail.com" w:date="2025-09-23T16:06:00Z">
              <w:r w:rsidRPr="00822A7A" w:rsidDel="00D20E1C">
                <w:rPr>
                  <w:rFonts w:ascii="Arial" w:hAnsi="Arial" w:cs="Arial"/>
                  <w:szCs w:val="20"/>
                  <w:lang w:val="en-SG"/>
                </w:rPr>
                <w:delText>Start</w:delText>
              </w:r>
            </w:del>
          </w:p>
        </w:tc>
        <w:tc>
          <w:tcPr>
            <w:tcW w:w="0" w:type="auto"/>
            <w:hideMark/>
          </w:tcPr>
          <w:p w14:paraId="242F2BC2" w14:textId="397726E6" w:rsidR="00822A7A" w:rsidRPr="00822A7A" w:rsidDel="00D20E1C" w:rsidRDefault="00822A7A" w:rsidP="00822A7A">
            <w:pPr>
              <w:rPr>
                <w:del w:id="8125" w:author="danupraset@gmail.com" w:date="2025-09-23T16:06:00Z"/>
                <w:rFonts w:ascii="Arial" w:hAnsi="Arial" w:cs="Arial"/>
                <w:szCs w:val="20"/>
                <w:lang w:val="en-SG"/>
              </w:rPr>
            </w:pPr>
            <w:del w:id="8126" w:author="danupraset@gmail.com" w:date="2025-09-23T16:06:00Z">
              <w:r w:rsidRPr="00822A7A" w:rsidDel="00D20E1C">
                <w:rPr>
                  <w:rFonts w:ascii="Arial" w:hAnsi="Arial" w:cs="Arial"/>
                  <w:szCs w:val="20"/>
                  <w:lang w:val="en-SG"/>
                </w:rPr>
                <w:delText>Entry point of the payment completion process.</w:delText>
              </w:r>
            </w:del>
          </w:p>
        </w:tc>
      </w:tr>
      <w:tr w:rsidR="00822A7A" w:rsidRPr="00822A7A" w:rsidDel="00D20E1C" w14:paraId="4A3C070C" w14:textId="63B32E9A" w:rsidTr="00822A7A">
        <w:trPr>
          <w:del w:id="8127" w:author="danupraset@gmail.com" w:date="2025-09-23T16:06:00Z"/>
        </w:trPr>
        <w:tc>
          <w:tcPr>
            <w:tcW w:w="0" w:type="auto"/>
            <w:hideMark/>
          </w:tcPr>
          <w:p w14:paraId="7F38413B" w14:textId="0502F640" w:rsidR="00822A7A" w:rsidRPr="00822A7A" w:rsidDel="00D20E1C" w:rsidRDefault="00822A7A" w:rsidP="00822A7A">
            <w:pPr>
              <w:rPr>
                <w:del w:id="8128" w:author="danupraset@gmail.com" w:date="2025-09-23T16:06:00Z"/>
                <w:rFonts w:ascii="Arial" w:hAnsi="Arial" w:cs="Arial"/>
                <w:szCs w:val="20"/>
                <w:lang w:val="en-SG"/>
              </w:rPr>
            </w:pPr>
            <w:del w:id="8129" w:author="danupraset@gmail.com" w:date="2025-09-23T16:06:00Z">
              <w:r w:rsidRPr="00822A7A" w:rsidDel="00D20E1C">
                <w:rPr>
                  <w:rFonts w:ascii="Arial" w:hAnsi="Arial" w:cs="Arial"/>
                  <w:szCs w:val="20"/>
                  <w:lang w:val="en-SG"/>
                </w:rPr>
                <w:delText>AXS complete payment transmission</w:delText>
              </w:r>
            </w:del>
          </w:p>
        </w:tc>
        <w:tc>
          <w:tcPr>
            <w:tcW w:w="0" w:type="auto"/>
            <w:hideMark/>
          </w:tcPr>
          <w:p w14:paraId="2C2B60A2" w14:textId="6BB5A7A7" w:rsidR="00822A7A" w:rsidRPr="00822A7A" w:rsidDel="00D20E1C" w:rsidRDefault="00822A7A" w:rsidP="00822A7A">
            <w:pPr>
              <w:rPr>
                <w:del w:id="8130" w:author="danupraset@gmail.com" w:date="2025-09-23T16:06:00Z"/>
                <w:rFonts w:ascii="Arial" w:hAnsi="Arial" w:cs="Arial"/>
                <w:szCs w:val="20"/>
                <w:lang w:val="en-SG"/>
              </w:rPr>
            </w:pPr>
            <w:del w:id="8131" w:author="danupraset@gmail.com" w:date="2025-09-23T16:06:00Z">
              <w:r w:rsidRPr="00822A7A" w:rsidDel="00D20E1C">
                <w:rPr>
                  <w:rFonts w:ascii="Arial" w:hAnsi="Arial" w:cs="Arial"/>
                  <w:szCs w:val="20"/>
                  <w:lang w:val="en-SG"/>
                </w:rPr>
                <w:delText>Payment request initiation</w:delText>
              </w:r>
            </w:del>
          </w:p>
        </w:tc>
        <w:tc>
          <w:tcPr>
            <w:tcW w:w="0" w:type="auto"/>
            <w:hideMark/>
          </w:tcPr>
          <w:p w14:paraId="1726E56B" w14:textId="603B72E2" w:rsidR="00822A7A" w:rsidRPr="00822A7A" w:rsidDel="00D20E1C" w:rsidRDefault="00822A7A" w:rsidP="00822A7A">
            <w:pPr>
              <w:rPr>
                <w:del w:id="8132" w:author="danupraset@gmail.com" w:date="2025-09-23T16:06:00Z"/>
                <w:rFonts w:ascii="Arial" w:hAnsi="Arial" w:cs="Arial"/>
                <w:szCs w:val="20"/>
                <w:lang w:val="en-SG"/>
              </w:rPr>
            </w:pPr>
            <w:del w:id="8133" w:author="danupraset@gmail.com" w:date="2025-09-23T16:06:00Z">
              <w:r w:rsidRPr="00822A7A" w:rsidDel="00D20E1C">
                <w:rPr>
                  <w:rFonts w:ascii="Arial" w:hAnsi="Arial" w:cs="Arial"/>
                  <w:szCs w:val="20"/>
                  <w:lang w:val="en-SG"/>
                </w:rPr>
                <w:delText>AXS sends a payment completion transmission to the service.</w:delText>
              </w:r>
            </w:del>
          </w:p>
        </w:tc>
      </w:tr>
      <w:tr w:rsidR="00822A7A" w:rsidRPr="00822A7A" w:rsidDel="00D20E1C" w14:paraId="68E072FF" w14:textId="7B362BEA" w:rsidTr="00822A7A">
        <w:trPr>
          <w:del w:id="8134" w:author="danupraset@gmail.com" w:date="2025-09-23T16:06:00Z"/>
        </w:trPr>
        <w:tc>
          <w:tcPr>
            <w:tcW w:w="0" w:type="auto"/>
            <w:hideMark/>
          </w:tcPr>
          <w:p w14:paraId="7BE734A4" w14:textId="31D4079F" w:rsidR="00822A7A" w:rsidRPr="00822A7A" w:rsidDel="00D20E1C" w:rsidRDefault="00822A7A" w:rsidP="00822A7A">
            <w:pPr>
              <w:rPr>
                <w:del w:id="8135" w:author="danupraset@gmail.com" w:date="2025-09-23T16:06:00Z"/>
                <w:rFonts w:ascii="Arial" w:hAnsi="Arial" w:cs="Arial"/>
                <w:szCs w:val="20"/>
                <w:lang w:val="en-SG"/>
              </w:rPr>
            </w:pPr>
            <w:del w:id="8136" w:author="danupraset@gmail.com" w:date="2025-09-23T16:06:00Z">
              <w:r w:rsidRPr="00822A7A" w:rsidDel="00D20E1C">
                <w:rPr>
                  <w:rFonts w:ascii="Arial" w:hAnsi="Arial" w:cs="Arial"/>
                  <w:szCs w:val="20"/>
                  <w:lang w:val="en-SG"/>
                </w:rPr>
                <w:delText>APIM API key authentication</w:delText>
              </w:r>
            </w:del>
          </w:p>
        </w:tc>
        <w:tc>
          <w:tcPr>
            <w:tcW w:w="0" w:type="auto"/>
            <w:hideMark/>
          </w:tcPr>
          <w:p w14:paraId="6FDB7D3F" w14:textId="470EE88E" w:rsidR="00822A7A" w:rsidRPr="00822A7A" w:rsidDel="00D20E1C" w:rsidRDefault="00822A7A" w:rsidP="00822A7A">
            <w:pPr>
              <w:rPr>
                <w:del w:id="8137" w:author="danupraset@gmail.com" w:date="2025-09-23T16:06:00Z"/>
                <w:rFonts w:ascii="Arial" w:hAnsi="Arial" w:cs="Arial"/>
                <w:szCs w:val="20"/>
                <w:lang w:val="en-SG"/>
              </w:rPr>
            </w:pPr>
            <w:del w:id="8138" w:author="danupraset@gmail.com" w:date="2025-09-23T16:06:00Z">
              <w:r w:rsidRPr="00822A7A" w:rsidDel="00D20E1C">
                <w:rPr>
                  <w:rFonts w:ascii="Arial" w:hAnsi="Arial" w:cs="Arial"/>
                  <w:szCs w:val="20"/>
                  <w:lang w:val="en-SG"/>
                </w:rPr>
                <w:delText>API key validation</w:delText>
              </w:r>
            </w:del>
          </w:p>
        </w:tc>
        <w:tc>
          <w:tcPr>
            <w:tcW w:w="0" w:type="auto"/>
            <w:hideMark/>
          </w:tcPr>
          <w:p w14:paraId="5260DBE3" w14:textId="6965A34A" w:rsidR="00822A7A" w:rsidRPr="00822A7A" w:rsidDel="00D20E1C" w:rsidRDefault="00822A7A" w:rsidP="00822A7A">
            <w:pPr>
              <w:rPr>
                <w:del w:id="8139" w:author="danupraset@gmail.com" w:date="2025-09-23T16:06:00Z"/>
                <w:rFonts w:ascii="Arial" w:hAnsi="Arial" w:cs="Arial"/>
                <w:szCs w:val="20"/>
                <w:lang w:val="en-SG"/>
              </w:rPr>
            </w:pPr>
            <w:del w:id="8140" w:author="danupraset@gmail.com" w:date="2025-09-23T16:06:00Z">
              <w:r w:rsidRPr="00822A7A" w:rsidDel="00D20E1C">
                <w:rPr>
                  <w:rFonts w:ascii="Arial" w:hAnsi="Arial" w:cs="Arial"/>
                  <w:szCs w:val="20"/>
                  <w:lang w:val="en-SG"/>
                </w:rPr>
                <w:delText>Validates the API key; failure returns an error message and ends process; success continues.</w:delText>
              </w:r>
            </w:del>
          </w:p>
        </w:tc>
      </w:tr>
      <w:tr w:rsidR="00822A7A" w:rsidRPr="00822A7A" w:rsidDel="00D20E1C" w14:paraId="2407DD6C" w14:textId="2BFC403D" w:rsidTr="00822A7A">
        <w:trPr>
          <w:del w:id="8141" w:author="danupraset@gmail.com" w:date="2025-09-23T16:06:00Z"/>
        </w:trPr>
        <w:tc>
          <w:tcPr>
            <w:tcW w:w="0" w:type="auto"/>
            <w:hideMark/>
          </w:tcPr>
          <w:p w14:paraId="05A8912F" w14:textId="6E1B7C27" w:rsidR="00822A7A" w:rsidRPr="00822A7A" w:rsidDel="00D20E1C" w:rsidRDefault="00822A7A" w:rsidP="00822A7A">
            <w:pPr>
              <w:rPr>
                <w:del w:id="8142" w:author="danupraset@gmail.com" w:date="2025-09-23T16:06:00Z"/>
                <w:rFonts w:ascii="Arial" w:hAnsi="Arial" w:cs="Arial"/>
                <w:szCs w:val="20"/>
                <w:lang w:val="en-SG"/>
              </w:rPr>
            </w:pPr>
            <w:del w:id="8143" w:author="danupraset@gmail.com" w:date="2025-09-23T16:06:00Z">
              <w:r w:rsidRPr="00822A7A" w:rsidDel="00D20E1C">
                <w:rPr>
                  <w:rFonts w:ascii="Arial" w:hAnsi="Arial" w:cs="Arial"/>
                  <w:szCs w:val="20"/>
                  <w:lang w:val="en-SG"/>
                </w:rPr>
                <w:delText>/PONWS/UpdatePONPayReq request</w:delText>
              </w:r>
            </w:del>
          </w:p>
        </w:tc>
        <w:tc>
          <w:tcPr>
            <w:tcW w:w="0" w:type="auto"/>
            <w:hideMark/>
          </w:tcPr>
          <w:p w14:paraId="2ED664CF" w14:textId="7CE21C53" w:rsidR="00822A7A" w:rsidRPr="00822A7A" w:rsidDel="00D20E1C" w:rsidRDefault="00822A7A" w:rsidP="00822A7A">
            <w:pPr>
              <w:rPr>
                <w:del w:id="8144" w:author="danupraset@gmail.com" w:date="2025-09-23T16:06:00Z"/>
                <w:rFonts w:ascii="Arial" w:hAnsi="Arial" w:cs="Arial"/>
                <w:szCs w:val="20"/>
                <w:lang w:val="en-SG"/>
              </w:rPr>
            </w:pPr>
            <w:del w:id="8145" w:author="danupraset@gmail.com" w:date="2025-09-23T16:06:00Z">
              <w:r w:rsidRPr="00822A7A" w:rsidDel="00D20E1C">
                <w:rPr>
                  <w:rFonts w:ascii="Arial" w:hAnsi="Arial" w:cs="Arial"/>
                  <w:szCs w:val="20"/>
                  <w:lang w:val="en-SG"/>
                </w:rPr>
                <w:delText>Payment update request</w:delText>
              </w:r>
            </w:del>
          </w:p>
        </w:tc>
        <w:tc>
          <w:tcPr>
            <w:tcW w:w="0" w:type="auto"/>
            <w:hideMark/>
          </w:tcPr>
          <w:p w14:paraId="71E61D88" w14:textId="19D8C4A2" w:rsidR="00822A7A" w:rsidRPr="00822A7A" w:rsidDel="00D20E1C" w:rsidRDefault="00822A7A" w:rsidP="00822A7A">
            <w:pPr>
              <w:rPr>
                <w:del w:id="8146" w:author="danupraset@gmail.com" w:date="2025-09-23T16:06:00Z"/>
                <w:rFonts w:ascii="Arial" w:hAnsi="Arial" w:cs="Arial"/>
                <w:szCs w:val="20"/>
                <w:lang w:val="en-SG"/>
              </w:rPr>
            </w:pPr>
            <w:del w:id="8147" w:author="danupraset@gmail.com" w:date="2025-09-23T16:06:00Z">
              <w:r w:rsidRPr="00822A7A" w:rsidDel="00D20E1C">
                <w:rPr>
                  <w:rFonts w:ascii="Arial" w:hAnsi="Arial" w:cs="Arial"/>
                  <w:szCs w:val="20"/>
                  <w:lang w:val="en-SG"/>
                </w:rPr>
                <w:delText>Sends payment update request to ocmsdevapp endpoint; logs request to eocms_web_txn_audit.</w:delText>
              </w:r>
            </w:del>
          </w:p>
        </w:tc>
      </w:tr>
      <w:tr w:rsidR="00822A7A" w:rsidRPr="00822A7A" w:rsidDel="00D20E1C" w14:paraId="7067DB50" w14:textId="798E56EA" w:rsidTr="00822A7A">
        <w:trPr>
          <w:del w:id="8148" w:author="danupraset@gmail.com" w:date="2025-09-23T16:06:00Z"/>
        </w:trPr>
        <w:tc>
          <w:tcPr>
            <w:tcW w:w="0" w:type="auto"/>
            <w:hideMark/>
          </w:tcPr>
          <w:p w14:paraId="5CC64B2E" w14:textId="3571CCB2" w:rsidR="00822A7A" w:rsidRPr="00822A7A" w:rsidDel="00D20E1C" w:rsidRDefault="00822A7A" w:rsidP="00822A7A">
            <w:pPr>
              <w:rPr>
                <w:del w:id="8149" w:author="danupraset@gmail.com" w:date="2025-09-23T16:06:00Z"/>
                <w:rFonts w:ascii="Arial" w:hAnsi="Arial" w:cs="Arial"/>
                <w:szCs w:val="20"/>
                <w:lang w:val="en-SG"/>
              </w:rPr>
            </w:pPr>
            <w:del w:id="8150" w:author="danupraset@gmail.com" w:date="2025-09-23T16:06:00Z">
              <w:r w:rsidRPr="00822A7A" w:rsidDel="00D20E1C">
                <w:rPr>
                  <w:rFonts w:ascii="Arial" w:hAnsi="Arial" w:cs="Arial"/>
                  <w:szCs w:val="20"/>
                  <w:lang w:val="en-SG"/>
                </w:rPr>
                <w:delText>External authentication check</w:delText>
              </w:r>
            </w:del>
          </w:p>
        </w:tc>
        <w:tc>
          <w:tcPr>
            <w:tcW w:w="0" w:type="auto"/>
            <w:hideMark/>
          </w:tcPr>
          <w:p w14:paraId="3E3F0079" w14:textId="0482FE78" w:rsidR="00822A7A" w:rsidRPr="00822A7A" w:rsidDel="00D20E1C" w:rsidRDefault="00822A7A" w:rsidP="00822A7A">
            <w:pPr>
              <w:rPr>
                <w:del w:id="8151" w:author="danupraset@gmail.com" w:date="2025-09-23T16:06:00Z"/>
                <w:rFonts w:ascii="Arial" w:hAnsi="Arial" w:cs="Arial"/>
                <w:szCs w:val="20"/>
                <w:lang w:val="en-SG"/>
              </w:rPr>
            </w:pPr>
            <w:del w:id="8152" w:author="danupraset@gmail.com" w:date="2025-09-23T16:06:00Z">
              <w:r w:rsidRPr="00822A7A" w:rsidDel="00D20E1C">
                <w:rPr>
                  <w:rFonts w:ascii="Arial" w:hAnsi="Arial" w:cs="Arial"/>
                  <w:szCs w:val="20"/>
                  <w:lang w:val="en-SG"/>
                </w:rPr>
                <w:delText>Subscription key verification</w:delText>
              </w:r>
            </w:del>
          </w:p>
        </w:tc>
        <w:tc>
          <w:tcPr>
            <w:tcW w:w="0" w:type="auto"/>
            <w:hideMark/>
          </w:tcPr>
          <w:p w14:paraId="1201F6DB" w14:textId="471B335D" w:rsidR="00822A7A" w:rsidRPr="00822A7A" w:rsidDel="00D20E1C" w:rsidRDefault="00822A7A" w:rsidP="00822A7A">
            <w:pPr>
              <w:rPr>
                <w:del w:id="8153" w:author="danupraset@gmail.com" w:date="2025-09-23T16:06:00Z"/>
                <w:rFonts w:ascii="Arial" w:hAnsi="Arial" w:cs="Arial"/>
                <w:szCs w:val="20"/>
                <w:lang w:val="en-SG"/>
              </w:rPr>
            </w:pPr>
            <w:del w:id="8154" w:author="danupraset@gmail.com" w:date="2025-09-23T16:06:00Z">
              <w:r w:rsidRPr="00822A7A" w:rsidDel="00D20E1C">
                <w:rPr>
                  <w:rFonts w:ascii="Arial" w:hAnsi="Arial" w:cs="Arial"/>
                  <w:szCs w:val="20"/>
                  <w:lang w:val="en-SG"/>
                </w:rPr>
                <w:delText>Compares APIM subscription key with Key Vault subscription key using sender value.</w:delText>
              </w:r>
            </w:del>
          </w:p>
        </w:tc>
      </w:tr>
      <w:tr w:rsidR="00822A7A" w:rsidRPr="00822A7A" w:rsidDel="00D20E1C" w14:paraId="32AD0B15" w14:textId="4DB5D7C6" w:rsidTr="00822A7A">
        <w:trPr>
          <w:del w:id="8155" w:author="danupraset@gmail.com" w:date="2025-09-23T16:06:00Z"/>
        </w:trPr>
        <w:tc>
          <w:tcPr>
            <w:tcW w:w="0" w:type="auto"/>
            <w:hideMark/>
          </w:tcPr>
          <w:p w14:paraId="5B558F43" w14:textId="4E92B977" w:rsidR="00822A7A" w:rsidRPr="00822A7A" w:rsidDel="00D20E1C" w:rsidRDefault="00822A7A" w:rsidP="00822A7A">
            <w:pPr>
              <w:rPr>
                <w:del w:id="8156" w:author="danupraset@gmail.com" w:date="2025-09-23T16:06:00Z"/>
                <w:rFonts w:ascii="Arial" w:hAnsi="Arial" w:cs="Arial"/>
                <w:szCs w:val="20"/>
                <w:lang w:val="en-SG"/>
              </w:rPr>
            </w:pPr>
            <w:del w:id="8157" w:author="danupraset@gmail.com" w:date="2025-09-23T16:06:00Z">
              <w:r w:rsidRPr="00822A7A" w:rsidDel="00D20E1C">
                <w:rPr>
                  <w:rFonts w:ascii="Arial" w:hAnsi="Arial" w:cs="Arial"/>
                  <w:szCs w:val="20"/>
                  <w:lang w:val="en-SG"/>
                </w:rPr>
                <w:delText>Authentication success?</w:delText>
              </w:r>
            </w:del>
          </w:p>
        </w:tc>
        <w:tc>
          <w:tcPr>
            <w:tcW w:w="0" w:type="auto"/>
            <w:hideMark/>
          </w:tcPr>
          <w:p w14:paraId="7C65D946" w14:textId="0D48001A" w:rsidR="00822A7A" w:rsidRPr="00822A7A" w:rsidDel="00D20E1C" w:rsidRDefault="00822A7A" w:rsidP="00822A7A">
            <w:pPr>
              <w:rPr>
                <w:del w:id="8158" w:author="danupraset@gmail.com" w:date="2025-09-23T16:06:00Z"/>
                <w:rFonts w:ascii="Arial" w:hAnsi="Arial" w:cs="Arial"/>
                <w:szCs w:val="20"/>
                <w:lang w:val="en-SG"/>
              </w:rPr>
            </w:pPr>
            <w:del w:id="8159" w:author="danupraset@gmail.com" w:date="2025-09-23T16:06:00Z">
              <w:r w:rsidRPr="00822A7A" w:rsidDel="00D20E1C">
                <w:rPr>
                  <w:rFonts w:ascii="Arial" w:hAnsi="Arial" w:cs="Arial"/>
                  <w:szCs w:val="20"/>
                  <w:lang w:val="en-SG"/>
                </w:rPr>
                <w:delText>Authentication decision</w:delText>
              </w:r>
            </w:del>
          </w:p>
        </w:tc>
        <w:tc>
          <w:tcPr>
            <w:tcW w:w="0" w:type="auto"/>
            <w:hideMark/>
          </w:tcPr>
          <w:p w14:paraId="6A4D4DC2" w14:textId="7F6E8373" w:rsidR="00822A7A" w:rsidRPr="00822A7A" w:rsidDel="00D20E1C" w:rsidRDefault="00822A7A" w:rsidP="00822A7A">
            <w:pPr>
              <w:rPr>
                <w:del w:id="8160" w:author="danupraset@gmail.com" w:date="2025-09-23T16:06:00Z"/>
                <w:rFonts w:ascii="Arial" w:hAnsi="Arial" w:cs="Arial"/>
                <w:szCs w:val="20"/>
                <w:lang w:val="en-SG"/>
              </w:rPr>
            </w:pPr>
            <w:del w:id="8161" w:author="danupraset@gmail.com" w:date="2025-09-23T16:06:00Z">
              <w:r w:rsidRPr="00822A7A" w:rsidDel="00D20E1C">
                <w:rPr>
                  <w:rFonts w:ascii="Arial" w:hAnsi="Arial" w:cs="Arial"/>
                  <w:szCs w:val="20"/>
                  <w:lang w:val="en-SG"/>
                </w:rPr>
                <w:delText>If failed, returns 401 Authentication Failed; if successful, continues.</w:delText>
              </w:r>
            </w:del>
          </w:p>
        </w:tc>
      </w:tr>
      <w:tr w:rsidR="00822A7A" w:rsidRPr="00822A7A" w:rsidDel="00D20E1C" w14:paraId="07071ECE" w14:textId="48C23C6E" w:rsidTr="00822A7A">
        <w:trPr>
          <w:del w:id="8162" w:author="danupraset@gmail.com" w:date="2025-09-23T16:06:00Z"/>
        </w:trPr>
        <w:tc>
          <w:tcPr>
            <w:tcW w:w="0" w:type="auto"/>
            <w:hideMark/>
          </w:tcPr>
          <w:p w14:paraId="338EE4EB" w14:textId="783CDBD1" w:rsidR="00822A7A" w:rsidRPr="00822A7A" w:rsidDel="00D20E1C" w:rsidRDefault="00822A7A" w:rsidP="00822A7A">
            <w:pPr>
              <w:rPr>
                <w:del w:id="8163" w:author="danupraset@gmail.com" w:date="2025-09-23T16:06:00Z"/>
                <w:rFonts w:ascii="Arial" w:hAnsi="Arial" w:cs="Arial"/>
                <w:szCs w:val="20"/>
                <w:lang w:val="en-SG"/>
              </w:rPr>
            </w:pPr>
            <w:del w:id="8164" w:author="danupraset@gmail.com" w:date="2025-09-23T16:06:00Z">
              <w:r w:rsidRPr="00822A7A" w:rsidDel="00D20E1C">
                <w:rPr>
                  <w:rFonts w:ascii="Arial" w:hAnsi="Arial" w:cs="Arial"/>
                  <w:szCs w:val="20"/>
                  <w:lang w:val="en-SG"/>
                </w:rPr>
                <w:delText>External body payload check</w:delText>
              </w:r>
            </w:del>
          </w:p>
        </w:tc>
        <w:tc>
          <w:tcPr>
            <w:tcW w:w="0" w:type="auto"/>
            <w:hideMark/>
          </w:tcPr>
          <w:p w14:paraId="0BF0DF5F" w14:textId="4A0AB282" w:rsidR="00822A7A" w:rsidRPr="00822A7A" w:rsidDel="00D20E1C" w:rsidRDefault="00822A7A" w:rsidP="00822A7A">
            <w:pPr>
              <w:rPr>
                <w:del w:id="8165" w:author="danupraset@gmail.com" w:date="2025-09-23T16:06:00Z"/>
                <w:rFonts w:ascii="Arial" w:hAnsi="Arial" w:cs="Arial"/>
                <w:szCs w:val="20"/>
                <w:lang w:val="en-SG"/>
              </w:rPr>
            </w:pPr>
            <w:del w:id="8166" w:author="danupraset@gmail.com" w:date="2025-09-23T16:06:00Z">
              <w:r w:rsidRPr="00822A7A" w:rsidDel="00D20E1C">
                <w:rPr>
                  <w:rFonts w:ascii="Arial" w:hAnsi="Arial" w:cs="Arial"/>
                  <w:szCs w:val="20"/>
                  <w:lang w:val="en-SG"/>
                </w:rPr>
                <w:delText>Request data validation</w:delText>
              </w:r>
            </w:del>
          </w:p>
        </w:tc>
        <w:tc>
          <w:tcPr>
            <w:tcW w:w="0" w:type="auto"/>
            <w:hideMark/>
          </w:tcPr>
          <w:p w14:paraId="32B5E461" w14:textId="1A444971" w:rsidR="00822A7A" w:rsidRPr="00822A7A" w:rsidDel="00D20E1C" w:rsidRDefault="00822A7A" w:rsidP="00822A7A">
            <w:pPr>
              <w:rPr>
                <w:del w:id="8167" w:author="danupraset@gmail.com" w:date="2025-09-23T16:06:00Z"/>
                <w:rFonts w:ascii="Arial" w:hAnsi="Arial" w:cs="Arial"/>
                <w:szCs w:val="20"/>
                <w:lang w:val="en-SG"/>
              </w:rPr>
            </w:pPr>
            <w:del w:id="8168" w:author="danupraset@gmail.com" w:date="2025-09-23T16:06:00Z">
              <w:r w:rsidRPr="00822A7A" w:rsidDel="00D20E1C">
                <w:rPr>
                  <w:rFonts w:ascii="Arial" w:hAnsi="Arial" w:cs="Arial"/>
                  <w:szCs w:val="20"/>
                  <w:lang w:val="en-SG"/>
                </w:rPr>
                <w:delText>Verifies all mandatory fields and field formats according to specification.</w:delText>
              </w:r>
            </w:del>
          </w:p>
        </w:tc>
      </w:tr>
      <w:tr w:rsidR="00822A7A" w:rsidRPr="00822A7A" w:rsidDel="00D20E1C" w14:paraId="2D50BE79" w14:textId="49325DCF" w:rsidTr="00822A7A">
        <w:trPr>
          <w:del w:id="8169" w:author="danupraset@gmail.com" w:date="2025-09-23T16:06:00Z"/>
        </w:trPr>
        <w:tc>
          <w:tcPr>
            <w:tcW w:w="0" w:type="auto"/>
            <w:hideMark/>
          </w:tcPr>
          <w:p w14:paraId="373575D7" w14:textId="1CEAA85E" w:rsidR="00822A7A" w:rsidRPr="00822A7A" w:rsidDel="00D20E1C" w:rsidRDefault="00822A7A" w:rsidP="00822A7A">
            <w:pPr>
              <w:rPr>
                <w:del w:id="8170" w:author="danupraset@gmail.com" w:date="2025-09-23T16:06:00Z"/>
                <w:rFonts w:ascii="Arial" w:hAnsi="Arial" w:cs="Arial"/>
                <w:szCs w:val="20"/>
                <w:lang w:val="en-SG"/>
              </w:rPr>
            </w:pPr>
            <w:del w:id="8171" w:author="danupraset@gmail.com" w:date="2025-09-23T16:06:00Z">
              <w:r w:rsidRPr="00822A7A" w:rsidDel="00D20E1C">
                <w:rPr>
                  <w:rFonts w:ascii="Arial" w:hAnsi="Arial" w:cs="Arial"/>
                  <w:szCs w:val="20"/>
                  <w:lang w:val="en-SG"/>
                </w:rPr>
                <w:delText>Payload check success?</w:delText>
              </w:r>
            </w:del>
          </w:p>
        </w:tc>
        <w:tc>
          <w:tcPr>
            <w:tcW w:w="0" w:type="auto"/>
            <w:hideMark/>
          </w:tcPr>
          <w:p w14:paraId="18F68B01" w14:textId="3A689CDD" w:rsidR="00822A7A" w:rsidRPr="00822A7A" w:rsidDel="00D20E1C" w:rsidRDefault="00822A7A" w:rsidP="00822A7A">
            <w:pPr>
              <w:rPr>
                <w:del w:id="8172" w:author="danupraset@gmail.com" w:date="2025-09-23T16:06:00Z"/>
                <w:rFonts w:ascii="Arial" w:hAnsi="Arial" w:cs="Arial"/>
                <w:szCs w:val="20"/>
                <w:lang w:val="en-SG"/>
              </w:rPr>
            </w:pPr>
            <w:del w:id="8173" w:author="danupraset@gmail.com" w:date="2025-09-23T16:06:00Z">
              <w:r w:rsidRPr="00822A7A" w:rsidDel="00D20E1C">
                <w:rPr>
                  <w:rFonts w:ascii="Arial" w:hAnsi="Arial" w:cs="Arial"/>
                  <w:szCs w:val="20"/>
                  <w:lang w:val="en-SG"/>
                </w:rPr>
                <w:delText>Payload validation decision</w:delText>
              </w:r>
            </w:del>
          </w:p>
        </w:tc>
        <w:tc>
          <w:tcPr>
            <w:tcW w:w="0" w:type="auto"/>
            <w:hideMark/>
          </w:tcPr>
          <w:p w14:paraId="453F6D4B" w14:textId="47ACBF44" w:rsidR="00822A7A" w:rsidRPr="00822A7A" w:rsidDel="00D20E1C" w:rsidRDefault="00822A7A" w:rsidP="00822A7A">
            <w:pPr>
              <w:rPr>
                <w:del w:id="8174" w:author="danupraset@gmail.com" w:date="2025-09-23T16:06:00Z"/>
                <w:rFonts w:ascii="Arial" w:hAnsi="Arial" w:cs="Arial"/>
                <w:szCs w:val="20"/>
                <w:lang w:val="en-SG"/>
              </w:rPr>
            </w:pPr>
            <w:del w:id="8175" w:author="danupraset@gmail.com" w:date="2025-09-23T16:06:00Z">
              <w:r w:rsidRPr="00822A7A" w:rsidDel="00D20E1C">
                <w:rPr>
                  <w:rFonts w:ascii="Arial" w:hAnsi="Arial" w:cs="Arial"/>
                  <w:szCs w:val="20"/>
                  <w:lang w:val="en-SG"/>
                </w:rPr>
                <w:delText>If failed, logs request with error remarks in eocms_web_txn_details, returns 400 Bad Request; if successful, continues.</w:delText>
              </w:r>
            </w:del>
          </w:p>
        </w:tc>
      </w:tr>
      <w:tr w:rsidR="00822A7A" w:rsidRPr="00822A7A" w:rsidDel="00D20E1C" w14:paraId="2C6E7182" w14:textId="608534F4" w:rsidTr="00822A7A">
        <w:trPr>
          <w:del w:id="8176" w:author="danupraset@gmail.com" w:date="2025-09-23T16:06:00Z"/>
        </w:trPr>
        <w:tc>
          <w:tcPr>
            <w:tcW w:w="0" w:type="auto"/>
            <w:hideMark/>
          </w:tcPr>
          <w:p w14:paraId="0DA7F4D6" w14:textId="053E50FA" w:rsidR="00822A7A" w:rsidRPr="00822A7A" w:rsidDel="00D20E1C" w:rsidRDefault="00822A7A" w:rsidP="00822A7A">
            <w:pPr>
              <w:rPr>
                <w:del w:id="8177" w:author="danupraset@gmail.com" w:date="2025-09-23T16:06:00Z"/>
                <w:rFonts w:ascii="Arial" w:hAnsi="Arial" w:cs="Arial"/>
                <w:szCs w:val="20"/>
                <w:lang w:val="en-SG"/>
              </w:rPr>
            </w:pPr>
            <w:del w:id="8178" w:author="danupraset@gmail.com" w:date="2025-09-23T16:06:00Z">
              <w:r w:rsidRPr="00822A7A" w:rsidDel="00D20E1C">
                <w:rPr>
                  <w:rFonts w:ascii="Arial" w:hAnsi="Arial" w:cs="Arial"/>
                  <w:szCs w:val="20"/>
                  <w:lang w:val="en-SG"/>
                </w:rPr>
                <w:delText>Record to eocms_web_txn_details</w:delText>
              </w:r>
            </w:del>
          </w:p>
        </w:tc>
        <w:tc>
          <w:tcPr>
            <w:tcW w:w="0" w:type="auto"/>
            <w:hideMark/>
          </w:tcPr>
          <w:p w14:paraId="7F687727" w14:textId="3B81FEB1" w:rsidR="00822A7A" w:rsidRPr="00822A7A" w:rsidDel="00D20E1C" w:rsidRDefault="00822A7A" w:rsidP="00822A7A">
            <w:pPr>
              <w:rPr>
                <w:del w:id="8179" w:author="danupraset@gmail.com" w:date="2025-09-23T16:06:00Z"/>
                <w:rFonts w:ascii="Arial" w:hAnsi="Arial" w:cs="Arial"/>
                <w:szCs w:val="20"/>
                <w:lang w:val="en-SG"/>
              </w:rPr>
            </w:pPr>
            <w:del w:id="8180" w:author="danupraset@gmail.com" w:date="2025-09-23T16:06:00Z">
              <w:r w:rsidRPr="00822A7A" w:rsidDel="00D20E1C">
                <w:rPr>
                  <w:rFonts w:ascii="Arial" w:hAnsi="Arial" w:cs="Arial"/>
                  <w:szCs w:val="20"/>
                  <w:lang w:val="en-SG"/>
                </w:rPr>
                <w:delText>Transaction detail logging</w:delText>
              </w:r>
            </w:del>
          </w:p>
        </w:tc>
        <w:tc>
          <w:tcPr>
            <w:tcW w:w="0" w:type="auto"/>
            <w:hideMark/>
          </w:tcPr>
          <w:p w14:paraId="65B002F6" w14:textId="00F20A63" w:rsidR="00822A7A" w:rsidRPr="00822A7A" w:rsidDel="00D20E1C" w:rsidRDefault="00822A7A" w:rsidP="00822A7A">
            <w:pPr>
              <w:rPr>
                <w:del w:id="8181" w:author="danupraset@gmail.com" w:date="2025-09-23T16:06:00Z"/>
                <w:rFonts w:ascii="Arial" w:hAnsi="Arial" w:cs="Arial"/>
                <w:szCs w:val="20"/>
                <w:lang w:val="en-SG"/>
              </w:rPr>
            </w:pPr>
            <w:del w:id="8182" w:author="danupraset@gmail.com" w:date="2025-09-23T16:06:00Z">
              <w:r w:rsidRPr="00822A7A" w:rsidDel="00D20E1C">
                <w:rPr>
                  <w:rFonts w:ascii="Arial" w:hAnsi="Arial" w:cs="Arial"/>
                  <w:szCs w:val="20"/>
                  <w:lang w:val="en-SG"/>
                </w:rPr>
                <w:delText>Records request details without error remarks.</w:delText>
              </w:r>
            </w:del>
          </w:p>
        </w:tc>
      </w:tr>
      <w:tr w:rsidR="00822A7A" w:rsidRPr="00822A7A" w:rsidDel="00D20E1C" w14:paraId="29AE6B72" w14:textId="3907C5EB" w:rsidTr="00822A7A">
        <w:trPr>
          <w:del w:id="8183" w:author="danupraset@gmail.com" w:date="2025-09-23T16:06:00Z"/>
        </w:trPr>
        <w:tc>
          <w:tcPr>
            <w:tcW w:w="0" w:type="auto"/>
            <w:hideMark/>
          </w:tcPr>
          <w:p w14:paraId="24054F69" w14:textId="42B3A92D" w:rsidR="00822A7A" w:rsidRPr="00822A7A" w:rsidDel="00D20E1C" w:rsidRDefault="00822A7A" w:rsidP="00822A7A">
            <w:pPr>
              <w:rPr>
                <w:del w:id="8184" w:author="danupraset@gmail.com" w:date="2025-09-23T16:06:00Z"/>
                <w:rFonts w:ascii="Arial" w:hAnsi="Arial" w:cs="Arial"/>
                <w:szCs w:val="20"/>
                <w:lang w:val="en-SG"/>
              </w:rPr>
            </w:pPr>
            <w:del w:id="8185" w:author="danupraset@gmail.com" w:date="2025-09-23T16:06:00Z">
              <w:r w:rsidRPr="00822A7A" w:rsidDel="00D20E1C">
                <w:rPr>
                  <w:rFonts w:ascii="Arial" w:hAnsi="Arial" w:cs="Arial"/>
                  <w:szCs w:val="20"/>
                  <w:lang w:val="en-SG"/>
                </w:rPr>
                <w:delText>OCMS BE call to URA PG</w:delText>
              </w:r>
            </w:del>
          </w:p>
        </w:tc>
        <w:tc>
          <w:tcPr>
            <w:tcW w:w="0" w:type="auto"/>
            <w:hideMark/>
          </w:tcPr>
          <w:p w14:paraId="7AC4380C" w14:textId="720A3DF4" w:rsidR="00822A7A" w:rsidRPr="00822A7A" w:rsidDel="00D20E1C" w:rsidRDefault="00822A7A" w:rsidP="00822A7A">
            <w:pPr>
              <w:rPr>
                <w:del w:id="8186" w:author="danupraset@gmail.com" w:date="2025-09-23T16:06:00Z"/>
                <w:rFonts w:ascii="Arial" w:hAnsi="Arial" w:cs="Arial"/>
                <w:szCs w:val="20"/>
                <w:lang w:val="en-SG"/>
              </w:rPr>
            </w:pPr>
            <w:del w:id="8187" w:author="danupraset@gmail.com" w:date="2025-09-23T16:06:00Z">
              <w:r w:rsidRPr="00822A7A" w:rsidDel="00D20E1C">
                <w:rPr>
                  <w:rFonts w:ascii="Arial" w:hAnsi="Arial" w:cs="Arial"/>
                  <w:szCs w:val="20"/>
                  <w:lang w:val="en-SG"/>
                </w:rPr>
                <w:delText>External payment gateway call</w:delText>
              </w:r>
            </w:del>
          </w:p>
        </w:tc>
        <w:tc>
          <w:tcPr>
            <w:tcW w:w="0" w:type="auto"/>
            <w:hideMark/>
          </w:tcPr>
          <w:p w14:paraId="54A71A72" w14:textId="728D7D2B" w:rsidR="00822A7A" w:rsidRPr="00822A7A" w:rsidDel="00D20E1C" w:rsidRDefault="00822A7A" w:rsidP="00822A7A">
            <w:pPr>
              <w:rPr>
                <w:del w:id="8188" w:author="danupraset@gmail.com" w:date="2025-09-23T16:06:00Z"/>
                <w:rFonts w:ascii="Arial" w:hAnsi="Arial" w:cs="Arial"/>
                <w:szCs w:val="20"/>
                <w:lang w:val="en-SG"/>
              </w:rPr>
            </w:pPr>
            <w:del w:id="8189" w:author="danupraset@gmail.com" w:date="2025-09-23T16:06:00Z">
              <w:r w:rsidRPr="00822A7A" w:rsidDel="00D20E1C">
                <w:rPr>
                  <w:rFonts w:ascii="Arial" w:hAnsi="Arial" w:cs="Arial"/>
                  <w:szCs w:val="20"/>
                  <w:lang w:val="en-SG"/>
                </w:rPr>
                <w:delText>Sends POST request to URA PG API (insertCasAxsTxn) via APIM.</w:delText>
              </w:r>
            </w:del>
          </w:p>
        </w:tc>
      </w:tr>
      <w:tr w:rsidR="00822A7A" w:rsidRPr="00822A7A" w:rsidDel="00D20E1C" w14:paraId="36E545F3" w14:textId="67C876E8" w:rsidTr="00822A7A">
        <w:trPr>
          <w:del w:id="8190" w:author="danupraset@gmail.com" w:date="2025-09-23T16:06:00Z"/>
        </w:trPr>
        <w:tc>
          <w:tcPr>
            <w:tcW w:w="0" w:type="auto"/>
            <w:hideMark/>
          </w:tcPr>
          <w:p w14:paraId="235CBAB3" w14:textId="1D3CBC0D" w:rsidR="00822A7A" w:rsidRPr="00822A7A" w:rsidDel="00D20E1C" w:rsidRDefault="00822A7A" w:rsidP="00822A7A">
            <w:pPr>
              <w:rPr>
                <w:del w:id="8191" w:author="danupraset@gmail.com" w:date="2025-09-23T16:06:00Z"/>
                <w:rFonts w:ascii="Arial" w:hAnsi="Arial" w:cs="Arial"/>
                <w:szCs w:val="20"/>
                <w:lang w:val="en-SG"/>
              </w:rPr>
            </w:pPr>
            <w:del w:id="8192" w:author="danupraset@gmail.com" w:date="2025-09-23T16:06:00Z">
              <w:r w:rsidRPr="00822A7A" w:rsidDel="00D20E1C">
                <w:rPr>
                  <w:rFonts w:ascii="Arial" w:hAnsi="Arial" w:cs="Arial"/>
                  <w:szCs w:val="20"/>
                  <w:lang w:val="en-SG"/>
                </w:rPr>
                <w:delText>errCode exist?</w:delText>
              </w:r>
            </w:del>
          </w:p>
        </w:tc>
        <w:tc>
          <w:tcPr>
            <w:tcW w:w="0" w:type="auto"/>
            <w:hideMark/>
          </w:tcPr>
          <w:p w14:paraId="3773270A" w14:textId="2B63E1C1" w:rsidR="00822A7A" w:rsidRPr="00822A7A" w:rsidDel="00D20E1C" w:rsidRDefault="00822A7A" w:rsidP="00822A7A">
            <w:pPr>
              <w:rPr>
                <w:del w:id="8193" w:author="danupraset@gmail.com" w:date="2025-09-23T16:06:00Z"/>
                <w:rFonts w:ascii="Arial" w:hAnsi="Arial" w:cs="Arial"/>
                <w:szCs w:val="20"/>
                <w:lang w:val="en-SG"/>
              </w:rPr>
            </w:pPr>
            <w:del w:id="8194" w:author="danupraset@gmail.com" w:date="2025-09-23T16:06:00Z">
              <w:r w:rsidRPr="00822A7A" w:rsidDel="00D20E1C">
                <w:rPr>
                  <w:rFonts w:ascii="Arial" w:hAnsi="Arial" w:cs="Arial"/>
                  <w:szCs w:val="20"/>
                  <w:lang w:val="en-SG"/>
                </w:rPr>
                <w:delText>URA response evaluation</w:delText>
              </w:r>
            </w:del>
          </w:p>
        </w:tc>
        <w:tc>
          <w:tcPr>
            <w:tcW w:w="0" w:type="auto"/>
            <w:hideMark/>
          </w:tcPr>
          <w:p w14:paraId="57AD8572" w14:textId="55FD0C29" w:rsidR="00822A7A" w:rsidRPr="00822A7A" w:rsidDel="00D20E1C" w:rsidRDefault="00822A7A" w:rsidP="00822A7A">
            <w:pPr>
              <w:rPr>
                <w:del w:id="8195" w:author="danupraset@gmail.com" w:date="2025-09-23T16:06:00Z"/>
                <w:rFonts w:ascii="Arial" w:hAnsi="Arial" w:cs="Arial"/>
                <w:szCs w:val="20"/>
                <w:lang w:val="en-SG"/>
              </w:rPr>
            </w:pPr>
            <w:del w:id="8196" w:author="danupraset@gmail.com" w:date="2025-09-23T16:06:00Z">
              <w:r w:rsidRPr="00822A7A" w:rsidDel="00D20E1C">
                <w:rPr>
                  <w:rFonts w:ascii="Arial" w:hAnsi="Arial" w:cs="Arial"/>
                  <w:szCs w:val="20"/>
                  <w:lang w:val="en-SG"/>
                </w:rPr>
                <w:delText>Checks if URA response contains an error code.</w:delText>
              </w:r>
            </w:del>
          </w:p>
        </w:tc>
      </w:tr>
      <w:tr w:rsidR="00822A7A" w:rsidRPr="00822A7A" w:rsidDel="00D20E1C" w14:paraId="66B7DACE" w14:textId="6A659DEA" w:rsidTr="00822A7A">
        <w:trPr>
          <w:del w:id="8197" w:author="danupraset@gmail.com" w:date="2025-09-23T16:06:00Z"/>
        </w:trPr>
        <w:tc>
          <w:tcPr>
            <w:tcW w:w="0" w:type="auto"/>
            <w:hideMark/>
          </w:tcPr>
          <w:p w14:paraId="14B94576" w14:textId="12D01D60" w:rsidR="00822A7A" w:rsidRPr="00822A7A" w:rsidDel="00D20E1C" w:rsidRDefault="00822A7A" w:rsidP="00822A7A">
            <w:pPr>
              <w:rPr>
                <w:del w:id="8198" w:author="danupraset@gmail.com" w:date="2025-09-23T16:06:00Z"/>
                <w:rFonts w:ascii="Arial" w:hAnsi="Arial" w:cs="Arial"/>
                <w:szCs w:val="20"/>
                <w:lang w:val="en-SG"/>
              </w:rPr>
            </w:pPr>
            <w:del w:id="8199" w:author="danupraset@gmail.com" w:date="2025-09-23T16:06:00Z">
              <w:r w:rsidRPr="00822A7A" w:rsidDel="00D20E1C">
                <w:rPr>
                  <w:rFonts w:ascii="Arial" w:hAnsi="Arial" w:cs="Arial"/>
                  <w:szCs w:val="20"/>
                  <w:lang w:val="en-SG"/>
                </w:rPr>
                <w:lastRenderedPageBreak/>
                <w:delText>errCode = ERR001?</w:delText>
              </w:r>
            </w:del>
          </w:p>
        </w:tc>
        <w:tc>
          <w:tcPr>
            <w:tcW w:w="0" w:type="auto"/>
            <w:hideMark/>
          </w:tcPr>
          <w:p w14:paraId="22AA6C9A" w14:textId="092458EE" w:rsidR="00822A7A" w:rsidRPr="00822A7A" w:rsidDel="00D20E1C" w:rsidRDefault="00822A7A" w:rsidP="00822A7A">
            <w:pPr>
              <w:rPr>
                <w:del w:id="8200" w:author="danupraset@gmail.com" w:date="2025-09-23T16:06:00Z"/>
                <w:rFonts w:ascii="Arial" w:hAnsi="Arial" w:cs="Arial"/>
                <w:szCs w:val="20"/>
                <w:lang w:val="en-SG"/>
              </w:rPr>
            </w:pPr>
            <w:del w:id="8201" w:author="danupraset@gmail.com" w:date="2025-09-23T16:06:00Z">
              <w:r w:rsidRPr="00822A7A" w:rsidDel="00D20E1C">
                <w:rPr>
                  <w:rFonts w:ascii="Arial" w:hAnsi="Arial" w:cs="Arial"/>
                  <w:szCs w:val="20"/>
                  <w:lang w:val="en-SG"/>
                </w:rPr>
                <w:delText>Specific error handling</w:delText>
              </w:r>
            </w:del>
          </w:p>
        </w:tc>
        <w:tc>
          <w:tcPr>
            <w:tcW w:w="0" w:type="auto"/>
            <w:hideMark/>
          </w:tcPr>
          <w:p w14:paraId="7F151447" w14:textId="5242DEAE" w:rsidR="00822A7A" w:rsidRPr="00822A7A" w:rsidDel="00D20E1C" w:rsidRDefault="00822A7A" w:rsidP="00822A7A">
            <w:pPr>
              <w:rPr>
                <w:del w:id="8202" w:author="danupraset@gmail.com" w:date="2025-09-23T16:06:00Z"/>
                <w:rFonts w:ascii="Arial" w:hAnsi="Arial" w:cs="Arial"/>
                <w:szCs w:val="20"/>
                <w:lang w:val="en-SG"/>
              </w:rPr>
            </w:pPr>
            <w:del w:id="8203" w:author="danupraset@gmail.com" w:date="2025-09-23T16:06:00Z">
              <w:r w:rsidRPr="00822A7A" w:rsidDel="00D20E1C">
                <w:rPr>
                  <w:rFonts w:ascii="Arial" w:hAnsi="Arial" w:cs="Arial"/>
                  <w:szCs w:val="20"/>
                  <w:lang w:val="en-SG"/>
                </w:rPr>
                <w:delText>If ERR001, proceed to retry logic; if other error, return error response to AXS and end.</w:delText>
              </w:r>
            </w:del>
          </w:p>
        </w:tc>
      </w:tr>
      <w:tr w:rsidR="00822A7A" w:rsidRPr="00822A7A" w:rsidDel="00D20E1C" w14:paraId="56E88E24" w14:textId="0C073253" w:rsidTr="00822A7A">
        <w:trPr>
          <w:del w:id="8204" w:author="danupraset@gmail.com" w:date="2025-09-23T16:06:00Z"/>
        </w:trPr>
        <w:tc>
          <w:tcPr>
            <w:tcW w:w="0" w:type="auto"/>
            <w:hideMark/>
          </w:tcPr>
          <w:p w14:paraId="36520A25" w14:textId="4ABA953A" w:rsidR="00822A7A" w:rsidRPr="00822A7A" w:rsidDel="00D20E1C" w:rsidRDefault="00822A7A" w:rsidP="00822A7A">
            <w:pPr>
              <w:rPr>
                <w:del w:id="8205" w:author="danupraset@gmail.com" w:date="2025-09-23T16:06:00Z"/>
                <w:rFonts w:ascii="Arial" w:hAnsi="Arial" w:cs="Arial"/>
                <w:szCs w:val="20"/>
                <w:lang w:val="en-SG"/>
              </w:rPr>
            </w:pPr>
            <w:del w:id="8206" w:author="danupraset@gmail.com" w:date="2025-09-23T16:06:00Z">
              <w:r w:rsidRPr="00822A7A" w:rsidDel="00D20E1C">
                <w:rPr>
                  <w:rFonts w:ascii="Arial" w:hAnsi="Arial" w:cs="Arial"/>
                  <w:szCs w:val="20"/>
                  <w:lang w:val="en-SG"/>
                </w:rPr>
                <w:delText>Already retry?</w:delText>
              </w:r>
            </w:del>
          </w:p>
        </w:tc>
        <w:tc>
          <w:tcPr>
            <w:tcW w:w="0" w:type="auto"/>
            <w:hideMark/>
          </w:tcPr>
          <w:p w14:paraId="045C0A35" w14:textId="3CA593D1" w:rsidR="00822A7A" w:rsidRPr="00822A7A" w:rsidDel="00D20E1C" w:rsidRDefault="00822A7A" w:rsidP="00822A7A">
            <w:pPr>
              <w:rPr>
                <w:del w:id="8207" w:author="danupraset@gmail.com" w:date="2025-09-23T16:06:00Z"/>
                <w:rFonts w:ascii="Arial" w:hAnsi="Arial" w:cs="Arial"/>
                <w:szCs w:val="20"/>
                <w:lang w:val="en-SG"/>
              </w:rPr>
            </w:pPr>
            <w:del w:id="8208" w:author="danupraset@gmail.com" w:date="2025-09-23T16:06:00Z">
              <w:r w:rsidRPr="00822A7A" w:rsidDel="00D20E1C">
                <w:rPr>
                  <w:rFonts w:ascii="Arial" w:hAnsi="Arial" w:cs="Arial"/>
                  <w:szCs w:val="20"/>
                  <w:lang w:val="en-SG"/>
                </w:rPr>
                <w:delText>Retry attempt check</w:delText>
              </w:r>
            </w:del>
          </w:p>
        </w:tc>
        <w:tc>
          <w:tcPr>
            <w:tcW w:w="0" w:type="auto"/>
            <w:hideMark/>
          </w:tcPr>
          <w:p w14:paraId="5A0041C8" w14:textId="0FBACAEA" w:rsidR="00822A7A" w:rsidRPr="00822A7A" w:rsidDel="00D20E1C" w:rsidRDefault="00822A7A" w:rsidP="00822A7A">
            <w:pPr>
              <w:rPr>
                <w:del w:id="8209" w:author="danupraset@gmail.com" w:date="2025-09-23T16:06:00Z"/>
                <w:rFonts w:ascii="Arial" w:hAnsi="Arial" w:cs="Arial"/>
                <w:szCs w:val="20"/>
                <w:lang w:val="en-SG"/>
              </w:rPr>
            </w:pPr>
            <w:del w:id="8210" w:author="danupraset@gmail.com" w:date="2025-09-23T16:06:00Z">
              <w:r w:rsidRPr="00822A7A" w:rsidDel="00D20E1C">
                <w:rPr>
                  <w:rFonts w:ascii="Arial" w:hAnsi="Arial" w:cs="Arial"/>
                  <w:szCs w:val="20"/>
                  <w:lang w:val="en-SG"/>
                </w:rPr>
                <w:delText>If no prior retry, wait 1 minute and retry once; if already retried, return error response to AXS and end.</w:delText>
              </w:r>
            </w:del>
          </w:p>
        </w:tc>
      </w:tr>
      <w:tr w:rsidR="00822A7A" w:rsidRPr="00822A7A" w:rsidDel="00D20E1C" w14:paraId="474B844D" w14:textId="75746C9D" w:rsidTr="00822A7A">
        <w:trPr>
          <w:del w:id="8211" w:author="danupraset@gmail.com" w:date="2025-09-23T16:06:00Z"/>
        </w:trPr>
        <w:tc>
          <w:tcPr>
            <w:tcW w:w="0" w:type="auto"/>
            <w:hideMark/>
          </w:tcPr>
          <w:p w14:paraId="32A1D7EA" w14:textId="40D4AAF5" w:rsidR="00822A7A" w:rsidRPr="00822A7A" w:rsidDel="00D20E1C" w:rsidRDefault="00822A7A" w:rsidP="00822A7A">
            <w:pPr>
              <w:rPr>
                <w:del w:id="8212" w:author="danupraset@gmail.com" w:date="2025-09-23T16:06:00Z"/>
                <w:rFonts w:ascii="Arial" w:hAnsi="Arial" w:cs="Arial"/>
                <w:szCs w:val="20"/>
                <w:lang w:val="en-SG"/>
              </w:rPr>
            </w:pPr>
            <w:del w:id="8213" w:author="danupraset@gmail.com" w:date="2025-09-23T16:06:00Z">
              <w:r w:rsidRPr="00822A7A" w:rsidDel="00D20E1C">
                <w:rPr>
                  <w:rFonts w:ascii="Arial" w:hAnsi="Arial" w:cs="Arial"/>
                  <w:szCs w:val="20"/>
                  <w:lang w:val="en-SG"/>
                </w:rPr>
                <w:delText>Update eVON</w:delText>
              </w:r>
            </w:del>
          </w:p>
        </w:tc>
        <w:tc>
          <w:tcPr>
            <w:tcW w:w="0" w:type="auto"/>
            <w:hideMark/>
          </w:tcPr>
          <w:p w14:paraId="05E507E0" w14:textId="176B8A3C" w:rsidR="00822A7A" w:rsidRPr="00822A7A" w:rsidDel="00D20E1C" w:rsidRDefault="00822A7A" w:rsidP="00822A7A">
            <w:pPr>
              <w:rPr>
                <w:del w:id="8214" w:author="danupraset@gmail.com" w:date="2025-09-23T16:06:00Z"/>
                <w:rFonts w:ascii="Arial" w:hAnsi="Arial" w:cs="Arial"/>
                <w:szCs w:val="20"/>
                <w:lang w:val="en-SG"/>
              </w:rPr>
            </w:pPr>
            <w:del w:id="8215" w:author="danupraset@gmail.com" w:date="2025-09-23T16:06:00Z">
              <w:r w:rsidRPr="00822A7A" w:rsidDel="00D20E1C">
                <w:rPr>
                  <w:rFonts w:ascii="Arial" w:hAnsi="Arial" w:cs="Arial"/>
                  <w:szCs w:val="20"/>
                  <w:lang w:val="en-SG"/>
                </w:rPr>
                <w:delText>Data update</w:delText>
              </w:r>
            </w:del>
          </w:p>
        </w:tc>
        <w:tc>
          <w:tcPr>
            <w:tcW w:w="0" w:type="auto"/>
            <w:hideMark/>
          </w:tcPr>
          <w:p w14:paraId="3E6BC403" w14:textId="7913536D" w:rsidR="00822A7A" w:rsidRPr="00822A7A" w:rsidDel="00D20E1C" w:rsidRDefault="00822A7A" w:rsidP="00822A7A">
            <w:pPr>
              <w:rPr>
                <w:del w:id="8216" w:author="danupraset@gmail.com" w:date="2025-09-23T16:06:00Z"/>
                <w:rFonts w:ascii="Arial" w:hAnsi="Arial" w:cs="Arial"/>
                <w:szCs w:val="20"/>
                <w:lang w:val="en-SG"/>
              </w:rPr>
            </w:pPr>
            <w:del w:id="8217" w:author="danupraset@gmail.com" w:date="2025-09-23T16:06:00Z">
              <w:r w:rsidRPr="00822A7A" w:rsidDel="00D20E1C">
                <w:rPr>
                  <w:rFonts w:ascii="Arial" w:hAnsi="Arial" w:cs="Arial"/>
                  <w:szCs w:val="20"/>
                  <w:lang w:val="en-SG"/>
                </w:rPr>
                <w:delText>Updates eVON record after successful URA processing.</w:delText>
              </w:r>
            </w:del>
          </w:p>
        </w:tc>
      </w:tr>
      <w:tr w:rsidR="00822A7A" w:rsidRPr="00822A7A" w:rsidDel="00D20E1C" w14:paraId="44DE2E9B" w14:textId="18C2C8F8" w:rsidTr="00822A7A">
        <w:trPr>
          <w:del w:id="8218" w:author="danupraset@gmail.com" w:date="2025-09-23T16:06:00Z"/>
        </w:trPr>
        <w:tc>
          <w:tcPr>
            <w:tcW w:w="0" w:type="auto"/>
            <w:hideMark/>
          </w:tcPr>
          <w:p w14:paraId="371F5650" w14:textId="20FA6A65" w:rsidR="00822A7A" w:rsidRPr="00822A7A" w:rsidDel="00D20E1C" w:rsidRDefault="00822A7A" w:rsidP="00822A7A">
            <w:pPr>
              <w:rPr>
                <w:del w:id="8219" w:author="danupraset@gmail.com" w:date="2025-09-23T16:06:00Z"/>
                <w:rFonts w:ascii="Arial" w:hAnsi="Arial" w:cs="Arial"/>
                <w:szCs w:val="20"/>
                <w:lang w:val="en-SG"/>
              </w:rPr>
            </w:pPr>
            <w:del w:id="8220" w:author="danupraset@gmail.com" w:date="2025-09-23T16:06:00Z">
              <w:r w:rsidRPr="00822A7A" w:rsidDel="00D20E1C">
                <w:rPr>
                  <w:rFonts w:ascii="Arial" w:hAnsi="Arial" w:cs="Arial"/>
                  <w:szCs w:val="20"/>
                  <w:lang w:val="en-SG"/>
                </w:rPr>
                <w:delText>Response to AXS (success)</w:delText>
              </w:r>
            </w:del>
          </w:p>
        </w:tc>
        <w:tc>
          <w:tcPr>
            <w:tcW w:w="0" w:type="auto"/>
            <w:hideMark/>
          </w:tcPr>
          <w:p w14:paraId="483F1AD2" w14:textId="74A1AF73" w:rsidR="00822A7A" w:rsidRPr="00822A7A" w:rsidDel="00D20E1C" w:rsidRDefault="00822A7A" w:rsidP="00822A7A">
            <w:pPr>
              <w:rPr>
                <w:del w:id="8221" w:author="danupraset@gmail.com" w:date="2025-09-23T16:06:00Z"/>
                <w:rFonts w:ascii="Arial" w:hAnsi="Arial" w:cs="Arial"/>
                <w:szCs w:val="20"/>
                <w:lang w:val="en-SG"/>
              </w:rPr>
            </w:pPr>
            <w:del w:id="8222" w:author="danupraset@gmail.com" w:date="2025-09-23T16:06:00Z">
              <w:r w:rsidRPr="00822A7A" w:rsidDel="00D20E1C">
                <w:rPr>
                  <w:rFonts w:ascii="Arial" w:hAnsi="Arial" w:cs="Arial"/>
                  <w:szCs w:val="20"/>
                  <w:lang w:val="en-SG"/>
                </w:rPr>
                <w:delText>Final acknowledgment</w:delText>
              </w:r>
            </w:del>
          </w:p>
        </w:tc>
        <w:tc>
          <w:tcPr>
            <w:tcW w:w="0" w:type="auto"/>
            <w:hideMark/>
          </w:tcPr>
          <w:p w14:paraId="37F4C960" w14:textId="719FC12D" w:rsidR="00822A7A" w:rsidRPr="00822A7A" w:rsidDel="00D20E1C" w:rsidRDefault="00822A7A" w:rsidP="00822A7A">
            <w:pPr>
              <w:rPr>
                <w:del w:id="8223" w:author="danupraset@gmail.com" w:date="2025-09-23T16:06:00Z"/>
                <w:rFonts w:ascii="Arial" w:hAnsi="Arial" w:cs="Arial"/>
                <w:szCs w:val="20"/>
                <w:lang w:val="en-SG"/>
              </w:rPr>
            </w:pPr>
            <w:del w:id="8224" w:author="danupraset@gmail.com" w:date="2025-09-23T16:06:00Z">
              <w:r w:rsidRPr="00822A7A" w:rsidDel="00D20E1C">
                <w:rPr>
                  <w:rFonts w:ascii="Arial" w:hAnsi="Arial" w:cs="Arial"/>
                  <w:szCs w:val="20"/>
                  <w:lang w:val="en-SG"/>
                </w:rPr>
                <w:delText>Sends final success response with payment details to AXS.</w:delText>
              </w:r>
            </w:del>
          </w:p>
        </w:tc>
      </w:tr>
      <w:tr w:rsidR="00822A7A" w:rsidRPr="00822A7A" w:rsidDel="00D20E1C" w14:paraId="66620F01" w14:textId="2311EE33" w:rsidTr="00822A7A">
        <w:trPr>
          <w:del w:id="8225" w:author="danupraset@gmail.com" w:date="2025-09-23T16:06:00Z"/>
        </w:trPr>
        <w:tc>
          <w:tcPr>
            <w:tcW w:w="0" w:type="auto"/>
            <w:hideMark/>
          </w:tcPr>
          <w:p w14:paraId="1AAEDC22" w14:textId="5DE95291" w:rsidR="00822A7A" w:rsidRPr="00822A7A" w:rsidDel="00D20E1C" w:rsidRDefault="00822A7A" w:rsidP="00822A7A">
            <w:pPr>
              <w:rPr>
                <w:del w:id="8226" w:author="danupraset@gmail.com" w:date="2025-09-23T16:06:00Z"/>
                <w:rFonts w:ascii="Arial" w:hAnsi="Arial" w:cs="Arial"/>
                <w:szCs w:val="20"/>
                <w:lang w:val="en-SG"/>
              </w:rPr>
            </w:pPr>
            <w:del w:id="8227" w:author="danupraset@gmail.com" w:date="2025-09-23T16:06:00Z">
              <w:r w:rsidRPr="00822A7A" w:rsidDel="00D20E1C">
                <w:rPr>
                  <w:rFonts w:ascii="Arial" w:hAnsi="Arial" w:cs="Arial"/>
                  <w:szCs w:val="20"/>
                  <w:lang w:val="en-SG"/>
                </w:rPr>
                <w:delText>End</w:delText>
              </w:r>
            </w:del>
          </w:p>
        </w:tc>
        <w:tc>
          <w:tcPr>
            <w:tcW w:w="0" w:type="auto"/>
            <w:hideMark/>
          </w:tcPr>
          <w:p w14:paraId="413FC670" w14:textId="455AF481" w:rsidR="00822A7A" w:rsidRPr="00822A7A" w:rsidDel="00D20E1C" w:rsidRDefault="00822A7A" w:rsidP="00822A7A">
            <w:pPr>
              <w:rPr>
                <w:del w:id="8228" w:author="danupraset@gmail.com" w:date="2025-09-23T16:06:00Z"/>
                <w:rFonts w:ascii="Arial" w:hAnsi="Arial" w:cs="Arial"/>
                <w:szCs w:val="20"/>
                <w:lang w:val="en-SG"/>
              </w:rPr>
            </w:pPr>
            <w:del w:id="8229" w:author="danupraset@gmail.com" w:date="2025-09-23T16:06:00Z">
              <w:r w:rsidRPr="00822A7A" w:rsidDel="00D20E1C">
                <w:rPr>
                  <w:rFonts w:ascii="Arial" w:hAnsi="Arial" w:cs="Arial"/>
                  <w:szCs w:val="20"/>
                  <w:lang w:val="en-SG"/>
                </w:rPr>
                <w:delText>End</w:delText>
              </w:r>
            </w:del>
          </w:p>
        </w:tc>
        <w:tc>
          <w:tcPr>
            <w:tcW w:w="0" w:type="auto"/>
            <w:hideMark/>
          </w:tcPr>
          <w:p w14:paraId="46AC9878" w14:textId="61CA259D" w:rsidR="00822A7A" w:rsidRPr="00822A7A" w:rsidDel="00D20E1C" w:rsidRDefault="00822A7A" w:rsidP="00822A7A">
            <w:pPr>
              <w:rPr>
                <w:del w:id="8230" w:author="danupraset@gmail.com" w:date="2025-09-23T16:06:00Z"/>
                <w:rFonts w:ascii="Arial" w:hAnsi="Arial" w:cs="Arial"/>
                <w:szCs w:val="20"/>
                <w:lang w:val="en-SG"/>
              </w:rPr>
            </w:pPr>
            <w:del w:id="8231" w:author="danupraset@gmail.com" w:date="2025-09-23T16:06:00Z">
              <w:r w:rsidRPr="00822A7A" w:rsidDel="00D20E1C">
                <w:rPr>
                  <w:rFonts w:ascii="Arial" w:hAnsi="Arial" w:cs="Arial"/>
                  <w:szCs w:val="20"/>
                  <w:lang w:val="en-SG"/>
                </w:rPr>
                <w:delText>Terminates the payment completion process.</w:delText>
              </w:r>
            </w:del>
          </w:p>
        </w:tc>
      </w:tr>
    </w:tbl>
    <w:p w14:paraId="6037F758" w14:textId="262BE376" w:rsidR="009956B4" w:rsidDel="00A35EA9" w:rsidRDefault="009956B4" w:rsidP="009956B4">
      <w:pPr>
        <w:pStyle w:val="Heading3"/>
        <w:rPr>
          <w:del w:id="8232" w:author="danupraset@gmail.com" w:date="2025-09-22T21:59:00Z"/>
        </w:rPr>
      </w:pPr>
      <w:bookmarkStart w:id="8233" w:name="_Toc205888906"/>
      <w:bookmarkStart w:id="8234" w:name="_Toc205889341"/>
      <w:bookmarkStart w:id="8235" w:name="_Toc205889459"/>
      <w:del w:id="8236" w:author="danupraset@gmail.com" w:date="2025-09-22T21:59:00Z">
        <w:r w:rsidDel="00A35EA9">
          <w:delText>Design Rationale</w:delText>
        </w:r>
        <w:bookmarkEnd w:id="8233"/>
        <w:bookmarkEnd w:id="8234"/>
        <w:bookmarkEnd w:id="8235"/>
      </w:del>
    </w:p>
    <w:p w14:paraId="5E18D8F6" w14:textId="311635C4" w:rsidR="009956B4" w:rsidDel="00A35EA9" w:rsidRDefault="009956B4" w:rsidP="009956B4">
      <w:pPr>
        <w:pStyle w:val="Heading4"/>
        <w:rPr>
          <w:del w:id="8237" w:author="danupraset@gmail.com" w:date="2025-09-22T21:59:00Z"/>
        </w:rPr>
      </w:pPr>
      <w:bookmarkStart w:id="8238" w:name="_Toc205889460"/>
      <w:del w:id="8239" w:author="danupraset@gmail.com" w:date="2025-09-22T21:59:00Z">
        <w:r w:rsidDel="00A35EA9">
          <w:delText>Mechanism</w:delText>
        </w:r>
        <w:bookmarkEnd w:id="8238"/>
      </w:del>
    </w:p>
    <w:tbl>
      <w:tblPr>
        <w:tblStyle w:val="TableGrid"/>
        <w:tblW w:w="0" w:type="auto"/>
        <w:tblLook w:val="04A0" w:firstRow="1" w:lastRow="0" w:firstColumn="1" w:lastColumn="0" w:noHBand="0" w:noVBand="1"/>
      </w:tblPr>
      <w:tblGrid>
        <w:gridCol w:w="3949"/>
        <w:gridCol w:w="5401"/>
      </w:tblGrid>
      <w:tr w:rsidR="00D312DA" w:rsidRPr="00D312DA" w:rsidDel="00A35EA9" w14:paraId="79EFD7BB" w14:textId="17E58711" w:rsidTr="00D312DA">
        <w:trPr>
          <w:del w:id="8240" w:author="danupraset@gmail.com" w:date="2025-09-22T21:59:00Z"/>
        </w:trPr>
        <w:tc>
          <w:tcPr>
            <w:tcW w:w="0" w:type="auto"/>
            <w:shd w:val="clear" w:color="auto" w:fill="F2F2F2" w:themeFill="background1" w:themeFillShade="F2"/>
            <w:hideMark/>
          </w:tcPr>
          <w:p w14:paraId="201704C7" w14:textId="37B3D1F2" w:rsidR="00D312DA" w:rsidRPr="00D312DA" w:rsidDel="00A35EA9" w:rsidRDefault="00D312DA" w:rsidP="00D312DA">
            <w:pPr>
              <w:rPr>
                <w:del w:id="8241" w:author="danupraset@gmail.com" w:date="2025-09-22T21:59:00Z"/>
                <w:rFonts w:ascii="Arial" w:hAnsi="Arial" w:cs="Arial"/>
                <w:b/>
                <w:bCs/>
                <w:szCs w:val="20"/>
                <w:lang w:val="en-SG"/>
              </w:rPr>
            </w:pPr>
            <w:del w:id="8242" w:author="danupraset@gmail.com" w:date="2025-09-22T21:59:00Z">
              <w:r w:rsidRPr="00D312DA" w:rsidDel="00A35EA9">
                <w:rPr>
                  <w:rFonts w:ascii="Arial" w:hAnsi="Arial" w:cs="Arial"/>
                  <w:b/>
                  <w:bCs/>
                  <w:szCs w:val="20"/>
                  <w:lang w:val="en-SG"/>
                </w:rPr>
                <w:delText>Mechanism</w:delText>
              </w:r>
            </w:del>
          </w:p>
        </w:tc>
        <w:tc>
          <w:tcPr>
            <w:tcW w:w="0" w:type="auto"/>
            <w:shd w:val="clear" w:color="auto" w:fill="F2F2F2" w:themeFill="background1" w:themeFillShade="F2"/>
            <w:hideMark/>
          </w:tcPr>
          <w:p w14:paraId="2E1F1831" w14:textId="320228D7" w:rsidR="00D312DA" w:rsidRPr="00D312DA" w:rsidDel="00A35EA9" w:rsidRDefault="00D312DA" w:rsidP="00D312DA">
            <w:pPr>
              <w:rPr>
                <w:del w:id="8243" w:author="danupraset@gmail.com" w:date="2025-09-22T21:59:00Z"/>
                <w:rFonts w:ascii="Arial" w:hAnsi="Arial" w:cs="Arial"/>
                <w:b/>
                <w:bCs/>
                <w:szCs w:val="20"/>
                <w:lang w:val="en-SG"/>
              </w:rPr>
            </w:pPr>
            <w:del w:id="8244" w:author="danupraset@gmail.com" w:date="2025-09-22T21:59:00Z">
              <w:r w:rsidRPr="00D312DA" w:rsidDel="00A35EA9">
                <w:rPr>
                  <w:rFonts w:ascii="Arial" w:hAnsi="Arial" w:cs="Arial"/>
                  <w:b/>
                  <w:bCs/>
                  <w:szCs w:val="20"/>
                  <w:lang w:val="en-SG"/>
                </w:rPr>
                <w:delText>Purpose</w:delText>
              </w:r>
            </w:del>
          </w:p>
        </w:tc>
      </w:tr>
      <w:tr w:rsidR="00D312DA" w:rsidRPr="00D312DA" w:rsidDel="00A35EA9" w14:paraId="5454EB37" w14:textId="69CB559E" w:rsidTr="00D312DA">
        <w:trPr>
          <w:del w:id="8245" w:author="danupraset@gmail.com" w:date="2025-09-22T21:59:00Z"/>
        </w:trPr>
        <w:tc>
          <w:tcPr>
            <w:tcW w:w="0" w:type="auto"/>
            <w:hideMark/>
          </w:tcPr>
          <w:p w14:paraId="0134092A" w14:textId="23FFD970" w:rsidR="00D312DA" w:rsidRPr="00D312DA" w:rsidDel="00A35EA9" w:rsidRDefault="00D312DA" w:rsidP="00D312DA">
            <w:pPr>
              <w:rPr>
                <w:del w:id="8246" w:author="danupraset@gmail.com" w:date="2025-09-22T21:59:00Z"/>
                <w:rFonts w:ascii="Arial" w:hAnsi="Arial" w:cs="Arial"/>
                <w:szCs w:val="20"/>
                <w:lang w:val="en-SG"/>
              </w:rPr>
            </w:pPr>
            <w:del w:id="8247" w:author="danupraset@gmail.com" w:date="2025-09-22T21:59:00Z">
              <w:r w:rsidRPr="00D312DA" w:rsidDel="00A35EA9">
                <w:rPr>
                  <w:rFonts w:ascii="Arial" w:hAnsi="Arial" w:cs="Arial"/>
                  <w:szCs w:val="20"/>
                  <w:lang w:val="en-SG"/>
                </w:rPr>
                <w:delText>APIM API key authentication</w:delText>
              </w:r>
            </w:del>
          </w:p>
        </w:tc>
        <w:tc>
          <w:tcPr>
            <w:tcW w:w="0" w:type="auto"/>
            <w:hideMark/>
          </w:tcPr>
          <w:p w14:paraId="445036D9" w14:textId="64A35A48" w:rsidR="00D312DA" w:rsidRPr="00D312DA" w:rsidDel="00A35EA9" w:rsidRDefault="00D312DA" w:rsidP="00D312DA">
            <w:pPr>
              <w:rPr>
                <w:del w:id="8248" w:author="danupraset@gmail.com" w:date="2025-09-22T21:59:00Z"/>
                <w:rFonts w:ascii="Arial" w:hAnsi="Arial" w:cs="Arial"/>
                <w:szCs w:val="20"/>
                <w:lang w:val="en-SG"/>
              </w:rPr>
            </w:pPr>
            <w:del w:id="8249" w:author="danupraset@gmail.com" w:date="2025-09-22T21:59:00Z">
              <w:r w:rsidRPr="00D312DA" w:rsidDel="00A35EA9">
                <w:rPr>
                  <w:rFonts w:ascii="Arial" w:hAnsi="Arial" w:cs="Arial"/>
                  <w:szCs w:val="20"/>
                  <w:lang w:val="en-SG"/>
                </w:rPr>
                <w:delText>Enforce caller legitimacy before any processing, reducing attack surface and wasted downstream work.</w:delText>
              </w:r>
            </w:del>
          </w:p>
        </w:tc>
      </w:tr>
      <w:tr w:rsidR="00D312DA" w:rsidRPr="00D312DA" w:rsidDel="00A35EA9" w14:paraId="0A028DBE" w14:textId="6A149E8A" w:rsidTr="00D312DA">
        <w:trPr>
          <w:del w:id="8250" w:author="danupraset@gmail.com" w:date="2025-09-22T21:59:00Z"/>
        </w:trPr>
        <w:tc>
          <w:tcPr>
            <w:tcW w:w="0" w:type="auto"/>
            <w:hideMark/>
          </w:tcPr>
          <w:p w14:paraId="2717B52B" w14:textId="01D943A4" w:rsidR="00D312DA" w:rsidRPr="00D312DA" w:rsidDel="00A35EA9" w:rsidRDefault="00D312DA" w:rsidP="00D312DA">
            <w:pPr>
              <w:rPr>
                <w:del w:id="8251" w:author="danupraset@gmail.com" w:date="2025-09-22T21:59:00Z"/>
                <w:rFonts w:ascii="Arial" w:hAnsi="Arial" w:cs="Arial"/>
                <w:szCs w:val="20"/>
                <w:lang w:val="en-SG"/>
              </w:rPr>
            </w:pPr>
            <w:del w:id="8252" w:author="danupraset@gmail.com" w:date="2025-09-22T21:59:00Z">
              <w:r w:rsidRPr="00D312DA" w:rsidDel="00A35EA9">
                <w:rPr>
                  <w:rFonts w:ascii="Arial" w:hAnsi="Arial" w:cs="Arial"/>
                  <w:szCs w:val="20"/>
                  <w:lang w:val="en-SG"/>
                </w:rPr>
                <w:delText>Spec-driven payload validation (mandatory fields + format)</w:delText>
              </w:r>
            </w:del>
          </w:p>
        </w:tc>
        <w:tc>
          <w:tcPr>
            <w:tcW w:w="0" w:type="auto"/>
            <w:hideMark/>
          </w:tcPr>
          <w:p w14:paraId="538E027E" w14:textId="552AE80A" w:rsidR="00D312DA" w:rsidRPr="00D312DA" w:rsidDel="00A35EA9" w:rsidRDefault="00D312DA" w:rsidP="00D312DA">
            <w:pPr>
              <w:rPr>
                <w:del w:id="8253" w:author="danupraset@gmail.com" w:date="2025-09-22T21:59:00Z"/>
                <w:rFonts w:ascii="Arial" w:hAnsi="Arial" w:cs="Arial"/>
                <w:szCs w:val="20"/>
                <w:lang w:val="en-SG"/>
              </w:rPr>
            </w:pPr>
            <w:del w:id="8254" w:author="danupraset@gmail.com" w:date="2025-09-22T21:59:00Z">
              <w:r w:rsidRPr="00D312DA" w:rsidDel="00A35EA9">
                <w:rPr>
                  <w:rFonts w:ascii="Arial" w:hAnsi="Arial" w:cs="Arial"/>
                  <w:szCs w:val="20"/>
                  <w:lang w:val="en-SG"/>
                </w:rPr>
                <w:delText>Maintain a strict contract with clients so downstream services receive only well-formed data.</w:delText>
              </w:r>
            </w:del>
          </w:p>
        </w:tc>
      </w:tr>
      <w:tr w:rsidR="00D312DA" w:rsidRPr="00D312DA" w:rsidDel="00A35EA9" w14:paraId="2C4AC650" w14:textId="5F2B038B" w:rsidTr="00D312DA">
        <w:trPr>
          <w:del w:id="8255" w:author="danupraset@gmail.com" w:date="2025-09-22T21:59:00Z"/>
        </w:trPr>
        <w:tc>
          <w:tcPr>
            <w:tcW w:w="0" w:type="auto"/>
            <w:hideMark/>
          </w:tcPr>
          <w:p w14:paraId="5A1763B0" w14:textId="5700A6F4" w:rsidR="00D312DA" w:rsidRPr="00D312DA" w:rsidDel="00A35EA9" w:rsidRDefault="00D312DA" w:rsidP="00D312DA">
            <w:pPr>
              <w:rPr>
                <w:del w:id="8256" w:author="danupraset@gmail.com" w:date="2025-09-22T21:59:00Z"/>
                <w:rFonts w:ascii="Arial" w:hAnsi="Arial" w:cs="Arial"/>
                <w:szCs w:val="20"/>
                <w:lang w:val="en-SG"/>
              </w:rPr>
            </w:pPr>
            <w:del w:id="8257" w:author="danupraset@gmail.com" w:date="2025-09-22T21:59:00Z">
              <w:r w:rsidRPr="00D312DA" w:rsidDel="00A35EA9">
                <w:rPr>
                  <w:rFonts w:ascii="Arial" w:hAnsi="Arial" w:cs="Arial"/>
                  <w:szCs w:val="20"/>
                  <w:lang w:val="en-SG"/>
                </w:rPr>
                <w:delText>Outbound call to URA insertCasAxsTxn via APIM</w:delText>
              </w:r>
            </w:del>
          </w:p>
        </w:tc>
        <w:tc>
          <w:tcPr>
            <w:tcW w:w="0" w:type="auto"/>
            <w:hideMark/>
          </w:tcPr>
          <w:p w14:paraId="4E584B3A" w14:textId="77324918" w:rsidR="00D312DA" w:rsidRPr="00D312DA" w:rsidDel="00A35EA9" w:rsidRDefault="00D312DA" w:rsidP="00D312DA">
            <w:pPr>
              <w:rPr>
                <w:del w:id="8258" w:author="danupraset@gmail.com" w:date="2025-09-22T21:59:00Z"/>
                <w:rFonts w:ascii="Arial" w:hAnsi="Arial" w:cs="Arial"/>
                <w:szCs w:val="20"/>
                <w:lang w:val="en-SG"/>
              </w:rPr>
            </w:pPr>
            <w:del w:id="8259" w:author="danupraset@gmail.com" w:date="2025-09-22T21:59:00Z">
              <w:r w:rsidRPr="00D312DA" w:rsidDel="00A35EA9">
                <w:rPr>
                  <w:rFonts w:ascii="Arial" w:hAnsi="Arial" w:cs="Arial"/>
                  <w:szCs w:val="20"/>
                  <w:lang w:val="en-SG"/>
                </w:rPr>
                <w:delText>Use a controlled path to URA, preserving security, observability, and policy enforcement.</w:delText>
              </w:r>
            </w:del>
          </w:p>
        </w:tc>
      </w:tr>
      <w:tr w:rsidR="00D312DA" w:rsidRPr="00D312DA" w:rsidDel="00A35EA9" w14:paraId="5A1D2B6B" w14:textId="5EACD0CA" w:rsidTr="00D312DA">
        <w:trPr>
          <w:del w:id="8260" w:author="danupraset@gmail.com" w:date="2025-09-22T21:59:00Z"/>
        </w:trPr>
        <w:tc>
          <w:tcPr>
            <w:tcW w:w="0" w:type="auto"/>
            <w:hideMark/>
          </w:tcPr>
          <w:p w14:paraId="4BA6C786" w14:textId="320B8D87" w:rsidR="00D312DA" w:rsidRPr="00D312DA" w:rsidDel="00A35EA9" w:rsidRDefault="00D312DA" w:rsidP="00D312DA">
            <w:pPr>
              <w:rPr>
                <w:del w:id="8261" w:author="danupraset@gmail.com" w:date="2025-09-22T21:59:00Z"/>
                <w:rFonts w:ascii="Arial" w:hAnsi="Arial" w:cs="Arial"/>
                <w:szCs w:val="20"/>
                <w:lang w:val="en-SG"/>
              </w:rPr>
            </w:pPr>
            <w:del w:id="8262" w:author="danupraset@gmail.com" w:date="2025-09-22T21:59:00Z">
              <w:r w:rsidRPr="00D312DA" w:rsidDel="00A35EA9">
                <w:rPr>
                  <w:rFonts w:ascii="Arial" w:hAnsi="Arial" w:cs="Arial"/>
                  <w:szCs w:val="20"/>
                  <w:lang w:val="en-SG"/>
                </w:rPr>
                <w:delText>Explicit error-code handling with single retry on ERR001 (1 minute)</w:delText>
              </w:r>
            </w:del>
          </w:p>
        </w:tc>
        <w:tc>
          <w:tcPr>
            <w:tcW w:w="0" w:type="auto"/>
            <w:hideMark/>
          </w:tcPr>
          <w:p w14:paraId="58413F10" w14:textId="6535DEAF" w:rsidR="00D312DA" w:rsidRPr="00D312DA" w:rsidDel="00A35EA9" w:rsidRDefault="00D312DA" w:rsidP="00D312DA">
            <w:pPr>
              <w:rPr>
                <w:del w:id="8263" w:author="danupraset@gmail.com" w:date="2025-09-22T21:59:00Z"/>
                <w:rFonts w:ascii="Arial" w:hAnsi="Arial" w:cs="Arial"/>
                <w:szCs w:val="20"/>
                <w:lang w:val="en-SG"/>
              </w:rPr>
            </w:pPr>
            <w:del w:id="8264" w:author="danupraset@gmail.com" w:date="2025-09-22T21:59:00Z">
              <w:r w:rsidRPr="00D312DA" w:rsidDel="00A35EA9">
                <w:rPr>
                  <w:rFonts w:ascii="Arial" w:hAnsi="Arial" w:cs="Arial"/>
                  <w:szCs w:val="20"/>
                  <w:lang w:val="en-SG"/>
                </w:rPr>
                <w:delText>Apply deterministic recovery for a known transient condition without risking duplicate processing.</w:delText>
              </w:r>
            </w:del>
          </w:p>
        </w:tc>
      </w:tr>
      <w:tr w:rsidR="00D312DA" w:rsidRPr="00D312DA" w:rsidDel="00A35EA9" w14:paraId="41570896" w14:textId="00BC942F" w:rsidTr="00D312DA">
        <w:trPr>
          <w:del w:id="8265" w:author="danupraset@gmail.com" w:date="2025-09-22T21:59:00Z"/>
        </w:trPr>
        <w:tc>
          <w:tcPr>
            <w:tcW w:w="0" w:type="auto"/>
            <w:hideMark/>
          </w:tcPr>
          <w:p w14:paraId="2C178336" w14:textId="00645829" w:rsidR="00D312DA" w:rsidRPr="00D312DA" w:rsidDel="00A35EA9" w:rsidRDefault="00D312DA" w:rsidP="00D312DA">
            <w:pPr>
              <w:rPr>
                <w:del w:id="8266" w:author="danupraset@gmail.com" w:date="2025-09-22T21:59:00Z"/>
                <w:rFonts w:ascii="Arial" w:hAnsi="Arial" w:cs="Arial"/>
                <w:szCs w:val="20"/>
                <w:lang w:val="en-SG"/>
              </w:rPr>
            </w:pPr>
            <w:del w:id="8267" w:author="danupraset@gmail.com" w:date="2025-09-22T21:59:00Z">
              <w:r w:rsidRPr="00D312DA" w:rsidDel="00A35EA9">
                <w:rPr>
                  <w:rFonts w:ascii="Arial" w:hAnsi="Arial" w:cs="Arial"/>
                  <w:szCs w:val="20"/>
                  <w:lang w:val="en-SG"/>
                </w:rPr>
                <w:delText>Data persistence update to eVON post-success</w:delText>
              </w:r>
            </w:del>
          </w:p>
        </w:tc>
        <w:tc>
          <w:tcPr>
            <w:tcW w:w="0" w:type="auto"/>
            <w:hideMark/>
          </w:tcPr>
          <w:p w14:paraId="1D117234" w14:textId="4973F64C" w:rsidR="00D312DA" w:rsidRPr="00D312DA" w:rsidDel="00A35EA9" w:rsidRDefault="00D312DA" w:rsidP="00D312DA">
            <w:pPr>
              <w:rPr>
                <w:del w:id="8268" w:author="danupraset@gmail.com" w:date="2025-09-22T21:59:00Z"/>
                <w:rFonts w:ascii="Arial" w:hAnsi="Arial" w:cs="Arial"/>
                <w:szCs w:val="20"/>
                <w:lang w:val="en-SG"/>
              </w:rPr>
            </w:pPr>
            <w:del w:id="8269" w:author="danupraset@gmail.com" w:date="2025-09-22T21:59:00Z">
              <w:r w:rsidRPr="00D312DA" w:rsidDel="00A35EA9">
                <w:rPr>
                  <w:rFonts w:ascii="Arial" w:hAnsi="Arial" w:cs="Arial"/>
                  <w:szCs w:val="20"/>
                  <w:lang w:val="en-SG"/>
                </w:rPr>
                <w:delText>Commit business state only after external confirmation to keep local records consistent with URA.</w:delText>
              </w:r>
            </w:del>
          </w:p>
        </w:tc>
      </w:tr>
    </w:tbl>
    <w:p w14:paraId="7A484814" w14:textId="0D03CA40" w:rsidR="009956B4" w:rsidDel="00A35EA9" w:rsidRDefault="009956B4" w:rsidP="009956B4">
      <w:pPr>
        <w:pStyle w:val="Heading4"/>
        <w:rPr>
          <w:del w:id="8270" w:author="danupraset@gmail.com" w:date="2025-09-22T21:59:00Z"/>
        </w:rPr>
      </w:pPr>
      <w:bookmarkStart w:id="8271" w:name="_Toc205889461"/>
      <w:del w:id="8272" w:author="danupraset@gmail.com" w:date="2025-09-22T21:59:00Z">
        <w:r w:rsidDel="00A35EA9">
          <w:delText>Advantage</w:delText>
        </w:r>
        <w:bookmarkEnd w:id="8271"/>
      </w:del>
    </w:p>
    <w:tbl>
      <w:tblPr>
        <w:tblStyle w:val="TableGrid"/>
        <w:tblW w:w="0" w:type="auto"/>
        <w:tblLook w:val="04A0" w:firstRow="1" w:lastRow="0" w:firstColumn="1" w:lastColumn="0" w:noHBand="0" w:noVBand="1"/>
      </w:tblPr>
      <w:tblGrid>
        <w:gridCol w:w="3150"/>
        <w:gridCol w:w="6200"/>
      </w:tblGrid>
      <w:tr w:rsidR="00D312DA" w:rsidRPr="00D312DA" w:rsidDel="00A35EA9" w14:paraId="3D3A7DFB" w14:textId="1F3BA376" w:rsidTr="00D312DA">
        <w:trPr>
          <w:del w:id="8273" w:author="danupraset@gmail.com" w:date="2025-09-22T21:59:00Z"/>
        </w:trPr>
        <w:tc>
          <w:tcPr>
            <w:tcW w:w="0" w:type="auto"/>
            <w:shd w:val="clear" w:color="auto" w:fill="F2F2F2" w:themeFill="background1" w:themeFillShade="F2"/>
            <w:hideMark/>
          </w:tcPr>
          <w:p w14:paraId="0678052D" w14:textId="7D25188C" w:rsidR="00D312DA" w:rsidRPr="00D312DA" w:rsidDel="00A35EA9" w:rsidRDefault="00D312DA" w:rsidP="00D312DA">
            <w:pPr>
              <w:rPr>
                <w:del w:id="8274" w:author="danupraset@gmail.com" w:date="2025-09-22T21:59:00Z"/>
                <w:rFonts w:ascii="Arial" w:hAnsi="Arial" w:cs="Arial"/>
                <w:b/>
                <w:bCs/>
                <w:lang w:val="en-SG"/>
              </w:rPr>
            </w:pPr>
            <w:del w:id="8275" w:author="danupraset@gmail.com" w:date="2025-09-22T21:59:00Z">
              <w:r w:rsidRPr="00D312DA" w:rsidDel="00A35EA9">
                <w:rPr>
                  <w:rFonts w:ascii="Arial" w:hAnsi="Arial" w:cs="Arial"/>
                  <w:b/>
                  <w:bCs/>
                  <w:lang w:val="en-SG"/>
                </w:rPr>
                <w:delText>Advantage</w:delText>
              </w:r>
            </w:del>
          </w:p>
        </w:tc>
        <w:tc>
          <w:tcPr>
            <w:tcW w:w="0" w:type="auto"/>
            <w:shd w:val="clear" w:color="auto" w:fill="F2F2F2" w:themeFill="background1" w:themeFillShade="F2"/>
            <w:hideMark/>
          </w:tcPr>
          <w:p w14:paraId="456B376F" w14:textId="0D5C0BC1" w:rsidR="00D312DA" w:rsidRPr="00D312DA" w:rsidDel="00A35EA9" w:rsidRDefault="00D312DA" w:rsidP="00D312DA">
            <w:pPr>
              <w:rPr>
                <w:del w:id="8276" w:author="danupraset@gmail.com" w:date="2025-09-22T21:59:00Z"/>
                <w:rFonts w:ascii="Arial" w:hAnsi="Arial" w:cs="Arial"/>
                <w:b/>
                <w:bCs/>
                <w:lang w:val="en-SG"/>
              </w:rPr>
            </w:pPr>
            <w:del w:id="8277" w:author="danupraset@gmail.com" w:date="2025-09-22T21:59:00Z">
              <w:r w:rsidRPr="00D312DA" w:rsidDel="00A35EA9">
                <w:rPr>
                  <w:rFonts w:ascii="Arial" w:hAnsi="Arial" w:cs="Arial"/>
                  <w:b/>
                  <w:bCs/>
                  <w:lang w:val="en-SG"/>
                </w:rPr>
                <w:delText>Purpose</w:delText>
              </w:r>
            </w:del>
          </w:p>
        </w:tc>
      </w:tr>
      <w:tr w:rsidR="00D312DA" w:rsidRPr="00D312DA" w:rsidDel="00A35EA9" w14:paraId="1128E1E0" w14:textId="139DA7B8" w:rsidTr="00D312DA">
        <w:trPr>
          <w:del w:id="8278" w:author="danupraset@gmail.com" w:date="2025-09-22T21:59:00Z"/>
        </w:trPr>
        <w:tc>
          <w:tcPr>
            <w:tcW w:w="0" w:type="auto"/>
            <w:hideMark/>
          </w:tcPr>
          <w:p w14:paraId="07FFEC2A" w14:textId="25436F54" w:rsidR="00D312DA" w:rsidRPr="00D312DA" w:rsidDel="00A35EA9" w:rsidRDefault="00D312DA" w:rsidP="00D312DA">
            <w:pPr>
              <w:rPr>
                <w:del w:id="8279" w:author="danupraset@gmail.com" w:date="2025-09-22T21:59:00Z"/>
                <w:rFonts w:ascii="Arial" w:hAnsi="Arial" w:cs="Arial"/>
                <w:lang w:val="en-SG"/>
              </w:rPr>
            </w:pPr>
            <w:del w:id="8280" w:author="danupraset@gmail.com" w:date="2025-09-22T21:59:00Z">
              <w:r w:rsidRPr="00D312DA" w:rsidDel="00A35EA9">
                <w:rPr>
                  <w:rFonts w:ascii="Arial" w:hAnsi="Arial" w:cs="Arial"/>
                  <w:lang w:val="en-SG"/>
                </w:rPr>
                <w:delText>Layered verification (APIM + Key Vault)</w:delText>
              </w:r>
            </w:del>
          </w:p>
        </w:tc>
        <w:tc>
          <w:tcPr>
            <w:tcW w:w="0" w:type="auto"/>
            <w:hideMark/>
          </w:tcPr>
          <w:p w14:paraId="0013C2E8" w14:textId="120637F7" w:rsidR="00D312DA" w:rsidRPr="00D312DA" w:rsidDel="00A35EA9" w:rsidRDefault="00D312DA" w:rsidP="00D312DA">
            <w:pPr>
              <w:rPr>
                <w:del w:id="8281" w:author="danupraset@gmail.com" w:date="2025-09-22T21:59:00Z"/>
                <w:rFonts w:ascii="Arial" w:hAnsi="Arial" w:cs="Arial"/>
                <w:lang w:val="en-SG"/>
              </w:rPr>
            </w:pPr>
            <w:del w:id="8282" w:author="danupraset@gmail.com" w:date="2025-09-22T21:59:00Z">
              <w:r w:rsidRPr="00D312DA" w:rsidDel="00A35EA9">
                <w:rPr>
                  <w:rFonts w:ascii="Arial" w:hAnsi="Arial" w:cs="Arial"/>
                  <w:lang w:val="en-SG"/>
                </w:rPr>
                <w:delText>Lowers risk of unauthorized access and misrouted requests through independent checks.</w:delText>
              </w:r>
            </w:del>
          </w:p>
        </w:tc>
      </w:tr>
      <w:tr w:rsidR="00D312DA" w:rsidRPr="00D312DA" w:rsidDel="00A35EA9" w14:paraId="4A98F9D0" w14:textId="5252453E" w:rsidTr="00D312DA">
        <w:trPr>
          <w:del w:id="8283" w:author="danupraset@gmail.com" w:date="2025-09-22T21:59:00Z"/>
        </w:trPr>
        <w:tc>
          <w:tcPr>
            <w:tcW w:w="0" w:type="auto"/>
            <w:hideMark/>
          </w:tcPr>
          <w:p w14:paraId="686E0C91" w14:textId="593FB0CB" w:rsidR="00D312DA" w:rsidRPr="00D312DA" w:rsidDel="00A35EA9" w:rsidRDefault="00D312DA" w:rsidP="00D312DA">
            <w:pPr>
              <w:rPr>
                <w:del w:id="8284" w:author="danupraset@gmail.com" w:date="2025-09-22T21:59:00Z"/>
                <w:rFonts w:ascii="Arial" w:hAnsi="Arial" w:cs="Arial"/>
                <w:lang w:val="en-SG"/>
              </w:rPr>
            </w:pPr>
            <w:del w:id="8285" w:author="danupraset@gmail.com" w:date="2025-09-22T21:59:00Z">
              <w:r w:rsidRPr="00D312DA" w:rsidDel="00A35EA9">
                <w:rPr>
                  <w:rFonts w:ascii="Arial" w:hAnsi="Arial" w:cs="Arial"/>
                  <w:lang w:val="en-SG"/>
                </w:rPr>
                <w:delText>Strong input hygiene</w:delText>
              </w:r>
            </w:del>
          </w:p>
        </w:tc>
        <w:tc>
          <w:tcPr>
            <w:tcW w:w="0" w:type="auto"/>
            <w:hideMark/>
          </w:tcPr>
          <w:p w14:paraId="60E4F507" w14:textId="4FF0574F" w:rsidR="00D312DA" w:rsidRPr="00D312DA" w:rsidDel="00A35EA9" w:rsidRDefault="00D312DA" w:rsidP="00D312DA">
            <w:pPr>
              <w:rPr>
                <w:del w:id="8286" w:author="danupraset@gmail.com" w:date="2025-09-22T21:59:00Z"/>
                <w:rFonts w:ascii="Arial" w:hAnsi="Arial" w:cs="Arial"/>
                <w:lang w:val="en-SG"/>
              </w:rPr>
            </w:pPr>
            <w:del w:id="8287" w:author="danupraset@gmail.com" w:date="2025-09-22T21:59:00Z">
              <w:r w:rsidRPr="00D312DA" w:rsidDel="00A35EA9">
                <w:rPr>
                  <w:rFonts w:ascii="Arial" w:hAnsi="Arial" w:cs="Arial"/>
                  <w:lang w:val="en-SG"/>
                </w:rPr>
                <w:delText>Prevents schema drift and protects downstream systems from malformed or partial data.</w:delText>
              </w:r>
            </w:del>
          </w:p>
        </w:tc>
      </w:tr>
      <w:tr w:rsidR="00D312DA" w:rsidRPr="00D312DA" w:rsidDel="00A35EA9" w14:paraId="449BE6D0" w14:textId="234347A0" w:rsidTr="00D312DA">
        <w:trPr>
          <w:del w:id="8288" w:author="danupraset@gmail.com" w:date="2025-09-22T21:59:00Z"/>
        </w:trPr>
        <w:tc>
          <w:tcPr>
            <w:tcW w:w="0" w:type="auto"/>
            <w:hideMark/>
          </w:tcPr>
          <w:p w14:paraId="3810987B" w14:textId="1911FF6A" w:rsidR="00D312DA" w:rsidRPr="00D312DA" w:rsidDel="00A35EA9" w:rsidRDefault="00D312DA" w:rsidP="00D312DA">
            <w:pPr>
              <w:rPr>
                <w:del w:id="8289" w:author="danupraset@gmail.com" w:date="2025-09-22T21:59:00Z"/>
                <w:rFonts w:ascii="Arial" w:hAnsi="Arial" w:cs="Arial"/>
                <w:lang w:val="en-SG"/>
              </w:rPr>
            </w:pPr>
            <w:del w:id="8290" w:author="danupraset@gmail.com" w:date="2025-09-22T21:59:00Z">
              <w:r w:rsidRPr="00D312DA" w:rsidDel="00A35EA9">
                <w:rPr>
                  <w:rFonts w:ascii="Arial" w:hAnsi="Arial" w:cs="Arial"/>
                  <w:lang w:val="en-SG"/>
                </w:rPr>
                <w:delText>Controlled third-party integration</w:delText>
              </w:r>
            </w:del>
          </w:p>
        </w:tc>
        <w:tc>
          <w:tcPr>
            <w:tcW w:w="0" w:type="auto"/>
            <w:hideMark/>
          </w:tcPr>
          <w:p w14:paraId="6FB66DB7" w14:textId="6B61D55D" w:rsidR="00D312DA" w:rsidRPr="00D312DA" w:rsidDel="00A35EA9" w:rsidRDefault="00D312DA" w:rsidP="00D312DA">
            <w:pPr>
              <w:rPr>
                <w:del w:id="8291" w:author="danupraset@gmail.com" w:date="2025-09-22T21:59:00Z"/>
                <w:rFonts w:ascii="Arial" w:hAnsi="Arial" w:cs="Arial"/>
                <w:lang w:val="en-SG"/>
              </w:rPr>
            </w:pPr>
            <w:del w:id="8292" w:author="danupraset@gmail.com" w:date="2025-09-22T21:59:00Z">
              <w:r w:rsidRPr="00D312DA" w:rsidDel="00A35EA9">
                <w:rPr>
                  <w:rFonts w:ascii="Arial" w:hAnsi="Arial" w:cs="Arial"/>
                  <w:lang w:val="en-SG"/>
                </w:rPr>
                <w:delText>Centralizes external traffic through APIM for throttling, monitoring, and security policy.</w:delText>
              </w:r>
            </w:del>
          </w:p>
        </w:tc>
      </w:tr>
      <w:tr w:rsidR="00D312DA" w:rsidRPr="00D312DA" w:rsidDel="00A35EA9" w14:paraId="145C665F" w14:textId="6E70BEA8" w:rsidTr="00D312DA">
        <w:trPr>
          <w:del w:id="8293" w:author="danupraset@gmail.com" w:date="2025-09-22T21:59:00Z"/>
        </w:trPr>
        <w:tc>
          <w:tcPr>
            <w:tcW w:w="0" w:type="auto"/>
            <w:hideMark/>
          </w:tcPr>
          <w:p w14:paraId="2BF2919B" w14:textId="3DE0F7ED" w:rsidR="00D312DA" w:rsidRPr="00D312DA" w:rsidDel="00A35EA9" w:rsidRDefault="00D312DA" w:rsidP="00D312DA">
            <w:pPr>
              <w:rPr>
                <w:del w:id="8294" w:author="danupraset@gmail.com" w:date="2025-09-22T21:59:00Z"/>
                <w:rFonts w:ascii="Arial" w:hAnsi="Arial" w:cs="Arial"/>
                <w:lang w:val="en-SG"/>
              </w:rPr>
            </w:pPr>
            <w:del w:id="8295" w:author="danupraset@gmail.com" w:date="2025-09-22T21:59:00Z">
              <w:r w:rsidRPr="00D312DA" w:rsidDel="00A35EA9">
                <w:rPr>
                  <w:rFonts w:ascii="Arial" w:hAnsi="Arial" w:cs="Arial"/>
                  <w:lang w:val="en-SG"/>
                </w:rPr>
                <w:delText>Predictable transient-error recovery</w:delText>
              </w:r>
            </w:del>
          </w:p>
        </w:tc>
        <w:tc>
          <w:tcPr>
            <w:tcW w:w="0" w:type="auto"/>
            <w:hideMark/>
          </w:tcPr>
          <w:p w14:paraId="13C8AB32" w14:textId="200EAF88" w:rsidR="00D312DA" w:rsidRPr="00D312DA" w:rsidDel="00A35EA9" w:rsidRDefault="00D312DA" w:rsidP="00D312DA">
            <w:pPr>
              <w:rPr>
                <w:del w:id="8296" w:author="danupraset@gmail.com" w:date="2025-09-22T21:59:00Z"/>
                <w:rFonts w:ascii="Arial" w:hAnsi="Arial" w:cs="Arial"/>
                <w:lang w:val="en-SG"/>
              </w:rPr>
            </w:pPr>
            <w:del w:id="8297" w:author="danupraset@gmail.com" w:date="2025-09-22T21:59:00Z">
              <w:r w:rsidRPr="00D312DA" w:rsidDel="00A35EA9">
                <w:rPr>
                  <w:rFonts w:ascii="Arial" w:hAnsi="Arial" w:cs="Arial"/>
                  <w:lang w:val="en-SG"/>
                </w:rPr>
                <w:delText>Limits retries to a single, timed attempt, balancing resilience with idempotency concerns.</w:delText>
              </w:r>
            </w:del>
          </w:p>
        </w:tc>
      </w:tr>
      <w:tr w:rsidR="00D312DA" w:rsidRPr="00D312DA" w:rsidDel="00A35EA9" w14:paraId="3E99C99B" w14:textId="42DBD716" w:rsidTr="00D312DA">
        <w:trPr>
          <w:del w:id="8298" w:author="danupraset@gmail.com" w:date="2025-09-22T21:59:00Z"/>
        </w:trPr>
        <w:tc>
          <w:tcPr>
            <w:tcW w:w="0" w:type="auto"/>
            <w:hideMark/>
          </w:tcPr>
          <w:p w14:paraId="37D00FBF" w14:textId="5775F63B" w:rsidR="00D312DA" w:rsidRPr="00D312DA" w:rsidDel="00A35EA9" w:rsidRDefault="00D312DA" w:rsidP="00D312DA">
            <w:pPr>
              <w:rPr>
                <w:del w:id="8299" w:author="danupraset@gmail.com" w:date="2025-09-22T21:59:00Z"/>
                <w:rFonts w:ascii="Arial" w:hAnsi="Arial" w:cs="Arial"/>
                <w:lang w:val="en-SG"/>
              </w:rPr>
            </w:pPr>
            <w:del w:id="8300" w:author="danupraset@gmail.com" w:date="2025-09-22T21:59:00Z">
              <w:r w:rsidRPr="00D312DA" w:rsidDel="00A35EA9">
                <w:rPr>
                  <w:rFonts w:ascii="Arial" w:hAnsi="Arial" w:cs="Arial"/>
                  <w:lang w:val="en-SG"/>
                </w:rPr>
                <w:lastRenderedPageBreak/>
                <w:delText>State changes only on confirmed success</w:delText>
              </w:r>
            </w:del>
          </w:p>
        </w:tc>
        <w:tc>
          <w:tcPr>
            <w:tcW w:w="0" w:type="auto"/>
            <w:hideMark/>
          </w:tcPr>
          <w:p w14:paraId="43F8E5EF" w14:textId="76A8C008" w:rsidR="00D312DA" w:rsidRPr="00D312DA" w:rsidDel="00A35EA9" w:rsidRDefault="00D312DA" w:rsidP="00D312DA">
            <w:pPr>
              <w:rPr>
                <w:del w:id="8301" w:author="danupraset@gmail.com" w:date="2025-09-22T21:59:00Z"/>
                <w:rFonts w:ascii="Arial" w:hAnsi="Arial" w:cs="Arial"/>
                <w:lang w:val="en-SG"/>
              </w:rPr>
            </w:pPr>
            <w:del w:id="8302" w:author="danupraset@gmail.com" w:date="2025-09-22T21:59:00Z">
              <w:r w:rsidRPr="00D312DA" w:rsidDel="00A35EA9">
                <w:rPr>
                  <w:rFonts w:ascii="Arial" w:hAnsi="Arial" w:cs="Arial"/>
                  <w:lang w:val="en-SG"/>
                </w:rPr>
                <w:delText>Avoids premature ledger updates and ensures local data matches upstream outcomes.</w:delText>
              </w:r>
            </w:del>
          </w:p>
        </w:tc>
      </w:tr>
    </w:tbl>
    <w:p w14:paraId="62D0B601" w14:textId="06D73B4A" w:rsidR="00D312DA" w:rsidRPr="00D312DA" w:rsidDel="00A35EA9" w:rsidRDefault="00D312DA" w:rsidP="00D312DA">
      <w:pPr>
        <w:rPr>
          <w:del w:id="8303" w:author="danupraset@gmail.com" w:date="2025-09-22T21:59:00Z"/>
        </w:rPr>
      </w:pPr>
    </w:p>
    <w:p w14:paraId="42022AFD" w14:textId="2453B537" w:rsidR="009956B4" w:rsidDel="00A35EA9" w:rsidRDefault="009956B4" w:rsidP="009956B4">
      <w:pPr>
        <w:pStyle w:val="Heading4"/>
        <w:rPr>
          <w:del w:id="8304" w:author="danupraset@gmail.com" w:date="2025-09-22T21:59:00Z"/>
        </w:rPr>
      </w:pPr>
      <w:bookmarkStart w:id="8305" w:name="_Toc205889462"/>
      <w:del w:id="8306" w:author="danupraset@gmail.com" w:date="2025-09-22T21:59:00Z">
        <w:r w:rsidDel="00A35EA9">
          <w:delText>Weakness and Mitigation</w:delText>
        </w:r>
        <w:bookmarkEnd w:id="8305"/>
      </w:del>
    </w:p>
    <w:tbl>
      <w:tblPr>
        <w:tblStyle w:val="TableGrid"/>
        <w:tblW w:w="0" w:type="auto"/>
        <w:tblLook w:val="04A0" w:firstRow="1" w:lastRow="0" w:firstColumn="1" w:lastColumn="0" w:noHBand="0" w:noVBand="1"/>
      </w:tblPr>
      <w:tblGrid>
        <w:gridCol w:w="2596"/>
        <w:gridCol w:w="3210"/>
        <w:gridCol w:w="3544"/>
      </w:tblGrid>
      <w:tr w:rsidR="00D312DA" w:rsidRPr="00D312DA" w:rsidDel="00A35EA9" w14:paraId="5542F224" w14:textId="7E2D78C7" w:rsidTr="00D312DA">
        <w:trPr>
          <w:del w:id="8307" w:author="danupraset@gmail.com" w:date="2025-09-22T21:59:00Z"/>
        </w:trPr>
        <w:tc>
          <w:tcPr>
            <w:tcW w:w="0" w:type="auto"/>
            <w:shd w:val="clear" w:color="auto" w:fill="F2F2F2" w:themeFill="background1" w:themeFillShade="F2"/>
            <w:hideMark/>
          </w:tcPr>
          <w:p w14:paraId="0421CDD5" w14:textId="6D63A6F2" w:rsidR="00D312DA" w:rsidRPr="00D312DA" w:rsidDel="00A35EA9" w:rsidRDefault="00D312DA" w:rsidP="00D312DA">
            <w:pPr>
              <w:rPr>
                <w:del w:id="8308" w:author="danupraset@gmail.com" w:date="2025-09-22T21:59:00Z"/>
                <w:rFonts w:ascii="Arial" w:hAnsi="Arial" w:cs="Arial"/>
                <w:b/>
                <w:bCs/>
                <w:lang w:val="en-SG"/>
              </w:rPr>
            </w:pPr>
            <w:del w:id="8309" w:author="danupraset@gmail.com" w:date="2025-09-22T21:59:00Z">
              <w:r w:rsidRPr="00D312DA" w:rsidDel="00A35EA9">
                <w:rPr>
                  <w:rFonts w:ascii="Arial" w:hAnsi="Arial" w:cs="Arial"/>
                  <w:b/>
                  <w:bCs/>
                  <w:lang w:val="en-SG"/>
                </w:rPr>
                <w:delText>Weakness</w:delText>
              </w:r>
            </w:del>
          </w:p>
        </w:tc>
        <w:tc>
          <w:tcPr>
            <w:tcW w:w="0" w:type="auto"/>
            <w:shd w:val="clear" w:color="auto" w:fill="F2F2F2" w:themeFill="background1" w:themeFillShade="F2"/>
            <w:hideMark/>
          </w:tcPr>
          <w:p w14:paraId="1FE2208C" w14:textId="1930EDCA" w:rsidR="00D312DA" w:rsidRPr="00D312DA" w:rsidDel="00A35EA9" w:rsidRDefault="00D312DA" w:rsidP="00D312DA">
            <w:pPr>
              <w:rPr>
                <w:del w:id="8310" w:author="danupraset@gmail.com" w:date="2025-09-22T21:59:00Z"/>
                <w:rFonts w:ascii="Arial" w:hAnsi="Arial" w:cs="Arial"/>
                <w:b/>
                <w:bCs/>
                <w:lang w:val="en-SG"/>
              </w:rPr>
            </w:pPr>
            <w:del w:id="8311" w:author="danupraset@gmail.com" w:date="2025-09-22T21:59:00Z">
              <w:r w:rsidRPr="00D312DA" w:rsidDel="00A35EA9">
                <w:rPr>
                  <w:rFonts w:ascii="Arial" w:hAnsi="Arial" w:cs="Arial"/>
                  <w:b/>
                  <w:bCs/>
                  <w:lang w:val="en-SG"/>
                </w:rPr>
                <w:delText>Description</w:delText>
              </w:r>
            </w:del>
          </w:p>
        </w:tc>
        <w:tc>
          <w:tcPr>
            <w:tcW w:w="0" w:type="auto"/>
            <w:shd w:val="clear" w:color="auto" w:fill="F2F2F2" w:themeFill="background1" w:themeFillShade="F2"/>
            <w:hideMark/>
          </w:tcPr>
          <w:p w14:paraId="41076F3B" w14:textId="14619212" w:rsidR="00D312DA" w:rsidRPr="00D312DA" w:rsidDel="00A35EA9" w:rsidRDefault="00D312DA" w:rsidP="00D312DA">
            <w:pPr>
              <w:rPr>
                <w:del w:id="8312" w:author="danupraset@gmail.com" w:date="2025-09-22T21:59:00Z"/>
                <w:rFonts w:ascii="Arial" w:hAnsi="Arial" w:cs="Arial"/>
                <w:b/>
                <w:bCs/>
                <w:lang w:val="en-SG"/>
              </w:rPr>
            </w:pPr>
            <w:del w:id="8313" w:author="danupraset@gmail.com" w:date="2025-09-22T21:59:00Z">
              <w:r w:rsidRPr="00D312DA" w:rsidDel="00A35EA9">
                <w:rPr>
                  <w:rFonts w:ascii="Arial" w:hAnsi="Arial" w:cs="Arial"/>
                  <w:b/>
                  <w:bCs/>
                  <w:lang w:val="en-SG"/>
                </w:rPr>
                <w:delText>Mitigation</w:delText>
              </w:r>
            </w:del>
          </w:p>
        </w:tc>
      </w:tr>
      <w:tr w:rsidR="00D312DA" w:rsidRPr="00D312DA" w:rsidDel="00A35EA9" w14:paraId="1B8CA998" w14:textId="2A9B4FA7" w:rsidTr="00D312DA">
        <w:trPr>
          <w:del w:id="8314" w:author="danupraset@gmail.com" w:date="2025-09-22T21:59:00Z"/>
        </w:trPr>
        <w:tc>
          <w:tcPr>
            <w:tcW w:w="0" w:type="auto"/>
            <w:hideMark/>
          </w:tcPr>
          <w:p w14:paraId="00C8BC27" w14:textId="005ED94D" w:rsidR="00D312DA" w:rsidRPr="00D312DA" w:rsidDel="00A35EA9" w:rsidRDefault="00D312DA" w:rsidP="00D312DA">
            <w:pPr>
              <w:rPr>
                <w:del w:id="8315" w:author="danupraset@gmail.com" w:date="2025-09-22T21:59:00Z"/>
                <w:rFonts w:ascii="Arial" w:hAnsi="Arial" w:cs="Arial"/>
                <w:lang w:val="en-SG"/>
              </w:rPr>
            </w:pPr>
            <w:del w:id="8316" w:author="danupraset@gmail.com" w:date="2025-09-22T21:59:00Z">
              <w:r w:rsidRPr="00D312DA" w:rsidDel="00A35EA9">
                <w:rPr>
                  <w:rFonts w:ascii="Arial" w:hAnsi="Arial" w:cs="Arial"/>
                  <w:lang w:val="en-SG"/>
                </w:rPr>
                <w:delText>Limited retry policy (only ERR001)</w:delText>
              </w:r>
            </w:del>
          </w:p>
        </w:tc>
        <w:tc>
          <w:tcPr>
            <w:tcW w:w="0" w:type="auto"/>
            <w:hideMark/>
          </w:tcPr>
          <w:p w14:paraId="2FE6E595" w14:textId="43C73607" w:rsidR="00D312DA" w:rsidRPr="00D312DA" w:rsidDel="00A35EA9" w:rsidRDefault="00D312DA" w:rsidP="00D312DA">
            <w:pPr>
              <w:rPr>
                <w:del w:id="8317" w:author="danupraset@gmail.com" w:date="2025-09-22T21:59:00Z"/>
                <w:rFonts w:ascii="Arial" w:hAnsi="Arial" w:cs="Arial"/>
                <w:lang w:val="en-SG"/>
              </w:rPr>
            </w:pPr>
            <w:del w:id="8318" w:author="danupraset@gmail.com" w:date="2025-09-22T21:59:00Z">
              <w:r w:rsidRPr="00D312DA" w:rsidDel="00A35EA9">
                <w:rPr>
                  <w:rFonts w:ascii="Arial" w:hAnsi="Arial" w:cs="Arial"/>
                  <w:lang w:val="en-SG"/>
                </w:rPr>
                <w:delText>Other transient conditions won’t be retried.</w:delText>
              </w:r>
            </w:del>
          </w:p>
        </w:tc>
        <w:tc>
          <w:tcPr>
            <w:tcW w:w="0" w:type="auto"/>
            <w:hideMark/>
          </w:tcPr>
          <w:p w14:paraId="48024E8F" w14:textId="149EC940" w:rsidR="00D312DA" w:rsidRPr="00D312DA" w:rsidDel="00A35EA9" w:rsidRDefault="00D312DA" w:rsidP="00D312DA">
            <w:pPr>
              <w:rPr>
                <w:del w:id="8319" w:author="danupraset@gmail.com" w:date="2025-09-22T21:59:00Z"/>
                <w:rFonts w:ascii="Arial" w:hAnsi="Arial" w:cs="Arial"/>
                <w:lang w:val="en-SG"/>
              </w:rPr>
            </w:pPr>
            <w:del w:id="8320" w:author="danupraset@gmail.com" w:date="2025-09-22T21:59:00Z">
              <w:r w:rsidRPr="00D312DA" w:rsidDel="00A35EA9">
                <w:rPr>
                  <w:rFonts w:ascii="Arial" w:hAnsi="Arial" w:cs="Arial"/>
                  <w:lang w:val="en-SG"/>
                </w:rPr>
                <w:delText>Extend a controlled retry map (e.g., allowlist of transient codes) with caps.</w:delText>
              </w:r>
            </w:del>
          </w:p>
        </w:tc>
      </w:tr>
      <w:tr w:rsidR="00D312DA" w:rsidRPr="00D312DA" w:rsidDel="00A35EA9" w14:paraId="23C21C50" w14:textId="7EC544AB" w:rsidTr="00D312DA">
        <w:trPr>
          <w:del w:id="8321" w:author="danupraset@gmail.com" w:date="2025-09-22T21:59:00Z"/>
        </w:trPr>
        <w:tc>
          <w:tcPr>
            <w:tcW w:w="0" w:type="auto"/>
            <w:hideMark/>
          </w:tcPr>
          <w:p w14:paraId="0FA5B030" w14:textId="23220E06" w:rsidR="00D312DA" w:rsidRPr="00D312DA" w:rsidDel="00A35EA9" w:rsidRDefault="00D312DA" w:rsidP="00D312DA">
            <w:pPr>
              <w:rPr>
                <w:del w:id="8322" w:author="danupraset@gmail.com" w:date="2025-09-22T21:59:00Z"/>
                <w:rFonts w:ascii="Arial" w:hAnsi="Arial" w:cs="Arial"/>
                <w:lang w:val="en-SG"/>
              </w:rPr>
            </w:pPr>
            <w:del w:id="8323" w:author="danupraset@gmail.com" w:date="2025-09-22T21:59:00Z">
              <w:r w:rsidRPr="00D312DA" w:rsidDel="00A35EA9">
                <w:rPr>
                  <w:rFonts w:ascii="Arial" w:hAnsi="Arial" w:cs="Arial"/>
                  <w:lang w:val="en-SG"/>
                </w:rPr>
                <w:delText>No depicted backoff tuning beyond 1 minute</w:delText>
              </w:r>
            </w:del>
          </w:p>
        </w:tc>
        <w:tc>
          <w:tcPr>
            <w:tcW w:w="0" w:type="auto"/>
            <w:hideMark/>
          </w:tcPr>
          <w:p w14:paraId="6264E013" w14:textId="23D3642F" w:rsidR="00D312DA" w:rsidRPr="00D312DA" w:rsidDel="00A35EA9" w:rsidRDefault="00D312DA" w:rsidP="00D312DA">
            <w:pPr>
              <w:rPr>
                <w:del w:id="8324" w:author="danupraset@gmail.com" w:date="2025-09-22T21:59:00Z"/>
                <w:rFonts w:ascii="Arial" w:hAnsi="Arial" w:cs="Arial"/>
                <w:lang w:val="en-SG"/>
              </w:rPr>
            </w:pPr>
            <w:del w:id="8325" w:author="danupraset@gmail.com" w:date="2025-09-22T21:59:00Z">
              <w:r w:rsidRPr="00D312DA" w:rsidDel="00A35EA9">
                <w:rPr>
                  <w:rFonts w:ascii="Arial" w:hAnsi="Arial" w:cs="Arial"/>
                  <w:lang w:val="en-SG"/>
                </w:rPr>
                <w:delText>Fixed wait may be suboptimal for varying load/latency.</w:delText>
              </w:r>
            </w:del>
          </w:p>
        </w:tc>
        <w:tc>
          <w:tcPr>
            <w:tcW w:w="0" w:type="auto"/>
            <w:hideMark/>
          </w:tcPr>
          <w:p w14:paraId="52F53369" w14:textId="2E57F0FF" w:rsidR="00D312DA" w:rsidRPr="00D312DA" w:rsidDel="00A35EA9" w:rsidRDefault="00D312DA" w:rsidP="00D312DA">
            <w:pPr>
              <w:rPr>
                <w:del w:id="8326" w:author="danupraset@gmail.com" w:date="2025-09-22T21:59:00Z"/>
                <w:rFonts w:ascii="Arial" w:hAnsi="Arial" w:cs="Arial"/>
                <w:lang w:val="en-SG"/>
              </w:rPr>
            </w:pPr>
            <w:del w:id="8327" w:author="danupraset@gmail.com" w:date="2025-09-22T21:59:00Z">
              <w:r w:rsidRPr="00D312DA" w:rsidDel="00A35EA9">
                <w:rPr>
                  <w:rFonts w:ascii="Arial" w:hAnsi="Arial" w:cs="Arial"/>
                  <w:lang w:val="en-SG"/>
                </w:rPr>
                <w:delText>Make retry delay configurable and tied to observed service behavior.</w:delText>
              </w:r>
            </w:del>
          </w:p>
        </w:tc>
      </w:tr>
      <w:tr w:rsidR="00D312DA" w:rsidRPr="00D312DA" w:rsidDel="00A35EA9" w14:paraId="6D4FCA1C" w14:textId="456C2212" w:rsidTr="00D312DA">
        <w:trPr>
          <w:del w:id="8328" w:author="danupraset@gmail.com" w:date="2025-09-22T21:59:00Z"/>
        </w:trPr>
        <w:tc>
          <w:tcPr>
            <w:tcW w:w="0" w:type="auto"/>
            <w:hideMark/>
          </w:tcPr>
          <w:p w14:paraId="68C4E261" w14:textId="1BBB68B1" w:rsidR="00D312DA" w:rsidRPr="00D312DA" w:rsidDel="00A35EA9" w:rsidRDefault="00D312DA" w:rsidP="00D312DA">
            <w:pPr>
              <w:rPr>
                <w:del w:id="8329" w:author="danupraset@gmail.com" w:date="2025-09-22T21:59:00Z"/>
                <w:rFonts w:ascii="Arial" w:hAnsi="Arial" w:cs="Arial"/>
                <w:lang w:val="en-SG"/>
              </w:rPr>
            </w:pPr>
            <w:del w:id="8330" w:author="danupraset@gmail.com" w:date="2025-09-22T21:59:00Z">
              <w:r w:rsidRPr="00D312DA" w:rsidDel="00A35EA9">
                <w:rPr>
                  <w:rFonts w:ascii="Arial" w:hAnsi="Arial" w:cs="Arial"/>
                  <w:lang w:val="en-SG"/>
                </w:rPr>
                <w:delText>Local update depends on upstream success path only</w:delText>
              </w:r>
            </w:del>
          </w:p>
        </w:tc>
        <w:tc>
          <w:tcPr>
            <w:tcW w:w="0" w:type="auto"/>
            <w:hideMark/>
          </w:tcPr>
          <w:p w14:paraId="642DA1B7" w14:textId="084DD89E" w:rsidR="00D312DA" w:rsidRPr="00D312DA" w:rsidDel="00A35EA9" w:rsidRDefault="00D312DA" w:rsidP="00D312DA">
            <w:pPr>
              <w:rPr>
                <w:del w:id="8331" w:author="danupraset@gmail.com" w:date="2025-09-22T21:59:00Z"/>
                <w:rFonts w:ascii="Arial" w:hAnsi="Arial" w:cs="Arial"/>
                <w:lang w:val="en-SG"/>
              </w:rPr>
            </w:pPr>
            <w:del w:id="8332" w:author="danupraset@gmail.com" w:date="2025-09-22T21:59:00Z">
              <w:r w:rsidRPr="00D312DA" w:rsidDel="00A35EA9">
                <w:rPr>
                  <w:rFonts w:ascii="Arial" w:hAnsi="Arial" w:cs="Arial"/>
                  <w:lang w:val="en-SG"/>
                </w:rPr>
                <w:delText>Failures after upstream success but before local update could desync.</w:delText>
              </w:r>
            </w:del>
          </w:p>
        </w:tc>
        <w:tc>
          <w:tcPr>
            <w:tcW w:w="0" w:type="auto"/>
            <w:hideMark/>
          </w:tcPr>
          <w:p w14:paraId="45A1DAB2" w14:textId="05F93B7F" w:rsidR="00D312DA" w:rsidRPr="00D312DA" w:rsidDel="00A35EA9" w:rsidRDefault="00D312DA" w:rsidP="00D312DA">
            <w:pPr>
              <w:rPr>
                <w:del w:id="8333" w:author="danupraset@gmail.com" w:date="2025-09-22T21:59:00Z"/>
                <w:rFonts w:ascii="Arial" w:hAnsi="Arial" w:cs="Arial"/>
                <w:lang w:val="en-SG"/>
              </w:rPr>
            </w:pPr>
            <w:del w:id="8334" w:author="danupraset@gmail.com" w:date="2025-09-22T21:59:00Z">
              <w:r w:rsidRPr="00D312DA" w:rsidDel="00A35EA9">
                <w:rPr>
                  <w:rFonts w:ascii="Arial" w:hAnsi="Arial" w:cs="Arial"/>
                  <w:lang w:val="en-SG"/>
                </w:rPr>
                <w:delText>Add a reconciliation job keyed by transactionID to verify and repair eVON state.</w:delText>
              </w:r>
            </w:del>
          </w:p>
        </w:tc>
      </w:tr>
    </w:tbl>
    <w:p w14:paraId="68381256" w14:textId="58661239" w:rsidR="009956B4" w:rsidDel="00D20E1C" w:rsidRDefault="009956B4" w:rsidP="009956B4">
      <w:pPr>
        <w:pStyle w:val="Heading3"/>
        <w:rPr>
          <w:del w:id="8335" w:author="danupraset@gmail.com" w:date="2025-09-23T16:06:00Z"/>
        </w:rPr>
      </w:pPr>
      <w:bookmarkStart w:id="8336" w:name="_Toc205888907"/>
      <w:bookmarkStart w:id="8337" w:name="_Toc205889342"/>
      <w:bookmarkStart w:id="8338" w:name="_Toc205889463"/>
      <w:del w:id="8339" w:author="danupraset@gmail.com" w:date="2025-09-23T16:06:00Z">
        <w:r w:rsidDel="00D20E1C">
          <w:delText>API Specification</w:delText>
        </w:r>
        <w:bookmarkEnd w:id="8336"/>
        <w:bookmarkEnd w:id="8337"/>
        <w:bookmarkEnd w:id="8338"/>
      </w:del>
    </w:p>
    <w:p w14:paraId="09588D44" w14:textId="6E118F9F" w:rsidR="00D312DA" w:rsidDel="00D20E1C" w:rsidRDefault="00D312DA" w:rsidP="00D312DA">
      <w:pPr>
        <w:pStyle w:val="Heading4"/>
        <w:rPr>
          <w:del w:id="8340" w:author="danupraset@gmail.com" w:date="2025-09-23T16:06:00Z"/>
        </w:rPr>
      </w:pPr>
      <w:bookmarkStart w:id="8341" w:name="_Toc205889464"/>
      <w:del w:id="8342" w:author="danupraset@gmail.com" w:date="2025-09-23T16:06:00Z">
        <w:r w:rsidDel="00D20E1C">
          <w:delText>API Provide</w:delText>
        </w:r>
        <w:bookmarkEnd w:id="8341"/>
      </w:del>
    </w:p>
    <w:tbl>
      <w:tblPr>
        <w:tblW w:w="8923" w:type="dxa"/>
        <w:tblLayout w:type="fixed"/>
        <w:tblLook w:val="0400" w:firstRow="0" w:lastRow="0" w:firstColumn="0" w:lastColumn="0" w:noHBand="0" w:noVBand="1"/>
      </w:tblPr>
      <w:tblGrid>
        <w:gridCol w:w="1977"/>
        <w:gridCol w:w="6946"/>
      </w:tblGrid>
      <w:tr w:rsidR="009B6D19" w:rsidRPr="005967EF" w:rsidDel="00D20E1C" w14:paraId="1472533B" w14:textId="2F0B6CFF" w:rsidTr="00067035">
        <w:trPr>
          <w:trHeight w:val="315"/>
          <w:del w:id="8343" w:author="danupraset@gmail.com" w:date="2025-09-23T16:06:00Z"/>
        </w:trPr>
        <w:tc>
          <w:tcPr>
            <w:tcW w:w="1977" w:type="dxa"/>
            <w:tcBorders>
              <w:top w:val="single" w:sz="6" w:space="0" w:color="000000"/>
              <w:left w:val="single" w:sz="6" w:space="0" w:color="000000"/>
              <w:bottom w:val="single" w:sz="6" w:space="0" w:color="000000"/>
              <w:right w:val="single" w:sz="6" w:space="0" w:color="000000"/>
            </w:tcBorders>
          </w:tcPr>
          <w:p w14:paraId="46D82861" w14:textId="0046DA3E" w:rsidR="009B6D19" w:rsidRPr="005967EF" w:rsidDel="00D20E1C" w:rsidRDefault="009B6D19" w:rsidP="00067035">
            <w:pPr>
              <w:rPr>
                <w:del w:id="8344" w:author="danupraset@gmail.com" w:date="2025-09-23T16:06:00Z"/>
                <w:rFonts w:ascii="Arial" w:eastAsia="Arial" w:hAnsi="Arial" w:cs="Arial"/>
                <w:sz w:val="20"/>
                <w:szCs w:val="20"/>
              </w:rPr>
            </w:pPr>
            <w:del w:id="8345" w:author="danupraset@gmail.com" w:date="2025-09-23T16:06:00Z">
              <w:r w:rsidRPr="005967EF" w:rsidDel="00D20E1C">
                <w:rPr>
                  <w:rFonts w:ascii="Arial" w:eastAsia="Arial" w:hAnsi="Arial" w:cs="Arial"/>
                  <w:sz w:val="20"/>
                  <w:szCs w:val="20"/>
                </w:rPr>
                <w:delText>API Name</w:delText>
              </w:r>
            </w:del>
          </w:p>
        </w:tc>
        <w:tc>
          <w:tcPr>
            <w:tcW w:w="6946" w:type="dxa"/>
            <w:tcBorders>
              <w:top w:val="single" w:sz="6" w:space="0" w:color="000000"/>
              <w:left w:val="single" w:sz="6" w:space="0" w:color="CCCCCC"/>
              <w:bottom w:val="single" w:sz="6" w:space="0" w:color="000000"/>
              <w:right w:val="single" w:sz="6" w:space="0" w:color="000000"/>
            </w:tcBorders>
          </w:tcPr>
          <w:p w14:paraId="6D91FBB5" w14:textId="62C15CA1" w:rsidR="009B6D19" w:rsidRPr="005967EF" w:rsidDel="00D20E1C" w:rsidRDefault="00C119E3" w:rsidP="00067035">
            <w:pPr>
              <w:rPr>
                <w:del w:id="8346" w:author="danupraset@gmail.com" w:date="2025-09-23T16:06:00Z"/>
                <w:rFonts w:ascii="Arial" w:eastAsia="Arial" w:hAnsi="Arial" w:cs="Arial"/>
                <w:sz w:val="20"/>
                <w:szCs w:val="20"/>
              </w:rPr>
            </w:pPr>
            <w:del w:id="8347" w:author="danupraset@gmail.com" w:date="2025-09-23T16:06:00Z">
              <w:r w:rsidDel="00D20E1C">
                <w:rPr>
                  <w:rFonts w:ascii="Arial" w:eastAsia="Arial" w:hAnsi="Arial" w:cs="Arial"/>
                  <w:sz w:val="20"/>
                  <w:szCs w:val="20"/>
                </w:rPr>
                <w:delText>AXS Payment Transaction</w:delText>
              </w:r>
            </w:del>
          </w:p>
        </w:tc>
      </w:tr>
      <w:tr w:rsidR="009B6D19" w:rsidRPr="005967EF" w:rsidDel="00D20E1C" w14:paraId="1A5B5741" w14:textId="4755D8D2" w:rsidTr="00067035">
        <w:trPr>
          <w:trHeight w:val="315"/>
          <w:del w:id="8348"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00EFB74F" w14:textId="037AB91A" w:rsidR="009B6D19" w:rsidRPr="005967EF" w:rsidDel="00D20E1C" w:rsidRDefault="009B6D19" w:rsidP="00067035">
            <w:pPr>
              <w:rPr>
                <w:del w:id="8349" w:author="danupraset@gmail.com" w:date="2025-09-23T16:06:00Z"/>
                <w:rFonts w:ascii="Arial" w:eastAsia="Arial" w:hAnsi="Arial" w:cs="Arial"/>
                <w:sz w:val="20"/>
                <w:szCs w:val="20"/>
              </w:rPr>
            </w:pPr>
            <w:del w:id="8350" w:author="danupraset@gmail.com" w:date="2025-09-23T16:06:00Z">
              <w:r w:rsidRPr="005967EF" w:rsidDel="00D20E1C">
                <w:rPr>
                  <w:rFonts w:ascii="Arial" w:eastAsia="Arial" w:hAnsi="Arial" w:cs="Arial"/>
                  <w:sz w:val="20"/>
                  <w:szCs w:val="20"/>
                </w:rPr>
                <w:delText>URL</w:delText>
              </w:r>
            </w:del>
          </w:p>
        </w:tc>
        <w:tc>
          <w:tcPr>
            <w:tcW w:w="6946" w:type="dxa"/>
            <w:tcBorders>
              <w:top w:val="single" w:sz="6" w:space="0" w:color="CCCCCC"/>
              <w:left w:val="single" w:sz="6" w:space="0" w:color="CCCCCC"/>
              <w:bottom w:val="single" w:sz="6" w:space="0" w:color="000000"/>
              <w:right w:val="single" w:sz="6" w:space="0" w:color="000000"/>
            </w:tcBorders>
          </w:tcPr>
          <w:p w14:paraId="07580002" w14:textId="70E69C73" w:rsidR="009B6D19" w:rsidRPr="005967EF" w:rsidDel="00D20E1C" w:rsidRDefault="009B6D19" w:rsidP="00067035">
            <w:pPr>
              <w:rPr>
                <w:del w:id="8351" w:author="danupraset@gmail.com" w:date="2025-09-23T16:06:00Z"/>
                <w:rFonts w:ascii="Arial" w:eastAsia="Arial" w:hAnsi="Arial" w:cs="Arial"/>
                <w:sz w:val="20"/>
                <w:szCs w:val="20"/>
              </w:rPr>
            </w:pPr>
            <w:del w:id="8352" w:author="danupraset@gmail.com" w:date="2025-09-23T16:06:00Z">
              <w:r w:rsidRPr="005967EF" w:rsidDel="00D20E1C">
                <w:rPr>
                  <w:rFonts w:ascii="Arial" w:eastAsia="Arial" w:hAnsi="Arial" w:cs="Arial"/>
                  <w:sz w:val="20"/>
                  <w:szCs w:val="20"/>
                </w:rPr>
                <w:delText xml:space="preserve">UAT : </w:delText>
              </w:r>
              <w:r w:rsidRPr="005967EF" w:rsidDel="00D20E1C">
                <w:rPr>
                  <w:rFonts w:ascii="Arial" w:hAnsi="Arial" w:cs="Arial"/>
                  <w:sz w:val="20"/>
                  <w:szCs w:val="20"/>
                </w:rPr>
                <w:delText xml:space="preserve"> </w:delText>
              </w:r>
              <w:r w:rsidRPr="005967EF" w:rsidDel="00D20E1C">
                <w:rPr>
                  <w:rFonts w:ascii="Arial" w:eastAsia="Arial" w:hAnsi="Arial" w:cs="Arial"/>
                  <w:sz w:val="20"/>
                  <w:szCs w:val="20"/>
                </w:rPr>
                <w:delText>https://api2.uraaz.gov.sg/ocms</w:delText>
              </w:r>
              <w:r w:rsidRPr="009B6D19" w:rsidDel="00D20E1C">
                <w:rPr>
                  <w:rFonts w:ascii="Arial" w:eastAsia="Arial" w:hAnsi="Arial" w:cs="Arial"/>
                  <w:sz w:val="20"/>
                  <w:szCs w:val="20"/>
                </w:rPr>
                <w:delText>/PONWS/UpdatePONPayReq</w:delText>
              </w:r>
            </w:del>
          </w:p>
          <w:p w14:paraId="560509F1" w14:textId="57753A99" w:rsidR="009B6D19" w:rsidRPr="005967EF" w:rsidDel="00D20E1C" w:rsidRDefault="009B6D19" w:rsidP="00067035">
            <w:pPr>
              <w:rPr>
                <w:del w:id="8353" w:author="danupraset@gmail.com" w:date="2025-09-23T16:06:00Z"/>
                <w:rFonts w:ascii="Arial" w:eastAsia="Arial" w:hAnsi="Arial" w:cs="Arial"/>
                <w:sz w:val="20"/>
                <w:szCs w:val="20"/>
              </w:rPr>
            </w:pPr>
            <w:del w:id="8354" w:author="danupraset@gmail.com" w:date="2025-09-23T16:06:00Z">
              <w:r w:rsidRPr="005967EF" w:rsidDel="00D20E1C">
                <w:rPr>
                  <w:rFonts w:ascii="Arial" w:eastAsia="Arial" w:hAnsi="Arial" w:cs="Arial"/>
                  <w:sz w:val="20"/>
                  <w:szCs w:val="20"/>
                </w:rPr>
                <w:delText>PRD : https://api.uraaz.gov.sg/ocms/</w:delText>
              </w:r>
              <w:r w:rsidRPr="009B6D19" w:rsidDel="00D20E1C">
                <w:rPr>
                  <w:rFonts w:ascii="Arial" w:eastAsia="Arial" w:hAnsi="Arial" w:cs="Arial"/>
                  <w:sz w:val="20"/>
                  <w:szCs w:val="20"/>
                </w:rPr>
                <w:delText>PONWS/UpdatePONPayReq</w:delText>
              </w:r>
            </w:del>
          </w:p>
        </w:tc>
      </w:tr>
      <w:tr w:rsidR="009B6D19" w:rsidRPr="005967EF" w:rsidDel="00D20E1C" w14:paraId="3ECAA54D" w14:textId="19AFB994" w:rsidTr="00067035">
        <w:trPr>
          <w:trHeight w:val="315"/>
          <w:del w:id="8355"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3D2F1B9A" w14:textId="1B21AF8C" w:rsidR="009B6D19" w:rsidRPr="005967EF" w:rsidDel="00D20E1C" w:rsidRDefault="009B6D19" w:rsidP="00067035">
            <w:pPr>
              <w:rPr>
                <w:del w:id="8356" w:author="danupraset@gmail.com" w:date="2025-09-23T16:06:00Z"/>
                <w:rFonts w:ascii="Arial" w:eastAsia="Arial" w:hAnsi="Arial" w:cs="Arial"/>
                <w:sz w:val="20"/>
                <w:szCs w:val="20"/>
              </w:rPr>
            </w:pPr>
            <w:del w:id="8357" w:author="danupraset@gmail.com" w:date="2025-09-23T16:06:00Z">
              <w:r w:rsidRPr="005967EF" w:rsidDel="00D20E1C">
                <w:rPr>
                  <w:rFonts w:ascii="Arial" w:eastAsia="Arial" w:hAnsi="Arial" w:cs="Arial"/>
                  <w:sz w:val="20"/>
                  <w:szCs w:val="20"/>
                </w:rPr>
                <w:delText>Description</w:delText>
              </w:r>
            </w:del>
          </w:p>
        </w:tc>
        <w:tc>
          <w:tcPr>
            <w:tcW w:w="6946" w:type="dxa"/>
            <w:tcBorders>
              <w:top w:val="single" w:sz="6" w:space="0" w:color="CCCCCC"/>
              <w:left w:val="single" w:sz="6" w:space="0" w:color="CCCCCC"/>
              <w:bottom w:val="single" w:sz="6" w:space="0" w:color="000000"/>
              <w:right w:val="single" w:sz="6" w:space="0" w:color="000000"/>
            </w:tcBorders>
          </w:tcPr>
          <w:p w14:paraId="5342A542" w14:textId="772676FD" w:rsidR="009B6D19" w:rsidRPr="005967EF" w:rsidDel="00D20E1C" w:rsidRDefault="009B6D19" w:rsidP="00067035">
            <w:pPr>
              <w:rPr>
                <w:del w:id="8358" w:author="danupraset@gmail.com" w:date="2025-09-23T16:06:00Z"/>
                <w:rFonts w:ascii="Arial" w:eastAsia="Arial" w:hAnsi="Arial" w:cs="Arial"/>
                <w:sz w:val="20"/>
                <w:szCs w:val="20"/>
              </w:rPr>
            </w:pPr>
            <w:del w:id="8359" w:author="danupraset@gmail.com" w:date="2025-09-23T16:06:00Z">
              <w:r w:rsidRPr="005967EF" w:rsidDel="00D20E1C">
                <w:rPr>
                  <w:rFonts w:ascii="Arial" w:eastAsia="Arial" w:hAnsi="Arial" w:cs="Arial"/>
                  <w:sz w:val="20"/>
                  <w:szCs w:val="20"/>
                </w:rPr>
                <w:delText xml:space="preserve">The API </w:delText>
              </w:r>
              <w:r w:rsidRPr="005967EF" w:rsidDel="00D20E1C">
                <w:rPr>
                  <w:rFonts w:ascii="Arial" w:eastAsia="Arial" w:hAnsi="Arial" w:cs="Arial"/>
                  <w:sz w:val="20"/>
                  <w:szCs w:val="20"/>
                  <w:lang w:val="en-US"/>
                </w:rPr>
                <w:delText xml:space="preserve">to </w:delText>
              </w:r>
              <w:r w:rsidR="00C119E3" w:rsidDel="00D20E1C">
                <w:rPr>
                  <w:rFonts w:ascii="Arial" w:eastAsia="Arial" w:hAnsi="Arial" w:cs="Arial"/>
                  <w:sz w:val="20"/>
                  <w:szCs w:val="20"/>
                  <w:lang w:val="en-US"/>
                </w:rPr>
                <w:delText>do the payment transaction</w:delText>
              </w:r>
              <w:r w:rsidRPr="005967EF" w:rsidDel="00D20E1C">
                <w:rPr>
                  <w:rFonts w:ascii="Arial" w:eastAsia="Arial" w:hAnsi="Arial" w:cs="Arial"/>
                  <w:sz w:val="20"/>
                  <w:szCs w:val="20"/>
                  <w:lang w:val="en-US"/>
                </w:rPr>
                <w:delText xml:space="preserve"> </w:delText>
              </w:r>
              <w:r w:rsidDel="00D20E1C">
                <w:rPr>
                  <w:rFonts w:ascii="Arial" w:eastAsia="Arial" w:hAnsi="Arial" w:cs="Arial"/>
                  <w:sz w:val="20"/>
                  <w:szCs w:val="20"/>
                  <w:lang w:val="en-US"/>
                </w:rPr>
                <w:delText>outstanding offence</w:delText>
              </w:r>
              <w:r w:rsidRPr="005967EF" w:rsidDel="00D20E1C">
                <w:rPr>
                  <w:rFonts w:ascii="Arial" w:eastAsia="Arial" w:hAnsi="Arial" w:cs="Arial"/>
                  <w:sz w:val="20"/>
                  <w:szCs w:val="20"/>
                  <w:lang w:val="en-US"/>
                </w:rPr>
                <w:delText xml:space="preserve"> </w:delText>
              </w:r>
              <w:r w:rsidDel="00D20E1C">
                <w:rPr>
                  <w:rFonts w:ascii="Arial" w:eastAsia="Arial" w:hAnsi="Arial" w:cs="Arial"/>
                  <w:sz w:val="20"/>
                  <w:szCs w:val="20"/>
                  <w:lang w:val="en-US"/>
                </w:rPr>
                <w:delText>notice</w:delText>
              </w:r>
            </w:del>
          </w:p>
        </w:tc>
      </w:tr>
      <w:tr w:rsidR="009B6D19" w:rsidRPr="005967EF" w:rsidDel="00D20E1C" w14:paraId="281D2415" w14:textId="45E5A75F" w:rsidTr="00067035">
        <w:trPr>
          <w:trHeight w:val="315"/>
          <w:del w:id="8360"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7F344A05" w14:textId="14DFB5BA" w:rsidR="009B6D19" w:rsidRPr="005967EF" w:rsidDel="00D20E1C" w:rsidRDefault="009B6D19" w:rsidP="00067035">
            <w:pPr>
              <w:rPr>
                <w:del w:id="8361" w:author="danupraset@gmail.com" w:date="2025-09-23T16:06:00Z"/>
                <w:rFonts w:ascii="Arial" w:eastAsia="Arial" w:hAnsi="Arial" w:cs="Arial"/>
                <w:sz w:val="20"/>
                <w:szCs w:val="20"/>
              </w:rPr>
            </w:pPr>
            <w:del w:id="8362" w:author="danupraset@gmail.com" w:date="2025-09-23T16:06:00Z">
              <w:r w:rsidRPr="005967EF" w:rsidDel="00D20E1C">
                <w:rPr>
                  <w:rFonts w:ascii="Arial" w:eastAsia="Arial" w:hAnsi="Arial" w:cs="Arial"/>
                  <w:sz w:val="20"/>
                  <w:szCs w:val="20"/>
                </w:rPr>
                <w:delText>Method</w:delText>
              </w:r>
            </w:del>
          </w:p>
        </w:tc>
        <w:tc>
          <w:tcPr>
            <w:tcW w:w="6946" w:type="dxa"/>
            <w:tcBorders>
              <w:top w:val="single" w:sz="6" w:space="0" w:color="CCCCCC"/>
              <w:left w:val="single" w:sz="6" w:space="0" w:color="CCCCCC"/>
              <w:bottom w:val="single" w:sz="6" w:space="0" w:color="000000"/>
              <w:right w:val="single" w:sz="6" w:space="0" w:color="000000"/>
            </w:tcBorders>
          </w:tcPr>
          <w:p w14:paraId="140893DC" w14:textId="19E373FE" w:rsidR="009B6D19" w:rsidRPr="005967EF" w:rsidDel="00D20E1C" w:rsidRDefault="00C119E3" w:rsidP="00067035">
            <w:pPr>
              <w:rPr>
                <w:del w:id="8363" w:author="danupraset@gmail.com" w:date="2025-09-23T16:06:00Z"/>
                <w:rFonts w:ascii="Arial" w:eastAsia="Arial" w:hAnsi="Arial" w:cs="Arial"/>
                <w:sz w:val="20"/>
                <w:szCs w:val="20"/>
              </w:rPr>
            </w:pPr>
            <w:del w:id="8364" w:author="danupraset@gmail.com" w:date="2025-09-23T16:06:00Z">
              <w:r w:rsidDel="00D20E1C">
                <w:rPr>
                  <w:rFonts w:ascii="Arial" w:eastAsia="Arial" w:hAnsi="Arial" w:cs="Arial"/>
                  <w:sz w:val="20"/>
                  <w:szCs w:val="20"/>
                </w:rPr>
                <w:delText>POST</w:delText>
              </w:r>
            </w:del>
          </w:p>
        </w:tc>
      </w:tr>
      <w:tr w:rsidR="009B6D19" w:rsidRPr="005967EF" w:rsidDel="00D20E1C" w14:paraId="22F5C6D0" w14:textId="3DA8999D" w:rsidTr="00067035">
        <w:trPr>
          <w:trHeight w:val="315"/>
          <w:del w:id="8365"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00FE0636" w14:textId="00D03FDD" w:rsidR="009B6D19" w:rsidRPr="005967EF" w:rsidDel="00D20E1C" w:rsidRDefault="009B6D19" w:rsidP="00067035">
            <w:pPr>
              <w:rPr>
                <w:del w:id="8366" w:author="danupraset@gmail.com" w:date="2025-09-23T16:06:00Z"/>
                <w:rFonts w:ascii="Arial" w:eastAsia="Arial" w:hAnsi="Arial" w:cs="Arial"/>
                <w:sz w:val="20"/>
                <w:szCs w:val="20"/>
              </w:rPr>
            </w:pPr>
            <w:del w:id="8367" w:author="danupraset@gmail.com" w:date="2025-09-23T16:06:00Z">
              <w:r w:rsidRPr="004E517A" w:rsidDel="00D20E1C">
                <w:rPr>
                  <w:rFonts w:ascii="Arial" w:eastAsia="Arial" w:hAnsi="Arial" w:cs="Arial"/>
                  <w:sz w:val="20"/>
                  <w:szCs w:val="20"/>
                </w:rPr>
                <w:delText>Header</w:delText>
              </w:r>
            </w:del>
          </w:p>
        </w:tc>
        <w:tc>
          <w:tcPr>
            <w:tcW w:w="6946" w:type="dxa"/>
            <w:tcBorders>
              <w:top w:val="single" w:sz="6" w:space="0" w:color="CCCCCC"/>
              <w:left w:val="single" w:sz="6" w:space="0" w:color="CCCCCC"/>
              <w:bottom w:val="single" w:sz="6" w:space="0" w:color="000000"/>
              <w:right w:val="single" w:sz="6" w:space="0" w:color="000000"/>
            </w:tcBorders>
          </w:tcPr>
          <w:p w14:paraId="2C40EB28" w14:textId="278F3468" w:rsidR="009B6D19" w:rsidRPr="004E517A" w:rsidDel="00D20E1C" w:rsidRDefault="009B6D19" w:rsidP="00067035">
            <w:pPr>
              <w:rPr>
                <w:del w:id="8368" w:author="danupraset@gmail.com" w:date="2025-09-23T16:06:00Z"/>
                <w:rFonts w:ascii="Arial" w:eastAsia="Arial" w:hAnsi="Arial" w:cs="Arial"/>
                <w:sz w:val="20"/>
                <w:szCs w:val="20"/>
              </w:rPr>
            </w:pPr>
            <w:del w:id="8369" w:author="danupraset@gmail.com" w:date="2025-09-23T16:06:00Z">
              <w:r w:rsidRPr="004E517A" w:rsidDel="00D20E1C">
                <w:rPr>
                  <w:rFonts w:ascii="Arial" w:eastAsia="Arial" w:hAnsi="Arial" w:cs="Arial"/>
                  <w:sz w:val="20"/>
                  <w:szCs w:val="20"/>
                </w:rPr>
                <w:delText xml:space="preserve">{ </w:delText>
              </w:r>
            </w:del>
          </w:p>
          <w:p w14:paraId="518A3772" w14:textId="5040005C" w:rsidR="009B6D19" w:rsidRPr="004E517A" w:rsidDel="00D20E1C" w:rsidRDefault="009B6D19" w:rsidP="00067035">
            <w:pPr>
              <w:rPr>
                <w:del w:id="8370" w:author="danupraset@gmail.com" w:date="2025-09-23T16:06:00Z"/>
                <w:rFonts w:ascii="Arial" w:eastAsia="Arial" w:hAnsi="Arial" w:cs="Arial"/>
                <w:sz w:val="20"/>
                <w:szCs w:val="20"/>
              </w:rPr>
            </w:pPr>
            <w:del w:id="8371" w:author="danupraset@gmail.com" w:date="2025-09-23T16:06:00Z">
              <w:r w:rsidRPr="004E517A" w:rsidDel="00D20E1C">
                <w:rPr>
                  <w:rFonts w:ascii="Arial" w:eastAsia="Arial" w:hAnsi="Arial" w:cs="Arial"/>
                  <w:sz w:val="20"/>
                  <w:szCs w:val="20"/>
                </w:rPr>
                <w:delText>"Content-Type": "</w:delText>
              </w:r>
              <w:r w:rsidDel="00D20E1C">
                <w:rPr>
                  <w:rFonts w:ascii="Arial" w:eastAsia="Arial" w:hAnsi="Arial" w:cs="Arial"/>
                  <w:sz w:val="20"/>
                  <w:szCs w:val="20"/>
                </w:rPr>
                <w:delText>application</w:delText>
              </w:r>
              <w:r w:rsidRPr="004E517A" w:rsidDel="00D20E1C">
                <w:rPr>
                  <w:rFonts w:ascii="Arial" w:eastAsia="Arial" w:hAnsi="Arial" w:cs="Arial"/>
                  <w:sz w:val="20"/>
                  <w:szCs w:val="20"/>
                </w:rPr>
                <w:delText>/</w:delText>
              </w:r>
              <w:r w:rsidDel="00D20E1C">
                <w:rPr>
                  <w:rFonts w:ascii="Arial" w:eastAsia="Arial" w:hAnsi="Arial" w:cs="Arial"/>
                  <w:sz w:val="20"/>
                  <w:szCs w:val="20"/>
                </w:rPr>
                <w:delText>json</w:delText>
              </w:r>
              <w:r w:rsidRPr="004E517A" w:rsidDel="00D20E1C">
                <w:rPr>
                  <w:rFonts w:ascii="Arial" w:eastAsia="Arial" w:hAnsi="Arial" w:cs="Arial"/>
                  <w:sz w:val="20"/>
                  <w:szCs w:val="20"/>
                </w:rPr>
                <w:delText>",</w:delText>
              </w:r>
            </w:del>
          </w:p>
          <w:p w14:paraId="3E7DF48E" w14:textId="2A47523D" w:rsidR="009B6D19" w:rsidRPr="004E517A" w:rsidDel="00D20E1C" w:rsidRDefault="009B6D19" w:rsidP="00067035">
            <w:pPr>
              <w:rPr>
                <w:del w:id="8372" w:author="danupraset@gmail.com" w:date="2025-09-23T16:06:00Z"/>
                <w:rFonts w:ascii="Arial" w:eastAsia="Arial" w:hAnsi="Arial" w:cs="Arial"/>
                <w:sz w:val="20"/>
                <w:szCs w:val="20"/>
              </w:rPr>
            </w:pPr>
            <w:del w:id="8373" w:author="danupraset@gmail.com" w:date="2025-09-23T16:06:00Z">
              <w:r w:rsidRPr="004E517A" w:rsidDel="00D20E1C">
                <w:rPr>
                  <w:rFonts w:ascii="Arial" w:eastAsia="Arial" w:hAnsi="Arial" w:cs="Arial"/>
                  <w:sz w:val="20"/>
                  <w:szCs w:val="20"/>
                </w:rPr>
                <w:delText>“Ocp-Apim-Subscription-Key”: “[APIM secret value]”</w:delText>
              </w:r>
            </w:del>
          </w:p>
          <w:p w14:paraId="011BCF8B" w14:textId="3981A520" w:rsidR="009B6D19" w:rsidDel="00D20E1C" w:rsidRDefault="009B6D19" w:rsidP="00067035">
            <w:pPr>
              <w:rPr>
                <w:del w:id="8374" w:author="danupraset@gmail.com" w:date="2025-09-23T16:06:00Z"/>
                <w:rFonts w:ascii="Arial" w:eastAsia="Arial" w:hAnsi="Arial" w:cs="Arial"/>
                <w:sz w:val="20"/>
                <w:szCs w:val="20"/>
              </w:rPr>
            </w:pPr>
            <w:del w:id="8375" w:author="danupraset@gmail.com" w:date="2025-09-23T16:06:00Z">
              <w:r w:rsidRPr="004E517A" w:rsidDel="00D20E1C">
                <w:rPr>
                  <w:rFonts w:ascii="Arial" w:eastAsia="Arial" w:hAnsi="Arial" w:cs="Arial"/>
                  <w:sz w:val="20"/>
                  <w:szCs w:val="20"/>
                </w:rPr>
                <w:delText>}</w:delText>
              </w:r>
            </w:del>
          </w:p>
        </w:tc>
      </w:tr>
      <w:tr w:rsidR="009B6D19" w:rsidRPr="005967EF" w:rsidDel="00D20E1C" w14:paraId="772A3F15" w14:textId="3679BEC0" w:rsidTr="00067035">
        <w:trPr>
          <w:trHeight w:val="315"/>
          <w:del w:id="8376"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49D8DFB2" w14:textId="639EEAB7" w:rsidR="009B6D19" w:rsidRPr="005967EF" w:rsidDel="00D20E1C" w:rsidRDefault="009B6D19" w:rsidP="00067035">
            <w:pPr>
              <w:rPr>
                <w:del w:id="8377" w:author="danupraset@gmail.com" w:date="2025-09-23T16:06:00Z"/>
                <w:rFonts w:ascii="Arial" w:eastAsia="Arial" w:hAnsi="Arial" w:cs="Arial"/>
                <w:sz w:val="20"/>
                <w:szCs w:val="20"/>
              </w:rPr>
            </w:pPr>
            <w:del w:id="8378" w:author="danupraset@gmail.com" w:date="2025-09-23T16:06:00Z">
              <w:r w:rsidDel="00D20E1C">
                <w:rPr>
                  <w:rFonts w:ascii="Arial" w:eastAsia="Arial" w:hAnsi="Arial" w:cs="Arial"/>
                  <w:sz w:val="20"/>
                  <w:szCs w:val="20"/>
                </w:rPr>
                <w:delText>Payload</w:delText>
              </w:r>
            </w:del>
          </w:p>
        </w:tc>
        <w:tc>
          <w:tcPr>
            <w:tcW w:w="6946" w:type="dxa"/>
            <w:tcBorders>
              <w:top w:val="single" w:sz="6" w:space="0" w:color="CCCCCC"/>
              <w:left w:val="single" w:sz="6" w:space="0" w:color="CCCCCC"/>
              <w:bottom w:val="single" w:sz="6" w:space="0" w:color="000000"/>
              <w:right w:val="single" w:sz="6" w:space="0" w:color="000000"/>
            </w:tcBorders>
          </w:tcPr>
          <w:p w14:paraId="1BC7E824" w14:textId="14445C5A" w:rsidR="009B6D19" w:rsidRPr="009B6D19" w:rsidDel="00D20E1C" w:rsidRDefault="009B6D19" w:rsidP="009B6D19">
            <w:pPr>
              <w:pBdr>
                <w:top w:val="nil"/>
                <w:left w:val="nil"/>
                <w:bottom w:val="nil"/>
                <w:right w:val="nil"/>
                <w:between w:val="nil"/>
              </w:pBdr>
              <w:rPr>
                <w:del w:id="8379" w:author="danupraset@gmail.com" w:date="2025-09-23T16:06:00Z"/>
                <w:rFonts w:ascii="Arial" w:eastAsia="Arial" w:hAnsi="Arial" w:cs="Arial"/>
                <w:color w:val="000000"/>
                <w:sz w:val="20"/>
                <w:szCs w:val="20"/>
                <w:lang w:val="en-SG"/>
              </w:rPr>
            </w:pPr>
            <w:del w:id="8380" w:author="danupraset@gmail.com" w:date="2025-09-23T16:06:00Z">
              <w:r w:rsidRPr="009B6D19" w:rsidDel="00D20E1C">
                <w:rPr>
                  <w:rFonts w:ascii="Arial" w:eastAsia="Arial" w:hAnsi="Arial" w:cs="Arial"/>
                  <w:color w:val="000000"/>
                  <w:sz w:val="20"/>
                  <w:szCs w:val="20"/>
                  <w:lang w:val="en-SG"/>
                </w:rPr>
                <w:delText>{</w:delText>
              </w:r>
            </w:del>
          </w:p>
          <w:p w14:paraId="5F217D1A" w14:textId="5CC4F05A" w:rsidR="009B6D19" w:rsidRPr="009B6D19" w:rsidDel="00D20E1C" w:rsidRDefault="009B6D19" w:rsidP="009B6D19">
            <w:pPr>
              <w:pBdr>
                <w:top w:val="nil"/>
                <w:left w:val="nil"/>
                <w:bottom w:val="nil"/>
                <w:right w:val="nil"/>
                <w:between w:val="nil"/>
              </w:pBdr>
              <w:rPr>
                <w:del w:id="8381" w:author="danupraset@gmail.com" w:date="2025-09-23T16:06:00Z"/>
                <w:rFonts w:ascii="Arial" w:eastAsia="Arial" w:hAnsi="Arial" w:cs="Arial"/>
                <w:color w:val="000000"/>
                <w:sz w:val="20"/>
                <w:szCs w:val="20"/>
                <w:lang w:val="en-SG"/>
              </w:rPr>
            </w:pPr>
            <w:del w:id="8382" w:author="danupraset@gmail.com" w:date="2025-09-23T16:06:00Z">
              <w:r w:rsidRPr="009B6D19" w:rsidDel="00D20E1C">
                <w:rPr>
                  <w:rFonts w:ascii="Arial" w:eastAsia="Arial" w:hAnsi="Arial" w:cs="Arial"/>
                  <w:color w:val="000000"/>
                  <w:sz w:val="20"/>
                  <w:szCs w:val="20"/>
                  <w:lang w:val="en-SG"/>
                </w:rPr>
                <w:delText>  "sender": "AXS",</w:delText>
              </w:r>
            </w:del>
          </w:p>
          <w:p w14:paraId="22C927FD" w14:textId="2BA280C6" w:rsidR="009B6D19" w:rsidRPr="009B6D19" w:rsidDel="00D20E1C" w:rsidRDefault="009B6D19" w:rsidP="009B6D19">
            <w:pPr>
              <w:pBdr>
                <w:top w:val="nil"/>
                <w:left w:val="nil"/>
                <w:bottom w:val="nil"/>
                <w:right w:val="nil"/>
                <w:between w:val="nil"/>
              </w:pBdr>
              <w:rPr>
                <w:del w:id="8383" w:author="danupraset@gmail.com" w:date="2025-09-23T16:06:00Z"/>
                <w:rFonts w:ascii="Arial" w:eastAsia="Arial" w:hAnsi="Arial" w:cs="Arial"/>
                <w:color w:val="000000"/>
                <w:sz w:val="20"/>
                <w:szCs w:val="20"/>
                <w:lang w:val="en-SG"/>
              </w:rPr>
            </w:pPr>
            <w:del w:id="8384" w:author="danupraset@gmail.com" w:date="2025-09-23T16:06:00Z">
              <w:r w:rsidRPr="009B6D19" w:rsidDel="00D20E1C">
                <w:rPr>
                  <w:rFonts w:ascii="Arial" w:eastAsia="Arial" w:hAnsi="Arial" w:cs="Arial"/>
                  <w:color w:val="000000"/>
                  <w:sz w:val="20"/>
                  <w:szCs w:val="20"/>
                  <w:lang w:val="en-SG"/>
                </w:rPr>
                <w:delText>  "targetReceiver": "URA",</w:delText>
              </w:r>
            </w:del>
          </w:p>
          <w:p w14:paraId="1A0FCAB6" w14:textId="03B090E8" w:rsidR="009B6D19" w:rsidRPr="009B6D19" w:rsidDel="00D20E1C" w:rsidRDefault="009B6D19" w:rsidP="009B6D19">
            <w:pPr>
              <w:pBdr>
                <w:top w:val="nil"/>
                <w:left w:val="nil"/>
                <w:bottom w:val="nil"/>
                <w:right w:val="nil"/>
                <w:between w:val="nil"/>
              </w:pBdr>
              <w:rPr>
                <w:del w:id="8385" w:author="danupraset@gmail.com" w:date="2025-09-23T16:06:00Z"/>
                <w:rFonts w:ascii="Arial" w:eastAsia="Arial" w:hAnsi="Arial" w:cs="Arial"/>
                <w:color w:val="000000"/>
                <w:sz w:val="20"/>
                <w:szCs w:val="20"/>
                <w:lang w:val="en-SG"/>
              </w:rPr>
            </w:pPr>
            <w:del w:id="8386" w:author="danupraset@gmail.com" w:date="2025-09-23T16:06:00Z">
              <w:r w:rsidRPr="009B6D19" w:rsidDel="00D20E1C">
                <w:rPr>
                  <w:rFonts w:ascii="Arial" w:eastAsia="Arial" w:hAnsi="Arial" w:cs="Arial"/>
                  <w:color w:val="000000"/>
                  <w:sz w:val="20"/>
                  <w:szCs w:val="20"/>
                  <w:lang w:val="en-SG"/>
                </w:rPr>
                <w:delText>  "dateSend": " 20160816",</w:delText>
              </w:r>
            </w:del>
          </w:p>
          <w:p w14:paraId="6AE06BA0" w14:textId="381442DD" w:rsidR="009B6D19" w:rsidRPr="009B6D19" w:rsidDel="00D20E1C" w:rsidRDefault="009B6D19" w:rsidP="009B6D19">
            <w:pPr>
              <w:pBdr>
                <w:top w:val="nil"/>
                <w:left w:val="nil"/>
                <w:bottom w:val="nil"/>
                <w:right w:val="nil"/>
                <w:between w:val="nil"/>
              </w:pBdr>
              <w:rPr>
                <w:del w:id="8387" w:author="danupraset@gmail.com" w:date="2025-09-23T16:06:00Z"/>
                <w:rFonts w:ascii="Arial" w:eastAsia="Arial" w:hAnsi="Arial" w:cs="Arial"/>
                <w:color w:val="000000"/>
                <w:sz w:val="20"/>
                <w:szCs w:val="20"/>
                <w:lang w:val="en-SG"/>
              </w:rPr>
            </w:pPr>
            <w:del w:id="8388" w:author="danupraset@gmail.com" w:date="2025-09-23T16:06:00Z">
              <w:r w:rsidRPr="009B6D19" w:rsidDel="00D20E1C">
                <w:rPr>
                  <w:rFonts w:ascii="Arial" w:eastAsia="Arial" w:hAnsi="Arial" w:cs="Arial"/>
                  <w:color w:val="000000"/>
                  <w:sz w:val="20"/>
                  <w:szCs w:val="20"/>
                  <w:lang w:val="en-SG"/>
                </w:rPr>
                <w:delText>  "timeSend": "124300",</w:delText>
              </w:r>
            </w:del>
          </w:p>
          <w:p w14:paraId="3E8DCC37" w14:textId="5E695E35" w:rsidR="009B6D19" w:rsidRPr="009B6D19" w:rsidDel="00D20E1C" w:rsidRDefault="009B6D19" w:rsidP="009B6D19">
            <w:pPr>
              <w:pBdr>
                <w:top w:val="nil"/>
                <w:left w:val="nil"/>
                <w:bottom w:val="nil"/>
                <w:right w:val="nil"/>
                <w:between w:val="nil"/>
              </w:pBdr>
              <w:rPr>
                <w:del w:id="8389" w:author="danupraset@gmail.com" w:date="2025-09-23T16:06:00Z"/>
                <w:rFonts w:ascii="Arial" w:eastAsia="Arial" w:hAnsi="Arial" w:cs="Arial"/>
                <w:color w:val="000000"/>
                <w:sz w:val="20"/>
                <w:szCs w:val="20"/>
                <w:lang w:val="en-SG"/>
              </w:rPr>
            </w:pPr>
            <w:del w:id="8390" w:author="danupraset@gmail.com" w:date="2025-09-23T16:06:00Z">
              <w:r w:rsidRPr="009B6D19" w:rsidDel="00D20E1C">
                <w:rPr>
                  <w:rFonts w:ascii="Arial" w:eastAsia="Arial" w:hAnsi="Arial" w:cs="Arial"/>
                  <w:color w:val="000000"/>
                  <w:sz w:val="20"/>
                  <w:szCs w:val="20"/>
                  <w:lang w:val="en-SG"/>
                </w:rPr>
                <w:delText>  "transactionID": " AXSCPPYMT20160816120110000",</w:delText>
              </w:r>
            </w:del>
          </w:p>
          <w:p w14:paraId="60E033D1" w14:textId="1972E2C2" w:rsidR="009B6D19" w:rsidRPr="009B6D19" w:rsidDel="00D20E1C" w:rsidRDefault="009B6D19" w:rsidP="009B6D19">
            <w:pPr>
              <w:pBdr>
                <w:top w:val="nil"/>
                <w:left w:val="nil"/>
                <w:bottom w:val="nil"/>
                <w:right w:val="nil"/>
                <w:between w:val="nil"/>
              </w:pBdr>
              <w:rPr>
                <w:del w:id="8391" w:author="danupraset@gmail.com" w:date="2025-09-23T16:06:00Z"/>
                <w:rFonts w:ascii="Arial" w:eastAsia="Arial" w:hAnsi="Arial" w:cs="Arial"/>
                <w:color w:val="000000"/>
                <w:sz w:val="20"/>
                <w:szCs w:val="20"/>
                <w:lang w:val="en-SG"/>
              </w:rPr>
            </w:pPr>
            <w:del w:id="8392" w:author="danupraset@gmail.com" w:date="2025-09-23T16:06:00Z">
              <w:r w:rsidRPr="009B6D19" w:rsidDel="00D20E1C">
                <w:rPr>
                  <w:rFonts w:ascii="Arial" w:eastAsia="Arial" w:hAnsi="Arial" w:cs="Arial"/>
                  <w:color w:val="000000"/>
                  <w:sz w:val="20"/>
                  <w:szCs w:val="20"/>
                  <w:lang w:val="en-SG"/>
                </w:rPr>
                <w:delText>  "signature": "",</w:delText>
              </w:r>
            </w:del>
          </w:p>
          <w:p w14:paraId="1430D0F7" w14:textId="18333399" w:rsidR="009B6D19" w:rsidRPr="009B6D19" w:rsidDel="00D20E1C" w:rsidRDefault="009B6D19" w:rsidP="009B6D19">
            <w:pPr>
              <w:pBdr>
                <w:top w:val="nil"/>
                <w:left w:val="nil"/>
                <w:bottom w:val="nil"/>
                <w:right w:val="nil"/>
                <w:between w:val="nil"/>
              </w:pBdr>
              <w:rPr>
                <w:del w:id="8393" w:author="danupraset@gmail.com" w:date="2025-09-23T16:06:00Z"/>
                <w:rFonts w:ascii="Arial" w:eastAsia="Arial" w:hAnsi="Arial" w:cs="Arial"/>
                <w:color w:val="000000"/>
                <w:sz w:val="20"/>
                <w:szCs w:val="20"/>
                <w:lang w:val="en-SG"/>
              </w:rPr>
            </w:pPr>
            <w:del w:id="8394" w:author="danupraset@gmail.com" w:date="2025-09-23T16:06:00Z">
              <w:r w:rsidRPr="009B6D19" w:rsidDel="00D20E1C">
                <w:rPr>
                  <w:rFonts w:ascii="Arial" w:eastAsia="Arial" w:hAnsi="Arial" w:cs="Arial"/>
                  <w:color w:val="000000"/>
                  <w:sz w:val="20"/>
                  <w:szCs w:val="20"/>
                  <w:lang w:val="en-SG"/>
                </w:rPr>
                <w:delText>  "totalAmt": "000000600",</w:delText>
              </w:r>
            </w:del>
          </w:p>
          <w:p w14:paraId="2FCD46C2" w14:textId="1C502726" w:rsidR="009B6D19" w:rsidRPr="009B6D19" w:rsidDel="00D20E1C" w:rsidRDefault="009B6D19" w:rsidP="009B6D19">
            <w:pPr>
              <w:pBdr>
                <w:top w:val="nil"/>
                <w:left w:val="nil"/>
                <w:bottom w:val="nil"/>
                <w:right w:val="nil"/>
                <w:between w:val="nil"/>
              </w:pBdr>
              <w:rPr>
                <w:del w:id="8395" w:author="danupraset@gmail.com" w:date="2025-09-23T16:06:00Z"/>
                <w:rFonts w:ascii="Arial" w:eastAsia="Arial" w:hAnsi="Arial" w:cs="Arial"/>
                <w:color w:val="000000"/>
                <w:sz w:val="20"/>
                <w:szCs w:val="20"/>
                <w:lang w:val="en-SG"/>
              </w:rPr>
            </w:pPr>
            <w:del w:id="8396" w:author="danupraset@gmail.com" w:date="2025-09-23T16:06:00Z">
              <w:r w:rsidRPr="009B6D19" w:rsidDel="00D20E1C">
                <w:rPr>
                  <w:rFonts w:ascii="Arial" w:eastAsia="Arial" w:hAnsi="Arial" w:cs="Arial"/>
                  <w:color w:val="000000"/>
                  <w:sz w:val="20"/>
                  <w:szCs w:val="20"/>
                  <w:lang w:val="en-SG"/>
                </w:rPr>
                <w:delText>  "recordCounter": 1,</w:delText>
              </w:r>
            </w:del>
          </w:p>
          <w:p w14:paraId="71204EB3" w14:textId="2CD427F3" w:rsidR="009B6D19" w:rsidRPr="009B6D19" w:rsidDel="00D20E1C" w:rsidRDefault="009B6D19" w:rsidP="009B6D19">
            <w:pPr>
              <w:pBdr>
                <w:top w:val="nil"/>
                <w:left w:val="nil"/>
                <w:bottom w:val="nil"/>
                <w:right w:val="nil"/>
                <w:between w:val="nil"/>
              </w:pBdr>
              <w:rPr>
                <w:del w:id="8397" w:author="danupraset@gmail.com" w:date="2025-09-23T16:06:00Z"/>
                <w:rFonts w:ascii="Arial" w:eastAsia="Arial" w:hAnsi="Arial" w:cs="Arial"/>
                <w:color w:val="000000"/>
                <w:sz w:val="20"/>
                <w:szCs w:val="20"/>
                <w:lang w:val="en-SG"/>
              </w:rPr>
            </w:pPr>
            <w:del w:id="8398" w:author="danupraset@gmail.com" w:date="2025-09-23T16:06:00Z">
              <w:r w:rsidRPr="009B6D19" w:rsidDel="00D20E1C">
                <w:rPr>
                  <w:rFonts w:ascii="Arial" w:eastAsia="Arial" w:hAnsi="Arial" w:cs="Arial"/>
                  <w:color w:val="000000"/>
                  <w:sz w:val="20"/>
                  <w:szCs w:val="20"/>
                  <w:lang w:val="en-SG"/>
                </w:rPr>
                <w:delText>  "txnList": [</w:delText>
              </w:r>
            </w:del>
          </w:p>
          <w:p w14:paraId="7F781B24" w14:textId="3713B317" w:rsidR="009B6D19" w:rsidRPr="009B6D19" w:rsidDel="00D20E1C" w:rsidRDefault="009B6D19" w:rsidP="009B6D19">
            <w:pPr>
              <w:pBdr>
                <w:top w:val="nil"/>
                <w:left w:val="nil"/>
                <w:bottom w:val="nil"/>
                <w:right w:val="nil"/>
                <w:between w:val="nil"/>
              </w:pBdr>
              <w:rPr>
                <w:del w:id="8399" w:author="danupraset@gmail.com" w:date="2025-09-23T16:06:00Z"/>
                <w:rFonts w:ascii="Arial" w:eastAsia="Arial" w:hAnsi="Arial" w:cs="Arial"/>
                <w:color w:val="000000"/>
                <w:sz w:val="20"/>
                <w:szCs w:val="20"/>
                <w:lang w:val="en-SG"/>
              </w:rPr>
            </w:pPr>
            <w:del w:id="8400" w:author="danupraset@gmail.com" w:date="2025-09-23T16:06:00Z">
              <w:r w:rsidRPr="009B6D19" w:rsidDel="00D20E1C">
                <w:rPr>
                  <w:rFonts w:ascii="Arial" w:eastAsia="Arial" w:hAnsi="Arial" w:cs="Arial"/>
                  <w:color w:val="000000"/>
                  <w:sz w:val="20"/>
                  <w:szCs w:val="20"/>
                  <w:lang w:val="en-SG"/>
                </w:rPr>
                <w:delText>    {</w:delText>
              </w:r>
            </w:del>
          </w:p>
          <w:p w14:paraId="3DB6267E" w14:textId="31343EDB" w:rsidR="009B6D19" w:rsidRPr="009B6D19" w:rsidDel="00D20E1C" w:rsidRDefault="009B6D19" w:rsidP="009B6D19">
            <w:pPr>
              <w:pBdr>
                <w:top w:val="nil"/>
                <w:left w:val="nil"/>
                <w:bottom w:val="nil"/>
                <w:right w:val="nil"/>
                <w:between w:val="nil"/>
              </w:pBdr>
              <w:rPr>
                <w:del w:id="8401" w:author="danupraset@gmail.com" w:date="2025-09-23T16:06:00Z"/>
                <w:rFonts w:ascii="Arial" w:eastAsia="Arial" w:hAnsi="Arial" w:cs="Arial"/>
                <w:color w:val="000000"/>
                <w:sz w:val="20"/>
                <w:szCs w:val="20"/>
                <w:lang w:val="en-SG"/>
              </w:rPr>
            </w:pPr>
            <w:del w:id="8402" w:author="danupraset@gmail.com" w:date="2025-09-23T16:06:00Z">
              <w:r w:rsidRPr="009B6D19" w:rsidDel="00D20E1C">
                <w:rPr>
                  <w:rFonts w:ascii="Arial" w:eastAsia="Arial" w:hAnsi="Arial" w:cs="Arial"/>
                  <w:color w:val="000000"/>
                  <w:sz w:val="20"/>
                  <w:szCs w:val="20"/>
                  <w:lang w:val="en-SG"/>
                </w:rPr>
                <w:delText>      "receiptNo": "NP123456789I",</w:delText>
              </w:r>
            </w:del>
          </w:p>
          <w:p w14:paraId="0FEF97B4" w14:textId="35DA7F02" w:rsidR="009B6D19" w:rsidRPr="009B6D19" w:rsidDel="00D20E1C" w:rsidRDefault="009B6D19" w:rsidP="009B6D19">
            <w:pPr>
              <w:pBdr>
                <w:top w:val="nil"/>
                <w:left w:val="nil"/>
                <w:bottom w:val="nil"/>
                <w:right w:val="nil"/>
                <w:between w:val="nil"/>
              </w:pBdr>
              <w:rPr>
                <w:del w:id="8403" w:author="danupraset@gmail.com" w:date="2025-09-23T16:06:00Z"/>
                <w:rFonts w:ascii="Arial" w:eastAsia="Arial" w:hAnsi="Arial" w:cs="Arial"/>
                <w:color w:val="000000"/>
                <w:sz w:val="20"/>
                <w:szCs w:val="20"/>
                <w:lang w:val="en-SG"/>
              </w:rPr>
            </w:pPr>
            <w:del w:id="8404" w:author="danupraset@gmail.com" w:date="2025-09-23T16:06:00Z">
              <w:r w:rsidRPr="009B6D19" w:rsidDel="00D20E1C">
                <w:rPr>
                  <w:rFonts w:ascii="Arial" w:eastAsia="Arial" w:hAnsi="Arial" w:cs="Arial"/>
                  <w:color w:val="000000"/>
                  <w:sz w:val="20"/>
                  <w:szCs w:val="20"/>
                  <w:lang w:val="en-SG"/>
                </w:rPr>
                <w:delText>      "typeOfReceipt": "01",</w:delText>
              </w:r>
            </w:del>
          </w:p>
          <w:p w14:paraId="759B8564" w14:textId="37FB7E18" w:rsidR="009B6D19" w:rsidRPr="009B6D19" w:rsidDel="00D20E1C" w:rsidRDefault="009B6D19" w:rsidP="009B6D19">
            <w:pPr>
              <w:pBdr>
                <w:top w:val="nil"/>
                <w:left w:val="nil"/>
                <w:bottom w:val="nil"/>
                <w:right w:val="nil"/>
                <w:between w:val="nil"/>
              </w:pBdr>
              <w:rPr>
                <w:del w:id="8405" w:author="danupraset@gmail.com" w:date="2025-09-23T16:06:00Z"/>
                <w:rFonts w:ascii="Arial" w:eastAsia="Arial" w:hAnsi="Arial" w:cs="Arial"/>
                <w:color w:val="000000"/>
                <w:sz w:val="20"/>
                <w:szCs w:val="20"/>
                <w:lang w:val="en-SG"/>
              </w:rPr>
            </w:pPr>
            <w:del w:id="8406" w:author="danupraset@gmail.com" w:date="2025-09-23T16:06:00Z">
              <w:r w:rsidRPr="009B6D19" w:rsidDel="00D20E1C">
                <w:rPr>
                  <w:rFonts w:ascii="Arial" w:eastAsia="Arial" w:hAnsi="Arial" w:cs="Arial"/>
                  <w:color w:val="000000"/>
                  <w:sz w:val="20"/>
                  <w:szCs w:val="20"/>
                  <w:lang w:val="en-SG"/>
                </w:rPr>
                <w:delText>      "transactionDate": "20160705",</w:delText>
              </w:r>
            </w:del>
          </w:p>
          <w:p w14:paraId="6A594596" w14:textId="04698D47" w:rsidR="009B6D19" w:rsidRPr="009B6D19" w:rsidDel="00D20E1C" w:rsidRDefault="009B6D19" w:rsidP="009B6D19">
            <w:pPr>
              <w:pBdr>
                <w:top w:val="nil"/>
                <w:left w:val="nil"/>
                <w:bottom w:val="nil"/>
                <w:right w:val="nil"/>
                <w:between w:val="nil"/>
              </w:pBdr>
              <w:rPr>
                <w:del w:id="8407" w:author="danupraset@gmail.com" w:date="2025-09-23T16:06:00Z"/>
                <w:rFonts w:ascii="Arial" w:eastAsia="Arial" w:hAnsi="Arial" w:cs="Arial"/>
                <w:color w:val="000000"/>
                <w:sz w:val="20"/>
                <w:szCs w:val="20"/>
                <w:lang w:val="en-SG"/>
              </w:rPr>
            </w:pPr>
            <w:del w:id="8408" w:author="danupraset@gmail.com" w:date="2025-09-23T16:06:00Z">
              <w:r w:rsidRPr="009B6D19" w:rsidDel="00D20E1C">
                <w:rPr>
                  <w:rFonts w:ascii="Arial" w:eastAsia="Arial" w:hAnsi="Arial" w:cs="Arial"/>
                  <w:color w:val="000000"/>
                  <w:sz w:val="20"/>
                  <w:szCs w:val="20"/>
                  <w:lang w:val="en-SG"/>
                </w:rPr>
                <w:delText>      "transactionTime": "105400",</w:delText>
              </w:r>
            </w:del>
          </w:p>
          <w:p w14:paraId="7DCF79DC" w14:textId="02B91E9E" w:rsidR="009B6D19" w:rsidRPr="009B6D19" w:rsidDel="00D20E1C" w:rsidRDefault="009B6D19" w:rsidP="009B6D19">
            <w:pPr>
              <w:pBdr>
                <w:top w:val="nil"/>
                <w:left w:val="nil"/>
                <w:bottom w:val="nil"/>
                <w:right w:val="nil"/>
                <w:between w:val="nil"/>
              </w:pBdr>
              <w:rPr>
                <w:del w:id="8409" w:author="danupraset@gmail.com" w:date="2025-09-23T16:06:00Z"/>
                <w:rFonts w:ascii="Arial" w:eastAsia="Arial" w:hAnsi="Arial" w:cs="Arial"/>
                <w:color w:val="000000"/>
                <w:sz w:val="20"/>
                <w:szCs w:val="20"/>
                <w:lang w:val="en-SG"/>
              </w:rPr>
            </w:pPr>
            <w:del w:id="8410" w:author="danupraset@gmail.com" w:date="2025-09-23T16:06:00Z">
              <w:r w:rsidRPr="009B6D19" w:rsidDel="00D20E1C">
                <w:rPr>
                  <w:rFonts w:ascii="Arial" w:eastAsia="Arial" w:hAnsi="Arial" w:cs="Arial"/>
                  <w:color w:val="000000"/>
                  <w:sz w:val="20"/>
                  <w:szCs w:val="20"/>
                  <w:lang w:val="en-SG"/>
                </w:rPr>
                <w:delText>      "noticeNo": "134900519A",</w:delText>
              </w:r>
            </w:del>
          </w:p>
          <w:p w14:paraId="1B82DC1E" w14:textId="0FCD3DEA" w:rsidR="009B6D19" w:rsidRPr="009B6D19" w:rsidDel="00D20E1C" w:rsidRDefault="009B6D19" w:rsidP="009B6D19">
            <w:pPr>
              <w:pBdr>
                <w:top w:val="nil"/>
                <w:left w:val="nil"/>
                <w:bottom w:val="nil"/>
                <w:right w:val="nil"/>
                <w:between w:val="nil"/>
              </w:pBdr>
              <w:rPr>
                <w:del w:id="8411" w:author="danupraset@gmail.com" w:date="2025-09-23T16:06:00Z"/>
                <w:rFonts w:ascii="Arial" w:eastAsia="Arial" w:hAnsi="Arial" w:cs="Arial"/>
                <w:color w:val="000000"/>
                <w:sz w:val="20"/>
                <w:szCs w:val="20"/>
                <w:lang w:val="en-SG"/>
              </w:rPr>
            </w:pPr>
            <w:del w:id="8412" w:author="danupraset@gmail.com" w:date="2025-09-23T16:06:00Z">
              <w:r w:rsidRPr="009B6D19" w:rsidDel="00D20E1C">
                <w:rPr>
                  <w:rFonts w:ascii="Arial" w:eastAsia="Arial" w:hAnsi="Arial" w:cs="Arial"/>
                  <w:color w:val="000000"/>
                  <w:sz w:val="20"/>
                  <w:szCs w:val="20"/>
                  <w:lang w:val="en-SG"/>
                </w:rPr>
                <w:delText>      "vehicleNo": "SHT12345T",</w:delText>
              </w:r>
            </w:del>
          </w:p>
          <w:p w14:paraId="064333A8" w14:textId="01F67449" w:rsidR="009B6D19" w:rsidRPr="009B6D19" w:rsidDel="00D20E1C" w:rsidRDefault="009B6D19" w:rsidP="009B6D19">
            <w:pPr>
              <w:pBdr>
                <w:top w:val="nil"/>
                <w:left w:val="nil"/>
                <w:bottom w:val="nil"/>
                <w:right w:val="nil"/>
                <w:between w:val="nil"/>
              </w:pBdr>
              <w:rPr>
                <w:del w:id="8413" w:author="danupraset@gmail.com" w:date="2025-09-23T16:06:00Z"/>
                <w:rFonts w:ascii="Arial" w:eastAsia="Arial" w:hAnsi="Arial" w:cs="Arial"/>
                <w:color w:val="000000"/>
                <w:sz w:val="20"/>
                <w:szCs w:val="20"/>
                <w:lang w:val="en-SG"/>
              </w:rPr>
            </w:pPr>
            <w:del w:id="8414" w:author="danupraset@gmail.com" w:date="2025-09-23T16:06:00Z">
              <w:r w:rsidRPr="009B6D19" w:rsidDel="00D20E1C">
                <w:rPr>
                  <w:rFonts w:ascii="Arial" w:eastAsia="Arial" w:hAnsi="Arial" w:cs="Arial"/>
                  <w:color w:val="000000"/>
                  <w:sz w:val="20"/>
                  <w:szCs w:val="20"/>
                  <w:lang w:val="en-SG"/>
                </w:rPr>
                <w:delText>      "atomsFlag": "N",</w:delText>
              </w:r>
            </w:del>
          </w:p>
          <w:p w14:paraId="5B2175D1" w14:textId="7F84EEC8" w:rsidR="009B6D19" w:rsidRPr="009B6D19" w:rsidDel="00D20E1C" w:rsidRDefault="009B6D19" w:rsidP="009B6D19">
            <w:pPr>
              <w:pBdr>
                <w:top w:val="nil"/>
                <w:left w:val="nil"/>
                <w:bottom w:val="nil"/>
                <w:right w:val="nil"/>
                <w:between w:val="nil"/>
              </w:pBdr>
              <w:rPr>
                <w:del w:id="8415" w:author="danupraset@gmail.com" w:date="2025-09-23T16:06:00Z"/>
                <w:rFonts w:ascii="Arial" w:eastAsia="Arial" w:hAnsi="Arial" w:cs="Arial"/>
                <w:color w:val="000000"/>
                <w:sz w:val="20"/>
                <w:szCs w:val="20"/>
                <w:lang w:val="en-SG"/>
              </w:rPr>
            </w:pPr>
            <w:del w:id="8416" w:author="danupraset@gmail.com" w:date="2025-09-23T16:06:00Z">
              <w:r w:rsidRPr="009B6D19" w:rsidDel="00D20E1C">
                <w:rPr>
                  <w:rFonts w:ascii="Arial" w:eastAsia="Arial" w:hAnsi="Arial" w:cs="Arial"/>
                  <w:color w:val="000000"/>
                  <w:sz w:val="20"/>
                  <w:szCs w:val="20"/>
                  <w:lang w:val="en-SG"/>
                </w:rPr>
                <w:delText>      "paymentMode": "NETS",</w:delText>
              </w:r>
            </w:del>
          </w:p>
          <w:p w14:paraId="2DB1BF33" w14:textId="2EB1CB0D" w:rsidR="009B6D19" w:rsidRPr="009B6D19" w:rsidDel="00D20E1C" w:rsidRDefault="009B6D19" w:rsidP="009B6D19">
            <w:pPr>
              <w:pBdr>
                <w:top w:val="nil"/>
                <w:left w:val="nil"/>
                <w:bottom w:val="nil"/>
                <w:right w:val="nil"/>
                <w:between w:val="nil"/>
              </w:pBdr>
              <w:rPr>
                <w:del w:id="8417" w:author="danupraset@gmail.com" w:date="2025-09-23T16:06:00Z"/>
                <w:rFonts w:ascii="Arial" w:eastAsia="Arial" w:hAnsi="Arial" w:cs="Arial"/>
                <w:color w:val="000000"/>
                <w:sz w:val="20"/>
                <w:szCs w:val="20"/>
                <w:lang w:val="en-SG"/>
              </w:rPr>
            </w:pPr>
            <w:del w:id="8418" w:author="danupraset@gmail.com" w:date="2025-09-23T16:06:00Z">
              <w:r w:rsidRPr="009B6D19" w:rsidDel="00D20E1C">
                <w:rPr>
                  <w:rFonts w:ascii="Arial" w:eastAsia="Arial" w:hAnsi="Arial" w:cs="Arial"/>
                  <w:color w:val="000000"/>
                  <w:sz w:val="20"/>
                  <w:szCs w:val="20"/>
                  <w:lang w:val="en-SG"/>
                </w:rPr>
                <w:delText>      "paymentAmount": "0000600",</w:delText>
              </w:r>
            </w:del>
          </w:p>
          <w:p w14:paraId="1700CD10" w14:textId="01171DF3" w:rsidR="009B6D19" w:rsidRPr="009B6D19" w:rsidDel="00D20E1C" w:rsidRDefault="009B6D19" w:rsidP="009B6D19">
            <w:pPr>
              <w:pBdr>
                <w:top w:val="nil"/>
                <w:left w:val="nil"/>
                <w:bottom w:val="nil"/>
                <w:right w:val="nil"/>
                <w:between w:val="nil"/>
              </w:pBdr>
              <w:rPr>
                <w:del w:id="8419" w:author="danupraset@gmail.com" w:date="2025-09-23T16:06:00Z"/>
                <w:rFonts w:ascii="Arial" w:eastAsia="Arial" w:hAnsi="Arial" w:cs="Arial"/>
                <w:color w:val="000000"/>
                <w:sz w:val="20"/>
                <w:szCs w:val="20"/>
                <w:lang w:val="en-SG"/>
              </w:rPr>
            </w:pPr>
            <w:del w:id="8420" w:author="danupraset@gmail.com" w:date="2025-09-23T16:06:00Z">
              <w:r w:rsidRPr="009B6D19" w:rsidDel="00D20E1C">
                <w:rPr>
                  <w:rFonts w:ascii="Arial" w:eastAsia="Arial" w:hAnsi="Arial" w:cs="Arial"/>
                  <w:color w:val="000000"/>
                  <w:sz w:val="20"/>
                  <w:szCs w:val="20"/>
                  <w:lang w:val="en-SG"/>
                </w:rPr>
                <w:lastRenderedPageBreak/>
                <w:delText>      "remarks": "kiosk1"</w:delText>
              </w:r>
            </w:del>
          </w:p>
          <w:p w14:paraId="14C7A7DF" w14:textId="5345DE26" w:rsidR="009B6D19" w:rsidRPr="009B6D19" w:rsidDel="00D20E1C" w:rsidRDefault="009B6D19" w:rsidP="009B6D19">
            <w:pPr>
              <w:pBdr>
                <w:top w:val="nil"/>
                <w:left w:val="nil"/>
                <w:bottom w:val="nil"/>
                <w:right w:val="nil"/>
                <w:between w:val="nil"/>
              </w:pBdr>
              <w:rPr>
                <w:del w:id="8421" w:author="danupraset@gmail.com" w:date="2025-09-23T16:06:00Z"/>
                <w:rFonts w:ascii="Arial" w:eastAsia="Arial" w:hAnsi="Arial" w:cs="Arial"/>
                <w:color w:val="000000"/>
                <w:sz w:val="20"/>
                <w:szCs w:val="20"/>
                <w:lang w:val="en-SG"/>
              </w:rPr>
            </w:pPr>
            <w:del w:id="8422" w:author="danupraset@gmail.com" w:date="2025-09-23T16:06:00Z">
              <w:r w:rsidRPr="009B6D19" w:rsidDel="00D20E1C">
                <w:rPr>
                  <w:rFonts w:ascii="Arial" w:eastAsia="Arial" w:hAnsi="Arial" w:cs="Arial"/>
                  <w:color w:val="000000"/>
                  <w:sz w:val="20"/>
                  <w:szCs w:val="20"/>
                  <w:lang w:val="en-SG"/>
                </w:rPr>
                <w:delText>    }</w:delText>
              </w:r>
            </w:del>
          </w:p>
          <w:p w14:paraId="4A7FCD4F" w14:textId="4D6474A9" w:rsidR="009B6D19" w:rsidRPr="009B6D19" w:rsidDel="00D20E1C" w:rsidRDefault="009B6D19" w:rsidP="009B6D19">
            <w:pPr>
              <w:pBdr>
                <w:top w:val="nil"/>
                <w:left w:val="nil"/>
                <w:bottom w:val="nil"/>
                <w:right w:val="nil"/>
                <w:between w:val="nil"/>
              </w:pBdr>
              <w:rPr>
                <w:del w:id="8423" w:author="danupraset@gmail.com" w:date="2025-09-23T16:06:00Z"/>
                <w:rFonts w:ascii="Arial" w:eastAsia="Arial" w:hAnsi="Arial" w:cs="Arial"/>
                <w:color w:val="000000"/>
                <w:sz w:val="20"/>
                <w:szCs w:val="20"/>
                <w:lang w:val="en-SG"/>
              </w:rPr>
            </w:pPr>
            <w:del w:id="8424" w:author="danupraset@gmail.com" w:date="2025-09-23T16:06:00Z">
              <w:r w:rsidRPr="009B6D19" w:rsidDel="00D20E1C">
                <w:rPr>
                  <w:rFonts w:ascii="Arial" w:eastAsia="Arial" w:hAnsi="Arial" w:cs="Arial"/>
                  <w:color w:val="000000"/>
                  <w:sz w:val="20"/>
                  <w:szCs w:val="20"/>
                  <w:lang w:val="en-SG"/>
                </w:rPr>
                <w:delText>  ]</w:delText>
              </w:r>
            </w:del>
          </w:p>
          <w:p w14:paraId="23F42B7D" w14:textId="1CDD3432" w:rsidR="009B6D19" w:rsidRPr="009B6D19" w:rsidDel="00D20E1C" w:rsidRDefault="009B6D19" w:rsidP="009B6D19">
            <w:pPr>
              <w:pBdr>
                <w:top w:val="nil"/>
                <w:left w:val="nil"/>
                <w:bottom w:val="nil"/>
                <w:right w:val="nil"/>
                <w:between w:val="nil"/>
              </w:pBdr>
              <w:rPr>
                <w:del w:id="8425" w:author="danupraset@gmail.com" w:date="2025-09-23T16:06:00Z"/>
                <w:rFonts w:ascii="Arial" w:eastAsia="Arial" w:hAnsi="Arial" w:cs="Arial"/>
                <w:color w:val="000000"/>
                <w:sz w:val="20"/>
                <w:szCs w:val="20"/>
                <w:lang w:val="en-SG"/>
              </w:rPr>
            </w:pPr>
            <w:del w:id="8426" w:author="danupraset@gmail.com" w:date="2025-09-23T16:06:00Z">
              <w:r w:rsidRPr="009B6D19" w:rsidDel="00D20E1C">
                <w:rPr>
                  <w:rFonts w:ascii="Arial" w:eastAsia="Arial" w:hAnsi="Arial" w:cs="Arial"/>
                  <w:color w:val="000000"/>
                  <w:sz w:val="20"/>
                  <w:szCs w:val="20"/>
                  <w:lang w:val="en-SG"/>
                </w:rPr>
                <w:delText>}</w:delText>
              </w:r>
            </w:del>
          </w:p>
          <w:p w14:paraId="4923A2D2" w14:textId="6D2819FC" w:rsidR="009B6D19" w:rsidRPr="00A92888" w:rsidDel="00D20E1C" w:rsidRDefault="009B6D19" w:rsidP="00067035">
            <w:pPr>
              <w:pBdr>
                <w:top w:val="nil"/>
                <w:left w:val="nil"/>
                <w:bottom w:val="nil"/>
                <w:right w:val="nil"/>
                <w:between w:val="nil"/>
              </w:pBdr>
              <w:rPr>
                <w:del w:id="8427" w:author="danupraset@gmail.com" w:date="2025-09-23T16:06:00Z"/>
                <w:rFonts w:ascii="Arial" w:eastAsia="Arial" w:hAnsi="Arial" w:cs="Arial"/>
                <w:color w:val="000000"/>
                <w:sz w:val="20"/>
                <w:szCs w:val="20"/>
                <w:lang w:val="en-SG"/>
              </w:rPr>
            </w:pPr>
          </w:p>
        </w:tc>
      </w:tr>
      <w:tr w:rsidR="009B6D19" w:rsidRPr="005967EF" w:rsidDel="00D20E1C" w14:paraId="133AF01F" w14:textId="4F945739" w:rsidTr="00067035">
        <w:trPr>
          <w:trHeight w:val="315"/>
          <w:del w:id="8428"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2AC2FEF1" w14:textId="0E53F391" w:rsidR="009B6D19" w:rsidRPr="005967EF" w:rsidDel="00D20E1C" w:rsidRDefault="009B6D19" w:rsidP="00067035">
            <w:pPr>
              <w:rPr>
                <w:del w:id="8429" w:author="danupraset@gmail.com" w:date="2025-09-23T16:06:00Z"/>
                <w:rFonts w:ascii="Arial" w:eastAsia="Arial" w:hAnsi="Arial" w:cs="Arial"/>
                <w:sz w:val="20"/>
                <w:szCs w:val="20"/>
              </w:rPr>
            </w:pPr>
            <w:del w:id="8430" w:author="danupraset@gmail.com" w:date="2025-09-23T16:06:00Z">
              <w:r w:rsidRPr="005967EF" w:rsidDel="00D20E1C">
                <w:rPr>
                  <w:rFonts w:ascii="Arial" w:eastAsia="Arial" w:hAnsi="Arial" w:cs="Arial"/>
                  <w:sz w:val="20"/>
                  <w:szCs w:val="20"/>
                </w:rPr>
                <w:lastRenderedPageBreak/>
                <w:delText>Response</w:delText>
              </w:r>
            </w:del>
          </w:p>
        </w:tc>
        <w:tc>
          <w:tcPr>
            <w:tcW w:w="6946" w:type="dxa"/>
            <w:tcBorders>
              <w:top w:val="single" w:sz="6" w:space="0" w:color="CCCCCC"/>
              <w:left w:val="single" w:sz="6" w:space="0" w:color="CCCCCC"/>
              <w:bottom w:val="single" w:sz="6" w:space="0" w:color="000000"/>
              <w:right w:val="single" w:sz="6" w:space="0" w:color="000000"/>
            </w:tcBorders>
          </w:tcPr>
          <w:p w14:paraId="790312F4" w14:textId="1C055626" w:rsidR="00034A74" w:rsidRPr="00034A74" w:rsidDel="00D20E1C" w:rsidRDefault="00034A74" w:rsidP="00034A74">
            <w:pPr>
              <w:pStyle w:val="NormalWeb"/>
              <w:spacing w:before="0" w:beforeAutospacing="0" w:after="0" w:afterAutospacing="0"/>
              <w:rPr>
                <w:del w:id="8431" w:author="danupraset@gmail.com" w:date="2025-09-23T16:06:00Z"/>
                <w:rFonts w:ascii="Arial" w:hAnsi="Arial" w:cs="Arial"/>
                <w:color w:val="000000"/>
                <w:sz w:val="20"/>
                <w:szCs w:val="20"/>
              </w:rPr>
            </w:pPr>
            <w:del w:id="8432" w:author="danupraset@gmail.com" w:date="2025-09-23T16:06:00Z">
              <w:r w:rsidRPr="00034A74" w:rsidDel="00D20E1C">
                <w:rPr>
                  <w:rFonts w:ascii="Arial" w:hAnsi="Arial" w:cs="Arial"/>
                  <w:color w:val="000000"/>
                  <w:sz w:val="20"/>
                  <w:szCs w:val="20"/>
                </w:rPr>
                <w:delText>{</w:delText>
              </w:r>
            </w:del>
          </w:p>
          <w:p w14:paraId="05FB0BF0" w14:textId="4B0D5DCE" w:rsidR="00034A74" w:rsidRPr="00034A74" w:rsidDel="00D20E1C" w:rsidRDefault="00034A74" w:rsidP="00034A74">
            <w:pPr>
              <w:pStyle w:val="NormalWeb"/>
              <w:spacing w:before="0" w:beforeAutospacing="0" w:after="0" w:afterAutospacing="0"/>
              <w:rPr>
                <w:del w:id="8433" w:author="danupraset@gmail.com" w:date="2025-09-23T16:06:00Z"/>
                <w:rFonts w:ascii="Arial" w:hAnsi="Arial" w:cs="Arial"/>
                <w:color w:val="000000"/>
                <w:sz w:val="20"/>
                <w:szCs w:val="20"/>
              </w:rPr>
            </w:pPr>
            <w:del w:id="8434" w:author="danupraset@gmail.com" w:date="2025-09-23T16:06:00Z">
              <w:r w:rsidRPr="00034A74" w:rsidDel="00D20E1C">
                <w:rPr>
                  <w:rFonts w:ascii="Arial" w:hAnsi="Arial" w:cs="Arial"/>
                  <w:color w:val="000000"/>
                  <w:sz w:val="20"/>
                  <w:szCs w:val="20"/>
                </w:rPr>
                <w:delText xml:space="preserve">  "sender": "URA",</w:delText>
              </w:r>
            </w:del>
          </w:p>
          <w:p w14:paraId="0B059BE1" w14:textId="1BCA81C5" w:rsidR="00034A74" w:rsidRPr="00034A74" w:rsidDel="00D20E1C" w:rsidRDefault="00034A74" w:rsidP="00034A74">
            <w:pPr>
              <w:pStyle w:val="NormalWeb"/>
              <w:spacing w:before="0" w:beforeAutospacing="0" w:after="0" w:afterAutospacing="0"/>
              <w:rPr>
                <w:del w:id="8435" w:author="danupraset@gmail.com" w:date="2025-09-23T16:06:00Z"/>
                <w:rFonts w:ascii="Arial" w:hAnsi="Arial" w:cs="Arial"/>
                <w:color w:val="000000"/>
                <w:sz w:val="20"/>
                <w:szCs w:val="20"/>
              </w:rPr>
            </w:pPr>
            <w:del w:id="8436" w:author="danupraset@gmail.com" w:date="2025-09-23T16:06:00Z">
              <w:r w:rsidRPr="00034A74" w:rsidDel="00D20E1C">
                <w:rPr>
                  <w:rFonts w:ascii="Arial" w:hAnsi="Arial" w:cs="Arial"/>
                  <w:color w:val="000000"/>
                  <w:sz w:val="20"/>
                  <w:szCs w:val="20"/>
                </w:rPr>
                <w:delText xml:space="preserve">  "targetReceiver": "AXS",</w:delText>
              </w:r>
            </w:del>
          </w:p>
          <w:p w14:paraId="7139C839" w14:textId="5287399A" w:rsidR="00034A74" w:rsidRPr="00034A74" w:rsidDel="00D20E1C" w:rsidRDefault="00034A74" w:rsidP="00034A74">
            <w:pPr>
              <w:pStyle w:val="NormalWeb"/>
              <w:spacing w:before="0" w:beforeAutospacing="0" w:after="0" w:afterAutospacing="0"/>
              <w:rPr>
                <w:del w:id="8437" w:author="danupraset@gmail.com" w:date="2025-09-23T16:06:00Z"/>
                <w:rFonts w:ascii="Arial" w:hAnsi="Arial" w:cs="Arial"/>
                <w:color w:val="000000"/>
                <w:sz w:val="20"/>
                <w:szCs w:val="20"/>
              </w:rPr>
            </w:pPr>
            <w:del w:id="8438" w:author="danupraset@gmail.com" w:date="2025-09-23T16:06:00Z">
              <w:r w:rsidRPr="00034A74" w:rsidDel="00D20E1C">
                <w:rPr>
                  <w:rFonts w:ascii="Arial" w:hAnsi="Arial" w:cs="Arial"/>
                  <w:color w:val="000000"/>
                  <w:sz w:val="20"/>
                  <w:szCs w:val="20"/>
                </w:rPr>
                <w:delText xml:space="preserve">  "dateSend": " 20160816",</w:delText>
              </w:r>
            </w:del>
          </w:p>
          <w:p w14:paraId="50C32978" w14:textId="788C3DD0" w:rsidR="00034A74" w:rsidRPr="00034A74" w:rsidDel="00D20E1C" w:rsidRDefault="00034A74" w:rsidP="00034A74">
            <w:pPr>
              <w:pStyle w:val="NormalWeb"/>
              <w:spacing w:before="0" w:beforeAutospacing="0" w:after="0" w:afterAutospacing="0"/>
              <w:rPr>
                <w:del w:id="8439" w:author="danupraset@gmail.com" w:date="2025-09-23T16:06:00Z"/>
                <w:rFonts w:ascii="Arial" w:hAnsi="Arial" w:cs="Arial"/>
                <w:color w:val="000000"/>
                <w:sz w:val="20"/>
                <w:szCs w:val="20"/>
              </w:rPr>
            </w:pPr>
            <w:del w:id="8440" w:author="danupraset@gmail.com" w:date="2025-09-23T16:06:00Z">
              <w:r w:rsidRPr="00034A74" w:rsidDel="00D20E1C">
                <w:rPr>
                  <w:rFonts w:ascii="Arial" w:hAnsi="Arial" w:cs="Arial"/>
                  <w:color w:val="000000"/>
                  <w:sz w:val="20"/>
                  <w:szCs w:val="20"/>
                </w:rPr>
                <w:delText xml:space="preserve">  "timeSend": "124300",</w:delText>
              </w:r>
            </w:del>
          </w:p>
          <w:p w14:paraId="6A1AB6AF" w14:textId="391627E3" w:rsidR="00034A74" w:rsidRPr="00034A74" w:rsidDel="00D20E1C" w:rsidRDefault="00034A74" w:rsidP="00034A74">
            <w:pPr>
              <w:pStyle w:val="NormalWeb"/>
              <w:spacing w:before="0" w:beforeAutospacing="0" w:after="0" w:afterAutospacing="0"/>
              <w:rPr>
                <w:del w:id="8441" w:author="danupraset@gmail.com" w:date="2025-09-23T16:06:00Z"/>
                <w:rFonts w:ascii="Arial" w:hAnsi="Arial" w:cs="Arial"/>
                <w:color w:val="000000"/>
                <w:sz w:val="20"/>
                <w:szCs w:val="20"/>
              </w:rPr>
            </w:pPr>
            <w:del w:id="8442" w:author="danupraset@gmail.com" w:date="2025-09-23T16:06:00Z">
              <w:r w:rsidRPr="00034A74" w:rsidDel="00D20E1C">
                <w:rPr>
                  <w:rFonts w:ascii="Arial" w:hAnsi="Arial" w:cs="Arial"/>
                  <w:color w:val="000000"/>
                  <w:sz w:val="20"/>
                  <w:szCs w:val="20"/>
                </w:rPr>
                <w:delText xml:space="preserve">  "transactionID": " AXSCPPYMT20160816120110000",</w:delText>
              </w:r>
            </w:del>
          </w:p>
          <w:p w14:paraId="1DDF4C77" w14:textId="34FDF59F" w:rsidR="00034A74" w:rsidRPr="00034A74" w:rsidDel="00D20E1C" w:rsidRDefault="00034A74" w:rsidP="00034A74">
            <w:pPr>
              <w:pStyle w:val="NormalWeb"/>
              <w:spacing w:before="0" w:beforeAutospacing="0" w:after="0" w:afterAutospacing="0"/>
              <w:rPr>
                <w:del w:id="8443" w:author="danupraset@gmail.com" w:date="2025-09-23T16:06:00Z"/>
                <w:rFonts w:ascii="Arial" w:hAnsi="Arial" w:cs="Arial"/>
                <w:color w:val="000000"/>
                <w:sz w:val="20"/>
                <w:szCs w:val="20"/>
              </w:rPr>
            </w:pPr>
            <w:del w:id="8444" w:author="danupraset@gmail.com" w:date="2025-09-23T16:06:00Z">
              <w:r w:rsidRPr="00034A74" w:rsidDel="00D20E1C">
                <w:rPr>
                  <w:rFonts w:ascii="Arial" w:hAnsi="Arial" w:cs="Arial"/>
                  <w:color w:val="000000"/>
                  <w:sz w:val="20"/>
                  <w:szCs w:val="20"/>
                </w:rPr>
                <w:delText xml:space="preserve">  "signature": "",</w:delText>
              </w:r>
            </w:del>
          </w:p>
          <w:p w14:paraId="1A85327F" w14:textId="4E25F336" w:rsidR="00034A74" w:rsidRPr="00034A74" w:rsidDel="00D20E1C" w:rsidRDefault="00034A74" w:rsidP="00034A74">
            <w:pPr>
              <w:pStyle w:val="NormalWeb"/>
              <w:spacing w:before="0" w:beforeAutospacing="0" w:after="0" w:afterAutospacing="0"/>
              <w:rPr>
                <w:del w:id="8445" w:author="danupraset@gmail.com" w:date="2025-09-23T16:06:00Z"/>
                <w:rFonts w:ascii="Arial" w:hAnsi="Arial" w:cs="Arial"/>
                <w:color w:val="000000"/>
                <w:sz w:val="20"/>
                <w:szCs w:val="20"/>
              </w:rPr>
            </w:pPr>
            <w:del w:id="8446" w:author="danupraset@gmail.com" w:date="2025-09-23T16:06:00Z">
              <w:r w:rsidRPr="00034A74" w:rsidDel="00D20E1C">
                <w:rPr>
                  <w:rFonts w:ascii="Arial" w:hAnsi="Arial" w:cs="Arial"/>
                  <w:color w:val="000000"/>
                  <w:sz w:val="20"/>
                  <w:szCs w:val="20"/>
                </w:rPr>
                <w:delText xml:space="preserve">  "totalAmt": "000000600",</w:delText>
              </w:r>
            </w:del>
          </w:p>
          <w:p w14:paraId="02EEEDA2" w14:textId="3ABB51CA" w:rsidR="00034A74" w:rsidRPr="00034A74" w:rsidDel="00D20E1C" w:rsidRDefault="00034A74" w:rsidP="00034A74">
            <w:pPr>
              <w:pStyle w:val="NormalWeb"/>
              <w:spacing w:before="0" w:beforeAutospacing="0" w:after="0" w:afterAutospacing="0"/>
              <w:rPr>
                <w:del w:id="8447" w:author="danupraset@gmail.com" w:date="2025-09-23T16:06:00Z"/>
                <w:rFonts w:ascii="Arial" w:hAnsi="Arial" w:cs="Arial"/>
                <w:color w:val="000000"/>
                <w:sz w:val="20"/>
                <w:szCs w:val="20"/>
              </w:rPr>
            </w:pPr>
            <w:del w:id="8448" w:author="danupraset@gmail.com" w:date="2025-09-23T16:06:00Z">
              <w:r w:rsidRPr="00034A74" w:rsidDel="00D20E1C">
                <w:rPr>
                  <w:rFonts w:ascii="Arial" w:hAnsi="Arial" w:cs="Arial"/>
                  <w:color w:val="000000"/>
                  <w:sz w:val="20"/>
                  <w:szCs w:val="20"/>
                </w:rPr>
                <w:delText xml:space="preserve">  "recordCounter": 1,</w:delText>
              </w:r>
            </w:del>
          </w:p>
          <w:p w14:paraId="231F1BDF" w14:textId="354DAE7F" w:rsidR="00034A74" w:rsidRPr="00034A74" w:rsidDel="00D20E1C" w:rsidRDefault="00034A74" w:rsidP="00034A74">
            <w:pPr>
              <w:pStyle w:val="NormalWeb"/>
              <w:spacing w:before="0" w:beforeAutospacing="0" w:after="0" w:afterAutospacing="0"/>
              <w:rPr>
                <w:del w:id="8449" w:author="danupraset@gmail.com" w:date="2025-09-23T16:06:00Z"/>
                <w:rFonts w:ascii="Arial" w:hAnsi="Arial" w:cs="Arial"/>
                <w:color w:val="000000"/>
                <w:sz w:val="20"/>
                <w:szCs w:val="20"/>
              </w:rPr>
            </w:pPr>
            <w:del w:id="8450" w:author="danupraset@gmail.com" w:date="2025-09-23T16:06:00Z">
              <w:r w:rsidRPr="00034A74" w:rsidDel="00D20E1C">
                <w:rPr>
                  <w:rFonts w:ascii="Arial" w:hAnsi="Arial" w:cs="Arial"/>
                  <w:color w:val="000000"/>
                  <w:sz w:val="20"/>
                  <w:szCs w:val="20"/>
                </w:rPr>
                <w:delText xml:space="preserve">  "txnList": [</w:delText>
              </w:r>
            </w:del>
          </w:p>
          <w:p w14:paraId="7B7D0071" w14:textId="32EEEE0B" w:rsidR="00034A74" w:rsidRPr="00034A74" w:rsidDel="00D20E1C" w:rsidRDefault="00034A74" w:rsidP="00034A74">
            <w:pPr>
              <w:pStyle w:val="NormalWeb"/>
              <w:spacing w:before="0" w:beforeAutospacing="0" w:after="0" w:afterAutospacing="0"/>
              <w:rPr>
                <w:del w:id="8451" w:author="danupraset@gmail.com" w:date="2025-09-23T16:06:00Z"/>
                <w:rFonts w:ascii="Arial" w:hAnsi="Arial" w:cs="Arial"/>
                <w:color w:val="000000"/>
                <w:sz w:val="20"/>
                <w:szCs w:val="20"/>
              </w:rPr>
            </w:pPr>
            <w:del w:id="8452" w:author="danupraset@gmail.com" w:date="2025-09-23T16:06:00Z">
              <w:r w:rsidRPr="00034A74" w:rsidDel="00D20E1C">
                <w:rPr>
                  <w:rFonts w:ascii="Arial" w:hAnsi="Arial" w:cs="Arial"/>
                  <w:color w:val="000000"/>
                  <w:sz w:val="20"/>
                  <w:szCs w:val="20"/>
                </w:rPr>
                <w:delText xml:space="preserve">    {</w:delText>
              </w:r>
            </w:del>
          </w:p>
          <w:p w14:paraId="0586FC5F" w14:textId="6BAC9691" w:rsidR="00034A74" w:rsidRPr="00034A74" w:rsidDel="00D20E1C" w:rsidRDefault="00034A74" w:rsidP="00034A74">
            <w:pPr>
              <w:pStyle w:val="NormalWeb"/>
              <w:spacing w:before="0" w:beforeAutospacing="0" w:after="0" w:afterAutospacing="0"/>
              <w:rPr>
                <w:del w:id="8453" w:author="danupraset@gmail.com" w:date="2025-09-23T16:06:00Z"/>
                <w:rFonts w:ascii="Arial" w:hAnsi="Arial" w:cs="Arial"/>
                <w:color w:val="000000"/>
                <w:sz w:val="20"/>
                <w:szCs w:val="20"/>
              </w:rPr>
            </w:pPr>
            <w:del w:id="8454" w:author="danupraset@gmail.com" w:date="2025-09-23T16:06:00Z">
              <w:r w:rsidRPr="00034A74" w:rsidDel="00D20E1C">
                <w:rPr>
                  <w:rFonts w:ascii="Arial" w:hAnsi="Arial" w:cs="Arial"/>
                  <w:color w:val="000000"/>
                  <w:sz w:val="20"/>
                  <w:szCs w:val="20"/>
                </w:rPr>
                <w:delText xml:space="preserve">      "receiptNo": "NP123456789I",</w:delText>
              </w:r>
            </w:del>
          </w:p>
          <w:p w14:paraId="268C6BCE" w14:textId="7C0FB3D9" w:rsidR="00034A74" w:rsidRPr="00034A74" w:rsidDel="00D20E1C" w:rsidRDefault="00034A74" w:rsidP="00034A74">
            <w:pPr>
              <w:pStyle w:val="NormalWeb"/>
              <w:spacing w:before="0" w:beforeAutospacing="0" w:after="0" w:afterAutospacing="0"/>
              <w:rPr>
                <w:del w:id="8455" w:author="danupraset@gmail.com" w:date="2025-09-23T16:06:00Z"/>
                <w:rFonts w:ascii="Arial" w:hAnsi="Arial" w:cs="Arial"/>
                <w:color w:val="000000"/>
                <w:sz w:val="20"/>
                <w:szCs w:val="20"/>
              </w:rPr>
            </w:pPr>
            <w:del w:id="8456" w:author="danupraset@gmail.com" w:date="2025-09-23T16:06:00Z">
              <w:r w:rsidRPr="00034A74" w:rsidDel="00D20E1C">
                <w:rPr>
                  <w:rFonts w:ascii="Arial" w:hAnsi="Arial" w:cs="Arial"/>
                  <w:color w:val="000000"/>
                  <w:sz w:val="20"/>
                  <w:szCs w:val="20"/>
                </w:rPr>
                <w:delText xml:space="preserve">      "noticeNo": "134900519A",</w:delText>
              </w:r>
            </w:del>
          </w:p>
          <w:p w14:paraId="74108683" w14:textId="45800D18" w:rsidR="00034A74" w:rsidRPr="00034A74" w:rsidDel="00D20E1C" w:rsidRDefault="00034A74" w:rsidP="00034A74">
            <w:pPr>
              <w:pStyle w:val="NormalWeb"/>
              <w:spacing w:before="0" w:beforeAutospacing="0" w:after="0" w:afterAutospacing="0"/>
              <w:rPr>
                <w:del w:id="8457" w:author="danupraset@gmail.com" w:date="2025-09-23T16:06:00Z"/>
                <w:rFonts w:ascii="Arial" w:hAnsi="Arial" w:cs="Arial"/>
                <w:color w:val="000000"/>
                <w:sz w:val="20"/>
                <w:szCs w:val="20"/>
              </w:rPr>
            </w:pPr>
            <w:del w:id="8458" w:author="danupraset@gmail.com" w:date="2025-09-23T16:06:00Z">
              <w:r w:rsidRPr="00034A74" w:rsidDel="00D20E1C">
                <w:rPr>
                  <w:rFonts w:ascii="Arial" w:hAnsi="Arial" w:cs="Arial"/>
                  <w:color w:val="000000"/>
                  <w:sz w:val="20"/>
                  <w:szCs w:val="20"/>
                </w:rPr>
                <w:delText xml:space="preserve">      "vehicleNo": "SHT12345T",</w:delText>
              </w:r>
            </w:del>
          </w:p>
          <w:p w14:paraId="39055723" w14:textId="2D509F6D" w:rsidR="00034A74" w:rsidRPr="00034A74" w:rsidDel="00D20E1C" w:rsidRDefault="00034A74" w:rsidP="00034A74">
            <w:pPr>
              <w:pStyle w:val="NormalWeb"/>
              <w:spacing w:before="0" w:beforeAutospacing="0" w:after="0" w:afterAutospacing="0"/>
              <w:rPr>
                <w:del w:id="8459" w:author="danupraset@gmail.com" w:date="2025-09-23T16:06:00Z"/>
                <w:rFonts w:ascii="Arial" w:hAnsi="Arial" w:cs="Arial"/>
                <w:color w:val="000000"/>
                <w:sz w:val="20"/>
                <w:szCs w:val="20"/>
              </w:rPr>
            </w:pPr>
            <w:del w:id="8460" w:author="danupraset@gmail.com" w:date="2025-09-23T16:06:00Z">
              <w:r w:rsidRPr="00034A74" w:rsidDel="00D20E1C">
                <w:rPr>
                  <w:rFonts w:ascii="Arial" w:hAnsi="Arial" w:cs="Arial"/>
                  <w:color w:val="000000"/>
                  <w:sz w:val="20"/>
                  <w:szCs w:val="20"/>
                </w:rPr>
                <w:delText xml:space="preserve">      "paymentAmount": "0000600"</w:delText>
              </w:r>
            </w:del>
          </w:p>
          <w:p w14:paraId="1CECA3D2" w14:textId="01876536" w:rsidR="00034A74" w:rsidRPr="00034A74" w:rsidDel="00D20E1C" w:rsidRDefault="00034A74" w:rsidP="00034A74">
            <w:pPr>
              <w:pStyle w:val="NormalWeb"/>
              <w:spacing w:before="0" w:beforeAutospacing="0" w:after="0" w:afterAutospacing="0"/>
              <w:rPr>
                <w:del w:id="8461" w:author="danupraset@gmail.com" w:date="2025-09-23T16:06:00Z"/>
                <w:rFonts w:ascii="Arial" w:hAnsi="Arial" w:cs="Arial"/>
                <w:color w:val="000000"/>
                <w:sz w:val="20"/>
                <w:szCs w:val="20"/>
              </w:rPr>
            </w:pPr>
            <w:del w:id="8462" w:author="danupraset@gmail.com" w:date="2025-09-23T16:06:00Z">
              <w:r w:rsidRPr="00034A74" w:rsidDel="00D20E1C">
                <w:rPr>
                  <w:rFonts w:ascii="Arial" w:hAnsi="Arial" w:cs="Arial"/>
                  <w:color w:val="000000"/>
                  <w:sz w:val="20"/>
                  <w:szCs w:val="20"/>
                </w:rPr>
                <w:delText xml:space="preserve">    }</w:delText>
              </w:r>
            </w:del>
          </w:p>
          <w:p w14:paraId="3D557B6B" w14:textId="0D31E44A" w:rsidR="00034A74" w:rsidRPr="00034A74" w:rsidDel="00D20E1C" w:rsidRDefault="00034A74" w:rsidP="00034A74">
            <w:pPr>
              <w:pStyle w:val="NormalWeb"/>
              <w:spacing w:before="0" w:beforeAutospacing="0" w:after="0" w:afterAutospacing="0"/>
              <w:rPr>
                <w:del w:id="8463" w:author="danupraset@gmail.com" w:date="2025-09-23T16:06:00Z"/>
                <w:rFonts w:ascii="Arial" w:hAnsi="Arial" w:cs="Arial"/>
                <w:color w:val="000000"/>
                <w:sz w:val="20"/>
                <w:szCs w:val="20"/>
              </w:rPr>
            </w:pPr>
            <w:del w:id="8464" w:author="danupraset@gmail.com" w:date="2025-09-23T16:06:00Z">
              <w:r w:rsidRPr="00034A74" w:rsidDel="00D20E1C">
                <w:rPr>
                  <w:rFonts w:ascii="Arial" w:hAnsi="Arial" w:cs="Arial"/>
                  <w:color w:val="000000"/>
                  <w:sz w:val="20"/>
                  <w:szCs w:val="20"/>
                </w:rPr>
                <w:delText xml:space="preserve">  ]</w:delText>
              </w:r>
            </w:del>
          </w:p>
          <w:p w14:paraId="7A726FE0" w14:textId="49A810AB" w:rsidR="009B6D19" w:rsidRPr="005967EF" w:rsidDel="00D20E1C" w:rsidRDefault="00034A74" w:rsidP="00034A74">
            <w:pPr>
              <w:pStyle w:val="NormalWeb"/>
              <w:spacing w:before="0" w:beforeAutospacing="0" w:after="0" w:afterAutospacing="0"/>
              <w:rPr>
                <w:del w:id="8465" w:author="danupraset@gmail.com" w:date="2025-09-23T16:06:00Z"/>
                <w:rFonts w:ascii="Arial" w:hAnsi="Arial" w:cs="Arial"/>
                <w:color w:val="000000"/>
                <w:sz w:val="20"/>
                <w:szCs w:val="20"/>
              </w:rPr>
            </w:pPr>
            <w:del w:id="8466" w:author="danupraset@gmail.com" w:date="2025-09-23T16:06:00Z">
              <w:r w:rsidRPr="00034A74" w:rsidDel="00D20E1C">
                <w:rPr>
                  <w:rFonts w:ascii="Arial" w:hAnsi="Arial" w:cs="Arial"/>
                  <w:color w:val="000000"/>
                  <w:sz w:val="20"/>
                  <w:szCs w:val="20"/>
                </w:rPr>
                <w:delText>}</w:delText>
              </w:r>
            </w:del>
          </w:p>
        </w:tc>
      </w:tr>
      <w:tr w:rsidR="009B6D19" w:rsidRPr="005967EF" w:rsidDel="00D20E1C" w14:paraId="393D41C8" w14:textId="1568EA3A" w:rsidTr="00067035">
        <w:trPr>
          <w:trHeight w:val="315"/>
          <w:del w:id="8467"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571A7F98" w14:textId="071673AC" w:rsidR="009B6D19" w:rsidRPr="005967EF" w:rsidDel="00D20E1C" w:rsidRDefault="009B6D19" w:rsidP="00067035">
            <w:pPr>
              <w:rPr>
                <w:del w:id="8468" w:author="danupraset@gmail.com" w:date="2025-09-23T16:06:00Z"/>
                <w:rFonts w:ascii="Arial" w:eastAsia="Arial" w:hAnsi="Arial" w:cs="Arial"/>
                <w:sz w:val="20"/>
                <w:szCs w:val="20"/>
              </w:rPr>
            </w:pPr>
            <w:del w:id="8469" w:author="danupraset@gmail.com" w:date="2025-09-23T16:06:00Z">
              <w:r w:rsidRPr="005967EF" w:rsidDel="00D20E1C">
                <w:rPr>
                  <w:rFonts w:ascii="Arial" w:eastAsia="Arial" w:hAnsi="Arial" w:cs="Arial"/>
                  <w:sz w:val="20"/>
                  <w:szCs w:val="20"/>
                </w:rPr>
                <w:delText>Response Failure</w:delText>
              </w:r>
            </w:del>
          </w:p>
        </w:tc>
        <w:tc>
          <w:tcPr>
            <w:tcW w:w="6946" w:type="dxa"/>
            <w:tcBorders>
              <w:top w:val="single" w:sz="6" w:space="0" w:color="CCCCCC"/>
              <w:left w:val="single" w:sz="6" w:space="0" w:color="CCCCCC"/>
              <w:bottom w:val="single" w:sz="6" w:space="0" w:color="000000"/>
              <w:right w:val="single" w:sz="6" w:space="0" w:color="000000"/>
            </w:tcBorders>
          </w:tcPr>
          <w:p w14:paraId="4F1E2B97" w14:textId="211B92D9" w:rsidR="00445F9F" w:rsidRPr="00445F9F" w:rsidDel="00D20E1C" w:rsidRDefault="00445F9F" w:rsidP="00445F9F">
            <w:pPr>
              <w:pStyle w:val="NormalWeb"/>
              <w:spacing w:before="0" w:beforeAutospacing="0" w:after="0" w:afterAutospacing="0"/>
              <w:rPr>
                <w:del w:id="8470" w:author="danupraset@gmail.com" w:date="2025-09-23T16:06:00Z"/>
                <w:rFonts w:ascii="Arial" w:hAnsi="Arial" w:cs="Arial"/>
                <w:color w:val="000000"/>
                <w:sz w:val="20"/>
                <w:szCs w:val="20"/>
                <w:lang w:val="en-SG"/>
              </w:rPr>
            </w:pPr>
            <w:del w:id="8471" w:author="danupraset@gmail.com" w:date="2025-09-23T16:06:00Z">
              <w:r w:rsidRPr="00445F9F" w:rsidDel="00D20E1C">
                <w:rPr>
                  <w:rFonts w:ascii="Arial" w:hAnsi="Arial" w:cs="Arial"/>
                  <w:color w:val="000000"/>
                  <w:sz w:val="20"/>
                  <w:szCs w:val="20"/>
                  <w:lang w:val="en-SG"/>
                </w:rPr>
                <w:delText>{</w:delText>
              </w:r>
            </w:del>
          </w:p>
          <w:p w14:paraId="537B277B" w14:textId="7B8CFC9B" w:rsidR="00445F9F" w:rsidRPr="00445F9F" w:rsidDel="00D20E1C" w:rsidRDefault="00445F9F" w:rsidP="00445F9F">
            <w:pPr>
              <w:pStyle w:val="NormalWeb"/>
              <w:spacing w:before="0" w:beforeAutospacing="0" w:after="0" w:afterAutospacing="0"/>
              <w:rPr>
                <w:del w:id="8472" w:author="danupraset@gmail.com" w:date="2025-09-23T16:06:00Z"/>
                <w:rFonts w:ascii="Arial" w:hAnsi="Arial" w:cs="Arial"/>
                <w:color w:val="000000"/>
                <w:sz w:val="20"/>
                <w:szCs w:val="20"/>
                <w:lang w:val="en-SG"/>
              </w:rPr>
            </w:pPr>
            <w:del w:id="8473" w:author="danupraset@gmail.com" w:date="2025-09-23T16:06:00Z">
              <w:r w:rsidRPr="00445F9F" w:rsidDel="00D20E1C">
                <w:rPr>
                  <w:rFonts w:ascii="Arial" w:hAnsi="Arial" w:cs="Arial"/>
                  <w:color w:val="000000"/>
                  <w:sz w:val="20"/>
                  <w:szCs w:val="20"/>
                  <w:lang w:val="en-SG"/>
                </w:rPr>
                <w:delText xml:space="preserve">    "sender": "URACP",</w:delText>
              </w:r>
            </w:del>
          </w:p>
          <w:p w14:paraId="36A67B8A" w14:textId="7175BA6C" w:rsidR="00445F9F" w:rsidRPr="00445F9F" w:rsidDel="00D20E1C" w:rsidRDefault="00445F9F" w:rsidP="00445F9F">
            <w:pPr>
              <w:pStyle w:val="NormalWeb"/>
              <w:spacing w:before="0" w:beforeAutospacing="0" w:after="0" w:afterAutospacing="0"/>
              <w:rPr>
                <w:del w:id="8474" w:author="danupraset@gmail.com" w:date="2025-09-23T16:06:00Z"/>
                <w:rFonts w:ascii="Arial" w:hAnsi="Arial" w:cs="Arial"/>
                <w:color w:val="000000"/>
                <w:sz w:val="20"/>
                <w:szCs w:val="20"/>
                <w:lang w:val="en-SG"/>
              </w:rPr>
            </w:pPr>
            <w:del w:id="8475" w:author="danupraset@gmail.com" w:date="2025-09-23T16:06:00Z">
              <w:r w:rsidRPr="00445F9F" w:rsidDel="00D20E1C">
                <w:rPr>
                  <w:rFonts w:ascii="Arial" w:hAnsi="Arial" w:cs="Arial"/>
                  <w:color w:val="000000"/>
                  <w:sz w:val="20"/>
                  <w:szCs w:val="20"/>
                  <w:lang w:val="en-SG"/>
                </w:rPr>
                <w:delText xml:space="preserve">    "targetReceiver": "AXSCP",</w:delText>
              </w:r>
            </w:del>
          </w:p>
          <w:p w14:paraId="2BDE3F84" w14:textId="0F8116B7" w:rsidR="00445F9F" w:rsidRPr="00445F9F" w:rsidDel="00D20E1C" w:rsidRDefault="00445F9F" w:rsidP="00445F9F">
            <w:pPr>
              <w:pStyle w:val="NormalWeb"/>
              <w:spacing w:before="0" w:beforeAutospacing="0" w:after="0" w:afterAutospacing="0"/>
              <w:rPr>
                <w:del w:id="8476" w:author="danupraset@gmail.com" w:date="2025-09-23T16:06:00Z"/>
                <w:rFonts w:ascii="Arial" w:hAnsi="Arial" w:cs="Arial"/>
                <w:color w:val="000000"/>
                <w:sz w:val="20"/>
                <w:szCs w:val="20"/>
                <w:lang w:val="en-SG"/>
              </w:rPr>
            </w:pPr>
            <w:del w:id="8477" w:author="danupraset@gmail.com" w:date="2025-09-23T16:06:00Z">
              <w:r w:rsidRPr="00445F9F" w:rsidDel="00D20E1C">
                <w:rPr>
                  <w:rFonts w:ascii="Arial" w:hAnsi="Arial" w:cs="Arial"/>
                  <w:color w:val="000000"/>
                  <w:sz w:val="20"/>
                  <w:szCs w:val="20"/>
                  <w:lang w:val="en-SG"/>
                </w:rPr>
                <w:delText xml:space="preserve">    "dateSend": "20160816",</w:delText>
              </w:r>
            </w:del>
          </w:p>
          <w:p w14:paraId="08377164" w14:textId="32F77FFB" w:rsidR="00445F9F" w:rsidRPr="00445F9F" w:rsidDel="00D20E1C" w:rsidRDefault="00445F9F" w:rsidP="00445F9F">
            <w:pPr>
              <w:pStyle w:val="NormalWeb"/>
              <w:spacing w:before="0" w:beforeAutospacing="0" w:after="0" w:afterAutospacing="0"/>
              <w:rPr>
                <w:del w:id="8478" w:author="danupraset@gmail.com" w:date="2025-09-23T16:06:00Z"/>
                <w:rFonts w:ascii="Arial" w:hAnsi="Arial" w:cs="Arial"/>
                <w:color w:val="000000"/>
                <w:sz w:val="20"/>
                <w:szCs w:val="20"/>
                <w:lang w:val="en-SG"/>
              </w:rPr>
            </w:pPr>
            <w:del w:id="8479" w:author="danupraset@gmail.com" w:date="2025-09-23T16:06:00Z">
              <w:r w:rsidRPr="00445F9F" w:rsidDel="00D20E1C">
                <w:rPr>
                  <w:rFonts w:ascii="Arial" w:hAnsi="Arial" w:cs="Arial"/>
                  <w:color w:val="000000"/>
                  <w:sz w:val="20"/>
                  <w:szCs w:val="20"/>
                  <w:lang w:val="en-SG"/>
                </w:rPr>
                <w:delText xml:space="preserve">    "timeSend": "124300",</w:delText>
              </w:r>
            </w:del>
          </w:p>
          <w:p w14:paraId="5205B2EA" w14:textId="77DDACF4" w:rsidR="00445F9F" w:rsidRPr="00445F9F" w:rsidDel="00D20E1C" w:rsidRDefault="00445F9F" w:rsidP="00445F9F">
            <w:pPr>
              <w:pStyle w:val="NormalWeb"/>
              <w:spacing w:before="0" w:beforeAutospacing="0" w:after="0" w:afterAutospacing="0"/>
              <w:rPr>
                <w:del w:id="8480" w:author="danupraset@gmail.com" w:date="2025-09-23T16:06:00Z"/>
                <w:rFonts w:ascii="Arial" w:hAnsi="Arial" w:cs="Arial"/>
                <w:color w:val="000000"/>
                <w:sz w:val="20"/>
                <w:szCs w:val="20"/>
                <w:lang w:val="en-SG"/>
              </w:rPr>
            </w:pPr>
            <w:del w:id="8481" w:author="danupraset@gmail.com" w:date="2025-09-23T16:06:00Z">
              <w:r w:rsidRPr="00445F9F" w:rsidDel="00D20E1C">
                <w:rPr>
                  <w:rFonts w:ascii="Arial" w:hAnsi="Arial" w:cs="Arial"/>
                  <w:color w:val="000000"/>
                  <w:sz w:val="20"/>
                  <w:szCs w:val="20"/>
                  <w:lang w:val="en-SG"/>
                </w:rPr>
                <w:delText xml:space="preserve">    "transactionID": "AXSCPPYMT20160816120110000",</w:delText>
              </w:r>
            </w:del>
          </w:p>
          <w:p w14:paraId="3FAD8D94" w14:textId="6E1868EC" w:rsidR="00445F9F" w:rsidRPr="00445F9F" w:rsidDel="00D20E1C" w:rsidRDefault="00445F9F" w:rsidP="00445F9F">
            <w:pPr>
              <w:pStyle w:val="NormalWeb"/>
              <w:spacing w:before="0" w:beforeAutospacing="0" w:after="0" w:afterAutospacing="0"/>
              <w:rPr>
                <w:del w:id="8482" w:author="danupraset@gmail.com" w:date="2025-09-23T16:06:00Z"/>
                <w:rFonts w:ascii="Arial" w:hAnsi="Arial" w:cs="Arial"/>
                <w:color w:val="000000"/>
                <w:sz w:val="20"/>
                <w:szCs w:val="20"/>
                <w:lang w:val="en-SG"/>
              </w:rPr>
            </w:pPr>
            <w:del w:id="8483" w:author="danupraset@gmail.com" w:date="2025-09-23T16:06:00Z">
              <w:r w:rsidRPr="00445F9F" w:rsidDel="00D20E1C">
                <w:rPr>
                  <w:rFonts w:ascii="Arial" w:hAnsi="Arial" w:cs="Arial"/>
                  <w:color w:val="000000"/>
                  <w:sz w:val="20"/>
                  <w:szCs w:val="20"/>
                  <w:lang w:val="en-SG"/>
                </w:rPr>
                <w:delText xml:space="preserve">    "signature": "",</w:delText>
              </w:r>
            </w:del>
          </w:p>
          <w:p w14:paraId="001D470D" w14:textId="379C18B2" w:rsidR="00445F9F" w:rsidRPr="00445F9F" w:rsidDel="00D20E1C" w:rsidRDefault="00445F9F" w:rsidP="00445F9F">
            <w:pPr>
              <w:pStyle w:val="NormalWeb"/>
              <w:spacing w:before="0" w:beforeAutospacing="0" w:after="0" w:afterAutospacing="0"/>
              <w:rPr>
                <w:del w:id="8484" w:author="danupraset@gmail.com" w:date="2025-09-23T16:06:00Z"/>
                <w:rFonts w:ascii="Arial" w:hAnsi="Arial" w:cs="Arial"/>
                <w:color w:val="000000"/>
                <w:sz w:val="20"/>
                <w:szCs w:val="20"/>
                <w:lang w:val="en-SG"/>
              </w:rPr>
            </w:pPr>
            <w:del w:id="8485" w:author="danupraset@gmail.com" w:date="2025-09-23T16:06:00Z">
              <w:r w:rsidRPr="00445F9F" w:rsidDel="00D20E1C">
                <w:rPr>
                  <w:rFonts w:ascii="Arial" w:hAnsi="Arial" w:cs="Arial"/>
                  <w:color w:val="000000"/>
                  <w:sz w:val="20"/>
                  <w:szCs w:val="20"/>
                  <w:lang w:val="en-SG"/>
                </w:rPr>
                <w:delText xml:space="preserve">    "totalAmt": "000000600",</w:delText>
              </w:r>
            </w:del>
          </w:p>
          <w:p w14:paraId="7E3B80DB" w14:textId="25C64B1D" w:rsidR="00445F9F" w:rsidRPr="00445F9F" w:rsidDel="00D20E1C" w:rsidRDefault="00445F9F" w:rsidP="00445F9F">
            <w:pPr>
              <w:pStyle w:val="NormalWeb"/>
              <w:spacing w:before="0" w:beforeAutospacing="0" w:after="0" w:afterAutospacing="0"/>
              <w:rPr>
                <w:del w:id="8486" w:author="danupraset@gmail.com" w:date="2025-09-23T16:06:00Z"/>
                <w:rFonts w:ascii="Arial" w:hAnsi="Arial" w:cs="Arial"/>
                <w:color w:val="000000"/>
                <w:sz w:val="20"/>
                <w:szCs w:val="20"/>
                <w:lang w:val="en-SG"/>
              </w:rPr>
            </w:pPr>
            <w:del w:id="8487" w:author="danupraset@gmail.com" w:date="2025-09-23T16:06:00Z">
              <w:r w:rsidRPr="00445F9F" w:rsidDel="00D20E1C">
                <w:rPr>
                  <w:rFonts w:ascii="Arial" w:hAnsi="Arial" w:cs="Arial"/>
                  <w:color w:val="000000"/>
                  <w:sz w:val="20"/>
                  <w:szCs w:val="20"/>
                  <w:lang w:val="en-SG"/>
                </w:rPr>
                <w:delText xml:space="preserve">    "recordCounter": 1,</w:delText>
              </w:r>
            </w:del>
          </w:p>
          <w:p w14:paraId="4BCB482C" w14:textId="7FBC8E38" w:rsidR="00445F9F" w:rsidRPr="00445F9F" w:rsidDel="00D20E1C" w:rsidRDefault="00445F9F" w:rsidP="00445F9F">
            <w:pPr>
              <w:pStyle w:val="NormalWeb"/>
              <w:spacing w:before="0" w:beforeAutospacing="0" w:after="0" w:afterAutospacing="0"/>
              <w:rPr>
                <w:del w:id="8488" w:author="danupraset@gmail.com" w:date="2025-09-23T16:06:00Z"/>
                <w:rFonts w:ascii="Arial" w:hAnsi="Arial" w:cs="Arial"/>
                <w:color w:val="000000"/>
                <w:sz w:val="20"/>
                <w:szCs w:val="20"/>
                <w:lang w:val="en-SG"/>
              </w:rPr>
            </w:pPr>
            <w:del w:id="8489" w:author="danupraset@gmail.com" w:date="2025-09-23T16:06:00Z">
              <w:r w:rsidRPr="00445F9F" w:rsidDel="00D20E1C">
                <w:rPr>
                  <w:rFonts w:ascii="Arial" w:hAnsi="Arial" w:cs="Arial"/>
                  <w:color w:val="000000"/>
                  <w:sz w:val="20"/>
                  <w:szCs w:val="20"/>
                  <w:lang w:val="en-SG"/>
                </w:rPr>
                <w:delText xml:space="preserve">    "errorCode": "",</w:delText>
              </w:r>
            </w:del>
          </w:p>
          <w:p w14:paraId="509C9687" w14:textId="0DD7BEAF" w:rsidR="00445F9F" w:rsidRPr="00445F9F" w:rsidDel="00D20E1C" w:rsidRDefault="00445F9F" w:rsidP="00445F9F">
            <w:pPr>
              <w:pStyle w:val="NormalWeb"/>
              <w:spacing w:before="0" w:beforeAutospacing="0" w:after="0" w:afterAutospacing="0"/>
              <w:rPr>
                <w:del w:id="8490" w:author="danupraset@gmail.com" w:date="2025-09-23T16:06:00Z"/>
                <w:rFonts w:ascii="Arial" w:hAnsi="Arial" w:cs="Arial"/>
                <w:color w:val="000000"/>
                <w:sz w:val="20"/>
                <w:szCs w:val="20"/>
                <w:lang w:val="en-SG"/>
              </w:rPr>
            </w:pPr>
            <w:del w:id="8491" w:author="danupraset@gmail.com" w:date="2025-09-23T16:06:00Z">
              <w:r w:rsidRPr="00445F9F" w:rsidDel="00D20E1C">
                <w:rPr>
                  <w:rFonts w:ascii="Arial" w:hAnsi="Arial" w:cs="Arial"/>
                  <w:color w:val="000000"/>
                  <w:sz w:val="20"/>
                  <w:szCs w:val="20"/>
                  <w:lang w:val="en-SG"/>
                </w:rPr>
                <w:delText xml:space="preserve">    "errorMsg": "",</w:delText>
              </w:r>
            </w:del>
          </w:p>
          <w:p w14:paraId="22478B04" w14:textId="25F717D0" w:rsidR="00445F9F" w:rsidRPr="00445F9F" w:rsidDel="00D20E1C" w:rsidRDefault="00445F9F" w:rsidP="00445F9F">
            <w:pPr>
              <w:pStyle w:val="NormalWeb"/>
              <w:spacing w:before="0" w:beforeAutospacing="0" w:after="0" w:afterAutospacing="0"/>
              <w:rPr>
                <w:del w:id="8492" w:author="danupraset@gmail.com" w:date="2025-09-23T16:06:00Z"/>
                <w:rFonts w:ascii="Arial" w:hAnsi="Arial" w:cs="Arial"/>
                <w:color w:val="000000"/>
                <w:sz w:val="20"/>
                <w:szCs w:val="20"/>
                <w:lang w:val="en-SG"/>
              </w:rPr>
            </w:pPr>
            <w:del w:id="8493" w:author="danupraset@gmail.com" w:date="2025-09-23T16:06:00Z">
              <w:r w:rsidRPr="00445F9F" w:rsidDel="00D20E1C">
                <w:rPr>
                  <w:rFonts w:ascii="Arial" w:hAnsi="Arial" w:cs="Arial"/>
                  <w:color w:val="000000"/>
                  <w:sz w:val="20"/>
                  <w:szCs w:val="20"/>
                  <w:lang w:val="en-SG"/>
                </w:rPr>
                <w:delText xml:space="preserve">    "txnList": [</w:delText>
              </w:r>
            </w:del>
          </w:p>
          <w:p w14:paraId="2DACE75B" w14:textId="62CF0F63" w:rsidR="00445F9F" w:rsidRPr="00445F9F" w:rsidDel="00D20E1C" w:rsidRDefault="00445F9F" w:rsidP="00445F9F">
            <w:pPr>
              <w:pStyle w:val="NormalWeb"/>
              <w:spacing w:before="0" w:beforeAutospacing="0" w:after="0" w:afterAutospacing="0"/>
              <w:rPr>
                <w:del w:id="8494" w:author="danupraset@gmail.com" w:date="2025-09-23T16:06:00Z"/>
                <w:rFonts w:ascii="Arial" w:hAnsi="Arial" w:cs="Arial"/>
                <w:color w:val="000000"/>
                <w:sz w:val="20"/>
                <w:szCs w:val="20"/>
                <w:lang w:val="en-SG"/>
              </w:rPr>
            </w:pPr>
            <w:del w:id="8495" w:author="danupraset@gmail.com" w:date="2025-09-23T16:06:00Z">
              <w:r w:rsidRPr="00445F9F" w:rsidDel="00D20E1C">
                <w:rPr>
                  <w:rFonts w:ascii="Arial" w:hAnsi="Arial" w:cs="Arial"/>
                  <w:color w:val="000000"/>
                  <w:sz w:val="20"/>
                  <w:szCs w:val="20"/>
                  <w:lang w:val="en-SG"/>
                </w:rPr>
                <w:delText xml:space="preserve">        {</w:delText>
              </w:r>
            </w:del>
          </w:p>
          <w:p w14:paraId="5D344BCC" w14:textId="058845B1" w:rsidR="00445F9F" w:rsidRPr="00445F9F" w:rsidDel="00D20E1C" w:rsidRDefault="00445F9F" w:rsidP="00445F9F">
            <w:pPr>
              <w:pStyle w:val="NormalWeb"/>
              <w:spacing w:before="0" w:beforeAutospacing="0" w:after="0" w:afterAutospacing="0"/>
              <w:rPr>
                <w:del w:id="8496" w:author="danupraset@gmail.com" w:date="2025-09-23T16:06:00Z"/>
                <w:rFonts w:ascii="Arial" w:hAnsi="Arial" w:cs="Arial"/>
                <w:color w:val="000000"/>
                <w:sz w:val="20"/>
                <w:szCs w:val="20"/>
                <w:lang w:val="en-SG"/>
              </w:rPr>
            </w:pPr>
            <w:del w:id="8497" w:author="danupraset@gmail.com" w:date="2025-09-23T16:06:00Z">
              <w:r w:rsidRPr="00445F9F" w:rsidDel="00D20E1C">
                <w:rPr>
                  <w:rFonts w:ascii="Arial" w:hAnsi="Arial" w:cs="Arial"/>
                  <w:color w:val="000000"/>
                  <w:sz w:val="20"/>
                  <w:szCs w:val="20"/>
                  <w:lang w:val="en-SG"/>
                </w:rPr>
                <w:delText xml:space="preserve">            "receiptNo": "NP123456789I",</w:delText>
              </w:r>
            </w:del>
          </w:p>
          <w:p w14:paraId="3A4CC4B9" w14:textId="385F6B02" w:rsidR="00445F9F" w:rsidRPr="00445F9F" w:rsidDel="00D20E1C" w:rsidRDefault="00445F9F" w:rsidP="00445F9F">
            <w:pPr>
              <w:pStyle w:val="NormalWeb"/>
              <w:spacing w:before="0" w:beforeAutospacing="0" w:after="0" w:afterAutospacing="0"/>
              <w:rPr>
                <w:del w:id="8498" w:author="danupraset@gmail.com" w:date="2025-09-23T16:06:00Z"/>
                <w:rFonts w:ascii="Arial" w:hAnsi="Arial" w:cs="Arial"/>
                <w:color w:val="000000"/>
                <w:sz w:val="20"/>
                <w:szCs w:val="20"/>
                <w:lang w:val="en-SG"/>
              </w:rPr>
            </w:pPr>
            <w:del w:id="8499" w:author="danupraset@gmail.com" w:date="2025-09-23T16:06:00Z">
              <w:r w:rsidRPr="00445F9F" w:rsidDel="00D20E1C">
                <w:rPr>
                  <w:rFonts w:ascii="Arial" w:hAnsi="Arial" w:cs="Arial"/>
                  <w:color w:val="000000"/>
                  <w:sz w:val="20"/>
                  <w:szCs w:val="20"/>
                  <w:lang w:val="en-SG"/>
                </w:rPr>
                <w:delText xml:space="preserve">            "noticeNo": "134900519A",</w:delText>
              </w:r>
            </w:del>
          </w:p>
          <w:p w14:paraId="2E23D176" w14:textId="6D7CF194" w:rsidR="00445F9F" w:rsidRPr="00445F9F" w:rsidDel="00D20E1C" w:rsidRDefault="00445F9F" w:rsidP="00445F9F">
            <w:pPr>
              <w:pStyle w:val="NormalWeb"/>
              <w:spacing w:before="0" w:beforeAutospacing="0" w:after="0" w:afterAutospacing="0"/>
              <w:rPr>
                <w:del w:id="8500" w:author="danupraset@gmail.com" w:date="2025-09-23T16:06:00Z"/>
                <w:rFonts w:ascii="Arial" w:hAnsi="Arial" w:cs="Arial"/>
                <w:color w:val="000000"/>
                <w:sz w:val="20"/>
                <w:szCs w:val="20"/>
                <w:lang w:val="en-SG"/>
              </w:rPr>
            </w:pPr>
            <w:del w:id="8501" w:author="danupraset@gmail.com" w:date="2025-09-23T16:06:00Z">
              <w:r w:rsidRPr="00445F9F" w:rsidDel="00D20E1C">
                <w:rPr>
                  <w:rFonts w:ascii="Arial" w:hAnsi="Arial" w:cs="Arial"/>
                  <w:color w:val="000000"/>
                  <w:sz w:val="20"/>
                  <w:szCs w:val="20"/>
                  <w:lang w:val="en-SG"/>
                </w:rPr>
                <w:delText xml:space="preserve">            "vehicleNo": "SHT12345T",</w:delText>
              </w:r>
            </w:del>
          </w:p>
          <w:p w14:paraId="2F27770E" w14:textId="2F2721E3" w:rsidR="00445F9F" w:rsidRPr="00445F9F" w:rsidDel="00D20E1C" w:rsidRDefault="00445F9F" w:rsidP="00445F9F">
            <w:pPr>
              <w:pStyle w:val="NormalWeb"/>
              <w:spacing w:before="0" w:beforeAutospacing="0" w:after="0" w:afterAutospacing="0"/>
              <w:rPr>
                <w:del w:id="8502" w:author="danupraset@gmail.com" w:date="2025-09-23T16:06:00Z"/>
                <w:rFonts w:ascii="Arial" w:hAnsi="Arial" w:cs="Arial"/>
                <w:color w:val="000000"/>
                <w:sz w:val="20"/>
                <w:szCs w:val="20"/>
                <w:lang w:val="en-SG"/>
              </w:rPr>
            </w:pPr>
            <w:del w:id="8503" w:author="danupraset@gmail.com" w:date="2025-09-23T16:06:00Z">
              <w:r w:rsidRPr="00445F9F" w:rsidDel="00D20E1C">
                <w:rPr>
                  <w:rFonts w:ascii="Arial" w:hAnsi="Arial" w:cs="Arial"/>
                  <w:color w:val="000000"/>
                  <w:sz w:val="20"/>
                  <w:szCs w:val="20"/>
                  <w:lang w:val="en-SG"/>
                </w:rPr>
                <w:delText xml:space="preserve">            "paymentAmount": "0000600"</w:delText>
              </w:r>
            </w:del>
          </w:p>
          <w:p w14:paraId="180F301A" w14:textId="74074099" w:rsidR="00445F9F" w:rsidRPr="00445F9F" w:rsidDel="00D20E1C" w:rsidRDefault="00445F9F" w:rsidP="00445F9F">
            <w:pPr>
              <w:pStyle w:val="NormalWeb"/>
              <w:spacing w:before="0" w:beforeAutospacing="0" w:after="0" w:afterAutospacing="0"/>
              <w:rPr>
                <w:del w:id="8504" w:author="danupraset@gmail.com" w:date="2025-09-23T16:06:00Z"/>
                <w:rFonts w:ascii="Arial" w:hAnsi="Arial" w:cs="Arial"/>
                <w:color w:val="000000"/>
                <w:sz w:val="20"/>
                <w:szCs w:val="20"/>
                <w:lang w:val="en-SG"/>
              </w:rPr>
            </w:pPr>
            <w:del w:id="8505" w:author="danupraset@gmail.com" w:date="2025-09-23T16:06:00Z">
              <w:r w:rsidRPr="00445F9F" w:rsidDel="00D20E1C">
                <w:rPr>
                  <w:rFonts w:ascii="Arial" w:hAnsi="Arial" w:cs="Arial"/>
                  <w:color w:val="000000"/>
                  <w:sz w:val="20"/>
                  <w:szCs w:val="20"/>
                  <w:lang w:val="en-SG"/>
                </w:rPr>
                <w:delText xml:space="preserve">        }</w:delText>
              </w:r>
            </w:del>
          </w:p>
          <w:p w14:paraId="19B50B06" w14:textId="7D942994" w:rsidR="00445F9F" w:rsidRPr="00445F9F" w:rsidDel="00D20E1C" w:rsidRDefault="00445F9F" w:rsidP="00445F9F">
            <w:pPr>
              <w:pStyle w:val="NormalWeb"/>
              <w:spacing w:before="0" w:beforeAutospacing="0" w:after="0" w:afterAutospacing="0"/>
              <w:rPr>
                <w:del w:id="8506" w:author="danupraset@gmail.com" w:date="2025-09-23T16:06:00Z"/>
                <w:rFonts w:ascii="Arial" w:hAnsi="Arial" w:cs="Arial"/>
                <w:color w:val="000000"/>
                <w:sz w:val="20"/>
                <w:szCs w:val="20"/>
                <w:lang w:val="en-SG"/>
              </w:rPr>
            </w:pPr>
            <w:del w:id="8507" w:author="danupraset@gmail.com" w:date="2025-09-23T16:06:00Z">
              <w:r w:rsidRPr="00445F9F" w:rsidDel="00D20E1C">
                <w:rPr>
                  <w:rFonts w:ascii="Arial" w:hAnsi="Arial" w:cs="Arial"/>
                  <w:color w:val="000000"/>
                  <w:sz w:val="20"/>
                  <w:szCs w:val="20"/>
                  <w:lang w:val="en-SG"/>
                </w:rPr>
                <w:delText xml:space="preserve">    ]</w:delText>
              </w:r>
            </w:del>
          </w:p>
          <w:p w14:paraId="2BDF86A5" w14:textId="3FED8089" w:rsidR="009B6D19" w:rsidRPr="005967EF" w:rsidDel="00D20E1C" w:rsidRDefault="00445F9F" w:rsidP="00445F9F">
            <w:pPr>
              <w:rPr>
                <w:del w:id="8508" w:author="danupraset@gmail.com" w:date="2025-09-23T16:06:00Z"/>
                <w:rFonts w:ascii="Arial" w:eastAsia="Arial" w:hAnsi="Arial" w:cs="Arial"/>
                <w:sz w:val="20"/>
                <w:szCs w:val="20"/>
              </w:rPr>
            </w:pPr>
            <w:del w:id="8509" w:author="danupraset@gmail.com" w:date="2025-09-23T16:06:00Z">
              <w:r w:rsidRPr="00445F9F" w:rsidDel="00D20E1C">
                <w:rPr>
                  <w:rFonts w:ascii="Arial" w:hAnsi="Arial" w:cs="Arial"/>
                  <w:color w:val="000000"/>
                  <w:sz w:val="20"/>
                  <w:szCs w:val="20"/>
                  <w:lang w:val="en-SG"/>
                </w:rPr>
                <w:delText>}</w:delText>
              </w:r>
            </w:del>
          </w:p>
        </w:tc>
      </w:tr>
    </w:tbl>
    <w:p w14:paraId="2E1284E3" w14:textId="75C112CB" w:rsidR="00C119E3" w:rsidDel="00D20E1C" w:rsidRDefault="00C119E3" w:rsidP="00C119E3">
      <w:pPr>
        <w:pStyle w:val="Heading4"/>
        <w:rPr>
          <w:del w:id="8510" w:author="danupraset@gmail.com" w:date="2025-09-23T16:06:00Z"/>
        </w:rPr>
      </w:pPr>
      <w:bookmarkStart w:id="8511" w:name="_Toc205889465"/>
      <w:del w:id="8512" w:author="danupraset@gmail.com" w:date="2025-09-23T16:06:00Z">
        <w:r w:rsidDel="00D20E1C">
          <w:delText>API Consume</w:delText>
        </w:r>
        <w:bookmarkEnd w:id="8511"/>
      </w:del>
    </w:p>
    <w:tbl>
      <w:tblPr>
        <w:tblW w:w="8923" w:type="dxa"/>
        <w:tblLayout w:type="fixed"/>
        <w:tblLook w:val="0400" w:firstRow="0" w:lastRow="0" w:firstColumn="0" w:lastColumn="0" w:noHBand="0" w:noVBand="1"/>
      </w:tblPr>
      <w:tblGrid>
        <w:gridCol w:w="1977"/>
        <w:gridCol w:w="6946"/>
      </w:tblGrid>
      <w:tr w:rsidR="00C119E3" w:rsidRPr="005967EF" w:rsidDel="00D20E1C" w14:paraId="168FCF14" w14:textId="12982321" w:rsidTr="00067035">
        <w:trPr>
          <w:trHeight w:val="315"/>
          <w:del w:id="8513" w:author="danupraset@gmail.com" w:date="2025-09-23T16:06:00Z"/>
        </w:trPr>
        <w:tc>
          <w:tcPr>
            <w:tcW w:w="1977" w:type="dxa"/>
            <w:tcBorders>
              <w:top w:val="single" w:sz="6" w:space="0" w:color="000000"/>
              <w:left w:val="single" w:sz="6" w:space="0" w:color="000000"/>
              <w:bottom w:val="single" w:sz="6" w:space="0" w:color="000000"/>
              <w:right w:val="single" w:sz="6" w:space="0" w:color="000000"/>
            </w:tcBorders>
          </w:tcPr>
          <w:p w14:paraId="7C703F8C" w14:textId="566CF79C" w:rsidR="00C119E3" w:rsidRPr="005967EF" w:rsidDel="00D20E1C" w:rsidRDefault="00C119E3" w:rsidP="00067035">
            <w:pPr>
              <w:rPr>
                <w:del w:id="8514" w:author="danupraset@gmail.com" w:date="2025-09-23T16:06:00Z"/>
                <w:rFonts w:ascii="Arial" w:eastAsia="Arial" w:hAnsi="Arial" w:cs="Arial"/>
                <w:sz w:val="20"/>
                <w:szCs w:val="20"/>
              </w:rPr>
            </w:pPr>
            <w:del w:id="8515" w:author="danupraset@gmail.com" w:date="2025-09-23T16:06:00Z">
              <w:r w:rsidRPr="005967EF" w:rsidDel="00D20E1C">
                <w:rPr>
                  <w:rFonts w:ascii="Arial" w:eastAsia="Arial" w:hAnsi="Arial" w:cs="Arial"/>
                  <w:sz w:val="20"/>
                  <w:szCs w:val="20"/>
                </w:rPr>
                <w:delText>API Name</w:delText>
              </w:r>
            </w:del>
          </w:p>
        </w:tc>
        <w:tc>
          <w:tcPr>
            <w:tcW w:w="6946" w:type="dxa"/>
            <w:tcBorders>
              <w:top w:val="single" w:sz="6" w:space="0" w:color="000000"/>
              <w:left w:val="single" w:sz="6" w:space="0" w:color="CCCCCC"/>
              <w:bottom w:val="single" w:sz="6" w:space="0" w:color="000000"/>
              <w:right w:val="single" w:sz="6" w:space="0" w:color="000000"/>
            </w:tcBorders>
          </w:tcPr>
          <w:p w14:paraId="7942E673" w14:textId="45D835E3" w:rsidR="00C119E3" w:rsidRPr="005967EF" w:rsidDel="00D20E1C" w:rsidRDefault="001A7472" w:rsidP="00067035">
            <w:pPr>
              <w:rPr>
                <w:del w:id="8516" w:author="danupraset@gmail.com" w:date="2025-09-23T16:06:00Z"/>
                <w:rFonts w:ascii="Arial" w:eastAsia="Arial" w:hAnsi="Arial" w:cs="Arial"/>
                <w:sz w:val="20"/>
                <w:szCs w:val="20"/>
              </w:rPr>
            </w:pPr>
            <w:del w:id="8517" w:author="danupraset@gmail.com" w:date="2025-09-23T16:06:00Z">
              <w:r w:rsidDel="00D20E1C">
                <w:rPr>
                  <w:rFonts w:ascii="Arial" w:eastAsia="Arial" w:hAnsi="Arial" w:cs="Arial"/>
                  <w:sz w:val="20"/>
                  <w:szCs w:val="20"/>
                </w:rPr>
                <w:delText>URAPG</w:delText>
              </w:r>
              <w:r w:rsidR="00C119E3" w:rsidDel="00D20E1C">
                <w:rPr>
                  <w:rFonts w:ascii="Arial" w:eastAsia="Arial" w:hAnsi="Arial" w:cs="Arial"/>
                  <w:sz w:val="20"/>
                  <w:szCs w:val="20"/>
                </w:rPr>
                <w:delText xml:space="preserve"> Payment Transaction</w:delText>
              </w:r>
              <w:r w:rsidDel="00D20E1C">
                <w:rPr>
                  <w:rFonts w:ascii="Arial" w:eastAsia="Arial" w:hAnsi="Arial" w:cs="Arial"/>
                  <w:sz w:val="20"/>
                  <w:szCs w:val="20"/>
                </w:rPr>
                <w:delText xml:space="preserve"> for AXS</w:delText>
              </w:r>
            </w:del>
          </w:p>
        </w:tc>
      </w:tr>
      <w:tr w:rsidR="00C119E3" w:rsidRPr="005967EF" w:rsidDel="00D20E1C" w14:paraId="70E1B6E8" w14:textId="6B3343E1" w:rsidTr="00067035">
        <w:trPr>
          <w:trHeight w:val="315"/>
          <w:del w:id="8518"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2607EB23" w14:textId="179ACF8B" w:rsidR="00C119E3" w:rsidRPr="005967EF" w:rsidDel="00D20E1C" w:rsidRDefault="00C119E3" w:rsidP="00067035">
            <w:pPr>
              <w:rPr>
                <w:del w:id="8519" w:author="danupraset@gmail.com" w:date="2025-09-23T16:06:00Z"/>
                <w:rFonts w:ascii="Arial" w:eastAsia="Arial" w:hAnsi="Arial" w:cs="Arial"/>
                <w:sz w:val="20"/>
                <w:szCs w:val="20"/>
              </w:rPr>
            </w:pPr>
            <w:del w:id="8520" w:author="danupraset@gmail.com" w:date="2025-09-23T16:06:00Z">
              <w:r w:rsidRPr="005967EF" w:rsidDel="00D20E1C">
                <w:rPr>
                  <w:rFonts w:ascii="Arial" w:eastAsia="Arial" w:hAnsi="Arial" w:cs="Arial"/>
                  <w:sz w:val="20"/>
                  <w:szCs w:val="20"/>
                </w:rPr>
                <w:delText>URL</w:delText>
              </w:r>
            </w:del>
          </w:p>
        </w:tc>
        <w:tc>
          <w:tcPr>
            <w:tcW w:w="6946" w:type="dxa"/>
            <w:tcBorders>
              <w:top w:val="single" w:sz="6" w:space="0" w:color="CCCCCC"/>
              <w:left w:val="single" w:sz="6" w:space="0" w:color="CCCCCC"/>
              <w:bottom w:val="single" w:sz="6" w:space="0" w:color="000000"/>
              <w:right w:val="single" w:sz="6" w:space="0" w:color="000000"/>
            </w:tcBorders>
          </w:tcPr>
          <w:p w14:paraId="18AD13D4" w14:textId="35E92732" w:rsidR="00C119E3" w:rsidRPr="00C119E3" w:rsidDel="00D20E1C" w:rsidRDefault="00C119E3" w:rsidP="00C119E3">
            <w:pPr>
              <w:rPr>
                <w:del w:id="8521" w:author="danupraset@gmail.com" w:date="2025-09-23T16:06:00Z"/>
                <w:rFonts w:ascii="Arial" w:eastAsia="Arial" w:hAnsi="Arial" w:cs="Arial"/>
                <w:sz w:val="20"/>
                <w:szCs w:val="20"/>
              </w:rPr>
            </w:pPr>
            <w:del w:id="8522" w:author="danupraset@gmail.com" w:date="2025-09-23T16:06:00Z">
              <w:r w:rsidRPr="00C119E3" w:rsidDel="00D20E1C">
                <w:rPr>
                  <w:rFonts w:ascii="Arial" w:eastAsia="Arial" w:hAnsi="Arial" w:cs="Arial"/>
                  <w:sz w:val="20"/>
                  <w:szCs w:val="20"/>
                </w:rPr>
                <w:delText>UAT: https://eapi2.uraaz.gov.sg/paymentgateway/PGRecon/insertCasAxsTxn</w:delText>
              </w:r>
            </w:del>
          </w:p>
          <w:p w14:paraId="2934FD2F" w14:textId="06C5BEBE" w:rsidR="00C119E3" w:rsidRPr="005967EF" w:rsidDel="00D20E1C" w:rsidRDefault="00C119E3" w:rsidP="00C119E3">
            <w:pPr>
              <w:rPr>
                <w:del w:id="8523" w:author="danupraset@gmail.com" w:date="2025-09-23T16:06:00Z"/>
                <w:rFonts w:ascii="Arial" w:eastAsia="Arial" w:hAnsi="Arial" w:cs="Arial"/>
                <w:sz w:val="20"/>
                <w:szCs w:val="20"/>
              </w:rPr>
            </w:pPr>
            <w:del w:id="8524" w:author="danupraset@gmail.com" w:date="2025-09-23T16:06:00Z">
              <w:r w:rsidRPr="00C119E3" w:rsidDel="00D20E1C">
                <w:rPr>
                  <w:rFonts w:ascii="Arial" w:eastAsia="Arial" w:hAnsi="Arial" w:cs="Arial"/>
                  <w:sz w:val="20"/>
                  <w:szCs w:val="20"/>
                </w:rPr>
                <w:delText>PROD: https://eapi.uraaz.gov.sg/paymentgateway/PGRecon/insertCasAxsTxn</w:delText>
              </w:r>
            </w:del>
          </w:p>
        </w:tc>
      </w:tr>
      <w:tr w:rsidR="00C119E3" w:rsidRPr="005967EF" w:rsidDel="00D20E1C" w14:paraId="2ED1C2CB" w14:textId="6F5C8074" w:rsidTr="00067035">
        <w:trPr>
          <w:trHeight w:val="315"/>
          <w:del w:id="8525"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1E32E363" w14:textId="6A9FAA28" w:rsidR="00C119E3" w:rsidRPr="005967EF" w:rsidDel="00D20E1C" w:rsidRDefault="00C119E3" w:rsidP="00067035">
            <w:pPr>
              <w:rPr>
                <w:del w:id="8526" w:author="danupraset@gmail.com" w:date="2025-09-23T16:06:00Z"/>
                <w:rFonts w:ascii="Arial" w:eastAsia="Arial" w:hAnsi="Arial" w:cs="Arial"/>
                <w:sz w:val="20"/>
                <w:szCs w:val="20"/>
              </w:rPr>
            </w:pPr>
            <w:del w:id="8527" w:author="danupraset@gmail.com" w:date="2025-09-23T16:06:00Z">
              <w:r w:rsidRPr="005967EF" w:rsidDel="00D20E1C">
                <w:rPr>
                  <w:rFonts w:ascii="Arial" w:eastAsia="Arial" w:hAnsi="Arial" w:cs="Arial"/>
                  <w:sz w:val="20"/>
                  <w:szCs w:val="20"/>
                </w:rPr>
                <w:delText>Description</w:delText>
              </w:r>
            </w:del>
          </w:p>
        </w:tc>
        <w:tc>
          <w:tcPr>
            <w:tcW w:w="6946" w:type="dxa"/>
            <w:tcBorders>
              <w:top w:val="single" w:sz="6" w:space="0" w:color="CCCCCC"/>
              <w:left w:val="single" w:sz="6" w:space="0" w:color="CCCCCC"/>
              <w:bottom w:val="single" w:sz="6" w:space="0" w:color="000000"/>
              <w:right w:val="single" w:sz="6" w:space="0" w:color="000000"/>
            </w:tcBorders>
          </w:tcPr>
          <w:p w14:paraId="2149FF3E" w14:textId="24FBEA69" w:rsidR="00C119E3" w:rsidRPr="005967EF" w:rsidDel="00D20E1C" w:rsidRDefault="00C119E3" w:rsidP="00067035">
            <w:pPr>
              <w:rPr>
                <w:del w:id="8528" w:author="danupraset@gmail.com" w:date="2025-09-23T16:06:00Z"/>
                <w:rFonts w:ascii="Arial" w:eastAsia="Arial" w:hAnsi="Arial" w:cs="Arial"/>
                <w:sz w:val="20"/>
                <w:szCs w:val="20"/>
              </w:rPr>
            </w:pPr>
            <w:del w:id="8529" w:author="danupraset@gmail.com" w:date="2025-09-23T16:06:00Z">
              <w:r w:rsidRPr="005967EF" w:rsidDel="00D20E1C">
                <w:rPr>
                  <w:rFonts w:ascii="Arial" w:eastAsia="Arial" w:hAnsi="Arial" w:cs="Arial"/>
                  <w:sz w:val="20"/>
                  <w:szCs w:val="20"/>
                </w:rPr>
                <w:delText xml:space="preserve">The API </w:delText>
              </w:r>
              <w:r w:rsidRPr="005967EF" w:rsidDel="00D20E1C">
                <w:rPr>
                  <w:rFonts w:ascii="Arial" w:eastAsia="Arial" w:hAnsi="Arial" w:cs="Arial"/>
                  <w:sz w:val="20"/>
                  <w:szCs w:val="20"/>
                  <w:lang w:val="en-US"/>
                </w:rPr>
                <w:delText xml:space="preserve">to </w:delText>
              </w:r>
              <w:r w:rsidDel="00D20E1C">
                <w:rPr>
                  <w:rFonts w:ascii="Arial" w:eastAsia="Arial" w:hAnsi="Arial" w:cs="Arial"/>
                  <w:sz w:val="20"/>
                  <w:szCs w:val="20"/>
                  <w:lang w:val="en-US"/>
                </w:rPr>
                <w:delText>do the payment transaction</w:delText>
              </w:r>
              <w:r w:rsidRPr="005967EF" w:rsidDel="00D20E1C">
                <w:rPr>
                  <w:rFonts w:ascii="Arial" w:eastAsia="Arial" w:hAnsi="Arial" w:cs="Arial"/>
                  <w:sz w:val="20"/>
                  <w:szCs w:val="20"/>
                  <w:lang w:val="en-US"/>
                </w:rPr>
                <w:delText xml:space="preserve"> </w:delText>
              </w:r>
              <w:r w:rsidDel="00D20E1C">
                <w:rPr>
                  <w:rFonts w:ascii="Arial" w:eastAsia="Arial" w:hAnsi="Arial" w:cs="Arial"/>
                  <w:sz w:val="20"/>
                  <w:szCs w:val="20"/>
                  <w:lang w:val="en-US"/>
                </w:rPr>
                <w:delText>outstanding offence</w:delText>
              </w:r>
              <w:r w:rsidRPr="005967EF" w:rsidDel="00D20E1C">
                <w:rPr>
                  <w:rFonts w:ascii="Arial" w:eastAsia="Arial" w:hAnsi="Arial" w:cs="Arial"/>
                  <w:sz w:val="20"/>
                  <w:szCs w:val="20"/>
                  <w:lang w:val="en-US"/>
                </w:rPr>
                <w:delText xml:space="preserve"> </w:delText>
              </w:r>
              <w:r w:rsidDel="00D20E1C">
                <w:rPr>
                  <w:rFonts w:ascii="Arial" w:eastAsia="Arial" w:hAnsi="Arial" w:cs="Arial"/>
                  <w:sz w:val="20"/>
                  <w:szCs w:val="20"/>
                  <w:lang w:val="en-US"/>
                </w:rPr>
                <w:delText>notice</w:delText>
              </w:r>
              <w:r w:rsidR="001A7472" w:rsidDel="00D20E1C">
                <w:rPr>
                  <w:rFonts w:ascii="Arial" w:eastAsia="Arial" w:hAnsi="Arial" w:cs="Arial"/>
                  <w:sz w:val="20"/>
                  <w:szCs w:val="20"/>
                  <w:lang w:val="en-US"/>
                </w:rPr>
                <w:delText xml:space="preserve"> to URAPG</w:delText>
              </w:r>
            </w:del>
          </w:p>
        </w:tc>
      </w:tr>
      <w:tr w:rsidR="00C119E3" w:rsidRPr="005967EF" w:rsidDel="00D20E1C" w14:paraId="087EAC0D" w14:textId="718BA8AD" w:rsidTr="00067035">
        <w:trPr>
          <w:trHeight w:val="315"/>
          <w:del w:id="8530"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402AB459" w14:textId="30630C11" w:rsidR="00C119E3" w:rsidRPr="005967EF" w:rsidDel="00D20E1C" w:rsidRDefault="00C119E3" w:rsidP="00067035">
            <w:pPr>
              <w:rPr>
                <w:del w:id="8531" w:author="danupraset@gmail.com" w:date="2025-09-23T16:06:00Z"/>
                <w:rFonts w:ascii="Arial" w:eastAsia="Arial" w:hAnsi="Arial" w:cs="Arial"/>
                <w:sz w:val="20"/>
                <w:szCs w:val="20"/>
              </w:rPr>
            </w:pPr>
            <w:del w:id="8532" w:author="danupraset@gmail.com" w:date="2025-09-23T16:06:00Z">
              <w:r w:rsidRPr="005967EF" w:rsidDel="00D20E1C">
                <w:rPr>
                  <w:rFonts w:ascii="Arial" w:eastAsia="Arial" w:hAnsi="Arial" w:cs="Arial"/>
                  <w:sz w:val="20"/>
                  <w:szCs w:val="20"/>
                </w:rPr>
                <w:delText>Method</w:delText>
              </w:r>
            </w:del>
          </w:p>
        </w:tc>
        <w:tc>
          <w:tcPr>
            <w:tcW w:w="6946" w:type="dxa"/>
            <w:tcBorders>
              <w:top w:val="single" w:sz="6" w:space="0" w:color="CCCCCC"/>
              <w:left w:val="single" w:sz="6" w:space="0" w:color="CCCCCC"/>
              <w:bottom w:val="single" w:sz="6" w:space="0" w:color="000000"/>
              <w:right w:val="single" w:sz="6" w:space="0" w:color="000000"/>
            </w:tcBorders>
          </w:tcPr>
          <w:p w14:paraId="41558290" w14:textId="484A9D91" w:rsidR="00C119E3" w:rsidRPr="005967EF" w:rsidDel="00D20E1C" w:rsidRDefault="00C119E3" w:rsidP="00067035">
            <w:pPr>
              <w:rPr>
                <w:del w:id="8533" w:author="danupraset@gmail.com" w:date="2025-09-23T16:06:00Z"/>
                <w:rFonts w:ascii="Arial" w:eastAsia="Arial" w:hAnsi="Arial" w:cs="Arial"/>
                <w:sz w:val="20"/>
                <w:szCs w:val="20"/>
              </w:rPr>
            </w:pPr>
            <w:del w:id="8534" w:author="danupraset@gmail.com" w:date="2025-09-23T16:06:00Z">
              <w:r w:rsidDel="00D20E1C">
                <w:rPr>
                  <w:rFonts w:ascii="Arial" w:eastAsia="Arial" w:hAnsi="Arial" w:cs="Arial"/>
                  <w:sz w:val="20"/>
                  <w:szCs w:val="20"/>
                </w:rPr>
                <w:delText>POST</w:delText>
              </w:r>
            </w:del>
          </w:p>
        </w:tc>
      </w:tr>
      <w:tr w:rsidR="00C119E3" w:rsidRPr="005967EF" w:rsidDel="00D20E1C" w14:paraId="5C977C4A" w14:textId="02D995A0" w:rsidTr="00067035">
        <w:trPr>
          <w:trHeight w:val="315"/>
          <w:del w:id="8535"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7E9B2B1D" w14:textId="58354F4C" w:rsidR="00C119E3" w:rsidRPr="005967EF" w:rsidDel="00D20E1C" w:rsidRDefault="00C119E3" w:rsidP="00067035">
            <w:pPr>
              <w:rPr>
                <w:del w:id="8536" w:author="danupraset@gmail.com" w:date="2025-09-23T16:06:00Z"/>
                <w:rFonts w:ascii="Arial" w:eastAsia="Arial" w:hAnsi="Arial" w:cs="Arial"/>
                <w:sz w:val="20"/>
                <w:szCs w:val="20"/>
              </w:rPr>
            </w:pPr>
            <w:del w:id="8537" w:author="danupraset@gmail.com" w:date="2025-09-23T16:06:00Z">
              <w:r w:rsidRPr="004E517A" w:rsidDel="00D20E1C">
                <w:rPr>
                  <w:rFonts w:ascii="Arial" w:eastAsia="Arial" w:hAnsi="Arial" w:cs="Arial"/>
                  <w:sz w:val="20"/>
                  <w:szCs w:val="20"/>
                </w:rPr>
                <w:delText>Header</w:delText>
              </w:r>
            </w:del>
          </w:p>
        </w:tc>
        <w:tc>
          <w:tcPr>
            <w:tcW w:w="6946" w:type="dxa"/>
            <w:tcBorders>
              <w:top w:val="single" w:sz="6" w:space="0" w:color="CCCCCC"/>
              <w:left w:val="single" w:sz="6" w:space="0" w:color="CCCCCC"/>
              <w:bottom w:val="single" w:sz="6" w:space="0" w:color="000000"/>
              <w:right w:val="single" w:sz="6" w:space="0" w:color="000000"/>
            </w:tcBorders>
          </w:tcPr>
          <w:p w14:paraId="21D1E0D0" w14:textId="1C13C756" w:rsidR="00C119E3" w:rsidRPr="004E517A" w:rsidDel="00D20E1C" w:rsidRDefault="00C119E3" w:rsidP="00067035">
            <w:pPr>
              <w:rPr>
                <w:del w:id="8538" w:author="danupraset@gmail.com" w:date="2025-09-23T16:06:00Z"/>
                <w:rFonts w:ascii="Arial" w:eastAsia="Arial" w:hAnsi="Arial" w:cs="Arial"/>
                <w:sz w:val="20"/>
                <w:szCs w:val="20"/>
              </w:rPr>
            </w:pPr>
            <w:del w:id="8539" w:author="danupraset@gmail.com" w:date="2025-09-23T16:06:00Z">
              <w:r w:rsidRPr="004E517A" w:rsidDel="00D20E1C">
                <w:rPr>
                  <w:rFonts w:ascii="Arial" w:eastAsia="Arial" w:hAnsi="Arial" w:cs="Arial"/>
                  <w:sz w:val="20"/>
                  <w:szCs w:val="20"/>
                </w:rPr>
                <w:delText xml:space="preserve">{ </w:delText>
              </w:r>
            </w:del>
          </w:p>
          <w:p w14:paraId="0BAA46FC" w14:textId="410AE5B1" w:rsidR="00C119E3" w:rsidRPr="004E517A" w:rsidDel="00D20E1C" w:rsidRDefault="00C119E3" w:rsidP="00067035">
            <w:pPr>
              <w:rPr>
                <w:del w:id="8540" w:author="danupraset@gmail.com" w:date="2025-09-23T16:06:00Z"/>
                <w:rFonts w:ascii="Arial" w:eastAsia="Arial" w:hAnsi="Arial" w:cs="Arial"/>
                <w:sz w:val="20"/>
                <w:szCs w:val="20"/>
              </w:rPr>
            </w:pPr>
            <w:del w:id="8541" w:author="danupraset@gmail.com" w:date="2025-09-23T16:06:00Z">
              <w:r w:rsidRPr="004E517A" w:rsidDel="00D20E1C">
                <w:rPr>
                  <w:rFonts w:ascii="Arial" w:eastAsia="Arial" w:hAnsi="Arial" w:cs="Arial"/>
                  <w:sz w:val="20"/>
                  <w:szCs w:val="20"/>
                </w:rPr>
                <w:lastRenderedPageBreak/>
                <w:delText>"Content-Type": "</w:delText>
              </w:r>
              <w:r w:rsidDel="00D20E1C">
                <w:rPr>
                  <w:rFonts w:ascii="Arial" w:eastAsia="Arial" w:hAnsi="Arial" w:cs="Arial"/>
                  <w:sz w:val="20"/>
                  <w:szCs w:val="20"/>
                </w:rPr>
                <w:delText>application</w:delText>
              </w:r>
              <w:r w:rsidRPr="004E517A" w:rsidDel="00D20E1C">
                <w:rPr>
                  <w:rFonts w:ascii="Arial" w:eastAsia="Arial" w:hAnsi="Arial" w:cs="Arial"/>
                  <w:sz w:val="20"/>
                  <w:szCs w:val="20"/>
                </w:rPr>
                <w:delText>/</w:delText>
              </w:r>
              <w:r w:rsidDel="00D20E1C">
                <w:rPr>
                  <w:rFonts w:ascii="Arial" w:eastAsia="Arial" w:hAnsi="Arial" w:cs="Arial"/>
                  <w:sz w:val="20"/>
                  <w:szCs w:val="20"/>
                </w:rPr>
                <w:delText>json</w:delText>
              </w:r>
              <w:r w:rsidRPr="004E517A" w:rsidDel="00D20E1C">
                <w:rPr>
                  <w:rFonts w:ascii="Arial" w:eastAsia="Arial" w:hAnsi="Arial" w:cs="Arial"/>
                  <w:sz w:val="20"/>
                  <w:szCs w:val="20"/>
                </w:rPr>
                <w:delText>",</w:delText>
              </w:r>
            </w:del>
          </w:p>
          <w:p w14:paraId="1E71E699" w14:textId="465079FE" w:rsidR="00C119E3" w:rsidRPr="004E517A" w:rsidDel="00D20E1C" w:rsidRDefault="00C119E3" w:rsidP="00067035">
            <w:pPr>
              <w:rPr>
                <w:del w:id="8542" w:author="danupraset@gmail.com" w:date="2025-09-23T16:06:00Z"/>
                <w:rFonts w:ascii="Arial" w:eastAsia="Arial" w:hAnsi="Arial" w:cs="Arial"/>
                <w:sz w:val="20"/>
                <w:szCs w:val="20"/>
              </w:rPr>
            </w:pPr>
            <w:del w:id="8543" w:author="danupraset@gmail.com" w:date="2025-09-23T16:06:00Z">
              <w:r w:rsidRPr="004E517A" w:rsidDel="00D20E1C">
                <w:rPr>
                  <w:rFonts w:ascii="Arial" w:eastAsia="Arial" w:hAnsi="Arial" w:cs="Arial"/>
                  <w:sz w:val="20"/>
                  <w:szCs w:val="20"/>
                </w:rPr>
                <w:delText>“Ocp-Apim-Subscription-Key”: “[APIM secret value]”</w:delText>
              </w:r>
            </w:del>
          </w:p>
          <w:p w14:paraId="12A84624" w14:textId="737C4E6D" w:rsidR="00C119E3" w:rsidDel="00D20E1C" w:rsidRDefault="00C119E3" w:rsidP="00067035">
            <w:pPr>
              <w:rPr>
                <w:del w:id="8544" w:author="danupraset@gmail.com" w:date="2025-09-23T16:06:00Z"/>
                <w:rFonts w:ascii="Arial" w:eastAsia="Arial" w:hAnsi="Arial" w:cs="Arial"/>
                <w:sz w:val="20"/>
                <w:szCs w:val="20"/>
              </w:rPr>
            </w:pPr>
            <w:del w:id="8545" w:author="danupraset@gmail.com" w:date="2025-09-23T16:06:00Z">
              <w:r w:rsidRPr="004E517A" w:rsidDel="00D20E1C">
                <w:rPr>
                  <w:rFonts w:ascii="Arial" w:eastAsia="Arial" w:hAnsi="Arial" w:cs="Arial"/>
                  <w:sz w:val="20"/>
                  <w:szCs w:val="20"/>
                </w:rPr>
                <w:delText>}</w:delText>
              </w:r>
            </w:del>
          </w:p>
        </w:tc>
      </w:tr>
      <w:tr w:rsidR="00C119E3" w:rsidRPr="005967EF" w:rsidDel="00D20E1C" w14:paraId="3FADC503" w14:textId="1392407E" w:rsidTr="00067035">
        <w:trPr>
          <w:trHeight w:val="315"/>
          <w:del w:id="8546"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3A87F8FA" w14:textId="741E3A11" w:rsidR="00C119E3" w:rsidRPr="005967EF" w:rsidDel="00D20E1C" w:rsidRDefault="00C119E3" w:rsidP="00067035">
            <w:pPr>
              <w:rPr>
                <w:del w:id="8547" w:author="danupraset@gmail.com" w:date="2025-09-23T16:06:00Z"/>
                <w:rFonts w:ascii="Arial" w:eastAsia="Arial" w:hAnsi="Arial" w:cs="Arial"/>
                <w:sz w:val="20"/>
                <w:szCs w:val="20"/>
              </w:rPr>
            </w:pPr>
            <w:del w:id="8548" w:author="danupraset@gmail.com" w:date="2025-09-23T16:06:00Z">
              <w:r w:rsidDel="00D20E1C">
                <w:rPr>
                  <w:rFonts w:ascii="Arial" w:eastAsia="Arial" w:hAnsi="Arial" w:cs="Arial"/>
                  <w:sz w:val="20"/>
                  <w:szCs w:val="20"/>
                </w:rPr>
                <w:lastRenderedPageBreak/>
                <w:delText>Payload</w:delText>
              </w:r>
            </w:del>
          </w:p>
        </w:tc>
        <w:tc>
          <w:tcPr>
            <w:tcW w:w="6946" w:type="dxa"/>
            <w:tcBorders>
              <w:top w:val="single" w:sz="6" w:space="0" w:color="CCCCCC"/>
              <w:left w:val="single" w:sz="6" w:space="0" w:color="CCCCCC"/>
              <w:bottom w:val="single" w:sz="6" w:space="0" w:color="000000"/>
              <w:right w:val="single" w:sz="6" w:space="0" w:color="000000"/>
            </w:tcBorders>
          </w:tcPr>
          <w:p w14:paraId="125735A5" w14:textId="7D11AF48" w:rsidR="00C119E3" w:rsidRPr="00C119E3" w:rsidDel="00D20E1C" w:rsidRDefault="00C119E3" w:rsidP="00C119E3">
            <w:pPr>
              <w:pBdr>
                <w:top w:val="nil"/>
                <w:left w:val="nil"/>
                <w:bottom w:val="nil"/>
                <w:right w:val="nil"/>
                <w:between w:val="nil"/>
              </w:pBdr>
              <w:rPr>
                <w:del w:id="8549" w:author="danupraset@gmail.com" w:date="2025-09-23T16:06:00Z"/>
                <w:rFonts w:ascii="Arial" w:eastAsia="Arial" w:hAnsi="Arial" w:cs="Arial"/>
                <w:color w:val="000000"/>
                <w:sz w:val="20"/>
                <w:szCs w:val="20"/>
                <w:lang w:val="en-SG"/>
              </w:rPr>
            </w:pPr>
            <w:del w:id="8550" w:author="danupraset@gmail.com" w:date="2025-09-23T16:06:00Z">
              <w:r w:rsidRPr="00C119E3" w:rsidDel="00D20E1C">
                <w:rPr>
                  <w:rFonts w:ascii="Arial" w:eastAsia="Arial" w:hAnsi="Arial" w:cs="Arial"/>
                  <w:color w:val="000000"/>
                  <w:sz w:val="20"/>
                  <w:szCs w:val="20"/>
                  <w:lang w:val="en-SG"/>
                </w:rPr>
                <w:delText>{</w:delText>
              </w:r>
            </w:del>
          </w:p>
          <w:p w14:paraId="36B1C187" w14:textId="4AAB5CCB" w:rsidR="00C119E3" w:rsidRPr="00C119E3" w:rsidDel="00D20E1C" w:rsidRDefault="00C119E3" w:rsidP="00C119E3">
            <w:pPr>
              <w:pBdr>
                <w:top w:val="nil"/>
                <w:left w:val="nil"/>
                <w:bottom w:val="nil"/>
                <w:right w:val="nil"/>
                <w:between w:val="nil"/>
              </w:pBdr>
              <w:rPr>
                <w:del w:id="8551" w:author="danupraset@gmail.com" w:date="2025-09-23T16:06:00Z"/>
                <w:rFonts w:ascii="Arial" w:eastAsia="Arial" w:hAnsi="Arial" w:cs="Arial"/>
                <w:color w:val="000000"/>
                <w:sz w:val="20"/>
                <w:szCs w:val="20"/>
                <w:lang w:val="en-SG"/>
              </w:rPr>
            </w:pPr>
            <w:del w:id="8552" w:author="danupraset@gmail.com" w:date="2025-09-23T16:06:00Z">
              <w:r w:rsidRPr="00C119E3" w:rsidDel="00D20E1C">
                <w:rPr>
                  <w:rFonts w:ascii="Arial" w:eastAsia="Arial" w:hAnsi="Arial" w:cs="Arial"/>
                  <w:color w:val="000000"/>
                  <w:sz w:val="20"/>
                  <w:szCs w:val="20"/>
                  <w:lang w:val="en-SG"/>
                </w:rPr>
                <w:delText>    "txnId": "&lt;receipt_no&gt;",</w:delText>
              </w:r>
            </w:del>
          </w:p>
          <w:p w14:paraId="5C5A1B11" w14:textId="307917AB" w:rsidR="00C119E3" w:rsidRPr="00C119E3" w:rsidDel="00D20E1C" w:rsidRDefault="00C119E3" w:rsidP="00C119E3">
            <w:pPr>
              <w:pBdr>
                <w:top w:val="nil"/>
                <w:left w:val="nil"/>
                <w:bottom w:val="nil"/>
                <w:right w:val="nil"/>
                <w:between w:val="nil"/>
              </w:pBdr>
              <w:rPr>
                <w:del w:id="8553" w:author="danupraset@gmail.com" w:date="2025-09-23T16:06:00Z"/>
                <w:rFonts w:ascii="Arial" w:eastAsia="Arial" w:hAnsi="Arial" w:cs="Arial"/>
                <w:color w:val="000000"/>
                <w:sz w:val="20"/>
                <w:szCs w:val="20"/>
                <w:lang w:val="en-SG"/>
              </w:rPr>
            </w:pPr>
            <w:del w:id="8554" w:author="danupraset@gmail.com" w:date="2025-09-23T16:06:00Z">
              <w:r w:rsidRPr="00C119E3" w:rsidDel="00D20E1C">
                <w:rPr>
                  <w:rFonts w:ascii="Arial" w:eastAsia="Arial" w:hAnsi="Arial" w:cs="Arial"/>
                  <w:color w:val="000000"/>
                  <w:sz w:val="20"/>
                  <w:szCs w:val="20"/>
                  <w:lang w:val="en-SG"/>
                </w:rPr>
                <w:delText>    "merchantTxnId": 2,</w:delText>
              </w:r>
            </w:del>
          </w:p>
          <w:p w14:paraId="07CD3432" w14:textId="4D24080C" w:rsidR="00C119E3" w:rsidRPr="00C119E3" w:rsidDel="00D20E1C" w:rsidRDefault="00C119E3" w:rsidP="00C119E3">
            <w:pPr>
              <w:pBdr>
                <w:top w:val="nil"/>
                <w:left w:val="nil"/>
                <w:bottom w:val="nil"/>
                <w:right w:val="nil"/>
                <w:between w:val="nil"/>
              </w:pBdr>
              <w:rPr>
                <w:del w:id="8555" w:author="danupraset@gmail.com" w:date="2025-09-23T16:06:00Z"/>
                <w:rFonts w:ascii="Arial" w:eastAsia="Arial" w:hAnsi="Arial" w:cs="Arial"/>
                <w:color w:val="000000"/>
                <w:sz w:val="20"/>
                <w:szCs w:val="20"/>
                <w:lang w:val="en-SG"/>
              </w:rPr>
            </w:pPr>
            <w:del w:id="8556" w:author="danupraset@gmail.com" w:date="2025-09-23T16:06:00Z">
              <w:r w:rsidRPr="00C119E3" w:rsidDel="00D20E1C">
                <w:rPr>
                  <w:rFonts w:ascii="Arial" w:eastAsia="Arial" w:hAnsi="Arial" w:cs="Arial"/>
                  <w:color w:val="000000"/>
                  <w:sz w:val="20"/>
                  <w:szCs w:val="20"/>
                  <w:lang w:val="en-SG"/>
                </w:rPr>
                <w:delText>    "txnDate": "current date (dd/mm/yy hh:mm:ss)",</w:delText>
              </w:r>
            </w:del>
          </w:p>
          <w:p w14:paraId="66580D8C" w14:textId="31F5A7F9" w:rsidR="00C119E3" w:rsidRPr="00C119E3" w:rsidDel="00D20E1C" w:rsidRDefault="00C119E3" w:rsidP="00C119E3">
            <w:pPr>
              <w:pBdr>
                <w:top w:val="nil"/>
                <w:left w:val="nil"/>
                <w:bottom w:val="nil"/>
                <w:right w:val="nil"/>
                <w:between w:val="nil"/>
              </w:pBdr>
              <w:rPr>
                <w:del w:id="8557" w:author="danupraset@gmail.com" w:date="2025-09-23T16:06:00Z"/>
                <w:rFonts w:ascii="Arial" w:eastAsia="Arial" w:hAnsi="Arial" w:cs="Arial"/>
                <w:color w:val="000000"/>
                <w:sz w:val="20"/>
                <w:szCs w:val="20"/>
                <w:lang w:val="en-SG"/>
              </w:rPr>
            </w:pPr>
            <w:del w:id="8558" w:author="danupraset@gmail.com" w:date="2025-09-23T16:06:00Z">
              <w:r w:rsidRPr="00C119E3" w:rsidDel="00D20E1C">
                <w:rPr>
                  <w:rFonts w:ascii="Arial" w:eastAsia="Arial" w:hAnsi="Arial" w:cs="Arial"/>
                  <w:color w:val="000000"/>
                  <w:sz w:val="20"/>
                  <w:szCs w:val="20"/>
                  <w:lang w:val="en-SG"/>
                </w:rPr>
                <w:delText>    "amountPayable": "sum totalProductPrice",</w:delText>
              </w:r>
            </w:del>
          </w:p>
          <w:p w14:paraId="5B0C9437" w14:textId="1EACEB4A" w:rsidR="00C119E3" w:rsidRPr="00C119E3" w:rsidDel="00D20E1C" w:rsidRDefault="00C119E3" w:rsidP="00C119E3">
            <w:pPr>
              <w:pBdr>
                <w:top w:val="nil"/>
                <w:left w:val="nil"/>
                <w:bottom w:val="nil"/>
                <w:right w:val="nil"/>
                <w:between w:val="nil"/>
              </w:pBdr>
              <w:rPr>
                <w:del w:id="8559" w:author="danupraset@gmail.com" w:date="2025-09-23T16:06:00Z"/>
                <w:rFonts w:ascii="Arial" w:eastAsia="Arial" w:hAnsi="Arial" w:cs="Arial"/>
                <w:color w:val="000000"/>
                <w:sz w:val="20"/>
                <w:szCs w:val="20"/>
                <w:lang w:val="en-SG"/>
              </w:rPr>
            </w:pPr>
            <w:del w:id="8560" w:author="danupraset@gmail.com" w:date="2025-09-23T16:06:00Z">
              <w:r w:rsidRPr="00C119E3" w:rsidDel="00D20E1C">
                <w:rPr>
                  <w:rFonts w:ascii="Arial" w:eastAsia="Arial" w:hAnsi="Arial" w:cs="Arial"/>
                  <w:color w:val="000000"/>
                  <w:sz w:val="20"/>
                  <w:szCs w:val="20"/>
                  <w:lang w:val="en-SG"/>
                </w:rPr>
                <w:delText>    "txnDetails": [</w:delText>
              </w:r>
            </w:del>
          </w:p>
          <w:p w14:paraId="0C9EF274" w14:textId="13EC6753" w:rsidR="00C119E3" w:rsidRPr="00C119E3" w:rsidDel="00D20E1C" w:rsidRDefault="00C119E3" w:rsidP="00C119E3">
            <w:pPr>
              <w:pBdr>
                <w:top w:val="nil"/>
                <w:left w:val="nil"/>
                <w:bottom w:val="nil"/>
                <w:right w:val="nil"/>
                <w:between w:val="nil"/>
              </w:pBdr>
              <w:rPr>
                <w:del w:id="8561" w:author="danupraset@gmail.com" w:date="2025-09-23T16:06:00Z"/>
                <w:rFonts w:ascii="Arial" w:eastAsia="Arial" w:hAnsi="Arial" w:cs="Arial"/>
                <w:color w:val="000000"/>
                <w:sz w:val="20"/>
                <w:szCs w:val="20"/>
                <w:lang w:val="en-SG"/>
              </w:rPr>
            </w:pPr>
            <w:del w:id="8562" w:author="danupraset@gmail.com" w:date="2025-09-23T16:06:00Z">
              <w:r w:rsidRPr="00C119E3" w:rsidDel="00D20E1C">
                <w:rPr>
                  <w:rFonts w:ascii="Arial" w:eastAsia="Arial" w:hAnsi="Arial" w:cs="Arial"/>
                  <w:color w:val="000000"/>
                  <w:sz w:val="20"/>
                  <w:szCs w:val="20"/>
                  <w:lang w:val="en-SG"/>
                </w:rPr>
                <w:delText>        {</w:delText>
              </w:r>
            </w:del>
          </w:p>
          <w:p w14:paraId="48C7F1E7" w14:textId="33295349" w:rsidR="00C119E3" w:rsidRPr="00C119E3" w:rsidDel="00D20E1C" w:rsidRDefault="00C119E3" w:rsidP="00C119E3">
            <w:pPr>
              <w:pBdr>
                <w:top w:val="nil"/>
                <w:left w:val="nil"/>
                <w:bottom w:val="nil"/>
                <w:right w:val="nil"/>
                <w:between w:val="nil"/>
              </w:pBdr>
              <w:rPr>
                <w:del w:id="8563" w:author="danupraset@gmail.com" w:date="2025-09-23T16:06:00Z"/>
                <w:rFonts w:ascii="Arial" w:eastAsia="Arial" w:hAnsi="Arial" w:cs="Arial"/>
                <w:color w:val="000000"/>
                <w:sz w:val="20"/>
                <w:szCs w:val="20"/>
                <w:lang w:val="en-SG"/>
              </w:rPr>
            </w:pPr>
            <w:del w:id="8564" w:author="danupraset@gmail.com" w:date="2025-09-23T16:06:00Z">
              <w:r w:rsidRPr="00C119E3" w:rsidDel="00D20E1C">
                <w:rPr>
                  <w:rFonts w:ascii="Arial" w:eastAsia="Arial" w:hAnsi="Arial" w:cs="Arial"/>
                  <w:color w:val="000000"/>
                  <w:sz w:val="20"/>
                  <w:szCs w:val="20"/>
                  <w:lang w:val="en-SG"/>
                </w:rPr>
                <w:delText>            "productId": "von.notice_no",</w:delText>
              </w:r>
            </w:del>
          </w:p>
          <w:p w14:paraId="399819BD" w14:textId="1101DB4F" w:rsidR="00C119E3" w:rsidRPr="00C119E3" w:rsidDel="00D20E1C" w:rsidRDefault="00C119E3" w:rsidP="00C119E3">
            <w:pPr>
              <w:pBdr>
                <w:top w:val="nil"/>
                <w:left w:val="nil"/>
                <w:bottom w:val="nil"/>
                <w:right w:val="nil"/>
                <w:between w:val="nil"/>
              </w:pBdr>
              <w:rPr>
                <w:del w:id="8565" w:author="danupraset@gmail.com" w:date="2025-09-23T16:06:00Z"/>
                <w:rFonts w:ascii="Arial" w:eastAsia="Arial" w:hAnsi="Arial" w:cs="Arial"/>
                <w:color w:val="000000"/>
                <w:sz w:val="20"/>
                <w:szCs w:val="20"/>
                <w:lang w:val="en-SG"/>
              </w:rPr>
            </w:pPr>
            <w:del w:id="8566" w:author="danupraset@gmail.com" w:date="2025-09-23T16:06:00Z">
              <w:r w:rsidRPr="00C119E3" w:rsidDel="00D20E1C">
                <w:rPr>
                  <w:rFonts w:ascii="Arial" w:eastAsia="Arial" w:hAnsi="Arial" w:cs="Arial"/>
                  <w:color w:val="000000"/>
                  <w:sz w:val="20"/>
                  <w:szCs w:val="20"/>
                  <w:lang w:val="en-SG"/>
                </w:rPr>
                <w:delText>            "unitPrice": "von.amount_payable",</w:delText>
              </w:r>
            </w:del>
          </w:p>
          <w:p w14:paraId="1B2033F1" w14:textId="38A5C21A" w:rsidR="00C119E3" w:rsidRPr="00C119E3" w:rsidDel="00D20E1C" w:rsidRDefault="00C119E3" w:rsidP="00C119E3">
            <w:pPr>
              <w:pBdr>
                <w:top w:val="nil"/>
                <w:left w:val="nil"/>
                <w:bottom w:val="nil"/>
                <w:right w:val="nil"/>
                <w:between w:val="nil"/>
              </w:pBdr>
              <w:rPr>
                <w:del w:id="8567" w:author="danupraset@gmail.com" w:date="2025-09-23T16:06:00Z"/>
                <w:rFonts w:ascii="Arial" w:eastAsia="Arial" w:hAnsi="Arial" w:cs="Arial"/>
                <w:color w:val="000000"/>
                <w:sz w:val="20"/>
                <w:szCs w:val="20"/>
                <w:lang w:val="en-SG"/>
              </w:rPr>
            </w:pPr>
            <w:del w:id="8568" w:author="danupraset@gmail.com" w:date="2025-09-23T16:06:00Z">
              <w:r w:rsidRPr="00C119E3" w:rsidDel="00D20E1C">
                <w:rPr>
                  <w:rFonts w:ascii="Arial" w:eastAsia="Arial" w:hAnsi="Arial" w:cs="Arial"/>
                  <w:color w:val="000000"/>
                  <w:sz w:val="20"/>
                  <w:szCs w:val="20"/>
                  <w:lang w:val="en-SG"/>
                </w:rPr>
                <w:delText>            "quantity": "quantity",</w:delText>
              </w:r>
            </w:del>
          </w:p>
          <w:p w14:paraId="3D755495" w14:textId="04CF783B" w:rsidR="00C119E3" w:rsidRPr="00C119E3" w:rsidDel="00D20E1C" w:rsidRDefault="00C119E3" w:rsidP="00C119E3">
            <w:pPr>
              <w:pBdr>
                <w:top w:val="nil"/>
                <w:left w:val="nil"/>
                <w:bottom w:val="nil"/>
                <w:right w:val="nil"/>
                <w:between w:val="nil"/>
              </w:pBdr>
              <w:rPr>
                <w:del w:id="8569" w:author="danupraset@gmail.com" w:date="2025-09-23T16:06:00Z"/>
                <w:rFonts w:ascii="Arial" w:eastAsia="Arial" w:hAnsi="Arial" w:cs="Arial"/>
                <w:color w:val="000000"/>
                <w:sz w:val="20"/>
                <w:szCs w:val="20"/>
                <w:lang w:val="en-SG"/>
              </w:rPr>
            </w:pPr>
            <w:del w:id="8570" w:author="danupraset@gmail.com" w:date="2025-09-23T16:06:00Z">
              <w:r w:rsidRPr="00C119E3" w:rsidDel="00D20E1C">
                <w:rPr>
                  <w:rFonts w:ascii="Arial" w:eastAsia="Arial" w:hAnsi="Arial" w:cs="Arial"/>
                  <w:color w:val="000000"/>
                  <w:sz w:val="20"/>
                  <w:szCs w:val="20"/>
                  <w:lang w:val="en-SG"/>
                </w:rPr>
                <w:delText>            "totalProductPrice": "unitPrice * quantity"</w:delText>
              </w:r>
            </w:del>
          </w:p>
          <w:p w14:paraId="593A9C2A" w14:textId="1E1BE068" w:rsidR="00C119E3" w:rsidRPr="00C119E3" w:rsidDel="00D20E1C" w:rsidRDefault="00C119E3" w:rsidP="00C119E3">
            <w:pPr>
              <w:pBdr>
                <w:top w:val="nil"/>
                <w:left w:val="nil"/>
                <w:bottom w:val="nil"/>
                <w:right w:val="nil"/>
                <w:between w:val="nil"/>
              </w:pBdr>
              <w:rPr>
                <w:del w:id="8571" w:author="danupraset@gmail.com" w:date="2025-09-23T16:06:00Z"/>
                <w:rFonts w:ascii="Arial" w:eastAsia="Arial" w:hAnsi="Arial" w:cs="Arial"/>
                <w:color w:val="000000"/>
                <w:sz w:val="20"/>
                <w:szCs w:val="20"/>
                <w:lang w:val="en-SG"/>
              </w:rPr>
            </w:pPr>
            <w:del w:id="8572" w:author="danupraset@gmail.com" w:date="2025-09-23T16:06:00Z">
              <w:r w:rsidRPr="00C119E3" w:rsidDel="00D20E1C">
                <w:rPr>
                  <w:rFonts w:ascii="Arial" w:eastAsia="Arial" w:hAnsi="Arial" w:cs="Arial"/>
                  <w:color w:val="000000"/>
                  <w:sz w:val="20"/>
                  <w:szCs w:val="20"/>
                  <w:lang w:val="en-SG"/>
                </w:rPr>
                <w:delText>        }</w:delText>
              </w:r>
            </w:del>
          </w:p>
          <w:p w14:paraId="3885CE66" w14:textId="01928257" w:rsidR="00C119E3" w:rsidRPr="00C119E3" w:rsidDel="00D20E1C" w:rsidRDefault="00C119E3" w:rsidP="00C119E3">
            <w:pPr>
              <w:pBdr>
                <w:top w:val="nil"/>
                <w:left w:val="nil"/>
                <w:bottom w:val="nil"/>
                <w:right w:val="nil"/>
                <w:between w:val="nil"/>
              </w:pBdr>
              <w:rPr>
                <w:del w:id="8573" w:author="danupraset@gmail.com" w:date="2025-09-23T16:06:00Z"/>
                <w:rFonts w:ascii="Arial" w:eastAsia="Arial" w:hAnsi="Arial" w:cs="Arial"/>
                <w:color w:val="000000"/>
                <w:sz w:val="20"/>
                <w:szCs w:val="20"/>
                <w:lang w:val="en-SG"/>
              </w:rPr>
            </w:pPr>
            <w:del w:id="8574" w:author="danupraset@gmail.com" w:date="2025-09-23T16:06:00Z">
              <w:r w:rsidRPr="00C119E3" w:rsidDel="00D20E1C">
                <w:rPr>
                  <w:rFonts w:ascii="Arial" w:eastAsia="Arial" w:hAnsi="Arial" w:cs="Arial"/>
                  <w:color w:val="000000"/>
                  <w:sz w:val="20"/>
                  <w:szCs w:val="20"/>
                  <w:lang w:val="en-SG"/>
                </w:rPr>
                <w:delText>    ]</w:delText>
              </w:r>
            </w:del>
          </w:p>
          <w:p w14:paraId="5122D0B6" w14:textId="28490003" w:rsidR="00C119E3" w:rsidRPr="00A92888" w:rsidDel="00D20E1C" w:rsidRDefault="00C119E3" w:rsidP="00067035">
            <w:pPr>
              <w:pBdr>
                <w:top w:val="nil"/>
                <w:left w:val="nil"/>
                <w:bottom w:val="nil"/>
                <w:right w:val="nil"/>
                <w:between w:val="nil"/>
              </w:pBdr>
              <w:rPr>
                <w:del w:id="8575" w:author="danupraset@gmail.com" w:date="2025-09-23T16:06:00Z"/>
                <w:rFonts w:ascii="Arial" w:eastAsia="Arial" w:hAnsi="Arial" w:cs="Arial"/>
                <w:color w:val="000000"/>
                <w:sz w:val="20"/>
                <w:szCs w:val="20"/>
                <w:lang w:val="en-SG"/>
              </w:rPr>
            </w:pPr>
            <w:del w:id="8576" w:author="danupraset@gmail.com" w:date="2025-09-23T16:06:00Z">
              <w:r w:rsidRPr="00C119E3" w:rsidDel="00D20E1C">
                <w:rPr>
                  <w:rFonts w:ascii="Arial" w:eastAsia="Arial" w:hAnsi="Arial" w:cs="Arial"/>
                  <w:color w:val="000000"/>
                  <w:sz w:val="20"/>
                  <w:szCs w:val="20"/>
                  <w:lang w:val="en-SG"/>
                </w:rPr>
                <w:delText>}</w:delText>
              </w:r>
            </w:del>
          </w:p>
        </w:tc>
      </w:tr>
      <w:tr w:rsidR="00C119E3" w:rsidRPr="005967EF" w:rsidDel="00D20E1C" w14:paraId="651AC54E" w14:textId="2BAA9DF3" w:rsidTr="00067035">
        <w:trPr>
          <w:trHeight w:val="315"/>
          <w:del w:id="8577"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086BD757" w14:textId="4067FFE4" w:rsidR="00C119E3" w:rsidRPr="005967EF" w:rsidDel="00D20E1C" w:rsidRDefault="00C119E3" w:rsidP="00C119E3">
            <w:pPr>
              <w:rPr>
                <w:del w:id="8578" w:author="danupraset@gmail.com" w:date="2025-09-23T16:06:00Z"/>
                <w:rFonts w:ascii="Arial" w:eastAsia="Arial" w:hAnsi="Arial" w:cs="Arial"/>
                <w:sz w:val="20"/>
                <w:szCs w:val="20"/>
              </w:rPr>
            </w:pPr>
            <w:del w:id="8579" w:author="danupraset@gmail.com" w:date="2025-09-23T16:06:00Z">
              <w:r w:rsidRPr="005967EF" w:rsidDel="00D20E1C">
                <w:rPr>
                  <w:rFonts w:ascii="Arial" w:eastAsia="Arial" w:hAnsi="Arial" w:cs="Arial"/>
                  <w:sz w:val="20"/>
                  <w:szCs w:val="20"/>
                </w:rPr>
                <w:delText>Response</w:delText>
              </w:r>
            </w:del>
          </w:p>
        </w:tc>
        <w:tc>
          <w:tcPr>
            <w:tcW w:w="6946" w:type="dxa"/>
            <w:tcBorders>
              <w:top w:val="single" w:sz="6" w:space="0" w:color="CCCCCC"/>
              <w:left w:val="single" w:sz="6" w:space="0" w:color="CCCCCC"/>
              <w:bottom w:val="single" w:sz="6" w:space="0" w:color="000000"/>
              <w:right w:val="single" w:sz="6" w:space="0" w:color="000000"/>
            </w:tcBorders>
          </w:tcPr>
          <w:p w14:paraId="362A874F" w14:textId="103017A0" w:rsidR="00C119E3" w:rsidRPr="00C119E3" w:rsidDel="00D20E1C" w:rsidRDefault="00C119E3" w:rsidP="00C119E3">
            <w:pPr>
              <w:pStyle w:val="NormalWeb"/>
              <w:spacing w:before="0" w:beforeAutospacing="0" w:after="0" w:afterAutospacing="0"/>
              <w:rPr>
                <w:del w:id="8580" w:author="danupraset@gmail.com" w:date="2025-09-23T16:06:00Z"/>
                <w:rFonts w:ascii="Arial" w:hAnsi="Arial" w:cs="Arial"/>
                <w:color w:val="000000"/>
                <w:sz w:val="20"/>
                <w:szCs w:val="20"/>
              </w:rPr>
            </w:pPr>
            <w:del w:id="8581" w:author="danupraset@gmail.com" w:date="2025-09-23T16:06:00Z">
              <w:r w:rsidRPr="00C119E3" w:rsidDel="00D20E1C">
                <w:rPr>
                  <w:rFonts w:ascii="Arial" w:hAnsi="Arial" w:cs="Arial"/>
                  <w:color w:val="000000"/>
                  <w:sz w:val="20"/>
                  <w:szCs w:val="20"/>
                </w:rPr>
                <w:delText>{</w:delText>
              </w:r>
            </w:del>
          </w:p>
          <w:p w14:paraId="1895B446" w14:textId="472161CB" w:rsidR="00C119E3" w:rsidRPr="00C119E3" w:rsidDel="00D20E1C" w:rsidRDefault="00C119E3" w:rsidP="00C119E3">
            <w:pPr>
              <w:pStyle w:val="NormalWeb"/>
              <w:spacing w:before="0" w:beforeAutospacing="0" w:after="0" w:afterAutospacing="0"/>
              <w:rPr>
                <w:del w:id="8582" w:author="danupraset@gmail.com" w:date="2025-09-23T16:06:00Z"/>
                <w:rFonts w:ascii="Arial" w:hAnsi="Arial" w:cs="Arial"/>
                <w:color w:val="000000"/>
                <w:sz w:val="20"/>
                <w:szCs w:val="20"/>
              </w:rPr>
            </w:pPr>
            <w:del w:id="8583" w:author="danupraset@gmail.com" w:date="2025-09-23T16:06:00Z">
              <w:r w:rsidRPr="00C119E3" w:rsidDel="00D20E1C">
                <w:rPr>
                  <w:rFonts w:ascii="Arial" w:hAnsi="Arial" w:cs="Arial"/>
                  <w:color w:val="000000"/>
                  <w:sz w:val="20"/>
                  <w:szCs w:val="20"/>
                </w:rPr>
                <w:delText xml:space="preserve">  "result": [</w:delText>
              </w:r>
            </w:del>
          </w:p>
          <w:p w14:paraId="7EA7A9BC" w14:textId="4175D6FA" w:rsidR="00C119E3" w:rsidRPr="00C119E3" w:rsidDel="00D20E1C" w:rsidRDefault="00C119E3" w:rsidP="00C119E3">
            <w:pPr>
              <w:pStyle w:val="NormalWeb"/>
              <w:spacing w:before="0" w:beforeAutospacing="0" w:after="0" w:afterAutospacing="0"/>
              <w:rPr>
                <w:del w:id="8584" w:author="danupraset@gmail.com" w:date="2025-09-23T16:06:00Z"/>
                <w:rFonts w:ascii="Arial" w:hAnsi="Arial" w:cs="Arial"/>
                <w:color w:val="000000"/>
                <w:sz w:val="20"/>
                <w:szCs w:val="20"/>
              </w:rPr>
            </w:pPr>
            <w:del w:id="8585" w:author="danupraset@gmail.com" w:date="2025-09-23T16:06:00Z">
              <w:r w:rsidRPr="00C119E3" w:rsidDel="00D20E1C">
                <w:rPr>
                  <w:rFonts w:ascii="Arial" w:hAnsi="Arial" w:cs="Arial"/>
                  <w:color w:val="000000"/>
                  <w:sz w:val="20"/>
                  <w:szCs w:val="20"/>
                </w:rPr>
                <w:delText xml:space="preserve">    {</w:delText>
              </w:r>
            </w:del>
          </w:p>
          <w:p w14:paraId="0127A030" w14:textId="028B3E2D" w:rsidR="00C119E3" w:rsidRPr="00C119E3" w:rsidDel="00D20E1C" w:rsidRDefault="00C119E3" w:rsidP="00C119E3">
            <w:pPr>
              <w:pStyle w:val="NormalWeb"/>
              <w:spacing w:before="0" w:beforeAutospacing="0" w:after="0" w:afterAutospacing="0"/>
              <w:rPr>
                <w:del w:id="8586" w:author="danupraset@gmail.com" w:date="2025-09-23T16:06:00Z"/>
                <w:rFonts w:ascii="Arial" w:hAnsi="Arial" w:cs="Arial"/>
                <w:color w:val="000000"/>
                <w:sz w:val="20"/>
                <w:szCs w:val="20"/>
              </w:rPr>
            </w:pPr>
            <w:del w:id="8587" w:author="danupraset@gmail.com" w:date="2025-09-23T16:06:00Z">
              <w:r w:rsidRPr="00C119E3" w:rsidDel="00D20E1C">
                <w:rPr>
                  <w:rFonts w:ascii="Arial" w:hAnsi="Arial" w:cs="Arial"/>
                  <w:color w:val="000000"/>
                  <w:sz w:val="20"/>
                  <w:szCs w:val="20"/>
                </w:rPr>
                <w:delText xml:space="preserve">      "txnId": "ON2335046506", </w:delText>
              </w:r>
            </w:del>
          </w:p>
          <w:p w14:paraId="683913E6" w14:textId="5F9E0809" w:rsidR="00C119E3" w:rsidRPr="00C119E3" w:rsidDel="00D20E1C" w:rsidRDefault="00C119E3" w:rsidP="00C119E3">
            <w:pPr>
              <w:pStyle w:val="NormalWeb"/>
              <w:spacing w:before="0" w:beforeAutospacing="0" w:after="0" w:afterAutospacing="0"/>
              <w:rPr>
                <w:del w:id="8588" w:author="danupraset@gmail.com" w:date="2025-09-23T16:06:00Z"/>
                <w:rFonts w:ascii="Arial" w:hAnsi="Arial" w:cs="Arial"/>
                <w:color w:val="000000"/>
                <w:sz w:val="20"/>
                <w:szCs w:val="20"/>
              </w:rPr>
            </w:pPr>
            <w:del w:id="8589" w:author="danupraset@gmail.com" w:date="2025-09-23T16:06:00Z">
              <w:r w:rsidRPr="00C119E3" w:rsidDel="00D20E1C">
                <w:rPr>
                  <w:rFonts w:ascii="Arial" w:hAnsi="Arial" w:cs="Arial"/>
                  <w:color w:val="000000"/>
                  <w:sz w:val="20"/>
                  <w:szCs w:val="20"/>
                </w:rPr>
                <w:delText xml:space="preserve">      "status": "S",</w:delText>
              </w:r>
            </w:del>
          </w:p>
          <w:p w14:paraId="70BD3CD0" w14:textId="4448D601" w:rsidR="00C119E3" w:rsidRPr="00C119E3" w:rsidDel="00D20E1C" w:rsidRDefault="00C119E3" w:rsidP="00C119E3">
            <w:pPr>
              <w:pStyle w:val="NormalWeb"/>
              <w:spacing w:before="0" w:beforeAutospacing="0" w:after="0" w:afterAutospacing="0"/>
              <w:rPr>
                <w:del w:id="8590" w:author="danupraset@gmail.com" w:date="2025-09-23T16:06:00Z"/>
                <w:rFonts w:ascii="Arial" w:hAnsi="Arial" w:cs="Arial"/>
                <w:color w:val="000000"/>
                <w:sz w:val="20"/>
                <w:szCs w:val="20"/>
              </w:rPr>
            </w:pPr>
            <w:del w:id="8591" w:author="danupraset@gmail.com" w:date="2025-09-23T16:06:00Z">
              <w:r w:rsidRPr="00C119E3" w:rsidDel="00D20E1C">
                <w:rPr>
                  <w:rFonts w:ascii="Arial" w:hAnsi="Arial" w:cs="Arial"/>
                  <w:color w:val="000000"/>
                  <w:sz w:val="20"/>
                  <w:szCs w:val="20"/>
                </w:rPr>
                <w:delText xml:space="preserve">      "errCode": ""</w:delText>
              </w:r>
            </w:del>
          </w:p>
          <w:p w14:paraId="26D2F033" w14:textId="6A2C805D" w:rsidR="00C119E3" w:rsidRPr="00C119E3" w:rsidDel="00D20E1C" w:rsidRDefault="00C119E3" w:rsidP="00C119E3">
            <w:pPr>
              <w:pStyle w:val="NormalWeb"/>
              <w:spacing w:before="0" w:beforeAutospacing="0" w:after="0" w:afterAutospacing="0"/>
              <w:rPr>
                <w:del w:id="8592" w:author="danupraset@gmail.com" w:date="2025-09-23T16:06:00Z"/>
                <w:rFonts w:ascii="Arial" w:hAnsi="Arial" w:cs="Arial"/>
                <w:color w:val="000000"/>
                <w:sz w:val="20"/>
                <w:szCs w:val="20"/>
              </w:rPr>
            </w:pPr>
            <w:del w:id="8593" w:author="danupraset@gmail.com" w:date="2025-09-23T16:06:00Z">
              <w:r w:rsidRPr="00C119E3" w:rsidDel="00D20E1C">
                <w:rPr>
                  <w:rFonts w:ascii="Arial" w:hAnsi="Arial" w:cs="Arial"/>
                  <w:color w:val="000000"/>
                  <w:sz w:val="20"/>
                  <w:szCs w:val="20"/>
                </w:rPr>
                <w:delText xml:space="preserve">    }</w:delText>
              </w:r>
            </w:del>
          </w:p>
          <w:p w14:paraId="05559917" w14:textId="2614E611" w:rsidR="00C119E3" w:rsidRPr="00C119E3" w:rsidDel="00D20E1C" w:rsidRDefault="00C119E3" w:rsidP="00C119E3">
            <w:pPr>
              <w:pStyle w:val="NormalWeb"/>
              <w:spacing w:before="0" w:beforeAutospacing="0" w:after="0" w:afterAutospacing="0"/>
              <w:rPr>
                <w:del w:id="8594" w:author="danupraset@gmail.com" w:date="2025-09-23T16:06:00Z"/>
                <w:rFonts w:ascii="Arial" w:hAnsi="Arial" w:cs="Arial"/>
                <w:color w:val="000000"/>
                <w:sz w:val="20"/>
                <w:szCs w:val="20"/>
              </w:rPr>
            </w:pPr>
            <w:del w:id="8595" w:author="danupraset@gmail.com" w:date="2025-09-23T16:06:00Z">
              <w:r w:rsidRPr="00C119E3" w:rsidDel="00D20E1C">
                <w:rPr>
                  <w:rFonts w:ascii="Arial" w:hAnsi="Arial" w:cs="Arial"/>
                  <w:color w:val="000000"/>
                  <w:sz w:val="20"/>
                  <w:szCs w:val="20"/>
                </w:rPr>
                <w:delText xml:space="preserve">  ]</w:delText>
              </w:r>
            </w:del>
          </w:p>
          <w:p w14:paraId="632387BA" w14:textId="21AAAC8F" w:rsidR="00C119E3" w:rsidRPr="005967EF" w:rsidDel="00D20E1C" w:rsidRDefault="00C119E3" w:rsidP="00C119E3">
            <w:pPr>
              <w:pStyle w:val="NormalWeb"/>
              <w:spacing w:before="0" w:beforeAutospacing="0" w:after="0" w:afterAutospacing="0"/>
              <w:rPr>
                <w:del w:id="8596" w:author="danupraset@gmail.com" w:date="2025-09-23T16:06:00Z"/>
                <w:rFonts w:ascii="Arial" w:hAnsi="Arial" w:cs="Arial"/>
                <w:color w:val="000000"/>
                <w:sz w:val="20"/>
                <w:szCs w:val="20"/>
              </w:rPr>
            </w:pPr>
            <w:del w:id="8597" w:author="danupraset@gmail.com" w:date="2025-09-23T16:06:00Z">
              <w:r w:rsidRPr="00C119E3" w:rsidDel="00D20E1C">
                <w:rPr>
                  <w:rFonts w:ascii="Arial" w:hAnsi="Arial" w:cs="Arial"/>
                  <w:color w:val="000000"/>
                  <w:sz w:val="20"/>
                  <w:szCs w:val="20"/>
                </w:rPr>
                <w:delText>}</w:delText>
              </w:r>
            </w:del>
          </w:p>
        </w:tc>
      </w:tr>
      <w:tr w:rsidR="00C119E3" w:rsidRPr="005967EF" w:rsidDel="00D20E1C" w14:paraId="620A2130" w14:textId="3F237F09" w:rsidTr="00067035">
        <w:trPr>
          <w:trHeight w:val="315"/>
          <w:del w:id="8598" w:author="danupraset@gmail.com" w:date="2025-09-23T16:06:00Z"/>
        </w:trPr>
        <w:tc>
          <w:tcPr>
            <w:tcW w:w="1977" w:type="dxa"/>
            <w:tcBorders>
              <w:top w:val="single" w:sz="6" w:space="0" w:color="CCCCCC"/>
              <w:left w:val="single" w:sz="6" w:space="0" w:color="000000"/>
              <w:bottom w:val="single" w:sz="6" w:space="0" w:color="000000"/>
              <w:right w:val="single" w:sz="6" w:space="0" w:color="000000"/>
            </w:tcBorders>
          </w:tcPr>
          <w:p w14:paraId="4F104044" w14:textId="2E4385B1" w:rsidR="00C119E3" w:rsidRPr="005967EF" w:rsidDel="00D20E1C" w:rsidRDefault="00C119E3" w:rsidP="00C119E3">
            <w:pPr>
              <w:rPr>
                <w:del w:id="8599" w:author="danupraset@gmail.com" w:date="2025-09-23T16:06:00Z"/>
                <w:rFonts w:ascii="Arial" w:eastAsia="Arial" w:hAnsi="Arial" w:cs="Arial"/>
                <w:sz w:val="20"/>
                <w:szCs w:val="20"/>
              </w:rPr>
            </w:pPr>
            <w:del w:id="8600" w:author="danupraset@gmail.com" w:date="2025-09-23T16:06:00Z">
              <w:r w:rsidRPr="005967EF" w:rsidDel="00D20E1C">
                <w:rPr>
                  <w:rFonts w:ascii="Arial" w:eastAsia="Arial" w:hAnsi="Arial" w:cs="Arial"/>
                  <w:sz w:val="20"/>
                  <w:szCs w:val="20"/>
                </w:rPr>
                <w:delText>Response Failure</w:delText>
              </w:r>
            </w:del>
          </w:p>
        </w:tc>
        <w:tc>
          <w:tcPr>
            <w:tcW w:w="6946" w:type="dxa"/>
            <w:tcBorders>
              <w:top w:val="single" w:sz="6" w:space="0" w:color="CCCCCC"/>
              <w:left w:val="single" w:sz="6" w:space="0" w:color="CCCCCC"/>
              <w:bottom w:val="single" w:sz="6" w:space="0" w:color="000000"/>
              <w:right w:val="single" w:sz="6" w:space="0" w:color="000000"/>
            </w:tcBorders>
          </w:tcPr>
          <w:p w14:paraId="305C58EC" w14:textId="367B9345" w:rsidR="00C119E3" w:rsidRPr="00C119E3" w:rsidDel="00D20E1C" w:rsidRDefault="00C119E3" w:rsidP="00C119E3">
            <w:pPr>
              <w:pStyle w:val="NormalWeb"/>
              <w:spacing w:before="0" w:beforeAutospacing="0" w:after="0" w:afterAutospacing="0"/>
              <w:rPr>
                <w:del w:id="8601" w:author="danupraset@gmail.com" w:date="2025-09-23T16:06:00Z"/>
                <w:rFonts w:ascii="Arial" w:hAnsi="Arial" w:cs="Arial"/>
                <w:color w:val="000000"/>
                <w:sz w:val="20"/>
                <w:szCs w:val="20"/>
              </w:rPr>
            </w:pPr>
            <w:del w:id="8602" w:author="danupraset@gmail.com" w:date="2025-09-23T16:06:00Z">
              <w:r w:rsidRPr="00C119E3" w:rsidDel="00D20E1C">
                <w:rPr>
                  <w:rFonts w:ascii="Arial" w:hAnsi="Arial" w:cs="Arial"/>
                  <w:color w:val="000000"/>
                  <w:sz w:val="20"/>
                  <w:szCs w:val="20"/>
                </w:rPr>
                <w:delText>{</w:delText>
              </w:r>
            </w:del>
          </w:p>
          <w:p w14:paraId="61CC2B27" w14:textId="129CF8B7" w:rsidR="00C119E3" w:rsidRPr="00C119E3" w:rsidDel="00D20E1C" w:rsidRDefault="00C119E3" w:rsidP="00C119E3">
            <w:pPr>
              <w:pStyle w:val="NormalWeb"/>
              <w:spacing w:before="0" w:beforeAutospacing="0" w:after="0" w:afterAutospacing="0"/>
              <w:rPr>
                <w:del w:id="8603" w:author="danupraset@gmail.com" w:date="2025-09-23T16:06:00Z"/>
                <w:rFonts w:ascii="Arial" w:hAnsi="Arial" w:cs="Arial"/>
                <w:color w:val="000000"/>
                <w:sz w:val="20"/>
                <w:szCs w:val="20"/>
              </w:rPr>
            </w:pPr>
            <w:del w:id="8604" w:author="danupraset@gmail.com" w:date="2025-09-23T16:06:00Z">
              <w:r w:rsidRPr="00C119E3" w:rsidDel="00D20E1C">
                <w:rPr>
                  <w:rFonts w:ascii="Arial" w:hAnsi="Arial" w:cs="Arial"/>
                  <w:color w:val="000000"/>
                  <w:sz w:val="20"/>
                  <w:szCs w:val="20"/>
                </w:rPr>
                <w:delText xml:space="preserve">  "result": [</w:delText>
              </w:r>
            </w:del>
          </w:p>
          <w:p w14:paraId="70A053B4" w14:textId="7833A6F6" w:rsidR="00C119E3" w:rsidRPr="00C119E3" w:rsidDel="00D20E1C" w:rsidRDefault="00C119E3" w:rsidP="00C119E3">
            <w:pPr>
              <w:pStyle w:val="NormalWeb"/>
              <w:spacing w:before="0" w:beforeAutospacing="0" w:after="0" w:afterAutospacing="0"/>
              <w:rPr>
                <w:del w:id="8605" w:author="danupraset@gmail.com" w:date="2025-09-23T16:06:00Z"/>
                <w:rFonts w:ascii="Arial" w:hAnsi="Arial" w:cs="Arial"/>
                <w:color w:val="000000"/>
                <w:sz w:val="20"/>
                <w:szCs w:val="20"/>
              </w:rPr>
            </w:pPr>
            <w:del w:id="8606" w:author="danupraset@gmail.com" w:date="2025-09-23T16:06:00Z">
              <w:r w:rsidRPr="00C119E3" w:rsidDel="00D20E1C">
                <w:rPr>
                  <w:rFonts w:ascii="Arial" w:hAnsi="Arial" w:cs="Arial"/>
                  <w:color w:val="000000"/>
                  <w:sz w:val="20"/>
                  <w:szCs w:val="20"/>
                </w:rPr>
                <w:delText xml:space="preserve">    {</w:delText>
              </w:r>
            </w:del>
          </w:p>
          <w:p w14:paraId="51B806BE" w14:textId="3FF8487A" w:rsidR="00C119E3" w:rsidRPr="00C119E3" w:rsidDel="00D20E1C" w:rsidRDefault="00C119E3" w:rsidP="00C119E3">
            <w:pPr>
              <w:pStyle w:val="NormalWeb"/>
              <w:spacing w:before="0" w:beforeAutospacing="0" w:after="0" w:afterAutospacing="0"/>
              <w:rPr>
                <w:del w:id="8607" w:author="danupraset@gmail.com" w:date="2025-09-23T16:06:00Z"/>
                <w:rFonts w:ascii="Arial" w:hAnsi="Arial" w:cs="Arial"/>
                <w:color w:val="000000"/>
                <w:sz w:val="20"/>
                <w:szCs w:val="20"/>
              </w:rPr>
            </w:pPr>
            <w:del w:id="8608" w:author="danupraset@gmail.com" w:date="2025-09-23T16:06:00Z">
              <w:r w:rsidRPr="00C119E3" w:rsidDel="00D20E1C">
                <w:rPr>
                  <w:rFonts w:ascii="Arial" w:hAnsi="Arial" w:cs="Arial"/>
                  <w:color w:val="000000"/>
                  <w:sz w:val="20"/>
                  <w:szCs w:val="20"/>
                </w:rPr>
                <w:delText xml:space="preserve">      "txnId": "ON9555046222",</w:delText>
              </w:r>
            </w:del>
          </w:p>
          <w:p w14:paraId="1BE785A9" w14:textId="504AFDD0" w:rsidR="00C119E3" w:rsidRPr="00C119E3" w:rsidDel="00D20E1C" w:rsidRDefault="00C119E3" w:rsidP="00C119E3">
            <w:pPr>
              <w:pStyle w:val="NormalWeb"/>
              <w:spacing w:before="0" w:beforeAutospacing="0" w:after="0" w:afterAutospacing="0"/>
              <w:rPr>
                <w:del w:id="8609" w:author="danupraset@gmail.com" w:date="2025-09-23T16:06:00Z"/>
                <w:rFonts w:ascii="Arial" w:hAnsi="Arial" w:cs="Arial"/>
                <w:color w:val="000000"/>
                <w:sz w:val="20"/>
                <w:szCs w:val="20"/>
              </w:rPr>
            </w:pPr>
            <w:del w:id="8610" w:author="danupraset@gmail.com" w:date="2025-09-23T16:06:00Z">
              <w:r w:rsidRPr="00C119E3" w:rsidDel="00D20E1C">
                <w:rPr>
                  <w:rFonts w:ascii="Arial" w:hAnsi="Arial" w:cs="Arial"/>
                  <w:color w:val="000000"/>
                  <w:sz w:val="20"/>
                  <w:szCs w:val="20"/>
                </w:rPr>
                <w:delText xml:space="preserve">      "status": "E",</w:delText>
              </w:r>
            </w:del>
          </w:p>
          <w:p w14:paraId="1BFF67AF" w14:textId="2D147C01" w:rsidR="00C119E3" w:rsidRPr="00C119E3" w:rsidDel="00D20E1C" w:rsidRDefault="00C119E3" w:rsidP="00C119E3">
            <w:pPr>
              <w:pStyle w:val="NormalWeb"/>
              <w:spacing w:before="0" w:beforeAutospacing="0" w:after="0" w:afterAutospacing="0"/>
              <w:rPr>
                <w:del w:id="8611" w:author="danupraset@gmail.com" w:date="2025-09-23T16:06:00Z"/>
                <w:rFonts w:ascii="Arial" w:hAnsi="Arial" w:cs="Arial"/>
                <w:color w:val="000000"/>
                <w:sz w:val="20"/>
                <w:szCs w:val="20"/>
              </w:rPr>
            </w:pPr>
            <w:del w:id="8612" w:author="danupraset@gmail.com" w:date="2025-09-23T16:06:00Z">
              <w:r w:rsidRPr="00C119E3" w:rsidDel="00D20E1C">
                <w:rPr>
                  <w:rFonts w:ascii="Arial" w:hAnsi="Arial" w:cs="Arial"/>
                  <w:color w:val="000000"/>
                  <w:sz w:val="20"/>
                  <w:szCs w:val="20"/>
                </w:rPr>
                <w:delText xml:space="preserve">      "errCode": "ERR001"</w:delText>
              </w:r>
            </w:del>
          </w:p>
          <w:p w14:paraId="2C22ED5C" w14:textId="65D673E8" w:rsidR="00C119E3" w:rsidRPr="00C119E3" w:rsidDel="00D20E1C" w:rsidRDefault="00C119E3" w:rsidP="00C119E3">
            <w:pPr>
              <w:pStyle w:val="NormalWeb"/>
              <w:spacing w:before="0" w:beforeAutospacing="0" w:after="0" w:afterAutospacing="0"/>
              <w:rPr>
                <w:del w:id="8613" w:author="danupraset@gmail.com" w:date="2025-09-23T16:06:00Z"/>
                <w:rFonts w:ascii="Arial" w:hAnsi="Arial" w:cs="Arial"/>
                <w:color w:val="000000"/>
                <w:sz w:val="20"/>
                <w:szCs w:val="20"/>
              </w:rPr>
            </w:pPr>
            <w:del w:id="8614" w:author="danupraset@gmail.com" w:date="2025-09-23T16:06:00Z">
              <w:r w:rsidRPr="00C119E3" w:rsidDel="00D20E1C">
                <w:rPr>
                  <w:rFonts w:ascii="Arial" w:hAnsi="Arial" w:cs="Arial"/>
                  <w:color w:val="000000"/>
                  <w:sz w:val="20"/>
                  <w:szCs w:val="20"/>
                </w:rPr>
                <w:delText xml:space="preserve">    }</w:delText>
              </w:r>
            </w:del>
          </w:p>
          <w:p w14:paraId="52F8A542" w14:textId="22CB5FEB" w:rsidR="00C119E3" w:rsidRPr="00C119E3" w:rsidDel="00D20E1C" w:rsidRDefault="00C119E3" w:rsidP="00C119E3">
            <w:pPr>
              <w:pStyle w:val="NormalWeb"/>
              <w:spacing w:before="0" w:beforeAutospacing="0" w:after="0" w:afterAutospacing="0"/>
              <w:rPr>
                <w:del w:id="8615" w:author="danupraset@gmail.com" w:date="2025-09-23T16:06:00Z"/>
                <w:rFonts w:ascii="Arial" w:hAnsi="Arial" w:cs="Arial"/>
                <w:color w:val="000000"/>
                <w:sz w:val="20"/>
                <w:szCs w:val="20"/>
              </w:rPr>
            </w:pPr>
            <w:del w:id="8616" w:author="danupraset@gmail.com" w:date="2025-09-23T16:06:00Z">
              <w:r w:rsidRPr="00C119E3" w:rsidDel="00D20E1C">
                <w:rPr>
                  <w:rFonts w:ascii="Arial" w:hAnsi="Arial" w:cs="Arial"/>
                  <w:color w:val="000000"/>
                  <w:sz w:val="20"/>
                  <w:szCs w:val="20"/>
                </w:rPr>
                <w:delText xml:space="preserve">  ]</w:delText>
              </w:r>
            </w:del>
          </w:p>
          <w:p w14:paraId="1369EF33" w14:textId="7204D9C6" w:rsidR="00C119E3" w:rsidRPr="005967EF" w:rsidDel="00D20E1C" w:rsidRDefault="00C119E3" w:rsidP="00C119E3">
            <w:pPr>
              <w:rPr>
                <w:del w:id="8617" w:author="danupraset@gmail.com" w:date="2025-09-23T16:06:00Z"/>
                <w:rFonts w:ascii="Arial" w:eastAsia="Arial" w:hAnsi="Arial" w:cs="Arial"/>
                <w:sz w:val="20"/>
                <w:szCs w:val="20"/>
              </w:rPr>
            </w:pPr>
            <w:del w:id="8618" w:author="danupraset@gmail.com" w:date="2025-09-23T16:06:00Z">
              <w:r w:rsidRPr="00C119E3" w:rsidDel="00D20E1C">
                <w:rPr>
                  <w:rFonts w:ascii="Arial" w:hAnsi="Arial" w:cs="Arial"/>
                  <w:color w:val="000000"/>
                  <w:sz w:val="20"/>
                  <w:szCs w:val="20"/>
                </w:rPr>
                <w:delText>}</w:delText>
              </w:r>
            </w:del>
          </w:p>
        </w:tc>
      </w:tr>
    </w:tbl>
    <w:p w14:paraId="4A2452B2" w14:textId="3B691AC4" w:rsidR="009956B4" w:rsidDel="00D20E1C" w:rsidRDefault="009956B4" w:rsidP="009956B4">
      <w:pPr>
        <w:pStyle w:val="Heading3"/>
        <w:rPr>
          <w:del w:id="8619" w:author="danupraset@gmail.com" w:date="2025-09-23T16:06:00Z"/>
        </w:rPr>
      </w:pPr>
      <w:bookmarkStart w:id="8620" w:name="_Toc205888908"/>
      <w:bookmarkStart w:id="8621" w:name="_Toc205889343"/>
      <w:bookmarkStart w:id="8622" w:name="_Toc205889466"/>
      <w:del w:id="8623" w:author="danupraset@gmail.com" w:date="2025-09-23T16:06:00Z">
        <w:r w:rsidDel="00D20E1C">
          <w:delText>Data Mapping</w:delText>
        </w:r>
        <w:bookmarkEnd w:id="8620"/>
        <w:bookmarkEnd w:id="8621"/>
        <w:bookmarkEnd w:id="8622"/>
      </w:del>
    </w:p>
    <w:p w14:paraId="36ED837A" w14:textId="417F837E" w:rsidR="001A7472" w:rsidDel="00D20E1C" w:rsidRDefault="001A7472" w:rsidP="001A7472">
      <w:pPr>
        <w:pStyle w:val="Heading4"/>
        <w:rPr>
          <w:del w:id="8624" w:author="danupraset@gmail.com" w:date="2025-09-23T16:06:00Z"/>
        </w:rPr>
      </w:pPr>
      <w:bookmarkStart w:id="8625" w:name="_Toc205889467"/>
      <w:del w:id="8626" w:author="danupraset@gmail.com" w:date="2025-09-23T16:06:00Z">
        <w:r w:rsidDel="00D20E1C">
          <w:delText>AXS Payment</w:delText>
        </w:r>
        <w:bookmarkEnd w:id="8625"/>
      </w:del>
    </w:p>
    <w:tbl>
      <w:tblPr>
        <w:tblStyle w:val="TableGrid"/>
        <w:tblW w:w="8931" w:type="dxa"/>
        <w:tblInd w:w="-5" w:type="dxa"/>
        <w:tblLayout w:type="fixed"/>
        <w:tblLook w:val="04A0" w:firstRow="1" w:lastRow="0" w:firstColumn="1" w:lastColumn="0" w:noHBand="0" w:noVBand="1"/>
      </w:tblPr>
      <w:tblGrid>
        <w:gridCol w:w="2835"/>
        <w:gridCol w:w="6096"/>
      </w:tblGrid>
      <w:tr w:rsidR="001A7472" w:rsidRPr="00B32071" w:rsidDel="00D20E1C" w14:paraId="6F1375BD" w14:textId="501A2CF6" w:rsidTr="00067035">
        <w:trPr>
          <w:del w:id="8627" w:author="danupraset@gmail.com" w:date="2025-09-23T16:06:00Z"/>
        </w:trPr>
        <w:tc>
          <w:tcPr>
            <w:tcW w:w="2835" w:type="dxa"/>
            <w:shd w:val="clear" w:color="auto" w:fill="F2F2F2" w:themeFill="background1" w:themeFillShade="F2"/>
            <w:vAlign w:val="center"/>
          </w:tcPr>
          <w:p w14:paraId="36CA9969" w14:textId="7861ECCB" w:rsidR="001A7472" w:rsidRPr="00B32071" w:rsidDel="00D20E1C" w:rsidRDefault="001A7472" w:rsidP="00067035">
            <w:pPr>
              <w:snapToGrid w:val="0"/>
              <w:jc w:val="center"/>
              <w:rPr>
                <w:del w:id="8628" w:author="danupraset@gmail.com" w:date="2025-09-23T16:06:00Z"/>
                <w:rFonts w:ascii="Arial" w:hAnsi="Arial" w:cs="Arial"/>
                <w:b/>
                <w:bCs/>
                <w:szCs w:val="20"/>
                <w:lang w:val="en-SG"/>
              </w:rPr>
            </w:pPr>
            <w:del w:id="8629" w:author="danupraset@gmail.com" w:date="2025-09-23T16:06:00Z">
              <w:r w:rsidDel="00D20E1C">
                <w:rPr>
                  <w:rFonts w:ascii="Arial" w:hAnsi="Arial" w:cs="Arial"/>
                  <w:b/>
                  <w:bCs/>
                  <w:szCs w:val="20"/>
                  <w:lang w:val="en-SG"/>
                </w:rPr>
                <w:delText>Response</w:delText>
              </w:r>
            </w:del>
          </w:p>
        </w:tc>
        <w:tc>
          <w:tcPr>
            <w:tcW w:w="6096" w:type="dxa"/>
            <w:shd w:val="clear" w:color="auto" w:fill="F2F2F2" w:themeFill="background1" w:themeFillShade="F2"/>
            <w:vAlign w:val="center"/>
          </w:tcPr>
          <w:p w14:paraId="156C194E" w14:textId="4C5410ED" w:rsidR="001A7472" w:rsidRPr="00B32071" w:rsidDel="00D20E1C" w:rsidRDefault="001A7472" w:rsidP="00067035">
            <w:pPr>
              <w:snapToGrid w:val="0"/>
              <w:jc w:val="center"/>
              <w:rPr>
                <w:del w:id="8630" w:author="danupraset@gmail.com" w:date="2025-09-23T16:06:00Z"/>
                <w:rFonts w:ascii="Arial" w:hAnsi="Arial" w:cs="Arial"/>
                <w:b/>
                <w:bCs/>
                <w:szCs w:val="20"/>
                <w:lang w:val="en-SG"/>
              </w:rPr>
            </w:pPr>
            <w:del w:id="8631" w:author="danupraset@gmail.com" w:date="2025-09-23T16:06:00Z">
              <w:r w:rsidDel="00D20E1C">
                <w:rPr>
                  <w:rFonts w:ascii="Arial" w:hAnsi="Arial" w:cs="Arial"/>
                  <w:b/>
                  <w:bCs/>
                  <w:szCs w:val="20"/>
                  <w:lang w:val="en-SG"/>
                </w:rPr>
                <w:delText>Description</w:delText>
              </w:r>
            </w:del>
          </w:p>
        </w:tc>
      </w:tr>
      <w:tr w:rsidR="001A7472" w:rsidRPr="00B32071" w:rsidDel="00D20E1C" w14:paraId="042B1F39" w14:textId="3B463648" w:rsidTr="00067035">
        <w:trPr>
          <w:del w:id="8632" w:author="danupraset@gmail.com" w:date="2025-09-23T16:06:00Z"/>
        </w:trPr>
        <w:tc>
          <w:tcPr>
            <w:tcW w:w="2835" w:type="dxa"/>
          </w:tcPr>
          <w:p w14:paraId="5898BA89" w14:textId="6AC96DBB" w:rsidR="001A7472" w:rsidRPr="001A7472" w:rsidDel="00D20E1C" w:rsidRDefault="001A7472" w:rsidP="001A7472">
            <w:pPr>
              <w:snapToGrid w:val="0"/>
              <w:rPr>
                <w:del w:id="8633" w:author="danupraset@gmail.com" w:date="2025-09-23T16:06:00Z"/>
                <w:rFonts w:ascii="Arial" w:hAnsi="Arial" w:cs="Arial"/>
                <w:szCs w:val="20"/>
                <w:lang w:val="en-SG"/>
              </w:rPr>
            </w:pPr>
            <w:del w:id="8634" w:author="danupraset@gmail.com" w:date="2025-09-23T16:06:00Z">
              <w:r w:rsidRPr="001A7472" w:rsidDel="00D20E1C">
                <w:rPr>
                  <w:rFonts w:ascii="Arial" w:hAnsi="Arial" w:cs="Arial"/>
                </w:rPr>
                <w:delText>sender</w:delText>
              </w:r>
            </w:del>
          </w:p>
        </w:tc>
        <w:tc>
          <w:tcPr>
            <w:tcW w:w="6096" w:type="dxa"/>
          </w:tcPr>
          <w:p w14:paraId="763902BE" w14:textId="6E046FE9" w:rsidR="001A7472" w:rsidRPr="00B32071" w:rsidDel="00D20E1C" w:rsidRDefault="001A7472" w:rsidP="001A7472">
            <w:pPr>
              <w:snapToGrid w:val="0"/>
              <w:rPr>
                <w:del w:id="8635" w:author="danupraset@gmail.com" w:date="2025-09-23T16:06:00Z"/>
                <w:rFonts w:ascii="Arial" w:hAnsi="Arial" w:cs="Arial"/>
                <w:szCs w:val="20"/>
                <w:lang w:val="en-SG"/>
              </w:rPr>
            </w:pPr>
            <w:del w:id="8636" w:author="danupraset@gmail.com" w:date="2025-09-23T16:06:00Z">
              <w:r w:rsidDel="00D20E1C">
                <w:rPr>
                  <w:rFonts w:ascii="Arial" w:hAnsi="Arial" w:cs="Arial"/>
                  <w:szCs w:val="20"/>
                  <w:lang w:val="en-SG"/>
                </w:rPr>
                <w:delText>URA</w:delText>
              </w:r>
            </w:del>
          </w:p>
        </w:tc>
      </w:tr>
      <w:tr w:rsidR="001A7472" w:rsidDel="00D20E1C" w14:paraId="2B40E599" w14:textId="7235DC15" w:rsidTr="00067035">
        <w:trPr>
          <w:del w:id="8637" w:author="danupraset@gmail.com" w:date="2025-09-23T16:06:00Z"/>
        </w:trPr>
        <w:tc>
          <w:tcPr>
            <w:tcW w:w="2835" w:type="dxa"/>
          </w:tcPr>
          <w:p w14:paraId="05598C47" w14:textId="1BC94A0A" w:rsidR="001A7472" w:rsidRPr="001A7472" w:rsidDel="00D20E1C" w:rsidRDefault="001A7472" w:rsidP="001A7472">
            <w:pPr>
              <w:snapToGrid w:val="0"/>
              <w:rPr>
                <w:del w:id="8638" w:author="danupraset@gmail.com" w:date="2025-09-23T16:06:00Z"/>
                <w:rFonts w:ascii="Arial" w:hAnsi="Arial" w:cs="Arial"/>
                <w:szCs w:val="20"/>
                <w:lang w:val="en-SG"/>
              </w:rPr>
            </w:pPr>
            <w:del w:id="8639" w:author="danupraset@gmail.com" w:date="2025-09-23T16:06:00Z">
              <w:r w:rsidRPr="001A7472" w:rsidDel="00D20E1C">
                <w:rPr>
                  <w:rFonts w:ascii="Arial" w:hAnsi="Arial" w:cs="Arial"/>
                </w:rPr>
                <w:delText>targetReceiver</w:delText>
              </w:r>
            </w:del>
          </w:p>
        </w:tc>
        <w:tc>
          <w:tcPr>
            <w:tcW w:w="6096" w:type="dxa"/>
          </w:tcPr>
          <w:p w14:paraId="5767269B" w14:textId="3052C3FF" w:rsidR="001A7472" w:rsidDel="00D20E1C" w:rsidRDefault="001A7472" w:rsidP="001A7472">
            <w:pPr>
              <w:snapToGrid w:val="0"/>
              <w:rPr>
                <w:del w:id="8640" w:author="danupraset@gmail.com" w:date="2025-09-23T16:06:00Z"/>
                <w:rFonts w:ascii="Arial" w:hAnsi="Arial" w:cs="Arial"/>
                <w:szCs w:val="20"/>
                <w:lang w:val="en-SG"/>
              </w:rPr>
            </w:pPr>
            <w:del w:id="8641" w:author="danupraset@gmail.com" w:date="2025-09-23T16:06:00Z">
              <w:r w:rsidDel="00D20E1C">
                <w:rPr>
                  <w:rFonts w:ascii="Arial" w:hAnsi="Arial" w:cs="Arial"/>
                  <w:szCs w:val="20"/>
                  <w:lang w:val="en-SG"/>
                </w:rPr>
                <w:delText>AXS</w:delText>
              </w:r>
            </w:del>
          </w:p>
        </w:tc>
      </w:tr>
      <w:tr w:rsidR="001A7472" w:rsidDel="00D20E1C" w14:paraId="2427BFBF" w14:textId="080DBF95" w:rsidTr="00067035">
        <w:trPr>
          <w:del w:id="8642" w:author="danupraset@gmail.com" w:date="2025-09-23T16:06:00Z"/>
        </w:trPr>
        <w:tc>
          <w:tcPr>
            <w:tcW w:w="2835" w:type="dxa"/>
          </w:tcPr>
          <w:p w14:paraId="73B4D786" w14:textId="6A437E6E" w:rsidR="001A7472" w:rsidRPr="001A7472" w:rsidDel="00D20E1C" w:rsidRDefault="001A7472" w:rsidP="001A7472">
            <w:pPr>
              <w:snapToGrid w:val="0"/>
              <w:rPr>
                <w:del w:id="8643" w:author="danupraset@gmail.com" w:date="2025-09-23T16:06:00Z"/>
                <w:rFonts w:ascii="Arial" w:hAnsi="Arial" w:cs="Arial"/>
                <w:color w:val="000000"/>
                <w:szCs w:val="20"/>
              </w:rPr>
            </w:pPr>
            <w:del w:id="8644" w:author="danupraset@gmail.com" w:date="2025-09-23T16:06:00Z">
              <w:r w:rsidRPr="001A7472" w:rsidDel="00D20E1C">
                <w:rPr>
                  <w:rFonts w:ascii="Arial" w:hAnsi="Arial" w:cs="Arial"/>
                </w:rPr>
                <w:delText>dateSend</w:delText>
              </w:r>
            </w:del>
          </w:p>
        </w:tc>
        <w:tc>
          <w:tcPr>
            <w:tcW w:w="6096" w:type="dxa"/>
          </w:tcPr>
          <w:p w14:paraId="7BBD31AD" w14:textId="17C552FF" w:rsidR="001A7472" w:rsidDel="00D20E1C" w:rsidRDefault="001A7472" w:rsidP="001A7472">
            <w:pPr>
              <w:snapToGrid w:val="0"/>
              <w:rPr>
                <w:del w:id="8645" w:author="danupraset@gmail.com" w:date="2025-09-23T16:06:00Z"/>
                <w:rFonts w:ascii="Arial" w:hAnsi="Arial" w:cs="Arial"/>
                <w:szCs w:val="20"/>
                <w:lang w:val="en-SG"/>
              </w:rPr>
            </w:pPr>
            <w:del w:id="8646" w:author="danupraset@gmail.com" w:date="2025-09-23T16:06:00Z">
              <w:r w:rsidDel="00D20E1C">
                <w:rPr>
                  <w:rFonts w:ascii="Arial" w:hAnsi="Arial" w:cs="Arial"/>
                  <w:szCs w:val="20"/>
                  <w:lang w:val="en-SG"/>
                </w:rPr>
                <w:delText>Current date</w:delText>
              </w:r>
            </w:del>
          </w:p>
        </w:tc>
      </w:tr>
      <w:tr w:rsidR="001A7472" w:rsidDel="00D20E1C" w14:paraId="71F33F27" w14:textId="7024FC89" w:rsidTr="00067035">
        <w:trPr>
          <w:del w:id="8647" w:author="danupraset@gmail.com" w:date="2025-09-23T16:06:00Z"/>
        </w:trPr>
        <w:tc>
          <w:tcPr>
            <w:tcW w:w="2835" w:type="dxa"/>
          </w:tcPr>
          <w:p w14:paraId="23F3CCA5" w14:textId="2148A9EB" w:rsidR="001A7472" w:rsidRPr="001A7472" w:rsidDel="00D20E1C" w:rsidRDefault="001A7472" w:rsidP="001A7472">
            <w:pPr>
              <w:snapToGrid w:val="0"/>
              <w:rPr>
                <w:del w:id="8648" w:author="danupraset@gmail.com" w:date="2025-09-23T16:06:00Z"/>
                <w:rFonts w:ascii="Arial" w:hAnsi="Arial" w:cs="Arial"/>
                <w:color w:val="000000"/>
                <w:szCs w:val="20"/>
              </w:rPr>
            </w:pPr>
            <w:del w:id="8649" w:author="danupraset@gmail.com" w:date="2025-09-23T16:06:00Z">
              <w:r w:rsidRPr="001A7472" w:rsidDel="00D20E1C">
                <w:rPr>
                  <w:rFonts w:ascii="Arial" w:hAnsi="Arial" w:cs="Arial"/>
                </w:rPr>
                <w:delText>timeSend</w:delText>
              </w:r>
            </w:del>
          </w:p>
        </w:tc>
        <w:tc>
          <w:tcPr>
            <w:tcW w:w="6096" w:type="dxa"/>
          </w:tcPr>
          <w:p w14:paraId="5AFE89A4" w14:textId="773CBCD4" w:rsidR="001A7472" w:rsidDel="00D20E1C" w:rsidRDefault="001A7472" w:rsidP="001A7472">
            <w:pPr>
              <w:snapToGrid w:val="0"/>
              <w:rPr>
                <w:del w:id="8650" w:author="danupraset@gmail.com" w:date="2025-09-23T16:06:00Z"/>
                <w:rFonts w:ascii="Arial" w:hAnsi="Arial" w:cs="Arial"/>
                <w:szCs w:val="20"/>
                <w:lang w:val="en-SG"/>
              </w:rPr>
            </w:pPr>
            <w:del w:id="8651" w:author="danupraset@gmail.com" w:date="2025-09-23T16:06:00Z">
              <w:r w:rsidDel="00D20E1C">
                <w:rPr>
                  <w:rFonts w:ascii="Arial" w:hAnsi="Arial" w:cs="Arial"/>
                  <w:szCs w:val="20"/>
                  <w:lang w:val="en-SG"/>
                </w:rPr>
                <w:delText>Current time</w:delText>
              </w:r>
            </w:del>
          </w:p>
        </w:tc>
      </w:tr>
      <w:tr w:rsidR="001A7472" w:rsidDel="00D20E1C" w14:paraId="522F1229" w14:textId="500F0B3E" w:rsidTr="00067035">
        <w:trPr>
          <w:del w:id="8652" w:author="danupraset@gmail.com" w:date="2025-09-23T16:06:00Z"/>
        </w:trPr>
        <w:tc>
          <w:tcPr>
            <w:tcW w:w="2835" w:type="dxa"/>
          </w:tcPr>
          <w:p w14:paraId="1BCAAE8F" w14:textId="4D861FF7" w:rsidR="001A7472" w:rsidRPr="001A7472" w:rsidDel="00D20E1C" w:rsidRDefault="001A7472" w:rsidP="001A7472">
            <w:pPr>
              <w:snapToGrid w:val="0"/>
              <w:rPr>
                <w:del w:id="8653" w:author="danupraset@gmail.com" w:date="2025-09-23T16:06:00Z"/>
                <w:rFonts w:ascii="Arial" w:hAnsi="Arial" w:cs="Arial"/>
                <w:color w:val="000000"/>
                <w:szCs w:val="20"/>
              </w:rPr>
            </w:pPr>
            <w:del w:id="8654" w:author="danupraset@gmail.com" w:date="2025-09-23T16:06:00Z">
              <w:r w:rsidRPr="001A7472" w:rsidDel="00D20E1C">
                <w:rPr>
                  <w:rFonts w:ascii="Arial" w:hAnsi="Arial" w:cs="Arial"/>
                </w:rPr>
                <w:delText>transactionID</w:delText>
              </w:r>
            </w:del>
          </w:p>
        </w:tc>
        <w:tc>
          <w:tcPr>
            <w:tcW w:w="6096" w:type="dxa"/>
          </w:tcPr>
          <w:p w14:paraId="4997734C" w14:textId="67AF6DAA" w:rsidR="001A7472" w:rsidDel="00D20E1C" w:rsidRDefault="001A7472" w:rsidP="001A7472">
            <w:pPr>
              <w:snapToGrid w:val="0"/>
              <w:rPr>
                <w:del w:id="8655" w:author="danupraset@gmail.com" w:date="2025-09-23T16:06:00Z"/>
                <w:rFonts w:ascii="Arial" w:hAnsi="Arial" w:cs="Arial"/>
                <w:szCs w:val="20"/>
                <w:lang w:val="en-SG"/>
              </w:rPr>
            </w:pPr>
            <w:del w:id="8656" w:author="danupraset@gmail.com" w:date="2025-09-23T16:06:00Z">
              <w:r w:rsidDel="00D20E1C">
                <w:rPr>
                  <w:rFonts w:ascii="Arial" w:hAnsi="Arial" w:cs="Arial"/>
                  <w:szCs w:val="20"/>
                  <w:lang w:val="en-SG"/>
                </w:rPr>
                <w:delText>Take from request payload</w:delText>
              </w:r>
            </w:del>
          </w:p>
        </w:tc>
      </w:tr>
      <w:tr w:rsidR="001A7472" w:rsidDel="00D20E1C" w14:paraId="43E2ADC8" w14:textId="21D9132B" w:rsidTr="00067035">
        <w:trPr>
          <w:del w:id="8657" w:author="danupraset@gmail.com" w:date="2025-09-23T16:06:00Z"/>
        </w:trPr>
        <w:tc>
          <w:tcPr>
            <w:tcW w:w="2835" w:type="dxa"/>
          </w:tcPr>
          <w:p w14:paraId="705B2A2F" w14:textId="67DF7348" w:rsidR="001A7472" w:rsidRPr="001A7472" w:rsidDel="00D20E1C" w:rsidRDefault="001A7472" w:rsidP="001A7472">
            <w:pPr>
              <w:snapToGrid w:val="0"/>
              <w:rPr>
                <w:del w:id="8658" w:author="danupraset@gmail.com" w:date="2025-09-23T16:06:00Z"/>
                <w:rFonts w:ascii="Arial" w:hAnsi="Arial" w:cs="Arial"/>
                <w:color w:val="000000"/>
                <w:szCs w:val="20"/>
              </w:rPr>
            </w:pPr>
            <w:del w:id="8659" w:author="danupraset@gmail.com" w:date="2025-09-23T16:06:00Z">
              <w:r w:rsidRPr="001A7472" w:rsidDel="00D20E1C">
                <w:rPr>
                  <w:rFonts w:ascii="Arial" w:hAnsi="Arial" w:cs="Arial"/>
                </w:rPr>
                <w:delText>totalAmt</w:delText>
              </w:r>
            </w:del>
          </w:p>
        </w:tc>
        <w:tc>
          <w:tcPr>
            <w:tcW w:w="6096" w:type="dxa"/>
          </w:tcPr>
          <w:p w14:paraId="746E3B37" w14:textId="4C52DC45" w:rsidR="001A7472" w:rsidDel="00D20E1C" w:rsidRDefault="001A7472" w:rsidP="001A7472">
            <w:pPr>
              <w:snapToGrid w:val="0"/>
              <w:rPr>
                <w:del w:id="8660" w:author="danupraset@gmail.com" w:date="2025-09-23T16:06:00Z"/>
                <w:rFonts w:ascii="Arial" w:hAnsi="Arial" w:cs="Arial"/>
                <w:szCs w:val="20"/>
                <w:lang w:val="en-SG"/>
              </w:rPr>
            </w:pPr>
            <w:del w:id="8661" w:author="danupraset@gmail.com" w:date="2025-09-23T16:06:00Z">
              <w:r w:rsidDel="00D20E1C">
                <w:rPr>
                  <w:rFonts w:ascii="Arial" w:hAnsi="Arial" w:cs="Arial"/>
                  <w:szCs w:val="20"/>
                  <w:lang w:val="en-SG"/>
                </w:rPr>
                <w:delText>Sum from txnList paymentAmount</w:delText>
              </w:r>
            </w:del>
          </w:p>
        </w:tc>
      </w:tr>
      <w:tr w:rsidR="001A7472" w:rsidDel="00D20E1C" w14:paraId="3B4D4108" w14:textId="613A643B" w:rsidTr="00067035">
        <w:trPr>
          <w:del w:id="8662" w:author="danupraset@gmail.com" w:date="2025-09-23T16:06:00Z"/>
        </w:trPr>
        <w:tc>
          <w:tcPr>
            <w:tcW w:w="2835" w:type="dxa"/>
          </w:tcPr>
          <w:p w14:paraId="6A31B4C9" w14:textId="506C398A" w:rsidR="001A7472" w:rsidRPr="001A7472" w:rsidDel="00D20E1C" w:rsidRDefault="001A7472" w:rsidP="001A7472">
            <w:pPr>
              <w:snapToGrid w:val="0"/>
              <w:rPr>
                <w:del w:id="8663" w:author="danupraset@gmail.com" w:date="2025-09-23T16:06:00Z"/>
                <w:rFonts w:ascii="Arial" w:hAnsi="Arial" w:cs="Arial"/>
                <w:color w:val="000000"/>
                <w:szCs w:val="20"/>
              </w:rPr>
            </w:pPr>
            <w:del w:id="8664" w:author="danupraset@gmail.com" w:date="2025-09-23T16:06:00Z">
              <w:r w:rsidRPr="001A7472" w:rsidDel="00D20E1C">
                <w:rPr>
                  <w:rFonts w:ascii="Arial" w:hAnsi="Arial" w:cs="Arial"/>
                </w:rPr>
                <w:delText>recordCounter</w:delText>
              </w:r>
            </w:del>
          </w:p>
        </w:tc>
        <w:tc>
          <w:tcPr>
            <w:tcW w:w="6096" w:type="dxa"/>
          </w:tcPr>
          <w:p w14:paraId="0FF168C7" w14:textId="050D1063" w:rsidR="001A7472" w:rsidDel="00D20E1C" w:rsidRDefault="001A7472" w:rsidP="001A7472">
            <w:pPr>
              <w:snapToGrid w:val="0"/>
              <w:rPr>
                <w:del w:id="8665" w:author="danupraset@gmail.com" w:date="2025-09-23T16:06:00Z"/>
                <w:rFonts w:ascii="Arial" w:hAnsi="Arial" w:cs="Arial"/>
                <w:szCs w:val="20"/>
                <w:lang w:val="en-SG"/>
              </w:rPr>
            </w:pPr>
            <w:del w:id="8666" w:author="danupraset@gmail.com" w:date="2025-09-23T16:06:00Z">
              <w:r w:rsidDel="00D20E1C">
                <w:rPr>
                  <w:rFonts w:ascii="Arial" w:hAnsi="Arial" w:cs="Arial"/>
                  <w:szCs w:val="20"/>
                  <w:lang w:val="en-SG"/>
                </w:rPr>
                <w:delText>Total list data from txnList</w:delText>
              </w:r>
            </w:del>
          </w:p>
        </w:tc>
      </w:tr>
      <w:tr w:rsidR="001A7472" w:rsidDel="00D20E1C" w14:paraId="082365FB" w14:textId="6F636125" w:rsidTr="00067035">
        <w:trPr>
          <w:del w:id="8667" w:author="danupraset@gmail.com" w:date="2025-09-23T16:06:00Z"/>
        </w:trPr>
        <w:tc>
          <w:tcPr>
            <w:tcW w:w="2835" w:type="dxa"/>
          </w:tcPr>
          <w:p w14:paraId="1DC4A63A" w14:textId="3897C3DA" w:rsidR="001A7472" w:rsidRPr="001A7472" w:rsidDel="00D20E1C" w:rsidRDefault="001A7472" w:rsidP="001A7472">
            <w:pPr>
              <w:snapToGrid w:val="0"/>
              <w:rPr>
                <w:del w:id="8668" w:author="danupraset@gmail.com" w:date="2025-09-23T16:06:00Z"/>
                <w:rFonts w:ascii="Arial" w:hAnsi="Arial" w:cs="Arial"/>
                <w:color w:val="000000"/>
                <w:szCs w:val="20"/>
              </w:rPr>
            </w:pPr>
            <w:del w:id="8669" w:author="danupraset@gmail.com" w:date="2025-09-23T16:06:00Z">
              <w:r w:rsidRPr="001A7472" w:rsidDel="00D20E1C">
                <w:rPr>
                  <w:rFonts w:ascii="Arial" w:hAnsi="Arial" w:cs="Arial"/>
                </w:rPr>
                <w:lastRenderedPageBreak/>
                <w:delText>receiptNo</w:delText>
              </w:r>
            </w:del>
          </w:p>
        </w:tc>
        <w:tc>
          <w:tcPr>
            <w:tcW w:w="6096" w:type="dxa"/>
          </w:tcPr>
          <w:p w14:paraId="1C29BC24" w14:textId="340CF017" w:rsidR="001A7472" w:rsidDel="00D20E1C" w:rsidRDefault="001A7472" w:rsidP="001A7472">
            <w:pPr>
              <w:snapToGrid w:val="0"/>
              <w:rPr>
                <w:del w:id="8670" w:author="danupraset@gmail.com" w:date="2025-09-23T16:06:00Z"/>
                <w:rFonts w:ascii="Arial" w:hAnsi="Arial" w:cs="Arial"/>
                <w:szCs w:val="20"/>
                <w:lang w:val="en-SG"/>
              </w:rPr>
            </w:pPr>
            <w:del w:id="8671" w:author="danupraset@gmail.com" w:date="2025-09-23T16:06:00Z">
              <w:r w:rsidDel="00D20E1C">
                <w:rPr>
                  <w:rFonts w:ascii="Arial" w:hAnsi="Arial" w:cs="Arial"/>
                  <w:szCs w:val="20"/>
                  <w:lang w:val="en-SG"/>
                </w:rPr>
                <w:delText>Take from request payload</w:delText>
              </w:r>
            </w:del>
          </w:p>
        </w:tc>
      </w:tr>
      <w:tr w:rsidR="001A7472" w:rsidDel="00D20E1C" w14:paraId="6D211639" w14:textId="12BE9E46" w:rsidTr="00067035">
        <w:trPr>
          <w:del w:id="8672" w:author="danupraset@gmail.com" w:date="2025-09-23T16:06:00Z"/>
        </w:trPr>
        <w:tc>
          <w:tcPr>
            <w:tcW w:w="2835" w:type="dxa"/>
          </w:tcPr>
          <w:p w14:paraId="510C0ACD" w14:textId="5FA4A7AD" w:rsidR="001A7472" w:rsidRPr="001A7472" w:rsidDel="00D20E1C" w:rsidRDefault="001A7472" w:rsidP="001A7472">
            <w:pPr>
              <w:snapToGrid w:val="0"/>
              <w:rPr>
                <w:del w:id="8673" w:author="danupraset@gmail.com" w:date="2025-09-23T16:06:00Z"/>
                <w:rFonts w:ascii="Arial" w:hAnsi="Arial" w:cs="Arial"/>
                <w:color w:val="000000"/>
                <w:szCs w:val="20"/>
              </w:rPr>
            </w:pPr>
            <w:del w:id="8674" w:author="danupraset@gmail.com" w:date="2025-09-23T16:06:00Z">
              <w:r w:rsidRPr="001A7472" w:rsidDel="00D20E1C">
                <w:rPr>
                  <w:rFonts w:ascii="Arial" w:hAnsi="Arial" w:cs="Arial"/>
                </w:rPr>
                <w:delText>noticeNo</w:delText>
              </w:r>
            </w:del>
          </w:p>
        </w:tc>
        <w:tc>
          <w:tcPr>
            <w:tcW w:w="6096" w:type="dxa"/>
          </w:tcPr>
          <w:p w14:paraId="5607324A" w14:textId="7C3B8733" w:rsidR="001A7472" w:rsidDel="00D20E1C" w:rsidRDefault="001A7472" w:rsidP="001A7472">
            <w:pPr>
              <w:snapToGrid w:val="0"/>
              <w:rPr>
                <w:del w:id="8675" w:author="danupraset@gmail.com" w:date="2025-09-23T16:06:00Z"/>
                <w:rFonts w:ascii="Arial" w:hAnsi="Arial" w:cs="Arial"/>
                <w:szCs w:val="20"/>
                <w:lang w:val="en-SG"/>
              </w:rPr>
            </w:pPr>
            <w:del w:id="8676" w:author="danupraset@gmail.com" w:date="2025-09-23T16:06:00Z">
              <w:r w:rsidDel="00D20E1C">
                <w:rPr>
                  <w:rFonts w:ascii="Arial" w:hAnsi="Arial" w:cs="Arial"/>
                  <w:szCs w:val="20"/>
                  <w:lang w:val="en-SG"/>
                </w:rPr>
                <w:delText>Take from request payload</w:delText>
              </w:r>
            </w:del>
          </w:p>
        </w:tc>
      </w:tr>
      <w:tr w:rsidR="001A7472" w:rsidDel="00D20E1C" w14:paraId="41513CCA" w14:textId="553AC2A9" w:rsidTr="00067035">
        <w:trPr>
          <w:del w:id="8677" w:author="danupraset@gmail.com" w:date="2025-09-23T16:06:00Z"/>
        </w:trPr>
        <w:tc>
          <w:tcPr>
            <w:tcW w:w="2835" w:type="dxa"/>
          </w:tcPr>
          <w:p w14:paraId="295E84A4" w14:textId="3ABDF4EA" w:rsidR="001A7472" w:rsidRPr="001A7472" w:rsidDel="00D20E1C" w:rsidRDefault="001A7472" w:rsidP="001A7472">
            <w:pPr>
              <w:snapToGrid w:val="0"/>
              <w:rPr>
                <w:del w:id="8678" w:author="danupraset@gmail.com" w:date="2025-09-23T16:06:00Z"/>
                <w:rFonts w:ascii="Arial" w:hAnsi="Arial" w:cs="Arial"/>
                <w:color w:val="000000"/>
                <w:szCs w:val="20"/>
              </w:rPr>
            </w:pPr>
            <w:del w:id="8679" w:author="danupraset@gmail.com" w:date="2025-09-23T16:06:00Z">
              <w:r w:rsidRPr="001A7472" w:rsidDel="00D20E1C">
                <w:rPr>
                  <w:rFonts w:ascii="Arial" w:hAnsi="Arial" w:cs="Arial"/>
                </w:rPr>
                <w:delText>vehicleNo</w:delText>
              </w:r>
            </w:del>
          </w:p>
        </w:tc>
        <w:tc>
          <w:tcPr>
            <w:tcW w:w="6096" w:type="dxa"/>
          </w:tcPr>
          <w:p w14:paraId="2A134BD7" w14:textId="01CA9ECD" w:rsidR="001A7472" w:rsidDel="00D20E1C" w:rsidRDefault="001A7472" w:rsidP="001A7472">
            <w:pPr>
              <w:snapToGrid w:val="0"/>
              <w:rPr>
                <w:del w:id="8680" w:author="danupraset@gmail.com" w:date="2025-09-23T16:06:00Z"/>
                <w:rFonts w:ascii="Arial" w:hAnsi="Arial" w:cs="Arial"/>
                <w:szCs w:val="20"/>
                <w:lang w:val="en-SG"/>
              </w:rPr>
            </w:pPr>
            <w:del w:id="8681" w:author="danupraset@gmail.com" w:date="2025-09-23T16:06:00Z">
              <w:r w:rsidDel="00D20E1C">
                <w:rPr>
                  <w:rFonts w:ascii="Arial" w:hAnsi="Arial" w:cs="Arial"/>
                  <w:szCs w:val="20"/>
                  <w:lang w:val="en-SG"/>
                </w:rPr>
                <w:delText>Take from request payload</w:delText>
              </w:r>
            </w:del>
          </w:p>
        </w:tc>
      </w:tr>
      <w:tr w:rsidR="001A7472" w:rsidDel="00D20E1C" w14:paraId="3C4699C8" w14:textId="202FA44F" w:rsidTr="00067035">
        <w:trPr>
          <w:del w:id="8682" w:author="danupraset@gmail.com" w:date="2025-09-23T16:06:00Z"/>
        </w:trPr>
        <w:tc>
          <w:tcPr>
            <w:tcW w:w="2835" w:type="dxa"/>
          </w:tcPr>
          <w:p w14:paraId="6495E85F" w14:textId="313480FA" w:rsidR="001A7472" w:rsidRPr="001A7472" w:rsidDel="00D20E1C" w:rsidRDefault="001A7472" w:rsidP="001A7472">
            <w:pPr>
              <w:snapToGrid w:val="0"/>
              <w:rPr>
                <w:del w:id="8683" w:author="danupraset@gmail.com" w:date="2025-09-23T16:06:00Z"/>
                <w:rFonts w:ascii="Arial" w:hAnsi="Arial" w:cs="Arial"/>
                <w:color w:val="000000"/>
                <w:szCs w:val="20"/>
              </w:rPr>
            </w:pPr>
            <w:del w:id="8684" w:author="danupraset@gmail.com" w:date="2025-09-23T16:06:00Z">
              <w:r w:rsidRPr="001A7472" w:rsidDel="00D20E1C">
                <w:rPr>
                  <w:rFonts w:ascii="Arial" w:hAnsi="Arial" w:cs="Arial"/>
                </w:rPr>
                <w:delText>paymentAmount</w:delText>
              </w:r>
            </w:del>
          </w:p>
        </w:tc>
        <w:tc>
          <w:tcPr>
            <w:tcW w:w="6096" w:type="dxa"/>
          </w:tcPr>
          <w:p w14:paraId="6600804B" w14:textId="55F7D83E" w:rsidR="001A7472" w:rsidDel="00D20E1C" w:rsidRDefault="001A7472" w:rsidP="001A7472">
            <w:pPr>
              <w:snapToGrid w:val="0"/>
              <w:rPr>
                <w:del w:id="8685" w:author="danupraset@gmail.com" w:date="2025-09-23T16:06:00Z"/>
                <w:rFonts w:ascii="Arial" w:hAnsi="Arial" w:cs="Arial"/>
                <w:szCs w:val="20"/>
                <w:lang w:val="en-SG"/>
              </w:rPr>
            </w:pPr>
            <w:del w:id="8686" w:author="danupraset@gmail.com" w:date="2025-09-23T16:06:00Z">
              <w:r w:rsidDel="00D20E1C">
                <w:rPr>
                  <w:rFonts w:ascii="Arial" w:hAnsi="Arial" w:cs="Arial"/>
                  <w:szCs w:val="20"/>
                  <w:lang w:val="en-SG"/>
                </w:rPr>
                <w:delText>Take from request payload</w:delText>
              </w:r>
            </w:del>
          </w:p>
        </w:tc>
      </w:tr>
    </w:tbl>
    <w:p w14:paraId="6C9B6F03" w14:textId="243CFA5F" w:rsidR="001A7472" w:rsidDel="00D20E1C" w:rsidRDefault="00EA5F07" w:rsidP="001A7472">
      <w:pPr>
        <w:pStyle w:val="Heading4"/>
        <w:rPr>
          <w:del w:id="8687" w:author="danupraset@gmail.com" w:date="2025-09-23T16:06:00Z"/>
        </w:rPr>
      </w:pPr>
      <w:bookmarkStart w:id="8688" w:name="_Toc205889468"/>
      <w:del w:id="8689" w:author="danupraset@gmail.com" w:date="2025-09-23T16:06:00Z">
        <w:r w:rsidDel="00D20E1C">
          <w:delText>URAPG Payment Transaction for AXS</w:delText>
        </w:r>
        <w:bookmarkEnd w:id="8688"/>
      </w:del>
    </w:p>
    <w:tbl>
      <w:tblPr>
        <w:tblStyle w:val="TableGrid"/>
        <w:tblW w:w="8931" w:type="dxa"/>
        <w:tblInd w:w="-5" w:type="dxa"/>
        <w:tblLayout w:type="fixed"/>
        <w:tblLook w:val="04A0" w:firstRow="1" w:lastRow="0" w:firstColumn="1" w:lastColumn="0" w:noHBand="0" w:noVBand="1"/>
      </w:tblPr>
      <w:tblGrid>
        <w:gridCol w:w="2835"/>
        <w:gridCol w:w="6096"/>
      </w:tblGrid>
      <w:tr w:rsidR="00EA5F07" w:rsidRPr="00B32071" w:rsidDel="00D20E1C" w14:paraId="661EDDB3" w14:textId="05F61E0F" w:rsidTr="00067035">
        <w:trPr>
          <w:del w:id="8690" w:author="danupraset@gmail.com" w:date="2025-09-23T16:06:00Z"/>
        </w:trPr>
        <w:tc>
          <w:tcPr>
            <w:tcW w:w="2835" w:type="dxa"/>
            <w:shd w:val="clear" w:color="auto" w:fill="F2F2F2" w:themeFill="background1" w:themeFillShade="F2"/>
            <w:vAlign w:val="center"/>
          </w:tcPr>
          <w:p w14:paraId="6CAD668A" w14:textId="763A86CA" w:rsidR="00EA5F07" w:rsidRPr="00B32071" w:rsidDel="00D20E1C" w:rsidRDefault="00EA5F07" w:rsidP="00067035">
            <w:pPr>
              <w:snapToGrid w:val="0"/>
              <w:jc w:val="center"/>
              <w:rPr>
                <w:del w:id="8691" w:author="danupraset@gmail.com" w:date="2025-09-23T16:06:00Z"/>
                <w:rFonts w:ascii="Arial" w:hAnsi="Arial" w:cs="Arial"/>
                <w:b/>
                <w:bCs/>
                <w:szCs w:val="20"/>
                <w:lang w:val="en-SG"/>
              </w:rPr>
            </w:pPr>
            <w:del w:id="8692" w:author="danupraset@gmail.com" w:date="2025-09-23T16:06:00Z">
              <w:r w:rsidDel="00D20E1C">
                <w:rPr>
                  <w:rFonts w:ascii="Arial" w:hAnsi="Arial" w:cs="Arial"/>
                  <w:b/>
                  <w:bCs/>
                  <w:szCs w:val="20"/>
                  <w:lang w:val="en-SG"/>
                </w:rPr>
                <w:delText>Response</w:delText>
              </w:r>
            </w:del>
          </w:p>
        </w:tc>
        <w:tc>
          <w:tcPr>
            <w:tcW w:w="6096" w:type="dxa"/>
            <w:shd w:val="clear" w:color="auto" w:fill="F2F2F2" w:themeFill="background1" w:themeFillShade="F2"/>
            <w:vAlign w:val="center"/>
          </w:tcPr>
          <w:p w14:paraId="5343ABB3" w14:textId="66DB4BC1" w:rsidR="00EA5F07" w:rsidRPr="00B32071" w:rsidDel="00D20E1C" w:rsidRDefault="00EA5F07" w:rsidP="00067035">
            <w:pPr>
              <w:snapToGrid w:val="0"/>
              <w:jc w:val="center"/>
              <w:rPr>
                <w:del w:id="8693" w:author="danupraset@gmail.com" w:date="2025-09-23T16:06:00Z"/>
                <w:rFonts w:ascii="Arial" w:hAnsi="Arial" w:cs="Arial"/>
                <w:b/>
                <w:bCs/>
                <w:szCs w:val="20"/>
                <w:lang w:val="en-SG"/>
              </w:rPr>
            </w:pPr>
            <w:del w:id="8694" w:author="danupraset@gmail.com" w:date="2025-09-23T16:06:00Z">
              <w:r w:rsidDel="00D20E1C">
                <w:rPr>
                  <w:rFonts w:ascii="Arial" w:hAnsi="Arial" w:cs="Arial"/>
                  <w:b/>
                  <w:bCs/>
                  <w:szCs w:val="20"/>
                  <w:lang w:val="en-SG"/>
                </w:rPr>
                <w:delText>Description</w:delText>
              </w:r>
            </w:del>
          </w:p>
        </w:tc>
      </w:tr>
      <w:tr w:rsidR="00EA5F07" w:rsidRPr="00B32071" w:rsidDel="00D20E1C" w14:paraId="64F93731" w14:textId="37D0F78F" w:rsidTr="00067035">
        <w:trPr>
          <w:del w:id="8695" w:author="danupraset@gmail.com" w:date="2025-09-23T16:06:00Z"/>
        </w:trPr>
        <w:tc>
          <w:tcPr>
            <w:tcW w:w="2835" w:type="dxa"/>
          </w:tcPr>
          <w:p w14:paraId="492BF68A" w14:textId="69D725D2" w:rsidR="00EA5F07" w:rsidRPr="00EA5F07" w:rsidDel="00D20E1C" w:rsidRDefault="00EA5F07" w:rsidP="00EA5F07">
            <w:pPr>
              <w:snapToGrid w:val="0"/>
              <w:rPr>
                <w:del w:id="8696" w:author="danupraset@gmail.com" w:date="2025-09-23T16:06:00Z"/>
                <w:rFonts w:ascii="Arial" w:hAnsi="Arial" w:cs="Arial"/>
                <w:szCs w:val="20"/>
                <w:lang w:val="en-SG"/>
              </w:rPr>
            </w:pPr>
            <w:del w:id="8697" w:author="danupraset@gmail.com" w:date="2025-09-23T16:06:00Z">
              <w:r w:rsidRPr="00EA5F07" w:rsidDel="00D20E1C">
                <w:rPr>
                  <w:rFonts w:ascii="Arial" w:hAnsi="Arial" w:cs="Arial"/>
                  <w:szCs w:val="20"/>
                </w:rPr>
                <w:delText>txnId</w:delText>
              </w:r>
            </w:del>
          </w:p>
        </w:tc>
        <w:tc>
          <w:tcPr>
            <w:tcW w:w="6096" w:type="dxa"/>
          </w:tcPr>
          <w:p w14:paraId="369DF628" w14:textId="1D6B48B5" w:rsidR="00EA5F07" w:rsidRPr="00B32071" w:rsidDel="00D20E1C" w:rsidRDefault="00EA5F07" w:rsidP="00EA5F07">
            <w:pPr>
              <w:snapToGrid w:val="0"/>
              <w:rPr>
                <w:del w:id="8698" w:author="danupraset@gmail.com" w:date="2025-09-23T16:06:00Z"/>
                <w:rFonts w:ascii="Arial" w:hAnsi="Arial" w:cs="Arial"/>
                <w:szCs w:val="20"/>
                <w:lang w:val="en-SG"/>
              </w:rPr>
            </w:pPr>
            <w:del w:id="8699" w:author="danupraset@gmail.com" w:date="2025-09-23T16:06:00Z">
              <w:r w:rsidDel="00D20E1C">
                <w:rPr>
                  <w:rFonts w:ascii="Arial" w:hAnsi="Arial" w:cs="Arial"/>
                  <w:szCs w:val="20"/>
                  <w:lang w:val="en-SG"/>
                </w:rPr>
                <w:delText>eocms_web_txn_details.</w:delText>
              </w:r>
              <w:r w:rsidRPr="00EA5F07" w:rsidDel="00D20E1C">
                <w:rPr>
                  <w:rFonts w:ascii="Arial" w:hAnsi="Arial" w:cs="Arial"/>
                  <w:szCs w:val="20"/>
                  <w:lang w:val="en-SG"/>
                </w:rPr>
                <w:delText>receipt_no</w:delText>
              </w:r>
            </w:del>
          </w:p>
        </w:tc>
      </w:tr>
      <w:tr w:rsidR="00EA5F07" w:rsidDel="00D20E1C" w14:paraId="6A19F5AF" w14:textId="63DDF014" w:rsidTr="00067035">
        <w:trPr>
          <w:del w:id="8700" w:author="danupraset@gmail.com" w:date="2025-09-23T16:06:00Z"/>
        </w:trPr>
        <w:tc>
          <w:tcPr>
            <w:tcW w:w="2835" w:type="dxa"/>
          </w:tcPr>
          <w:p w14:paraId="47C74AC3" w14:textId="6EEF188E" w:rsidR="00EA5F07" w:rsidRPr="00EA5F07" w:rsidDel="00D20E1C" w:rsidRDefault="00EA5F07" w:rsidP="00EA5F07">
            <w:pPr>
              <w:snapToGrid w:val="0"/>
              <w:rPr>
                <w:del w:id="8701" w:author="danupraset@gmail.com" w:date="2025-09-23T16:06:00Z"/>
                <w:rFonts w:ascii="Arial" w:hAnsi="Arial" w:cs="Arial"/>
                <w:szCs w:val="20"/>
                <w:lang w:val="en-SG"/>
              </w:rPr>
            </w:pPr>
            <w:del w:id="8702" w:author="danupraset@gmail.com" w:date="2025-09-23T16:06:00Z">
              <w:r w:rsidRPr="00EA5F07" w:rsidDel="00D20E1C">
                <w:rPr>
                  <w:rFonts w:ascii="Arial" w:hAnsi="Arial" w:cs="Arial"/>
                  <w:szCs w:val="20"/>
                </w:rPr>
                <w:delText>merchantTxnId</w:delText>
              </w:r>
            </w:del>
          </w:p>
        </w:tc>
        <w:tc>
          <w:tcPr>
            <w:tcW w:w="6096" w:type="dxa"/>
          </w:tcPr>
          <w:p w14:paraId="438BED43" w14:textId="0F1CEDDD" w:rsidR="00EA5F07" w:rsidDel="00D20E1C" w:rsidRDefault="00EA5F07" w:rsidP="00EA5F07">
            <w:pPr>
              <w:snapToGrid w:val="0"/>
              <w:rPr>
                <w:del w:id="8703" w:author="danupraset@gmail.com" w:date="2025-09-23T16:06:00Z"/>
                <w:rFonts w:ascii="Arial" w:hAnsi="Arial" w:cs="Arial"/>
                <w:szCs w:val="20"/>
                <w:lang w:val="en-SG"/>
              </w:rPr>
            </w:pPr>
            <w:del w:id="8704" w:author="danupraset@gmail.com" w:date="2025-09-23T16:06:00Z">
              <w:r w:rsidDel="00D20E1C">
                <w:rPr>
                  <w:rFonts w:ascii="Arial" w:hAnsi="Arial" w:cs="Arial"/>
                  <w:szCs w:val="20"/>
                  <w:lang w:val="en-SG"/>
                </w:rPr>
                <w:delText>“2”</w:delText>
              </w:r>
            </w:del>
          </w:p>
        </w:tc>
      </w:tr>
      <w:tr w:rsidR="00EA5F07" w:rsidDel="00D20E1C" w14:paraId="4195C939" w14:textId="746F91F0" w:rsidTr="00067035">
        <w:trPr>
          <w:del w:id="8705" w:author="danupraset@gmail.com" w:date="2025-09-23T16:06:00Z"/>
        </w:trPr>
        <w:tc>
          <w:tcPr>
            <w:tcW w:w="2835" w:type="dxa"/>
          </w:tcPr>
          <w:p w14:paraId="00F32C52" w14:textId="21683538" w:rsidR="00EA5F07" w:rsidRPr="00EA5F07" w:rsidDel="00D20E1C" w:rsidRDefault="00EA5F07" w:rsidP="00EA5F07">
            <w:pPr>
              <w:snapToGrid w:val="0"/>
              <w:rPr>
                <w:del w:id="8706" w:author="danupraset@gmail.com" w:date="2025-09-23T16:06:00Z"/>
                <w:rFonts w:ascii="Arial" w:hAnsi="Arial" w:cs="Arial"/>
                <w:color w:val="000000"/>
                <w:szCs w:val="20"/>
              </w:rPr>
            </w:pPr>
            <w:del w:id="8707" w:author="danupraset@gmail.com" w:date="2025-09-23T16:06:00Z">
              <w:r w:rsidRPr="00EA5F07" w:rsidDel="00D20E1C">
                <w:rPr>
                  <w:rFonts w:ascii="Arial" w:hAnsi="Arial" w:cs="Arial"/>
                  <w:szCs w:val="20"/>
                </w:rPr>
                <w:delText>txnDate</w:delText>
              </w:r>
            </w:del>
          </w:p>
        </w:tc>
        <w:tc>
          <w:tcPr>
            <w:tcW w:w="6096" w:type="dxa"/>
          </w:tcPr>
          <w:p w14:paraId="0BF7EEEE" w14:textId="394DB041" w:rsidR="00EA5F07" w:rsidDel="00D20E1C" w:rsidRDefault="00EA5F07" w:rsidP="00EA5F07">
            <w:pPr>
              <w:snapToGrid w:val="0"/>
              <w:rPr>
                <w:del w:id="8708" w:author="danupraset@gmail.com" w:date="2025-09-23T16:06:00Z"/>
                <w:rFonts w:ascii="Arial" w:hAnsi="Arial" w:cs="Arial"/>
                <w:szCs w:val="20"/>
                <w:lang w:val="en-SG"/>
              </w:rPr>
            </w:pPr>
            <w:del w:id="8709" w:author="danupraset@gmail.com" w:date="2025-09-23T16:06:00Z">
              <w:r w:rsidRPr="00EA5F07" w:rsidDel="00D20E1C">
                <w:rPr>
                  <w:rFonts w:ascii="Arial" w:hAnsi="Arial" w:cs="Arial"/>
                  <w:szCs w:val="20"/>
                  <w:lang w:val="en-SG"/>
                </w:rPr>
                <w:delText>eocms_web_txn_details</w:delText>
              </w:r>
              <w:r w:rsidDel="00D20E1C">
                <w:rPr>
                  <w:rFonts w:ascii="Arial" w:hAnsi="Arial" w:cs="Arial"/>
                  <w:szCs w:val="20"/>
                  <w:lang w:val="en-SG"/>
                </w:rPr>
                <w:delText>.</w:delText>
              </w:r>
              <w:r w:rsidRPr="00EA5F07" w:rsidDel="00D20E1C">
                <w:rPr>
                  <w:rFonts w:ascii="Arial" w:hAnsi="Arial" w:cs="Arial"/>
                  <w:szCs w:val="20"/>
                  <w:lang w:val="en-SG"/>
                </w:rPr>
                <w:delText>transaction_date_and_time</w:delText>
              </w:r>
            </w:del>
          </w:p>
        </w:tc>
      </w:tr>
      <w:tr w:rsidR="00EA5F07" w:rsidDel="00D20E1C" w14:paraId="62170071" w14:textId="21B92C98" w:rsidTr="00067035">
        <w:trPr>
          <w:del w:id="8710" w:author="danupraset@gmail.com" w:date="2025-09-23T16:06:00Z"/>
        </w:trPr>
        <w:tc>
          <w:tcPr>
            <w:tcW w:w="2835" w:type="dxa"/>
          </w:tcPr>
          <w:p w14:paraId="2A556DDB" w14:textId="3A7473CC" w:rsidR="00EA5F07" w:rsidRPr="00EA5F07" w:rsidDel="00D20E1C" w:rsidRDefault="00EA5F07" w:rsidP="00EA5F07">
            <w:pPr>
              <w:snapToGrid w:val="0"/>
              <w:rPr>
                <w:del w:id="8711" w:author="danupraset@gmail.com" w:date="2025-09-23T16:06:00Z"/>
                <w:rFonts w:ascii="Arial" w:hAnsi="Arial" w:cs="Arial"/>
                <w:color w:val="000000"/>
                <w:szCs w:val="20"/>
              </w:rPr>
            </w:pPr>
            <w:del w:id="8712" w:author="danupraset@gmail.com" w:date="2025-09-23T16:06:00Z">
              <w:r w:rsidRPr="00EA5F07" w:rsidDel="00D20E1C">
                <w:rPr>
                  <w:rFonts w:ascii="Arial" w:hAnsi="Arial" w:cs="Arial"/>
                  <w:szCs w:val="20"/>
                </w:rPr>
                <w:delText>amountPayable</w:delText>
              </w:r>
            </w:del>
          </w:p>
        </w:tc>
        <w:tc>
          <w:tcPr>
            <w:tcW w:w="6096" w:type="dxa"/>
          </w:tcPr>
          <w:p w14:paraId="2A643A22" w14:textId="13E70BB7" w:rsidR="00EA5F07" w:rsidDel="00D20E1C" w:rsidRDefault="00EA5F07" w:rsidP="00EA5F07">
            <w:pPr>
              <w:snapToGrid w:val="0"/>
              <w:rPr>
                <w:del w:id="8713" w:author="danupraset@gmail.com" w:date="2025-09-23T16:06:00Z"/>
                <w:rFonts w:ascii="Arial" w:hAnsi="Arial" w:cs="Arial"/>
                <w:szCs w:val="20"/>
                <w:lang w:val="en-SG"/>
              </w:rPr>
            </w:pPr>
            <w:del w:id="8714" w:author="danupraset@gmail.com" w:date="2025-09-23T16:06:00Z">
              <w:r w:rsidDel="00D20E1C">
                <w:rPr>
                  <w:rFonts w:ascii="Arial" w:hAnsi="Arial" w:cs="Arial"/>
                  <w:szCs w:val="20"/>
                  <w:lang w:val="en-SG"/>
                </w:rPr>
                <w:delText>Total amount paid</w:delText>
              </w:r>
            </w:del>
          </w:p>
        </w:tc>
      </w:tr>
      <w:tr w:rsidR="00EA5F07" w:rsidDel="00D20E1C" w14:paraId="5761EE6B" w14:textId="321A9A28" w:rsidTr="00067035">
        <w:trPr>
          <w:del w:id="8715" w:author="danupraset@gmail.com" w:date="2025-09-23T16:06:00Z"/>
        </w:trPr>
        <w:tc>
          <w:tcPr>
            <w:tcW w:w="2835" w:type="dxa"/>
          </w:tcPr>
          <w:p w14:paraId="2778E3F1" w14:textId="43E30456" w:rsidR="00EA5F07" w:rsidRPr="00EA5F07" w:rsidDel="00D20E1C" w:rsidRDefault="00EA5F07" w:rsidP="00EA5F07">
            <w:pPr>
              <w:snapToGrid w:val="0"/>
              <w:rPr>
                <w:del w:id="8716" w:author="danupraset@gmail.com" w:date="2025-09-23T16:06:00Z"/>
                <w:rFonts w:ascii="Arial" w:hAnsi="Arial" w:cs="Arial"/>
                <w:color w:val="000000"/>
                <w:szCs w:val="20"/>
              </w:rPr>
            </w:pPr>
            <w:del w:id="8717" w:author="danupraset@gmail.com" w:date="2025-09-23T16:06:00Z">
              <w:r w:rsidRPr="00EA5F07" w:rsidDel="00D20E1C">
                <w:rPr>
                  <w:rFonts w:ascii="Arial" w:hAnsi="Arial" w:cs="Arial"/>
                  <w:szCs w:val="20"/>
                </w:rPr>
                <w:delText>productId</w:delText>
              </w:r>
            </w:del>
          </w:p>
        </w:tc>
        <w:tc>
          <w:tcPr>
            <w:tcW w:w="6096" w:type="dxa"/>
          </w:tcPr>
          <w:p w14:paraId="63CD55D0" w14:textId="40B31ADE" w:rsidR="00EA5F07" w:rsidDel="00D20E1C" w:rsidRDefault="00EA5F07" w:rsidP="00EA5F07">
            <w:pPr>
              <w:snapToGrid w:val="0"/>
              <w:rPr>
                <w:del w:id="8718" w:author="danupraset@gmail.com" w:date="2025-09-23T16:06:00Z"/>
                <w:rFonts w:ascii="Arial" w:hAnsi="Arial" w:cs="Arial"/>
                <w:szCs w:val="20"/>
                <w:lang w:val="en-SG"/>
              </w:rPr>
            </w:pPr>
            <w:del w:id="8719" w:author="danupraset@gmail.com" w:date="2025-09-23T16:06:00Z">
              <w:r w:rsidRPr="00EA5F07" w:rsidDel="00D20E1C">
                <w:rPr>
                  <w:rFonts w:ascii="Arial" w:hAnsi="Arial" w:cs="Arial"/>
                  <w:szCs w:val="20"/>
                  <w:lang w:val="en-SG"/>
                </w:rPr>
                <w:delText>eocms_web_txn_details</w:delText>
              </w:r>
              <w:r w:rsidDel="00D20E1C">
                <w:rPr>
                  <w:rFonts w:ascii="Arial" w:hAnsi="Arial" w:cs="Arial"/>
                  <w:szCs w:val="20"/>
                  <w:lang w:val="en-SG"/>
                </w:rPr>
                <w:delText>.offence_notice_no</w:delText>
              </w:r>
            </w:del>
          </w:p>
        </w:tc>
      </w:tr>
      <w:tr w:rsidR="00EA5F07" w:rsidDel="00D20E1C" w14:paraId="22E1B94F" w14:textId="2F8D3BA9" w:rsidTr="00067035">
        <w:trPr>
          <w:del w:id="8720" w:author="danupraset@gmail.com" w:date="2025-09-23T16:06:00Z"/>
        </w:trPr>
        <w:tc>
          <w:tcPr>
            <w:tcW w:w="2835" w:type="dxa"/>
          </w:tcPr>
          <w:p w14:paraId="63046140" w14:textId="191AA3EB" w:rsidR="00EA5F07" w:rsidRPr="00EA5F07" w:rsidDel="00D20E1C" w:rsidRDefault="00EA5F07" w:rsidP="00EA5F07">
            <w:pPr>
              <w:snapToGrid w:val="0"/>
              <w:rPr>
                <w:del w:id="8721" w:author="danupraset@gmail.com" w:date="2025-09-23T16:06:00Z"/>
                <w:rFonts w:ascii="Arial" w:hAnsi="Arial" w:cs="Arial"/>
                <w:color w:val="000000"/>
                <w:szCs w:val="20"/>
              </w:rPr>
            </w:pPr>
            <w:del w:id="8722" w:author="danupraset@gmail.com" w:date="2025-09-23T16:06:00Z">
              <w:r w:rsidRPr="00EA5F07" w:rsidDel="00D20E1C">
                <w:rPr>
                  <w:rFonts w:ascii="Arial" w:hAnsi="Arial" w:cs="Arial"/>
                  <w:szCs w:val="20"/>
                </w:rPr>
                <w:delText>unitPrice</w:delText>
              </w:r>
            </w:del>
          </w:p>
        </w:tc>
        <w:tc>
          <w:tcPr>
            <w:tcW w:w="6096" w:type="dxa"/>
          </w:tcPr>
          <w:p w14:paraId="3A13C10C" w14:textId="1553165A" w:rsidR="00EA5F07" w:rsidDel="00D20E1C" w:rsidRDefault="00EA5F07" w:rsidP="00EA5F07">
            <w:pPr>
              <w:snapToGrid w:val="0"/>
              <w:rPr>
                <w:del w:id="8723" w:author="danupraset@gmail.com" w:date="2025-09-23T16:06:00Z"/>
                <w:rFonts w:ascii="Arial" w:hAnsi="Arial" w:cs="Arial"/>
                <w:szCs w:val="20"/>
                <w:lang w:val="en-SG"/>
              </w:rPr>
            </w:pPr>
            <w:del w:id="8724" w:author="danupraset@gmail.com" w:date="2025-09-23T16:06:00Z">
              <w:r w:rsidRPr="00EA5F07" w:rsidDel="00D20E1C">
                <w:rPr>
                  <w:rFonts w:ascii="Arial" w:hAnsi="Arial" w:cs="Arial"/>
                  <w:szCs w:val="20"/>
                  <w:lang w:val="en-SG"/>
                </w:rPr>
                <w:delText>eocms_web_txn_details.payment_amount</w:delText>
              </w:r>
            </w:del>
          </w:p>
        </w:tc>
      </w:tr>
      <w:tr w:rsidR="00EA5F07" w:rsidDel="00D20E1C" w14:paraId="78C588D4" w14:textId="06C70EFA" w:rsidTr="00067035">
        <w:trPr>
          <w:del w:id="8725" w:author="danupraset@gmail.com" w:date="2025-09-23T16:06:00Z"/>
        </w:trPr>
        <w:tc>
          <w:tcPr>
            <w:tcW w:w="2835" w:type="dxa"/>
          </w:tcPr>
          <w:p w14:paraId="488EDE45" w14:textId="3F1ABDBE" w:rsidR="00EA5F07" w:rsidRPr="00EA5F07" w:rsidDel="00D20E1C" w:rsidRDefault="00EA5F07" w:rsidP="00EA5F07">
            <w:pPr>
              <w:snapToGrid w:val="0"/>
              <w:rPr>
                <w:del w:id="8726" w:author="danupraset@gmail.com" w:date="2025-09-23T16:06:00Z"/>
                <w:rFonts w:ascii="Arial" w:hAnsi="Arial" w:cs="Arial"/>
                <w:color w:val="000000"/>
                <w:szCs w:val="20"/>
              </w:rPr>
            </w:pPr>
            <w:del w:id="8727" w:author="danupraset@gmail.com" w:date="2025-09-23T16:06:00Z">
              <w:r w:rsidRPr="00EA5F07" w:rsidDel="00D20E1C">
                <w:rPr>
                  <w:rFonts w:ascii="Arial" w:hAnsi="Arial" w:cs="Arial"/>
                  <w:szCs w:val="20"/>
                </w:rPr>
                <w:delText>quantity</w:delText>
              </w:r>
            </w:del>
          </w:p>
        </w:tc>
        <w:tc>
          <w:tcPr>
            <w:tcW w:w="6096" w:type="dxa"/>
          </w:tcPr>
          <w:p w14:paraId="2BF1DD5A" w14:textId="64C22309" w:rsidR="00EA5F07" w:rsidDel="00D20E1C" w:rsidRDefault="00EA5F07" w:rsidP="00EA5F07">
            <w:pPr>
              <w:snapToGrid w:val="0"/>
              <w:rPr>
                <w:del w:id="8728" w:author="danupraset@gmail.com" w:date="2025-09-23T16:06:00Z"/>
                <w:rFonts w:ascii="Arial" w:hAnsi="Arial" w:cs="Arial"/>
                <w:szCs w:val="20"/>
                <w:lang w:val="en-SG"/>
              </w:rPr>
            </w:pPr>
            <w:del w:id="8729" w:author="danupraset@gmail.com" w:date="2025-09-23T16:06:00Z">
              <w:r w:rsidDel="00D20E1C">
                <w:rPr>
                  <w:rFonts w:ascii="Arial" w:hAnsi="Arial" w:cs="Arial"/>
                  <w:szCs w:val="20"/>
                  <w:lang w:val="en-SG"/>
                </w:rPr>
                <w:delText>1</w:delText>
              </w:r>
            </w:del>
          </w:p>
        </w:tc>
      </w:tr>
      <w:tr w:rsidR="00EA5F07" w:rsidDel="00D20E1C" w14:paraId="194753B6" w14:textId="16FFD6F9" w:rsidTr="00067035">
        <w:trPr>
          <w:del w:id="8730" w:author="danupraset@gmail.com" w:date="2025-09-23T16:06:00Z"/>
        </w:trPr>
        <w:tc>
          <w:tcPr>
            <w:tcW w:w="2835" w:type="dxa"/>
          </w:tcPr>
          <w:p w14:paraId="4D1F23A0" w14:textId="29108B11" w:rsidR="00EA5F07" w:rsidRPr="00EA5F07" w:rsidDel="00D20E1C" w:rsidRDefault="00EA5F07" w:rsidP="00EA5F07">
            <w:pPr>
              <w:snapToGrid w:val="0"/>
              <w:rPr>
                <w:del w:id="8731" w:author="danupraset@gmail.com" w:date="2025-09-23T16:06:00Z"/>
                <w:rFonts w:ascii="Arial" w:hAnsi="Arial" w:cs="Arial"/>
                <w:color w:val="000000"/>
                <w:szCs w:val="20"/>
              </w:rPr>
            </w:pPr>
            <w:del w:id="8732" w:author="danupraset@gmail.com" w:date="2025-09-23T16:06:00Z">
              <w:r w:rsidRPr="00EA5F07" w:rsidDel="00D20E1C">
                <w:rPr>
                  <w:rFonts w:ascii="Arial" w:hAnsi="Arial" w:cs="Arial"/>
                  <w:szCs w:val="20"/>
                </w:rPr>
                <w:delText>totalProductPrice</w:delText>
              </w:r>
            </w:del>
          </w:p>
        </w:tc>
        <w:tc>
          <w:tcPr>
            <w:tcW w:w="6096" w:type="dxa"/>
          </w:tcPr>
          <w:p w14:paraId="3EA69FA5" w14:textId="5F889D1A" w:rsidR="00EA5F07" w:rsidDel="00D20E1C" w:rsidRDefault="00EA5F07" w:rsidP="00EA5F07">
            <w:pPr>
              <w:snapToGrid w:val="0"/>
              <w:rPr>
                <w:del w:id="8733" w:author="danupraset@gmail.com" w:date="2025-09-23T16:06:00Z"/>
                <w:rFonts w:ascii="Arial" w:hAnsi="Arial" w:cs="Arial"/>
                <w:szCs w:val="20"/>
                <w:lang w:val="en-SG"/>
              </w:rPr>
            </w:pPr>
            <w:del w:id="8734" w:author="danupraset@gmail.com" w:date="2025-09-23T16:06:00Z">
              <w:r w:rsidDel="00D20E1C">
                <w:rPr>
                  <w:rFonts w:ascii="Arial" w:hAnsi="Arial" w:cs="Arial"/>
                  <w:szCs w:val="20"/>
                  <w:lang w:val="en-SG"/>
                </w:rPr>
                <w:delText>unitPrice * quantity</w:delText>
              </w:r>
            </w:del>
          </w:p>
        </w:tc>
      </w:tr>
    </w:tbl>
    <w:p w14:paraId="6E854E41" w14:textId="4A2EC5A8" w:rsidR="009956B4" w:rsidDel="00D20E1C" w:rsidRDefault="009956B4" w:rsidP="009956B4">
      <w:pPr>
        <w:pStyle w:val="Heading3"/>
        <w:rPr>
          <w:del w:id="8735" w:author="danupraset@gmail.com" w:date="2025-09-23T16:06:00Z"/>
        </w:rPr>
      </w:pPr>
      <w:bookmarkStart w:id="8736" w:name="_Toc205888909"/>
      <w:bookmarkStart w:id="8737" w:name="_Toc205889344"/>
      <w:bookmarkStart w:id="8738" w:name="_Toc205889469"/>
      <w:del w:id="8739" w:author="danupraset@gmail.com" w:date="2025-09-23T16:06:00Z">
        <w:r w:rsidDel="00D20E1C">
          <w:delText>Success Outcome</w:delText>
        </w:r>
        <w:bookmarkEnd w:id="8736"/>
        <w:bookmarkEnd w:id="8737"/>
        <w:bookmarkEnd w:id="8738"/>
      </w:del>
    </w:p>
    <w:p w14:paraId="0FE3C518" w14:textId="5C8DC8E2" w:rsidR="009D22E9" w:rsidRPr="009D22E9" w:rsidDel="00D20E1C" w:rsidRDefault="009D22E9" w:rsidP="009D22E9">
      <w:pPr>
        <w:pStyle w:val="ListParagraph"/>
        <w:numPr>
          <w:ilvl w:val="2"/>
          <w:numId w:val="21"/>
        </w:numPr>
        <w:tabs>
          <w:tab w:val="clear" w:pos="2160"/>
        </w:tabs>
        <w:spacing w:line="360" w:lineRule="auto"/>
        <w:ind w:left="426"/>
        <w:rPr>
          <w:del w:id="8740" w:author="danupraset@gmail.com" w:date="2025-09-23T16:06:00Z"/>
          <w:rFonts w:ascii="Arial" w:hAnsi="Arial" w:cs="Arial"/>
          <w:sz w:val="20"/>
          <w:szCs w:val="20"/>
        </w:rPr>
      </w:pPr>
      <w:del w:id="8741" w:author="danupraset@gmail.com" w:date="2025-09-23T16:06:00Z">
        <w:r w:rsidRPr="009D22E9" w:rsidDel="00D20E1C">
          <w:rPr>
            <w:rFonts w:ascii="Arial" w:hAnsi="Arial" w:cs="Arial"/>
            <w:sz w:val="20"/>
            <w:szCs w:val="20"/>
          </w:rPr>
          <w:delText>API key authentication passes</w:delText>
        </w:r>
      </w:del>
    </w:p>
    <w:p w14:paraId="7A3805B1" w14:textId="7BE59FDB" w:rsidR="009D22E9" w:rsidRPr="009D22E9" w:rsidDel="00D20E1C" w:rsidRDefault="009D22E9" w:rsidP="009D22E9">
      <w:pPr>
        <w:pStyle w:val="ListParagraph"/>
        <w:numPr>
          <w:ilvl w:val="2"/>
          <w:numId w:val="21"/>
        </w:numPr>
        <w:tabs>
          <w:tab w:val="clear" w:pos="2160"/>
        </w:tabs>
        <w:spacing w:line="360" w:lineRule="auto"/>
        <w:ind w:left="426"/>
        <w:rPr>
          <w:del w:id="8742" w:author="danupraset@gmail.com" w:date="2025-09-23T16:06:00Z"/>
          <w:rFonts w:ascii="Arial" w:hAnsi="Arial" w:cs="Arial"/>
          <w:sz w:val="20"/>
          <w:szCs w:val="20"/>
        </w:rPr>
      </w:pPr>
      <w:del w:id="8743" w:author="danupraset@gmail.com" w:date="2025-09-23T16:06:00Z">
        <w:r w:rsidRPr="009D22E9" w:rsidDel="00D20E1C">
          <w:rPr>
            <w:rFonts w:ascii="Arial" w:hAnsi="Arial" w:cs="Arial"/>
            <w:sz w:val="20"/>
            <w:szCs w:val="20"/>
          </w:rPr>
          <w:delText>Subscription key verification succeeds</w:delText>
        </w:r>
      </w:del>
    </w:p>
    <w:p w14:paraId="6390FBA9" w14:textId="34FAE02D" w:rsidR="009D22E9" w:rsidRPr="009D22E9" w:rsidDel="00D20E1C" w:rsidRDefault="009D22E9" w:rsidP="009D22E9">
      <w:pPr>
        <w:pStyle w:val="ListParagraph"/>
        <w:numPr>
          <w:ilvl w:val="2"/>
          <w:numId w:val="21"/>
        </w:numPr>
        <w:tabs>
          <w:tab w:val="clear" w:pos="2160"/>
        </w:tabs>
        <w:spacing w:line="360" w:lineRule="auto"/>
        <w:ind w:left="426"/>
        <w:rPr>
          <w:del w:id="8744" w:author="danupraset@gmail.com" w:date="2025-09-23T16:06:00Z"/>
          <w:rFonts w:ascii="Arial" w:hAnsi="Arial" w:cs="Arial"/>
          <w:sz w:val="20"/>
          <w:szCs w:val="20"/>
        </w:rPr>
      </w:pPr>
      <w:del w:id="8745" w:author="danupraset@gmail.com" w:date="2025-09-23T16:06:00Z">
        <w:r w:rsidRPr="009D22E9" w:rsidDel="00D20E1C">
          <w:rPr>
            <w:rFonts w:ascii="Arial" w:hAnsi="Arial" w:cs="Arial"/>
            <w:sz w:val="20"/>
            <w:szCs w:val="20"/>
          </w:rPr>
          <w:delText>Request body passes all mandatory field and format checks</w:delText>
        </w:r>
      </w:del>
    </w:p>
    <w:p w14:paraId="1F168C57" w14:textId="48D749B9" w:rsidR="009D22E9" w:rsidRPr="009D22E9" w:rsidDel="00D20E1C" w:rsidRDefault="009D22E9" w:rsidP="009D22E9">
      <w:pPr>
        <w:pStyle w:val="ListParagraph"/>
        <w:numPr>
          <w:ilvl w:val="2"/>
          <w:numId w:val="21"/>
        </w:numPr>
        <w:tabs>
          <w:tab w:val="clear" w:pos="2160"/>
        </w:tabs>
        <w:spacing w:line="360" w:lineRule="auto"/>
        <w:ind w:left="426"/>
        <w:rPr>
          <w:del w:id="8746" w:author="danupraset@gmail.com" w:date="2025-09-23T16:06:00Z"/>
          <w:rFonts w:ascii="Arial" w:hAnsi="Arial" w:cs="Arial"/>
          <w:sz w:val="20"/>
          <w:szCs w:val="20"/>
        </w:rPr>
      </w:pPr>
      <w:del w:id="8747" w:author="danupraset@gmail.com" w:date="2025-09-23T16:06:00Z">
        <w:r w:rsidRPr="009D22E9" w:rsidDel="00D20E1C">
          <w:rPr>
            <w:rFonts w:ascii="Arial" w:hAnsi="Arial" w:cs="Arial"/>
            <w:sz w:val="20"/>
            <w:szCs w:val="20"/>
          </w:rPr>
          <w:delText>URA insertCasAxsTxn returns with no errCode</w:delText>
        </w:r>
      </w:del>
    </w:p>
    <w:p w14:paraId="49F1907F" w14:textId="18462DA1" w:rsidR="009D22E9" w:rsidRPr="009D22E9" w:rsidDel="00D20E1C" w:rsidRDefault="009D22E9" w:rsidP="009D22E9">
      <w:pPr>
        <w:pStyle w:val="ListParagraph"/>
        <w:numPr>
          <w:ilvl w:val="2"/>
          <w:numId w:val="21"/>
        </w:numPr>
        <w:tabs>
          <w:tab w:val="clear" w:pos="2160"/>
        </w:tabs>
        <w:spacing w:line="360" w:lineRule="auto"/>
        <w:ind w:left="426"/>
        <w:rPr>
          <w:del w:id="8748" w:author="danupraset@gmail.com" w:date="2025-09-23T16:06:00Z"/>
          <w:rFonts w:ascii="Arial" w:hAnsi="Arial" w:cs="Arial"/>
          <w:sz w:val="20"/>
          <w:szCs w:val="20"/>
        </w:rPr>
      </w:pPr>
      <w:del w:id="8749" w:author="danupraset@gmail.com" w:date="2025-09-23T16:06:00Z">
        <w:r w:rsidRPr="009D22E9" w:rsidDel="00D20E1C">
          <w:rPr>
            <w:rFonts w:ascii="Arial" w:hAnsi="Arial" w:cs="Arial"/>
            <w:sz w:val="20"/>
            <w:szCs w:val="20"/>
          </w:rPr>
          <w:delText>ERR001 occurs once but succeeds on the single retry after 1 minute</w:delText>
        </w:r>
      </w:del>
    </w:p>
    <w:p w14:paraId="0688FC9C" w14:textId="603F7103" w:rsidR="009D22E9" w:rsidRPr="009D22E9" w:rsidDel="00D20E1C" w:rsidRDefault="009D22E9" w:rsidP="009D22E9">
      <w:pPr>
        <w:pStyle w:val="ListParagraph"/>
        <w:numPr>
          <w:ilvl w:val="2"/>
          <w:numId w:val="21"/>
        </w:numPr>
        <w:tabs>
          <w:tab w:val="clear" w:pos="2160"/>
        </w:tabs>
        <w:spacing w:line="360" w:lineRule="auto"/>
        <w:ind w:left="426"/>
        <w:rPr>
          <w:del w:id="8750" w:author="danupraset@gmail.com" w:date="2025-09-23T16:06:00Z"/>
          <w:rFonts w:ascii="Arial" w:hAnsi="Arial" w:cs="Arial"/>
          <w:sz w:val="20"/>
          <w:szCs w:val="20"/>
        </w:rPr>
      </w:pPr>
      <w:del w:id="8751" w:author="danupraset@gmail.com" w:date="2025-09-23T16:06:00Z">
        <w:r w:rsidRPr="009D22E9" w:rsidDel="00D20E1C">
          <w:rPr>
            <w:rFonts w:ascii="Arial" w:hAnsi="Arial" w:cs="Arial"/>
            <w:sz w:val="20"/>
            <w:szCs w:val="20"/>
          </w:rPr>
          <w:delText>Transaction details recorded to eocms_web_txn_details (no error remarks)</w:delText>
        </w:r>
      </w:del>
    </w:p>
    <w:p w14:paraId="19274A55" w14:textId="235E0509" w:rsidR="009D22E9" w:rsidRPr="009D22E9" w:rsidDel="00D20E1C" w:rsidRDefault="009D22E9" w:rsidP="009D22E9">
      <w:pPr>
        <w:pStyle w:val="ListParagraph"/>
        <w:numPr>
          <w:ilvl w:val="2"/>
          <w:numId w:val="21"/>
        </w:numPr>
        <w:tabs>
          <w:tab w:val="clear" w:pos="2160"/>
        </w:tabs>
        <w:spacing w:line="360" w:lineRule="auto"/>
        <w:ind w:left="426"/>
        <w:rPr>
          <w:del w:id="8752" w:author="danupraset@gmail.com" w:date="2025-09-23T16:06:00Z"/>
          <w:rFonts w:ascii="Arial" w:hAnsi="Arial" w:cs="Arial"/>
          <w:sz w:val="20"/>
          <w:szCs w:val="20"/>
        </w:rPr>
      </w:pPr>
      <w:del w:id="8753" w:author="danupraset@gmail.com" w:date="2025-09-23T16:06:00Z">
        <w:r w:rsidRPr="009D22E9" w:rsidDel="00D20E1C">
          <w:rPr>
            <w:rFonts w:ascii="Arial" w:hAnsi="Arial" w:cs="Arial"/>
            <w:sz w:val="20"/>
            <w:szCs w:val="20"/>
          </w:rPr>
          <w:delText>eVON is updated successfully</w:delText>
        </w:r>
      </w:del>
    </w:p>
    <w:p w14:paraId="6EBDD4FB" w14:textId="709FA243" w:rsidR="009D22E9" w:rsidRPr="009D22E9" w:rsidDel="00D20E1C" w:rsidRDefault="009D22E9" w:rsidP="009D22E9">
      <w:pPr>
        <w:pStyle w:val="ListParagraph"/>
        <w:numPr>
          <w:ilvl w:val="2"/>
          <w:numId w:val="21"/>
        </w:numPr>
        <w:tabs>
          <w:tab w:val="clear" w:pos="2160"/>
        </w:tabs>
        <w:spacing w:line="360" w:lineRule="auto"/>
        <w:ind w:left="426"/>
        <w:rPr>
          <w:del w:id="8754" w:author="danupraset@gmail.com" w:date="2025-09-23T16:06:00Z"/>
          <w:rFonts w:ascii="Arial" w:hAnsi="Arial" w:cs="Arial"/>
          <w:sz w:val="20"/>
          <w:szCs w:val="20"/>
        </w:rPr>
      </w:pPr>
      <w:del w:id="8755" w:author="danupraset@gmail.com" w:date="2025-09-23T16:06:00Z">
        <w:r w:rsidRPr="009D22E9" w:rsidDel="00D20E1C">
          <w:rPr>
            <w:rFonts w:ascii="Arial" w:hAnsi="Arial" w:cs="Arial"/>
            <w:sz w:val="20"/>
            <w:szCs w:val="20"/>
          </w:rPr>
          <w:delText>Final success response with payment details is returned to AXS</w:delText>
        </w:r>
      </w:del>
    </w:p>
    <w:p w14:paraId="0B17FA6B" w14:textId="7CCB9B1E" w:rsidR="009956B4" w:rsidRPr="009956B4" w:rsidDel="00D20E1C" w:rsidRDefault="009956B4" w:rsidP="009956B4">
      <w:pPr>
        <w:pStyle w:val="Heading3"/>
        <w:rPr>
          <w:del w:id="8756" w:author="danupraset@gmail.com" w:date="2025-09-23T16:06:00Z"/>
        </w:rPr>
      </w:pPr>
      <w:bookmarkStart w:id="8757" w:name="_Toc205888910"/>
      <w:bookmarkStart w:id="8758" w:name="_Toc205889345"/>
      <w:bookmarkStart w:id="8759" w:name="_Toc205889470"/>
      <w:del w:id="8760" w:author="danupraset@gmail.com" w:date="2025-09-23T16:06:00Z">
        <w:r w:rsidDel="00D20E1C">
          <w:delText>Error Handling</w:delText>
        </w:r>
        <w:bookmarkEnd w:id="8757"/>
        <w:bookmarkEnd w:id="8758"/>
        <w:bookmarkEnd w:id="8759"/>
      </w:del>
    </w:p>
    <w:p w14:paraId="180A5A54" w14:textId="4E3D2C17" w:rsidR="009956B4" w:rsidDel="00D20E1C" w:rsidRDefault="009D22E9" w:rsidP="009D22E9">
      <w:pPr>
        <w:pStyle w:val="Heading4"/>
        <w:rPr>
          <w:del w:id="8761" w:author="danupraset@gmail.com" w:date="2025-09-23T16:06:00Z"/>
        </w:rPr>
      </w:pPr>
      <w:bookmarkStart w:id="8762" w:name="_Toc205889471"/>
      <w:del w:id="8763" w:author="danupraset@gmail.com" w:date="2025-09-23T16:06:00Z">
        <w:r w:rsidDel="00D20E1C">
          <w:delText>Application Error Handling</w:delText>
        </w:r>
        <w:bookmarkEnd w:id="8762"/>
      </w:del>
    </w:p>
    <w:tbl>
      <w:tblPr>
        <w:tblStyle w:val="TableGrid"/>
        <w:tblW w:w="0" w:type="auto"/>
        <w:tblLook w:val="04A0" w:firstRow="1" w:lastRow="0" w:firstColumn="1" w:lastColumn="0" w:noHBand="0" w:noVBand="1"/>
      </w:tblPr>
      <w:tblGrid>
        <w:gridCol w:w="2293"/>
        <w:gridCol w:w="2968"/>
        <w:gridCol w:w="4089"/>
      </w:tblGrid>
      <w:tr w:rsidR="009D22E9" w:rsidRPr="009D22E9" w:rsidDel="00D20E1C" w14:paraId="1B574CEB" w14:textId="5534F74D" w:rsidTr="009D22E9">
        <w:trPr>
          <w:del w:id="8764" w:author="danupraset@gmail.com" w:date="2025-09-23T16:06:00Z"/>
        </w:trPr>
        <w:tc>
          <w:tcPr>
            <w:tcW w:w="0" w:type="auto"/>
            <w:shd w:val="clear" w:color="auto" w:fill="F2F2F2" w:themeFill="background1" w:themeFillShade="F2"/>
            <w:hideMark/>
          </w:tcPr>
          <w:p w14:paraId="7918C269" w14:textId="4583C694" w:rsidR="009D22E9" w:rsidRPr="009D22E9" w:rsidDel="00D20E1C" w:rsidRDefault="009D22E9" w:rsidP="009D22E9">
            <w:pPr>
              <w:rPr>
                <w:del w:id="8765" w:author="danupraset@gmail.com" w:date="2025-09-23T16:06:00Z"/>
                <w:rFonts w:ascii="Arial" w:hAnsi="Arial" w:cs="Arial"/>
                <w:b/>
                <w:bCs/>
                <w:szCs w:val="20"/>
                <w:lang w:val="en-SG"/>
              </w:rPr>
            </w:pPr>
            <w:del w:id="8766" w:author="danupraset@gmail.com" w:date="2025-09-23T16:06:00Z">
              <w:r w:rsidRPr="009D22E9" w:rsidDel="00D20E1C">
                <w:rPr>
                  <w:rFonts w:ascii="Arial" w:hAnsi="Arial" w:cs="Arial"/>
                  <w:b/>
                  <w:bCs/>
                  <w:szCs w:val="20"/>
                  <w:lang w:val="en-SG"/>
                </w:rPr>
                <w:delText>Error Scenario</w:delText>
              </w:r>
            </w:del>
          </w:p>
        </w:tc>
        <w:tc>
          <w:tcPr>
            <w:tcW w:w="0" w:type="auto"/>
            <w:shd w:val="clear" w:color="auto" w:fill="F2F2F2" w:themeFill="background1" w:themeFillShade="F2"/>
            <w:hideMark/>
          </w:tcPr>
          <w:p w14:paraId="45E7355F" w14:textId="42E4FD76" w:rsidR="009D22E9" w:rsidRPr="009D22E9" w:rsidDel="00D20E1C" w:rsidRDefault="009D22E9" w:rsidP="009D22E9">
            <w:pPr>
              <w:rPr>
                <w:del w:id="8767" w:author="danupraset@gmail.com" w:date="2025-09-23T16:06:00Z"/>
                <w:rFonts w:ascii="Arial" w:hAnsi="Arial" w:cs="Arial"/>
                <w:b/>
                <w:bCs/>
                <w:szCs w:val="20"/>
                <w:lang w:val="en-SG"/>
              </w:rPr>
            </w:pPr>
            <w:del w:id="8768" w:author="danupraset@gmail.com" w:date="2025-09-23T16:06:00Z">
              <w:r w:rsidRPr="009D22E9" w:rsidDel="00D20E1C">
                <w:rPr>
                  <w:rFonts w:ascii="Arial" w:hAnsi="Arial" w:cs="Arial"/>
                  <w:b/>
                  <w:bCs/>
                  <w:szCs w:val="20"/>
                  <w:lang w:val="en-SG"/>
                </w:rPr>
                <w:delText>Definition</w:delText>
              </w:r>
            </w:del>
          </w:p>
        </w:tc>
        <w:tc>
          <w:tcPr>
            <w:tcW w:w="0" w:type="auto"/>
            <w:shd w:val="clear" w:color="auto" w:fill="F2F2F2" w:themeFill="background1" w:themeFillShade="F2"/>
            <w:hideMark/>
          </w:tcPr>
          <w:p w14:paraId="51F767D6" w14:textId="559877B3" w:rsidR="009D22E9" w:rsidRPr="009D22E9" w:rsidDel="00D20E1C" w:rsidRDefault="009D22E9" w:rsidP="009D22E9">
            <w:pPr>
              <w:rPr>
                <w:del w:id="8769" w:author="danupraset@gmail.com" w:date="2025-09-23T16:06:00Z"/>
                <w:rFonts w:ascii="Arial" w:hAnsi="Arial" w:cs="Arial"/>
                <w:b/>
                <w:bCs/>
                <w:szCs w:val="20"/>
                <w:lang w:val="en-SG"/>
              </w:rPr>
            </w:pPr>
            <w:del w:id="8770" w:author="danupraset@gmail.com" w:date="2025-09-23T16:06:00Z">
              <w:r w:rsidRPr="009D22E9" w:rsidDel="00D20E1C">
                <w:rPr>
                  <w:rFonts w:ascii="Arial" w:hAnsi="Arial" w:cs="Arial"/>
                  <w:b/>
                  <w:bCs/>
                  <w:szCs w:val="20"/>
                  <w:lang w:val="en-SG"/>
                </w:rPr>
                <w:delText>Brief Description</w:delText>
              </w:r>
            </w:del>
          </w:p>
        </w:tc>
      </w:tr>
      <w:tr w:rsidR="009D22E9" w:rsidRPr="009D22E9" w:rsidDel="00D20E1C" w14:paraId="548B6ABE" w14:textId="16CBEE42" w:rsidTr="009D22E9">
        <w:trPr>
          <w:del w:id="8771" w:author="danupraset@gmail.com" w:date="2025-09-23T16:06:00Z"/>
        </w:trPr>
        <w:tc>
          <w:tcPr>
            <w:tcW w:w="0" w:type="auto"/>
            <w:hideMark/>
          </w:tcPr>
          <w:p w14:paraId="7F2E947B" w14:textId="5CD8B5A7" w:rsidR="009D22E9" w:rsidRPr="009D22E9" w:rsidDel="00D20E1C" w:rsidRDefault="009D22E9" w:rsidP="009D22E9">
            <w:pPr>
              <w:rPr>
                <w:del w:id="8772" w:author="danupraset@gmail.com" w:date="2025-09-23T16:06:00Z"/>
                <w:rFonts w:ascii="Arial" w:hAnsi="Arial" w:cs="Arial"/>
                <w:szCs w:val="20"/>
                <w:lang w:val="en-SG"/>
              </w:rPr>
            </w:pPr>
            <w:del w:id="8773" w:author="danupraset@gmail.com" w:date="2025-09-23T16:06:00Z">
              <w:r w:rsidRPr="009D22E9" w:rsidDel="00D20E1C">
                <w:rPr>
                  <w:rFonts w:ascii="Arial" w:hAnsi="Arial" w:cs="Arial"/>
                  <w:szCs w:val="20"/>
                  <w:lang w:val="en-SG"/>
                </w:rPr>
                <w:delText>API key authentication failed</w:delText>
              </w:r>
            </w:del>
          </w:p>
        </w:tc>
        <w:tc>
          <w:tcPr>
            <w:tcW w:w="0" w:type="auto"/>
            <w:hideMark/>
          </w:tcPr>
          <w:p w14:paraId="39032CF8" w14:textId="0A001AD4" w:rsidR="009D22E9" w:rsidRPr="009D22E9" w:rsidDel="00D20E1C" w:rsidRDefault="009D22E9" w:rsidP="009D22E9">
            <w:pPr>
              <w:rPr>
                <w:del w:id="8774" w:author="danupraset@gmail.com" w:date="2025-09-23T16:06:00Z"/>
                <w:rFonts w:ascii="Arial" w:hAnsi="Arial" w:cs="Arial"/>
                <w:szCs w:val="20"/>
                <w:lang w:val="en-SG"/>
              </w:rPr>
            </w:pPr>
            <w:del w:id="8775" w:author="danupraset@gmail.com" w:date="2025-09-23T16:06:00Z">
              <w:r w:rsidRPr="009D22E9" w:rsidDel="00D20E1C">
                <w:rPr>
                  <w:rFonts w:ascii="Arial" w:hAnsi="Arial" w:cs="Arial"/>
                  <w:szCs w:val="20"/>
                  <w:lang w:val="en-SG"/>
                </w:rPr>
                <w:delText>APIM API key authentication</w:delText>
              </w:r>
            </w:del>
          </w:p>
        </w:tc>
        <w:tc>
          <w:tcPr>
            <w:tcW w:w="0" w:type="auto"/>
            <w:hideMark/>
          </w:tcPr>
          <w:p w14:paraId="49E0EA5A" w14:textId="66B70872" w:rsidR="009D22E9" w:rsidRPr="009D22E9" w:rsidDel="00D20E1C" w:rsidRDefault="009D22E9" w:rsidP="009D22E9">
            <w:pPr>
              <w:rPr>
                <w:del w:id="8776" w:author="danupraset@gmail.com" w:date="2025-09-23T16:06:00Z"/>
                <w:rFonts w:ascii="Arial" w:hAnsi="Arial" w:cs="Arial"/>
                <w:szCs w:val="20"/>
                <w:lang w:val="en-SG"/>
              </w:rPr>
            </w:pPr>
            <w:del w:id="8777" w:author="danupraset@gmail.com" w:date="2025-09-23T16:06:00Z">
              <w:r w:rsidRPr="009D22E9" w:rsidDel="00D20E1C">
                <w:rPr>
                  <w:rFonts w:ascii="Arial" w:hAnsi="Arial" w:cs="Arial"/>
                  <w:szCs w:val="20"/>
                  <w:lang w:val="en-SG"/>
                </w:rPr>
                <w:delText>Return a response error message and end the flow.</w:delText>
              </w:r>
            </w:del>
          </w:p>
        </w:tc>
      </w:tr>
      <w:tr w:rsidR="009D22E9" w:rsidRPr="009D22E9" w:rsidDel="00D20E1C" w14:paraId="2F03244A" w14:textId="09EF17EA" w:rsidTr="009D22E9">
        <w:trPr>
          <w:del w:id="8778" w:author="danupraset@gmail.com" w:date="2025-09-23T16:06:00Z"/>
        </w:trPr>
        <w:tc>
          <w:tcPr>
            <w:tcW w:w="0" w:type="auto"/>
            <w:hideMark/>
          </w:tcPr>
          <w:p w14:paraId="038AD205" w14:textId="56BB8857" w:rsidR="009D22E9" w:rsidRPr="009D22E9" w:rsidDel="00D20E1C" w:rsidRDefault="009D22E9" w:rsidP="009D22E9">
            <w:pPr>
              <w:rPr>
                <w:del w:id="8779" w:author="danupraset@gmail.com" w:date="2025-09-23T16:06:00Z"/>
                <w:rFonts w:ascii="Arial" w:hAnsi="Arial" w:cs="Arial"/>
                <w:szCs w:val="20"/>
                <w:lang w:val="en-SG"/>
              </w:rPr>
            </w:pPr>
            <w:del w:id="8780" w:author="danupraset@gmail.com" w:date="2025-09-23T16:06:00Z">
              <w:r w:rsidRPr="009D22E9" w:rsidDel="00D20E1C">
                <w:rPr>
                  <w:rFonts w:ascii="Arial" w:hAnsi="Arial" w:cs="Arial"/>
                  <w:szCs w:val="20"/>
                  <w:lang w:val="en-SG"/>
                </w:rPr>
                <w:lastRenderedPageBreak/>
                <w:delText>Subscription key verification failed</w:delText>
              </w:r>
            </w:del>
          </w:p>
        </w:tc>
        <w:tc>
          <w:tcPr>
            <w:tcW w:w="0" w:type="auto"/>
            <w:hideMark/>
          </w:tcPr>
          <w:p w14:paraId="7FA7B8DE" w14:textId="53DC780C" w:rsidR="009D22E9" w:rsidRPr="009D22E9" w:rsidDel="00D20E1C" w:rsidRDefault="009D22E9" w:rsidP="009D22E9">
            <w:pPr>
              <w:rPr>
                <w:del w:id="8781" w:author="danupraset@gmail.com" w:date="2025-09-23T16:06:00Z"/>
                <w:rFonts w:ascii="Arial" w:hAnsi="Arial" w:cs="Arial"/>
                <w:szCs w:val="20"/>
                <w:lang w:val="en-SG"/>
              </w:rPr>
            </w:pPr>
            <w:del w:id="8782" w:author="danupraset@gmail.com" w:date="2025-09-23T16:06:00Z">
              <w:r w:rsidRPr="009D22E9" w:rsidDel="00D20E1C">
                <w:rPr>
                  <w:rFonts w:ascii="Arial" w:hAnsi="Arial" w:cs="Arial"/>
                  <w:szCs w:val="20"/>
                  <w:lang w:val="en-SG"/>
                </w:rPr>
                <w:delText>External function to check authentication → decision “success?” = No</w:delText>
              </w:r>
            </w:del>
          </w:p>
        </w:tc>
        <w:tc>
          <w:tcPr>
            <w:tcW w:w="0" w:type="auto"/>
            <w:hideMark/>
          </w:tcPr>
          <w:p w14:paraId="606C1F8C" w14:textId="3F4D0CC1" w:rsidR="009D22E9" w:rsidRPr="009D22E9" w:rsidDel="00D20E1C" w:rsidRDefault="009D22E9" w:rsidP="009D22E9">
            <w:pPr>
              <w:rPr>
                <w:del w:id="8783" w:author="danupraset@gmail.com" w:date="2025-09-23T16:06:00Z"/>
                <w:rFonts w:ascii="Arial" w:hAnsi="Arial" w:cs="Arial"/>
                <w:szCs w:val="20"/>
                <w:lang w:val="en-SG"/>
              </w:rPr>
            </w:pPr>
            <w:del w:id="8784" w:author="danupraset@gmail.com" w:date="2025-09-23T16:06:00Z">
              <w:r w:rsidRPr="009D22E9" w:rsidDel="00D20E1C">
                <w:rPr>
                  <w:rFonts w:ascii="Arial" w:hAnsi="Arial" w:cs="Arial"/>
                  <w:szCs w:val="20"/>
                  <w:lang w:val="en-SG"/>
                </w:rPr>
                <w:delText>Return 401 Authentication Failed and end.</w:delText>
              </w:r>
            </w:del>
          </w:p>
        </w:tc>
      </w:tr>
      <w:tr w:rsidR="009D22E9" w:rsidRPr="009D22E9" w:rsidDel="00D20E1C" w14:paraId="31D102D4" w14:textId="39D3BEBA" w:rsidTr="009D22E9">
        <w:trPr>
          <w:del w:id="8785" w:author="danupraset@gmail.com" w:date="2025-09-23T16:06:00Z"/>
        </w:trPr>
        <w:tc>
          <w:tcPr>
            <w:tcW w:w="0" w:type="auto"/>
            <w:hideMark/>
          </w:tcPr>
          <w:p w14:paraId="2693E9F9" w14:textId="0ED7EC1B" w:rsidR="009D22E9" w:rsidRPr="009D22E9" w:rsidDel="00D20E1C" w:rsidRDefault="009D22E9" w:rsidP="009D22E9">
            <w:pPr>
              <w:rPr>
                <w:del w:id="8786" w:author="danupraset@gmail.com" w:date="2025-09-23T16:06:00Z"/>
                <w:rFonts w:ascii="Arial" w:hAnsi="Arial" w:cs="Arial"/>
                <w:szCs w:val="20"/>
                <w:lang w:val="en-SG"/>
              </w:rPr>
            </w:pPr>
            <w:del w:id="8787" w:author="danupraset@gmail.com" w:date="2025-09-23T16:06:00Z">
              <w:r w:rsidRPr="009D22E9" w:rsidDel="00D20E1C">
                <w:rPr>
                  <w:rFonts w:ascii="Arial" w:hAnsi="Arial" w:cs="Arial"/>
                  <w:szCs w:val="20"/>
                  <w:lang w:val="en-SG"/>
                </w:rPr>
                <w:delText>Body payload validation failed</w:delText>
              </w:r>
            </w:del>
          </w:p>
        </w:tc>
        <w:tc>
          <w:tcPr>
            <w:tcW w:w="0" w:type="auto"/>
            <w:hideMark/>
          </w:tcPr>
          <w:p w14:paraId="1383CD0D" w14:textId="13877775" w:rsidR="009D22E9" w:rsidRPr="009D22E9" w:rsidDel="00D20E1C" w:rsidRDefault="009D22E9" w:rsidP="009D22E9">
            <w:pPr>
              <w:rPr>
                <w:del w:id="8788" w:author="danupraset@gmail.com" w:date="2025-09-23T16:06:00Z"/>
                <w:rFonts w:ascii="Arial" w:hAnsi="Arial" w:cs="Arial"/>
                <w:szCs w:val="20"/>
                <w:lang w:val="en-SG"/>
              </w:rPr>
            </w:pPr>
            <w:del w:id="8789" w:author="danupraset@gmail.com" w:date="2025-09-23T16:06:00Z">
              <w:r w:rsidRPr="009D22E9" w:rsidDel="00D20E1C">
                <w:rPr>
                  <w:rFonts w:ascii="Arial" w:hAnsi="Arial" w:cs="Arial"/>
                  <w:szCs w:val="20"/>
                  <w:lang w:val="en-SG"/>
                </w:rPr>
                <w:delText>External function to check body payload → decision “success?” = No</w:delText>
              </w:r>
            </w:del>
          </w:p>
        </w:tc>
        <w:tc>
          <w:tcPr>
            <w:tcW w:w="0" w:type="auto"/>
            <w:hideMark/>
          </w:tcPr>
          <w:p w14:paraId="425E2C29" w14:textId="16AB0461" w:rsidR="009D22E9" w:rsidRPr="009D22E9" w:rsidDel="00D20E1C" w:rsidRDefault="009D22E9" w:rsidP="009D22E9">
            <w:pPr>
              <w:rPr>
                <w:del w:id="8790" w:author="danupraset@gmail.com" w:date="2025-09-23T16:06:00Z"/>
                <w:rFonts w:ascii="Arial" w:hAnsi="Arial" w:cs="Arial"/>
                <w:szCs w:val="20"/>
                <w:lang w:val="en-SG"/>
              </w:rPr>
            </w:pPr>
            <w:del w:id="8791" w:author="danupraset@gmail.com" w:date="2025-09-23T16:06:00Z">
              <w:r w:rsidRPr="009D22E9" w:rsidDel="00D20E1C">
                <w:rPr>
                  <w:rFonts w:ascii="Arial" w:hAnsi="Arial" w:cs="Arial"/>
                  <w:szCs w:val="20"/>
                  <w:lang w:val="en-SG"/>
                </w:rPr>
                <w:delText>Record request to eocms_web_txn_details with error_remarks, return 400 Bad Request, and end.</w:delText>
              </w:r>
            </w:del>
          </w:p>
        </w:tc>
      </w:tr>
      <w:tr w:rsidR="009D22E9" w:rsidRPr="009D22E9" w:rsidDel="00D20E1C" w14:paraId="022D820A" w14:textId="5C5F1000" w:rsidTr="009D22E9">
        <w:trPr>
          <w:del w:id="8792" w:author="danupraset@gmail.com" w:date="2025-09-23T16:06:00Z"/>
        </w:trPr>
        <w:tc>
          <w:tcPr>
            <w:tcW w:w="0" w:type="auto"/>
            <w:hideMark/>
          </w:tcPr>
          <w:p w14:paraId="3A664201" w14:textId="7F79C11C" w:rsidR="009D22E9" w:rsidRPr="009D22E9" w:rsidDel="00D20E1C" w:rsidRDefault="009D22E9" w:rsidP="009D22E9">
            <w:pPr>
              <w:rPr>
                <w:del w:id="8793" w:author="danupraset@gmail.com" w:date="2025-09-23T16:06:00Z"/>
                <w:rFonts w:ascii="Arial" w:hAnsi="Arial" w:cs="Arial"/>
                <w:szCs w:val="20"/>
                <w:lang w:val="en-SG"/>
              </w:rPr>
            </w:pPr>
            <w:del w:id="8794" w:author="danupraset@gmail.com" w:date="2025-09-23T16:06:00Z">
              <w:r w:rsidRPr="009D22E9" w:rsidDel="00D20E1C">
                <w:rPr>
                  <w:rFonts w:ascii="Arial" w:hAnsi="Arial" w:cs="Arial"/>
                  <w:szCs w:val="20"/>
                  <w:lang w:val="en-SG"/>
                </w:rPr>
                <w:delText>URA PG response contains non-ERR001 error</w:delText>
              </w:r>
            </w:del>
          </w:p>
        </w:tc>
        <w:tc>
          <w:tcPr>
            <w:tcW w:w="0" w:type="auto"/>
            <w:hideMark/>
          </w:tcPr>
          <w:p w14:paraId="7FFEE2AC" w14:textId="741E872D" w:rsidR="009D22E9" w:rsidRPr="009D22E9" w:rsidDel="00D20E1C" w:rsidRDefault="009D22E9" w:rsidP="009D22E9">
            <w:pPr>
              <w:rPr>
                <w:del w:id="8795" w:author="danupraset@gmail.com" w:date="2025-09-23T16:06:00Z"/>
                <w:rFonts w:ascii="Arial" w:hAnsi="Arial" w:cs="Arial"/>
                <w:szCs w:val="20"/>
                <w:lang w:val="en-SG"/>
              </w:rPr>
            </w:pPr>
            <w:del w:id="8796" w:author="danupraset@gmail.com" w:date="2025-09-23T16:06:00Z">
              <w:r w:rsidRPr="009D22E9" w:rsidDel="00D20E1C">
                <w:rPr>
                  <w:rFonts w:ascii="Arial" w:hAnsi="Arial" w:cs="Arial"/>
                  <w:szCs w:val="20"/>
                  <w:lang w:val="en-SG"/>
                </w:rPr>
                <w:delText>After URA insertCasAxsTxn call, errCode exists and is not ERR001</w:delText>
              </w:r>
            </w:del>
          </w:p>
        </w:tc>
        <w:tc>
          <w:tcPr>
            <w:tcW w:w="0" w:type="auto"/>
            <w:hideMark/>
          </w:tcPr>
          <w:p w14:paraId="704AD72B" w14:textId="4A98A0D6" w:rsidR="009D22E9" w:rsidRPr="009D22E9" w:rsidDel="00D20E1C" w:rsidRDefault="009D22E9" w:rsidP="009D22E9">
            <w:pPr>
              <w:rPr>
                <w:del w:id="8797" w:author="danupraset@gmail.com" w:date="2025-09-23T16:06:00Z"/>
                <w:rFonts w:ascii="Arial" w:hAnsi="Arial" w:cs="Arial"/>
                <w:szCs w:val="20"/>
                <w:lang w:val="en-SG"/>
              </w:rPr>
            </w:pPr>
            <w:del w:id="8798" w:author="danupraset@gmail.com" w:date="2025-09-23T16:06:00Z">
              <w:r w:rsidRPr="009D22E9" w:rsidDel="00D20E1C">
                <w:rPr>
                  <w:rFonts w:ascii="Arial" w:hAnsi="Arial" w:cs="Arial"/>
                  <w:szCs w:val="20"/>
                  <w:lang w:val="en-SG"/>
                </w:rPr>
                <w:delText>Return error response to AXS and end.</w:delText>
              </w:r>
            </w:del>
          </w:p>
        </w:tc>
      </w:tr>
      <w:tr w:rsidR="009D22E9" w:rsidRPr="009D22E9" w:rsidDel="00D20E1C" w14:paraId="5352CF53" w14:textId="39B8464C" w:rsidTr="009D22E9">
        <w:trPr>
          <w:del w:id="8799" w:author="danupraset@gmail.com" w:date="2025-09-23T16:06:00Z"/>
        </w:trPr>
        <w:tc>
          <w:tcPr>
            <w:tcW w:w="0" w:type="auto"/>
            <w:hideMark/>
          </w:tcPr>
          <w:p w14:paraId="26E25F06" w14:textId="7F670D68" w:rsidR="009D22E9" w:rsidRPr="009D22E9" w:rsidDel="00D20E1C" w:rsidRDefault="009D22E9" w:rsidP="009D22E9">
            <w:pPr>
              <w:rPr>
                <w:del w:id="8800" w:author="danupraset@gmail.com" w:date="2025-09-23T16:06:00Z"/>
                <w:rFonts w:ascii="Arial" w:hAnsi="Arial" w:cs="Arial"/>
                <w:szCs w:val="20"/>
                <w:lang w:val="en-SG"/>
              </w:rPr>
            </w:pPr>
            <w:del w:id="8801" w:author="danupraset@gmail.com" w:date="2025-09-23T16:06:00Z">
              <w:r w:rsidRPr="009D22E9" w:rsidDel="00D20E1C">
                <w:rPr>
                  <w:rFonts w:ascii="Arial" w:hAnsi="Arial" w:cs="Arial"/>
                  <w:szCs w:val="20"/>
                  <w:lang w:val="en-SG"/>
                </w:rPr>
                <w:delText>URA PG response ERR001 after retry exhausted</w:delText>
              </w:r>
            </w:del>
          </w:p>
        </w:tc>
        <w:tc>
          <w:tcPr>
            <w:tcW w:w="0" w:type="auto"/>
            <w:hideMark/>
          </w:tcPr>
          <w:p w14:paraId="55643529" w14:textId="03C75931" w:rsidR="009D22E9" w:rsidRPr="009D22E9" w:rsidDel="00D20E1C" w:rsidRDefault="009D22E9" w:rsidP="009D22E9">
            <w:pPr>
              <w:rPr>
                <w:del w:id="8802" w:author="danupraset@gmail.com" w:date="2025-09-23T16:06:00Z"/>
                <w:rFonts w:ascii="Arial" w:hAnsi="Arial" w:cs="Arial"/>
                <w:szCs w:val="20"/>
                <w:lang w:val="en-SG"/>
              </w:rPr>
            </w:pPr>
            <w:del w:id="8803" w:author="danupraset@gmail.com" w:date="2025-09-23T16:06:00Z">
              <w:r w:rsidRPr="009D22E9" w:rsidDel="00D20E1C">
                <w:rPr>
                  <w:rFonts w:ascii="Arial" w:hAnsi="Arial" w:cs="Arial"/>
                  <w:szCs w:val="20"/>
                  <w:lang w:val="en-SG"/>
                </w:rPr>
                <w:delText>errCode = ERR001 and the request was already retried</w:delText>
              </w:r>
            </w:del>
          </w:p>
        </w:tc>
        <w:tc>
          <w:tcPr>
            <w:tcW w:w="0" w:type="auto"/>
            <w:hideMark/>
          </w:tcPr>
          <w:p w14:paraId="0058376C" w14:textId="76FBECCC" w:rsidR="009D22E9" w:rsidRPr="009D22E9" w:rsidDel="00D20E1C" w:rsidRDefault="009D22E9" w:rsidP="009D22E9">
            <w:pPr>
              <w:rPr>
                <w:del w:id="8804" w:author="danupraset@gmail.com" w:date="2025-09-23T16:06:00Z"/>
                <w:rFonts w:ascii="Arial" w:hAnsi="Arial" w:cs="Arial"/>
                <w:szCs w:val="20"/>
                <w:lang w:val="en-SG"/>
              </w:rPr>
            </w:pPr>
            <w:del w:id="8805" w:author="danupraset@gmail.com" w:date="2025-09-23T16:06:00Z">
              <w:r w:rsidRPr="009D22E9" w:rsidDel="00D20E1C">
                <w:rPr>
                  <w:rFonts w:ascii="Arial" w:hAnsi="Arial" w:cs="Arial"/>
                  <w:szCs w:val="20"/>
                  <w:lang w:val="en-SG"/>
                </w:rPr>
                <w:delText>Return error response to AXS and end.</w:delText>
              </w:r>
            </w:del>
          </w:p>
        </w:tc>
      </w:tr>
      <w:tr w:rsidR="009D22E9" w:rsidRPr="009D22E9" w:rsidDel="00D20E1C" w14:paraId="5C1D6E71" w14:textId="1BEDB1F0" w:rsidTr="009D22E9">
        <w:trPr>
          <w:del w:id="8806" w:author="danupraset@gmail.com" w:date="2025-09-23T16:06:00Z"/>
        </w:trPr>
        <w:tc>
          <w:tcPr>
            <w:tcW w:w="0" w:type="auto"/>
            <w:hideMark/>
          </w:tcPr>
          <w:p w14:paraId="2AE8799F" w14:textId="1F9CD763" w:rsidR="009D22E9" w:rsidRPr="009D22E9" w:rsidDel="00D20E1C" w:rsidRDefault="009D22E9" w:rsidP="009D22E9">
            <w:pPr>
              <w:rPr>
                <w:del w:id="8807" w:author="danupraset@gmail.com" w:date="2025-09-23T16:06:00Z"/>
                <w:rFonts w:ascii="Arial" w:hAnsi="Arial" w:cs="Arial"/>
                <w:szCs w:val="20"/>
                <w:lang w:val="en-SG"/>
              </w:rPr>
            </w:pPr>
            <w:del w:id="8808" w:author="danupraset@gmail.com" w:date="2025-09-23T16:06:00Z">
              <w:r w:rsidRPr="009D22E9" w:rsidDel="00D20E1C">
                <w:rPr>
                  <w:rFonts w:ascii="Arial" w:hAnsi="Arial" w:cs="Arial"/>
                  <w:szCs w:val="20"/>
                  <w:lang w:val="en-SG"/>
                </w:rPr>
                <w:delText>URA PG response ERR001 on first attempt</w:delText>
              </w:r>
            </w:del>
          </w:p>
        </w:tc>
        <w:tc>
          <w:tcPr>
            <w:tcW w:w="0" w:type="auto"/>
            <w:hideMark/>
          </w:tcPr>
          <w:p w14:paraId="338EA227" w14:textId="141A2946" w:rsidR="009D22E9" w:rsidRPr="009D22E9" w:rsidDel="00D20E1C" w:rsidRDefault="009D22E9" w:rsidP="009D22E9">
            <w:pPr>
              <w:rPr>
                <w:del w:id="8809" w:author="danupraset@gmail.com" w:date="2025-09-23T16:06:00Z"/>
                <w:rFonts w:ascii="Arial" w:hAnsi="Arial" w:cs="Arial"/>
                <w:szCs w:val="20"/>
                <w:lang w:val="en-SG"/>
              </w:rPr>
            </w:pPr>
            <w:del w:id="8810" w:author="danupraset@gmail.com" w:date="2025-09-23T16:06:00Z">
              <w:r w:rsidRPr="009D22E9" w:rsidDel="00D20E1C">
                <w:rPr>
                  <w:rFonts w:ascii="Arial" w:hAnsi="Arial" w:cs="Arial"/>
                  <w:szCs w:val="20"/>
                  <w:lang w:val="en-SG"/>
                </w:rPr>
                <w:delText>errCode = ERR001 and not yet retried</w:delText>
              </w:r>
            </w:del>
          </w:p>
        </w:tc>
        <w:tc>
          <w:tcPr>
            <w:tcW w:w="0" w:type="auto"/>
            <w:hideMark/>
          </w:tcPr>
          <w:p w14:paraId="01EF8066" w14:textId="12EFFDF1" w:rsidR="009D22E9" w:rsidRPr="009D22E9" w:rsidDel="00D20E1C" w:rsidRDefault="009D22E9" w:rsidP="009D22E9">
            <w:pPr>
              <w:rPr>
                <w:del w:id="8811" w:author="danupraset@gmail.com" w:date="2025-09-23T16:06:00Z"/>
                <w:rFonts w:ascii="Arial" w:hAnsi="Arial" w:cs="Arial"/>
                <w:szCs w:val="20"/>
                <w:lang w:val="en-SG"/>
              </w:rPr>
            </w:pPr>
            <w:del w:id="8812" w:author="danupraset@gmail.com" w:date="2025-09-23T16:06:00Z">
              <w:r w:rsidRPr="009D22E9" w:rsidDel="00D20E1C">
                <w:rPr>
                  <w:rFonts w:ascii="Arial" w:hAnsi="Arial" w:cs="Arial"/>
                  <w:szCs w:val="20"/>
                  <w:lang w:val="en-SG"/>
                </w:rPr>
                <w:delText>Wait 1 minute, retry once, then re-evaluate outcome.</w:delText>
              </w:r>
            </w:del>
          </w:p>
        </w:tc>
      </w:tr>
    </w:tbl>
    <w:p w14:paraId="445A09FC" w14:textId="08CFFE30" w:rsidR="00572E61" w:rsidDel="00D20E1C" w:rsidRDefault="00572E61" w:rsidP="009956B4">
      <w:pPr>
        <w:rPr>
          <w:del w:id="8813" w:author="danupraset@gmail.com" w:date="2025-09-23T16:06:00Z"/>
        </w:rPr>
      </w:pPr>
    </w:p>
    <w:p w14:paraId="5A847D3D" w14:textId="2E571B2E" w:rsidR="00572E61" w:rsidDel="00D20E1C" w:rsidRDefault="00572E61" w:rsidP="009956B4">
      <w:pPr>
        <w:rPr>
          <w:del w:id="8814" w:author="danupraset@gmail.com" w:date="2025-09-23T16:06:00Z"/>
        </w:rPr>
      </w:pPr>
    </w:p>
    <w:p w14:paraId="5CFBA66D" w14:textId="5EBA7FD6" w:rsidR="00572E61" w:rsidDel="00D20E1C" w:rsidRDefault="00572E61" w:rsidP="009956B4">
      <w:pPr>
        <w:rPr>
          <w:del w:id="8815" w:author="danupraset@gmail.com" w:date="2025-09-23T16:06:00Z"/>
        </w:rPr>
      </w:pPr>
    </w:p>
    <w:p w14:paraId="71C62179" w14:textId="33C72390" w:rsidR="00572E61" w:rsidDel="00D20E1C" w:rsidRDefault="00572E61" w:rsidP="009956B4">
      <w:pPr>
        <w:rPr>
          <w:del w:id="8816" w:author="danupraset@gmail.com" w:date="2025-09-23T16:06:00Z"/>
        </w:rPr>
      </w:pPr>
    </w:p>
    <w:p w14:paraId="4D7543FD" w14:textId="179C50B4" w:rsidR="00572E61" w:rsidDel="00D20E1C" w:rsidRDefault="009D22E9" w:rsidP="009D22E9">
      <w:pPr>
        <w:pStyle w:val="Heading4"/>
        <w:rPr>
          <w:del w:id="8817" w:author="danupraset@gmail.com" w:date="2025-09-23T16:06:00Z"/>
        </w:rPr>
      </w:pPr>
      <w:bookmarkStart w:id="8818" w:name="_Toc205889472"/>
      <w:del w:id="8819" w:author="danupraset@gmail.com" w:date="2025-09-23T16:06:00Z">
        <w:r w:rsidDel="00D20E1C">
          <w:delText>API Error Specification</w:delText>
        </w:r>
        <w:bookmarkEnd w:id="8818"/>
      </w:del>
    </w:p>
    <w:p w14:paraId="19F7D8D1" w14:textId="0072C230" w:rsidR="00572E61" w:rsidDel="00D20E1C" w:rsidRDefault="009D22E9" w:rsidP="009D22E9">
      <w:pPr>
        <w:pStyle w:val="Heading4"/>
        <w:numPr>
          <w:ilvl w:val="4"/>
          <w:numId w:val="5"/>
        </w:numPr>
        <w:ind w:left="1418"/>
        <w:rPr>
          <w:del w:id="8820" w:author="danupraset@gmail.com" w:date="2025-09-23T16:06:00Z"/>
        </w:rPr>
      </w:pPr>
      <w:bookmarkStart w:id="8821" w:name="_Toc205889473"/>
      <w:del w:id="8822" w:author="danupraset@gmail.com" w:date="2025-09-23T16:06:00Z">
        <w:r w:rsidDel="00D20E1C">
          <w:delText>AXS Payment transaction</w:delText>
        </w:r>
        <w:bookmarkEnd w:id="8821"/>
      </w:del>
    </w:p>
    <w:tbl>
      <w:tblPr>
        <w:tblStyle w:val="TableGrid"/>
        <w:tblW w:w="0" w:type="auto"/>
        <w:tblLook w:val="04A0" w:firstRow="1" w:lastRow="0" w:firstColumn="1" w:lastColumn="0" w:noHBand="0" w:noVBand="1"/>
      </w:tblPr>
      <w:tblGrid>
        <w:gridCol w:w="846"/>
        <w:gridCol w:w="2835"/>
      </w:tblGrid>
      <w:tr w:rsidR="009D22E9" w:rsidDel="00D20E1C" w14:paraId="7FBE1337" w14:textId="4ABC959F" w:rsidTr="00067035">
        <w:trPr>
          <w:del w:id="8823" w:author="danupraset@gmail.com" w:date="2025-09-23T16:06:00Z"/>
        </w:trPr>
        <w:tc>
          <w:tcPr>
            <w:tcW w:w="3681" w:type="dxa"/>
            <w:gridSpan w:val="2"/>
            <w:shd w:val="clear" w:color="auto" w:fill="F2F2F2" w:themeFill="background1" w:themeFillShade="F2"/>
          </w:tcPr>
          <w:p w14:paraId="608F97C4" w14:textId="353198B8" w:rsidR="009D22E9" w:rsidRPr="003755CB" w:rsidDel="00D20E1C" w:rsidRDefault="009D22E9" w:rsidP="00067035">
            <w:pPr>
              <w:jc w:val="center"/>
              <w:rPr>
                <w:del w:id="8824" w:author="danupraset@gmail.com" w:date="2025-09-23T16:06:00Z"/>
                <w:rFonts w:ascii="Arial" w:hAnsi="Arial" w:cs="Arial"/>
                <w:b/>
                <w:bCs/>
              </w:rPr>
            </w:pPr>
            <w:del w:id="8825" w:author="danupraset@gmail.com" w:date="2025-09-23T16:06:00Z">
              <w:r w:rsidRPr="003755CB" w:rsidDel="00D20E1C">
                <w:rPr>
                  <w:rFonts w:ascii="Arial" w:hAnsi="Arial" w:cs="Arial"/>
                  <w:b/>
                  <w:bCs/>
                </w:rPr>
                <w:delText>Error Code (For Fail Status)</w:delText>
              </w:r>
            </w:del>
          </w:p>
        </w:tc>
      </w:tr>
      <w:tr w:rsidR="009D22E9" w:rsidDel="00D20E1C" w14:paraId="3958A575" w14:textId="1C9B46B2" w:rsidTr="00067035">
        <w:trPr>
          <w:del w:id="8826" w:author="danupraset@gmail.com" w:date="2025-09-23T16:06:00Z"/>
        </w:trPr>
        <w:tc>
          <w:tcPr>
            <w:tcW w:w="846" w:type="dxa"/>
          </w:tcPr>
          <w:p w14:paraId="39F41D17" w14:textId="7DCEE940" w:rsidR="009D22E9" w:rsidRPr="003755CB" w:rsidDel="00D20E1C" w:rsidRDefault="009D22E9" w:rsidP="00067035">
            <w:pPr>
              <w:rPr>
                <w:del w:id="8827" w:author="danupraset@gmail.com" w:date="2025-09-23T16:06:00Z"/>
                <w:rFonts w:ascii="Arial" w:hAnsi="Arial" w:cs="Arial"/>
              </w:rPr>
            </w:pPr>
            <w:del w:id="8828" w:author="danupraset@gmail.com" w:date="2025-09-23T16:06:00Z">
              <w:r w:rsidRPr="003755CB" w:rsidDel="00D20E1C">
                <w:rPr>
                  <w:rFonts w:ascii="Arial" w:hAnsi="Arial" w:cs="Arial"/>
                </w:rPr>
                <w:delText>400</w:delText>
              </w:r>
            </w:del>
          </w:p>
        </w:tc>
        <w:tc>
          <w:tcPr>
            <w:tcW w:w="2835" w:type="dxa"/>
          </w:tcPr>
          <w:p w14:paraId="650CDBC9" w14:textId="2BB0117A" w:rsidR="009D22E9" w:rsidRPr="003755CB" w:rsidDel="00D20E1C" w:rsidRDefault="009D22E9" w:rsidP="00067035">
            <w:pPr>
              <w:rPr>
                <w:del w:id="8829" w:author="danupraset@gmail.com" w:date="2025-09-23T16:06:00Z"/>
                <w:rFonts w:ascii="Arial" w:hAnsi="Arial" w:cs="Arial"/>
              </w:rPr>
            </w:pPr>
            <w:del w:id="8830" w:author="danupraset@gmail.com" w:date="2025-09-23T16:06:00Z">
              <w:r w:rsidRPr="003755CB" w:rsidDel="00D20E1C">
                <w:rPr>
                  <w:rFonts w:ascii="Arial" w:hAnsi="Arial" w:cs="Arial"/>
                </w:rPr>
                <w:delText>Bad Request</w:delText>
              </w:r>
            </w:del>
          </w:p>
        </w:tc>
      </w:tr>
      <w:tr w:rsidR="009D22E9" w:rsidDel="00D20E1C" w14:paraId="001F82FE" w14:textId="2900D1AF" w:rsidTr="00067035">
        <w:trPr>
          <w:del w:id="8831" w:author="danupraset@gmail.com" w:date="2025-09-23T16:06:00Z"/>
        </w:trPr>
        <w:tc>
          <w:tcPr>
            <w:tcW w:w="846" w:type="dxa"/>
          </w:tcPr>
          <w:p w14:paraId="18D04183" w14:textId="24B93B6C" w:rsidR="009D22E9" w:rsidRPr="003755CB" w:rsidDel="00D20E1C" w:rsidRDefault="009D22E9" w:rsidP="00067035">
            <w:pPr>
              <w:rPr>
                <w:del w:id="8832" w:author="danupraset@gmail.com" w:date="2025-09-23T16:06:00Z"/>
                <w:rFonts w:ascii="Arial" w:hAnsi="Arial" w:cs="Arial"/>
              </w:rPr>
            </w:pPr>
            <w:del w:id="8833" w:author="danupraset@gmail.com" w:date="2025-09-23T16:06:00Z">
              <w:r w:rsidRPr="003755CB" w:rsidDel="00D20E1C">
                <w:rPr>
                  <w:rFonts w:ascii="Arial" w:hAnsi="Arial" w:cs="Arial"/>
                </w:rPr>
                <w:delText>401</w:delText>
              </w:r>
            </w:del>
          </w:p>
        </w:tc>
        <w:tc>
          <w:tcPr>
            <w:tcW w:w="2835" w:type="dxa"/>
          </w:tcPr>
          <w:p w14:paraId="086E076D" w14:textId="5C9A5D79" w:rsidR="009D22E9" w:rsidRPr="003755CB" w:rsidDel="00D20E1C" w:rsidRDefault="009D22E9" w:rsidP="00067035">
            <w:pPr>
              <w:rPr>
                <w:del w:id="8834" w:author="danupraset@gmail.com" w:date="2025-09-23T16:06:00Z"/>
                <w:rFonts w:ascii="Arial" w:hAnsi="Arial" w:cs="Arial"/>
              </w:rPr>
            </w:pPr>
            <w:del w:id="8835" w:author="danupraset@gmail.com" w:date="2025-09-23T16:06:00Z">
              <w:r w:rsidRPr="003755CB" w:rsidDel="00D20E1C">
                <w:rPr>
                  <w:rFonts w:ascii="Arial" w:hAnsi="Arial" w:cs="Arial"/>
                </w:rPr>
                <w:delText>Unauthorized</w:delText>
              </w:r>
            </w:del>
          </w:p>
        </w:tc>
      </w:tr>
      <w:tr w:rsidR="009D22E9" w:rsidDel="00D20E1C" w14:paraId="022B9821" w14:textId="16F4F829" w:rsidTr="00067035">
        <w:trPr>
          <w:del w:id="8836" w:author="danupraset@gmail.com" w:date="2025-09-23T16:06:00Z"/>
        </w:trPr>
        <w:tc>
          <w:tcPr>
            <w:tcW w:w="846" w:type="dxa"/>
          </w:tcPr>
          <w:p w14:paraId="53F10C0F" w14:textId="003CD23E" w:rsidR="009D22E9" w:rsidRPr="003755CB" w:rsidDel="00D20E1C" w:rsidRDefault="009D22E9" w:rsidP="00067035">
            <w:pPr>
              <w:rPr>
                <w:del w:id="8837" w:author="danupraset@gmail.com" w:date="2025-09-23T16:06:00Z"/>
                <w:rFonts w:ascii="Arial" w:hAnsi="Arial" w:cs="Arial"/>
              </w:rPr>
            </w:pPr>
            <w:del w:id="8838" w:author="danupraset@gmail.com" w:date="2025-09-23T16:06:00Z">
              <w:r w:rsidRPr="003755CB" w:rsidDel="00D20E1C">
                <w:rPr>
                  <w:rFonts w:ascii="Arial" w:hAnsi="Arial" w:cs="Arial"/>
                </w:rPr>
                <w:delText>500</w:delText>
              </w:r>
            </w:del>
          </w:p>
        </w:tc>
        <w:tc>
          <w:tcPr>
            <w:tcW w:w="2835" w:type="dxa"/>
          </w:tcPr>
          <w:p w14:paraId="616887B8" w14:textId="7CB3C0B6" w:rsidR="009D22E9" w:rsidRPr="003755CB" w:rsidDel="00D20E1C" w:rsidRDefault="009D22E9" w:rsidP="00067035">
            <w:pPr>
              <w:rPr>
                <w:del w:id="8839" w:author="danupraset@gmail.com" w:date="2025-09-23T16:06:00Z"/>
                <w:rFonts w:ascii="Arial" w:hAnsi="Arial" w:cs="Arial"/>
              </w:rPr>
            </w:pPr>
            <w:del w:id="8840" w:author="danupraset@gmail.com" w:date="2025-09-23T16:06:00Z">
              <w:r w:rsidRPr="003755CB" w:rsidDel="00D20E1C">
                <w:rPr>
                  <w:rFonts w:ascii="Arial" w:hAnsi="Arial" w:cs="Arial"/>
                </w:rPr>
                <w:delText>Internal Server Error</w:delText>
              </w:r>
            </w:del>
          </w:p>
        </w:tc>
      </w:tr>
    </w:tbl>
    <w:p w14:paraId="355D0C56" w14:textId="5BFCF075" w:rsidR="009D22E9" w:rsidRPr="009D22E9" w:rsidDel="00D20E1C" w:rsidRDefault="009D22E9" w:rsidP="009D22E9">
      <w:pPr>
        <w:pStyle w:val="Heading4"/>
        <w:numPr>
          <w:ilvl w:val="4"/>
          <w:numId w:val="5"/>
        </w:numPr>
        <w:ind w:left="1418"/>
        <w:rPr>
          <w:del w:id="8841" w:author="danupraset@gmail.com" w:date="2025-09-23T16:06:00Z"/>
        </w:rPr>
      </w:pPr>
      <w:bookmarkStart w:id="8842" w:name="_Toc205889474"/>
      <w:del w:id="8843" w:author="danupraset@gmail.com" w:date="2025-09-23T16:06:00Z">
        <w:r w:rsidDel="00D20E1C">
          <w:delText>URAPG Payment transaction from AXS</w:delText>
        </w:r>
        <w:bookmarkEnd w:id="8842"/>
      </w:del>
    </w:p>
    <w:tbl>
      <w:tblPr>
        <w:tblStyle w:val="TableGrid"/>
        <w:tblW w:w="0" w:type="auto"/>
        <w:tblLook w:val="04A0" w:firstRow="1" w:lastRow="0" w:firstColumn="1" w:lastColumn="0" w:noHBand="0" w:noVBand="1"/>
      </w:tblPr>
      <w:tblGrid>
        <w:gridCol w:w="972"/>
        <w:gridCol w:w="6536"/>
      </w:tblGrid>
      <w:tr w:rsidR="009D22E9" w:rsidDel="00D20E1C" w14:paraId="0C140183" w14:textId="211EA4F5" w:rsidTr="009D22E9">
        <w:trPr>
          <w:del w:id="8844" w:author="danupraset@gmail.com" w:date="2025-09-23T16:06:00Z"/>
        </w:trPr>
        <w:tc>
          <w:tcPr>
            <w:tcW w:w="7508" w:type="dxa"/>
            <w:gridSpan w:val="2"/>
            <w:shd w:val="clear" w:color="auto" w:fill="F2F2F2" w:themeFill="background1" w:themeFillShade="F2"/>
          </w:tcPr>
          <w:p w14:paraId="47791B2A" w14:textId="7FCE1C3F" w:rsidR="009D22E9" w:rsidRPr="003755CB" w:rsidDel="00D20E1C" w:rsidRDefault="009D22E9" w:rsidP="00067035">
            <w:pPr>
              <w:jc w:val="center"/>
              <w:rPr>
                <w:del w:id="8845" w:author="danupraset@gmail.com" w:date="2025-09-23T16:06:00Z"/>
                <w:rFonts w:ascii="Arial" w:hAnsi="Arial" w:cs="Arial"/>
                <w:b/>
                <w:bCs/>
              </w:rPr>
            </w:pPr>
            <w:del w:id="8846" w:author="danupraset@gmail.com" w:date="2025-09-23T16:06:00Z">
              <w:r w:rsidRPr="003755CB" w:rsidDel="00D20E1C">
                <w:rPr>
                  <w:rFonts w:ascii="Arial" w:hAnsi="Arial" w:cs="Arial"/>
                  <w:b/>
                  <w:bCs/>
                </w:rPr>
                <w:delText>Error Code (For Fail Status)</w:delText>
              </w:r>
            </w:del>
          </w:p>
        </w:tc>
      </w:tr>
      <w:tr w:rsidR="009D22E9" w:rsidDel="00D20E1C" w14:paraId="543B9C62" w14:textId="50A3B879" w:rsidTr="009D22E9">
        <w:trPr>
          <w:del w:id="8847" w:author="danupraset@gmail.com" w:date="2025-09-23T16:06:00Z"/>
        </w:trPr>
        <w:tc>
          <w:tcPr>
            <w:tcW w:w="972" w:type="dxa"/>
          </w:tcPr>
          <w:p w14:paraId="768ABD9A" w14:textId="52E24D74" w:rsidR="009D22E9" w:rsidRPr="003755CB" w:rsidDel="00D20E1C" w:rsidRDefault="009D22E9" w:rsidP="00067035">
            <w:pPr>
              <w:rPr>
                <w:del w:id="8848" w:author="danupraset@gmail.com" w:date="2025-09-23T16:06:00Z"/>
                <w:rFonts w:ascii="Arial" w:hAnsi="Arial" w:cs="Arial"/>
              </w:rPr>
            </w:pPr>
            <w:del w:id="8849" w:author="danupraset@gmail.com" w:date="2025-09-23T16:06:00Z">
              <w:r w:rsidDel="00D20E1C">
                <w:rPr>
                  <w:rFonts w:ascii="Arial" w:hAnsi="Arial" w:cs="Arial"/>
                </w:rPr>
                <w:delText>ERR001</w:delText>
              </w:r>
            </w:del>
          </w:p>
        </w:tc>
        <w:tc>
          <w:tcPr>
            <w:tcW w:w="6536" w:type="dxa"/>
          </w:tcPr>
          <w:p w14:paraId="4398B3EE" w14:textId="09DF2539" w:rsidR="009D22E9" w:rsidRPr="003755CB" w:rsidDel="00D20E1C" w:rsidRDefault="009D22E9" w:rsidP="00067035">
            <w:pPr>
              <w:rPr>
                <w:del w:id="8850" w:author="danupraset@gmail.com" w:date="2025-09-23T16:06:00Z"/>
                <w:rFonts w:ascii="Arial" w:hAnsi="Arial" w:cs="Arial"/>
              </w:rPr>
            </w:pPr>
            <w:del w:id="8851" w:author="danupraset@gmail.com" w:date="2025-09-23T16:06:00Z">
              <w:r w:rsidDel="00D20E1C">
                <w:rPr>
                  <w:rFonts w:ascii="Arial" w:hAnsi="Arial" w:cs="Arial"/>
                </w:rPr>
                <w:delText>Unexpected system error</w:delText>
              </w:r>
            </w:del>
          </w:p>
        </w:tc>
      </w:tr>
      <w:tr w:rsidR="009D22E9" w:rsidDel="00D20E1C" w14:paraId="5C998A55" w14:textId="4C060FFD" w:rsidTr="009D22E9">
        <w:trPr>
          <w:del w:id="8852" w:author="danupraset@gmail.com" w:date="2025-09-23T16:06:00Z"/>
        </w:trPr>
        <w:tc>
          <w:tcPr>
            <w:tcW w:w="972" w:type="dxa"/>
          </w:tcPr>
          <w:p w14:paraId="0DEB3D29" w14:textId="07DB1639" w:rsidR="009D22E9" w:rsidRPr="003755CB" w:rsidDel="00D20E1C" w:rsidRDefault="009D22E9" w:rsidP="00067035">
            <w:pPr>
              <w:rPr>
                <w:del w:id="8853" w:author="danupraset@gmail.com" w:date="2025-09-23T16:06:00Z"/>
                <w:rFonts w:ascii="Arial" w:hAnsi="Arial" w:cs="Arial"/>
              </w:rPr>
            </w:pPr>
            <w:del w:id="8854" w:author="danupraset@gmail.com" w:date="2025-09-23T16:06:00Z">
              <w:r w:rsidDel="00D20E1C">
                <w:rPr>
                  <w:rFonts w:ascii="Arial" w:hAnsi="Arial" w:cs="Arial"/>
                </w:rPr>
                <w:delText>ERR002</w:delText>
              </w:r>
            </w:del>
          </w:p>
        </w:tc>
        <w:tc>
          <w:tcPr>
            <w:tcW w:w="6536" w:type="dxa"/>
          </w:tcPr>
          <w:p w14:paraId="14961468" w14:textId="6CBA8ED2" w:rsidR="009D22E9" w:rsidRPr="003755CB" w:rsidDel="00D20E1C" w:rsidRDefault="009D22E9" w:rsidP="00067035">
            <w:pPr>
              <w:rPr>
                <w:del w:id="8855" w:author="danupraset@gmail.com" w:date="2025-09-23T16:06:00Z"/>
                <w:rFonts w:ascii="Arial" w:hAnsi="Arial" w:cs="Arial"/>
              </w:rPr>
            </w:pPr>
            <w:del w:id="8856" w:author="danupraset@gmail.com" w:date="2025-09-23T16:06:00Z">
              <w:r w:rsidRPr="009D22E9" w:rsidDel="00D20E1C">
                <w:rPr>
                  <w:rFonts w:ascii="Arial" w:hAnsi="Arial" w:cs="Arial"/>
                </w:rPr>
                <w:delText>All Fields are Mandatory</w:delText>
              </w:r>
            </w:del>
          </w:p>
        </w:tc>
      </w:tr>
      <w:tr w:rsidR="009D22E9" w:rsidDel="00D20E1C" w14:paraId="204E55FC" w14:textId="3A36825C" w:rsidTr="009D22E9">
        <w:trPr>
          <w:del w:id="8857" w:author="danupraset@gmail.com" w:date="2025-09-23T16:06:00Z"/>
        </w:trPr>
        <w:tc>
          <w:tcPr>
            <w:tcW w:w="972" w:type="dxa"/>
          </w:tcPr>
          <w:p w14:paraId="095CD3B2" w14:textId="62CE197C" w:rsidR="009D22E9" w:rsidRPr="003755CB" w:rsidDel="00D20E1C" w:rsidRDefault="009D22E9" w:rsidP="00067035">
            <w:pPr>
              <w:rPr>
                <w:del w:id="8858" w:author="danupraset@gmail.com" w:date="2025-09-23T16:06:00Z"/>
                <w:rFonts w:ascii="Arial" w:hAnsi="Arial" w:cs="Arial"/>
              </w:rPr>
            </w:pPr>
            <w:del w:id="8859" w:author="danupraset@gmail.com" w:date="2025-09-23T16:06:00Z">
              <w:r w:rsidDel="00D20E1C">
                <w:rPr>
                  <w:rFonts w:ascii="Arial" w:hAnsi="Arial" w:cs="Arial"/>
                </w:rPr>
                <w:delText>ERR003</w:delText>
              </w:r>
            </w:del>
          </w:p>
        </w:tc>
        <w:tc>
          <w:tcPr>
            <w:tcW w:w="6536" w:type="dxa"/>
          </w:tcPr>
          <w:p w14:paraId="49320DF5" w14:textId="59AC188B" w:rsidR="009D22E9" w:rsidRPr="003755CB" w:rsidDel="00D20E1C" w:rsidRDefault="009D22E9" w:rsidP="00067035">
            <w:pPr>
              <w:rPr>
                <w:del w:id="8860" w:author="danupraset@gmail.com" w:date="2025-09-23T16:06:00Z"/>
                <w:rFonts w:ascii="Arial" w:hAnsi="Arial" w:cs="Arial"/>
              </w:rPr>
            </w:pPr>
            <w:del w:id="8861" w:author="danupraset@gmail.com" w:date="2025-09-23T16:06:00Z">
              <w:r w:rsidRPr="009D22E9" w:rsidDel="00D20E1C">
                <w:rPr>
                  <w:rFonts w:ascii="Arial" w:hAnsi="Arial" w:cs="Arial"/>
                </w:rPr>
                <w:delText xml:space="preserve">Data Type are </w:delText>
              </w:r>
              <w:r w:rsidDel="00D20E1C">
                <w:rPr>
                  <w:rFonts w:ascii="Arial" w:hAnsi="Arial" w:cs="Arial"/>
                </w:rPr>
                <w:delText>IN</w:delText>
              </w:r>
              <w:r w:rsidRPr="009D22E9" w:rsidDel="00D20E1C">
                <w:rPr>
                  <w:rFonts w:ascii="Arial" w:hAnsi="Arial" w:cs="Arial"/>
                </w:rPr>
                <w:delText>correct and exceed max length</w:delText>
              </w:r>
            </w:del>
          </w:p>
        </w:tc>
      </w:tr>
      <w:tr w:rsidR="009D22E9" w:rsidDel="00D20E1C" w14:paraId="5414D13F" w14:textId="5EB999A1" w:rsidTr="009D22E9">
        <w:trPr>
          <w:del w:id="8862" w:author="danupraset@gmail.com" w:date="2025-09-23T16:06:00Z"/>
        </w:trPr>
        <w:tc>
          <w:tcPr>
            <w:tcW w:w="972" w:type="dxa"/>
          </w:tcPr>
          <w:p w14:paraId="6345D39E" w14:textId="57211781" w:rsidR="009D22E9" w:rsidDel="00D20E1C" w:rsidRDefault="009D22E9" w:rsidP="00067035">
            <w:pPr>
              <w:rPr>
                <w:del w:id="8863" w:author="danupraset@gmail.com" w:date="2025-09-23T16:06:00Z"/>
                <w:rFonts w:ascii="Arial" w:hAnsi="Arial" w:cs="Arial"/>
              </w:rPr>
            </w:pPr>
            <w:del w:id="8864" w:author="danupraset@gmail.com" w:date="2025-09-23T16:06:00Z">
              <w:r w:rsidDel="00D20E1C">
                <w:rPr>
                  <w:rFonts w:ascii="Arial" w:hAnsi="Arial" w:cs="Arial"/>
                </w:rPr>
                <w:delText>ERR004</w:delText>
              </w:r>
            </w:del>
          </w:p>
        </w:tc>
        <w:tc>
          <w:tcPr>
            <w:tcW w:w="6536" w:type="dxa"/>
          </w:tcPr>
          <w:p w14:paraId="08D4502F" w14:textId="3EA518EA" w:rsidR="009D22E9" w:rsidRPr="003755CB" w:rsidDel="00D20E1C" w:rsidRDefault="009D22E9" w:rsidP="00067035">
            <w:pPr>
              <w:rPr>
                <w:del w:id="8865" w:author="danupraset@gmail.com" w:date="2025-09-23T16:06:00Z"/>
                <w:rFonts w:ascii="Arial" w:hAnsi="Arial" w:cs="Arial"/>
              </w:rPr>
            </w:pPr>
            <w:del w:id="8866" w:author="danupraset@gmail.com" w:date="2025-09-23T16:06:00Z">
              <w:r w:rsidRPr="009D22E9" w:rsidDel="00D20E1C">
                <w:rPr>
                  <w:rFonts w:ascii="Arial" w:hAnsi="Arial" w:cs="Arial"/>
                </w:rPr>
                <w:delText>txnDate is incorrect format</w:delText>
              </w:r>
            </w:del>
          </w:p>
        </w:tc>
      </w:tr>
      <w:tr w:rsidR="009D22E9" w:rsidDel="00D20E1C" w14:paraId="401AC427" w14:textId="2408EC71" w:rsidTr="009D22E9">
        <w:trPr>
          <w:del w:id="8867" w:author="danupraset@gmail.com" w:date="2025-09-23T16:06:00Z"/>
        </w:trPr>
        <w:tc>
          <w:tcPr>
            <w:tcW w:w="972" w:type="dxa"/>
          </w:tcPr>
          <w:p w14:paraId="50A2A8A3" w14:textId="03E1BDB5" w:rsidR="009D22E9" w:rsidDel="00D20E1C" w:rsidRDefault="009D22E9" w:rsidP="00067035">
            <w:pPr>
              <w:rPr>
                <w:del w:id="8868" w:author="danupraset@gmail.com" w:date="2025-09-23T16:06:00Z"/>
                <w:rFonts w:ascii="Arial" w:hAnsi="Arial" w:cs="Arial"/>
              </w:rPr>
            </w:pPr>
            <w:del w:id="8869" w:author="danupraset@gmail.com" w:date="2025-09-23T16:06:00Z">
              <w:r w:rsidDel="00D20E1C">
                <w:rPr>
                  <w:rFonts w:ascii="Arial" w:hAnsi="Arial" w:cs="Arial"/>
                </w:rPr>
                <w:delText>ERR005</w:delText>
              </w:r>
            </w:del>
          </w:p>
        </w:tc>
        <w:tc>
          <w:tcPr>
            <w:tcW w:w="6536" w:type="dxa"/>
          </w:tcPr>
          <w:p w14:paraId="0B2C5DE5" w14:textId="622AEE68" w:rsidR="009D22E9" w:rsidRPr="003755CB" w:rsidDel="00D20E1C" w:rsidRDefault="009D22E9" w:rsidP="00067035">
            <w:pPr>
              <w:rPr>
                <w:del w:id="8870" w:author="danupraset@gmail.com" w:date="2025-09-23T16:06:00Z"/>
                <w:rFonts w:ascii="Arial" w:hAnsi="Arial" w:cs="Arial"/>
              </w:rPr>
            </w:pPr>
            <w:del w:id="8871" w:author="danupraset@gmail.com" w:date="2025-09-23T16:06:00Z">
              <w:r w:rsidRPr="009D22E9" w:rsidDel="00D20E1C">
                <w:rPr>
                  <w:rFonts w:ascii="Arial" w:hAnsi="Arial" w:cs="Arial"/>
                </w:rPr>
                <w:delText>TotalProductPrice</w:delText>
              </w:r>
              <w:r w:rsidDel="00D20E1C">
                <w:rPr>
                  <w:rFonts w:ascii="Arial" w:hAnsi="Arial" w:cs="Arial"/>
                </w:rPr>
                <w:delText xml:space="preserve"> not correct</w:delText>
              </w:r>
            </w:del>
          </w:p>
        </w:tc>
      </w:tr>
      <w:tr w:rsidR="009D22E9" w:rsidDel="00D20E1C" w14:paraId="24C156A5" w14:textId="02998C75" w:rsidTr="009D22E9">
        <w:trPr>
          <w:del w:id="8872" w:author="danupraset@gmail.com" w:date="2025-09-23T16:06:00Z"/>
        </w:trPr>
        <w:tc>
          <w:tcPr>
            <w:tcW w:w="972" w:type="dxa"/>
          </w:tcPr>
          <w:p w14:paraId="44E0D8CB" w14:textId="51FFDDC3" w:rsidR="009D22E9" w:rsidDel="00D20E1C" w:rsidRDefault="009D22E9" w:rsidP="00067035">
            <w:pPr>
              <w:rPr>
                <w:del w:id="8873" w:author="danupraset@gmail.com" w:date="2025-09-23T16:06:00Z"/>
                <w:rFonts w:ascii="Arial" w:hAnsi="Arial" w:cs="Arial"/>
              </w:rPr>
            </w:pPr>
            <w:del w:id="8874" w:author="danupraset@gmail.com" w:date="2025-09-23T16:06:00Z">
              <w:r w:rsidDel="00D20E1C">
                <w:rPr>
                  <w:rFonts w:ascii="Arial" w:hAnsi="Arial" w:cs="Arial"/>
                </w:rPr>
                <w:delText>ERR006</w:delText>
              </w:r>
            </w:del>
          </w:p>
        </w:tc>
        <w:tc>
          <w:tcPr>
            <w:tcW w:w="6536" w:type="dxa"/>
          </w:tcPr>
          <w:p w14:paraId="00E9CF46" w14:textId="2B3DF2D5" w:rsidR="009D22E9" w:rsidRPr="003755CB" w:rsidDel="00D20E1C" w:rsidRDefault="009D22E9" w:rsidP="00067035">
            <w:pPr>
              <w:rPr>
                <w:del w:id="8875" w:author="danupraset@gmail.com" w:date="2025-09-23T16:06:00Z"/>
                <w:rFonts w:ascii="Arial" w:hAnsi="Arial" w:cs="Arial"/>
              </w:rPr>
            </w:pPr>
            <w:del w:id="8876" w:author="danupraset@gmail.com" w:date="2025-09-23T16:06:00Z">
              <w:r w:rsidRPr="009D22E9" w:rsidDel="00D20E1C">
                <w:rPr>
                  <w:rFonts w:ascii="Arial" w:hAnsi="Arial" w:cs="Arial"/>
                </w:rPr>
                <w:delText xml:space="preserve">totalProductPrice in the txnDetails Array </w:delText>
              </w:r>
              <w:r w:rsidDel="00D20E1C">
                <w:rPr>
                  <w:rFonts w:ascii="Arial" w:hAnsi="Arial" w:cs="Arial"/>
                </w:rPr>
                <w:delText>not</w:delText>
              </w:r>
              <w:r w:rsidRPr="009D22E9" w:rsidDel="00D20E1C">
                <w:rPr>
                  <w:rFonts w:ascii="Arial" w:hAnsi="Arial" w:cs="Arial"/>
                </w:rPr>
                <w:delText xml:space="preserve"> equal to amountPayable</w:delText>
              </w:r>
            </w:del>
          </w:p>
        </w:tc>
      </w:tr>
    </w:tbl>
    <w:p w14:paraId="0D2A1914" w14:textId="2A16111E" w:rsidR="00572E61" w:rsidDel="00D20E1C" w:rsidRDefault="00E5182E">
      <w:pPr>
        <w:pStyle w:val="Heading3"/>
        <w:tabs>
          <w:tab w:val="left" w:pos="4395"/>
        </w:tabs>
        <w:ind w:left="6804" w:hanging="4252"/>
        <w:rPr>
          <w:del w:id="8877" w:author="danupraset@gmail.com" w:date="2025-09-23T16:06:00Z"/>
        </w:rPr>
        <w:pPrChange w:id="8878" w:author="danupraset@gmail.com" w:date="2025-11-11T17:14:00Z">
          <w:pPr/>
        </w:pPrChange>
      </w:pPr>
      <w:ins w:id="8879" w:author="MUBIYARTO WIBISONO" w:date="2025-11-11T17:39:00Z">
        <w:del w:id="8880" w:author="danupraset@gmail.com" w:date="2025-11-11T17:14:00Z">
          <w:r w:rsidDel="00C810EC">
            <w:lastRenderedPageBreak/>
            <w:delText>C</w:delText>
          </w:r>
        </w:del>
      </w:ins>
    </w:p>
    <w:p w14:paraId="5760E376" w14:textId="4A038A94" w:rsidR="00572E61" w:rsidDel="00D20E1C" w:rsidRDefault="00572E61">
      <w:pPr>
        <w:pStyle w:val="Heading3"/>
        <w:tabs>
          <w:tab w:val="left" w:pos="4395"/>
        </w:tabs>
        <w:ind w:left="6804" w:hanging="4252"/>
        <w:rPr>
          <w:del w:id="8881" w:author="danupraset@gmail.com" w:date="2025-09-23T16:06:00Z"/>
        </w:rPr>
        <w:pPrChange w:id="8882" w:author="danupraset@gmail.com" w:date="2025-11-11T17:14:00Z">
          <w:pPr/>
        </w:pPrChange>
      </w:pPr>
    </w:p>
    <w:p w14:paraId="7C2FBEE6" w14:textId="04E8209E" w:rsidR="00572E61" w:rsidDel="00D20E1C" w:rsidRDefault="00572E61">
      <w:pPr>
        <w:pStyle w:val="Heading3"/>
        <w:tabs>
          <w:tab w:val="left" w:pos="4395"/>
        </w:tabs>
        <w:ind w:left="6804" w:hanging="4252"/>
        <w:rPr>
          <w:del w:id="8883" w:author="danupraset@gmail.com" w:date="2025-09-23T16:06:00Z"/>
        </w:rPr>
        <w:pPrChange w:id="8884" w:author="danupraset@gmail.com" w:date="2025-11-11T17:14:00Z">
          <w:pPr/>
        </w:pPrChange>
      </w:pPr>
    </w:p>
    <w:p w14:paraId="080B41B7" w14:textId="58380080" w:rsidR="00572E61" w:rsidDel="00D20E1C" w:rsidRDefault="00572E61">
      <w:pPr>
        <w:pStyle w:val="Heading3"/>
        <w:tabs>
          <w:tab w:val="left" w:pos="4395"/>
        </w:tabs>
        <w:ind w:left="6804" w:hanging="4252"/>
        <w:rPr>
          <w:del w:id="8885" w:author="danupraset@gmail.com" w:date="2025-09-23T16:06:00Z"/>
        </w:rPr>
        <w:pPrChange w:id="8886" w:author="danupraset@gmail.com" w:date="2025-11-11T17:14:00Z">
          <w:pPr/>
        </w:pPrChange>
      </w:pPr>
    </w:p>
    <w:p w14:paraId="037CB51F" w14:textId="2B9B7B19" w:rsidR="00572E61" w:rsidDel="00C810EC" w:rsidRDefault="00572E61">
      <w:pPr>
        <w:pStyle w:val="Heading3"/>
        <w:tabs>
          <w:tab w:val="left" w:pos="4395"/>
        </w:tabs>
        <w:ind w:left="6804" w:hanging="4252"/>
        <w:rPr>
          <w:del w:id="8887" w:author="danupraset@gmail.com" w:date="2025-11-11T17:14:00Z"/>
        </w:rPr>
        <w:pPrChange w:id="8888" w:author="danupraset@gmail.com" w:date="2025-11-11T17:14:00Z">
          <w:pPr/>
        </w:pPrChange>
      </w:pPr>
    </w:p>
    <w:p w14:paraId="5BE926A7" w14:textId="06CE47B3" w:rsidR="00572E61" w:rsidDel="00C810EC" w:rsidRDefault="00572E61">
      <w:pPr>
        <w:pStyle w:val="Heading3"/>
        <w:tabs>
          <w:tab w:val="left" w:pos="4395"/>
        </w:tabs>
        <w:ind w:left="6804" w:hanging="4252"/>
        <w:rPr>
          <w:del w:id="8889" w:author="danupraset@gmail.com" w:date="2025-11-11T17:14:00Z"/>
        </w:rPr>
        <w:pPrChange w:id="8890" w:author="danupraset@gmail.com" w:date="2025-11-11T17:14:00Z">
          <w:pPr/>
        </w:pPrChange>
      </w:pPr>
    </w:p>
    <w:p w14:paraId="3C8D1F68" w14:textId="32A15ACC" w:rsidR="00572E61" w:rsidDel="00C810EC" w:rsidRDefault="00572E61">
      <w:pPr>
        <w:pStyle w:val="Heading3"/>
        <w:tabs>
          <w:tab w:val="left" w:pos="4395"/>
        </w:tabs>
        <w:ind w:left="6804" w:hanging="4252"/>
        <w:rPr>
          <w:del w:id="8891" w:author="danupraset@gmail.com" w:date="2025-11-11T17:14:00Z"/>
        </w:rPr>
        <w:pPrChange w:id="8892" w:author="danupraset@gmail.com" w:date="2025-11-11T17:14:00Z">
          <w:pPr/>
        </w:pPrChange>
      </w:pPr>
    </w:p>
    <w:p w14:paraId="0924A99E" w14:textId="7325037F" w:rsidR="00572E61" w:rsidDel="00C810EC" w:rsidRDefault="00572E61">
      <w:pPr>
        <w:pStyle w:val="Heading3"/>
        <w:tabs>
          <w:tab w:val="left" w:pos="4395"/>
        </w:tabs>
        <w:ind w:left="6804" w:hanging="4252"/>
        <w:rPr>
          <w:del w:id="8893" w:author="danupraset@gmail.com" w:date="2025-11-11T17:14:00Z"/>
        </w:rPr>
        <w:pPrChange w:id="8894" w:author="danupraset@gmail.com" w:date="2025-11-11T17:14:00Z">
          <w:pPr/>
        </w:pPrChange>
      </w:pPr>
    </w:p>
    <w:p w14:paraId="341609D5" w14:textId="77777777" w:rsidR="00572E61" w:rsidDel="00E14532" w:rsidRDefault="00572E61">
      <w:pPr>
        <w:pStyle w:val="Heading3"/>
        <w:tabs>
          <w:tab w:val="left" w:pos="4395"/>
        </w:tabs>
        <w:ind w:left="6804" w:hanging="4252"/>
        <w:rPr>
          <w:del w:id="8895" w:author="danupraset@gmail.com" w:date="2025-09-23T16:09:00Z"/>
        </w:rPr>
        <w:pPrChange w:id="8896" w:author="danupraset@gmail.com" w:date="2025-11-11T17:14:00Z">
          <w:pPr/>
        </w:pPrChange>
      </w:pPr>
    </w:p>
    <w:p w14:paraId="7DABD8FE" w14:textId="77777777" w:rsidR="00572E61" w:rsidDel="00E14532" w:rsidRDefault="00572E61">
      <w:pPr>
        <w:pStyle w:val="Heading3"/>
        <w:tabs>
          <w:tab w:val="left" w:pos="4395"/>
        </w:tabs>
        <w:ind w:left="6804" w:hanging="4252"/>
        <w:rPr>
          <w:del w:id="8897" w:author="danupraset@gmail.com" w:date="2025-09-23T16:09:00Z"/>
        </w:rPr>
        <w:pPrChange w:id="8898" w:author="danupraset@gmail.com" w:date="2025-11-11T17:14:00Z">
          <w:pPr/>
        </w:pPrChange>
      </w:pPr>
    </w:p>
    <w:p w14:paraId="3498ED42" w14:textId="77777777" w:rsidR="009E1CAD" w:rsidDel="00E14532" w:rsidRDefault="009E1CAD">
      <w:pPr>
        <w:pStyle w:val="Heading3"/>
        <w:tabs>
          <w:tab w:val="left" w:pos="4395"/>
        </w:tabs>
        <w:ind w:left="6804" w:hanging="4252"/>
        <w:rPr>
          <w:del w:id="8899" w:author="danupraset@gmail.com" w:date="2025-09-23T16:09:00Z"/>
        </w:rPr>
        <w:pPrChange w:id="8900" w:author="danupraset@gmail.com" w:date="2025-11-11T17:14:00Z">
          <w:pPr/>
        </w:pPrChange>
      </w:pPr>
    </w:p>
    <w:p w14:paraId="595C9807" w14:textId="77777777" w:rsidR="009E1CAD" w:rsidDel="00E14532" w:rsidRDefault="009E1CAD">
      <w:pPr>
        <w:pStyle w:val="Heading3"/>
        <w:tabs>
          <w:tab w:val="left" w:pos="4395"/>
        </w:tabs>
        <w:ind w:left="6804" w:hanging="4252"/>
        <w:rPr>
          <w:del w:id="8901" w:author="danupraset@gmail.com" w:date="2025-09-23T16:09:00Z"/>
        </w:rPr>
        <w:pPrChange w:id="8902" w:author="danupraset@gmail.com" w:date="2025-11-11T17:14:00Z">
          <w:pPr/>
        </w:pPrChange>
      </w:pPr>
    </w:p>
    <w:p w14:paraId="6D70E4AF" w14:textId="77777777" w:rsidR="009E1CAD" w:rsidDel="00E14532" w:rsidRDefault="009E1CAD">
      <w:pPr>
        <w:pStyle w:val="Heading3"/>
        <w:tabs>
          <w:tab w:val="left" w:pos="4395"/>
        </w:tabs>
        <w:ind w:left="6804" w:hanging="4252"/>
        <w:rPr>
          <w:del w:id="8903" w:author="danupraset@gmail.com" w:date="2025-09-23T16:09:00Z"/>
        </w:rPr>
        <w:pPrChange w:id="8904" w:author="danupraset@gmail.com" w:date="2025-11-11T17:14:00Z">
          <w:pPr/>
        </w:pPrChange>
      </w:pPr>
    </w:p>
    <w:p w14:paraId="2BEBA7A5" w14:textId="77777777" w:rsidR="009E1CAD" w:rsidDel="00E14532" w:rsidRDefault="009E1CAD">
      <w:pPr>
        <w:pStyle w:val="Heading3"/>
        <w:tabs>
          <w:tab w:val="left" w:pos="4395"/>
        </w:tabs>
        <w:ind w:left="6804" w:hanging="4252"/>
        <w:rPr>
          <w:del w:id="8905" w:author="danupraset@gmail.com" w:date="2025-09-23T16:09:00Z"/>
        </w:rPr>
        <w:pPrChange w:id="8906" w:author="danupraset@gmail.com" w:date="2025-11-11T17:14:00Z">
          <w:pPr/>
        </w:pPrChange>
      </w:pPr>
    </w:p>
    <w:p w14:paraId="1AD4B1C1" w14:textId="77777777" w:rsidR="009E1CAD" w:rsidDel="00E14532" w:rsidRDefault="009E1CAD">
      <w:pPr>
        <w:pStyle w:val="Heading3"/>
        <w:tabs>
          <w:tab w:val="left" w:pos="4395"/>
        </w:tabs>
        <w:ind w:left="6804" w:hanging="4252"/>
        <w:rPr>
          <w:del w:id="8907" w:author="danupraset@gmail.com" w:date="2025-09-23T16:09:00Z"/>
        </w:rPr>
        <w:pPrChange w:id="8908" w:author="danupraset@gmail.com" w:date="2025-11-11T17:14:00Z">
          <w:pPr/>
        </w:pPrChange>
      </w:pPr>
    </w:p>
    <w:p w14:paraId="4E824347" w14:textId="77777777" w:rsidR="009E1CAD" w:rsidDel="00E14532" w:rsidRDefault="009E1CAD">
      <w:pPr>
        <w:pStyle w:val="Heading3"/>
        <w:tabs>
          <w:tab w:val="left" w:pos="4395"/>
        </w:tabs>
        <w:ind w:left="6804" w:hanging="4252"/>
        <w:rPr>
          <w:del w:id="8909" w:author="danupraset@gmail.com" w:date="2025-09-23T16:09:00Z"/>
        </w:rPr>
        <w:pPrChange w:id="8910" w:author="danupraset@gmail.com" w:date="2025-11-11T17:14:00Z">
          <w:pPr/>
        </w:pPrChange>
      </w:pPr>
    </w:p>
    <w:p w14:paraId="39EDF410" w14:textId="77777777" w:rsidR="009E1CAD" w:rsidDel="00E14532" w:rsidRDefault="009E1CAD">
      <w:pPr>
        <w:pStyle w:val="Heading3"/>
        <w:tabs>
          <w:tab w:val="left" w:pos="4395"/>
        </w:tabs>
        <w:ind w:left="6804" w:hanging="4252"/>
        <w:rPr>
          <w:del w:id="8911" w:author="danupraset@gmail.com" w:date="2025-09-23T16:09:00Z"/>
        </w:rPr>
        <w:pPrChange w:id="8912" w:author="danupraset@gmail.com" w:date="2025-11-11T17:14:00Z">
          <w:pPr/>
        </w:pPrChange>
      </w:pPr>
    </w:p>
    <w:p w14:paraId="655BEDDC" w14:textId="77777777" w:rsidR="009E1CAD" w:rsidDel="00E14532" w:rsidRDefault="009E1CAD">
      <w:pPr>
        <w:pStyle w:val="Heading3"/>
        <w:tabs>
          <w:tab w:val="left" w:pos="4395"/>
        </w:tabs>
        <w:ind w:left="6804" w:hanging="4252"/>
        <w:rPr>
          <w:del w:id="8913" w:author="danupraset@gmail.com" w:date="2025-09-23T16:09:00Z"/>
        </w:rPr>
        <w:pPrChange w:id="8914" w:author="danupraset@gmail.com" w:date="2025-11-11T17:14:00Z">
          <w:pPr/>
        </w:pPrChange>
      </w:pPr>
    </w:p>
    <w:p w14:paraId="0FF4F5C1" w14:textId="77777777" w:rsidR="009E1CAD" w:rsidDel="00E14532" w:rsidRDefault="009E1CAD">
      <w:pPr>
        <w:pStyle w:val="Heading3"/>
        <w:tabs>
          <w:tab w:val="left" w:pos="4395"/>
        </w:tabs>
        <w:ind w:left="6804" w:hanging="4252"/>
        <w:rPr>
          <w:del w:id="8915" w:author="danupraset@gmail.com" w:date="2025-09-23T16:09:00Z"/>
        </w:rPr>
        <w:pPrChange w:id="8916" w:author="danupraset@gmail.com" w:date="2025-11-11T17:14:00Z">
          <w:pPr/>
        </w:pPrChange>
      </w:pPr>
    </w:p>
    <w:p w14:paraId="528A4D18" w14:textId="77777777" w:rsidR="009E1CAD" w:rsidDel="00E14532" w:rsidRDefault="009E1CAD">
      <w:pPr>
        <w:pStyle w:val="Heading3"/>
        <w:tabs>
          <w:tab w:val="left" w:pos="4395"/>
        </w:tabs>
        <w:ind w:left="6804" w:hanging="4252"/>
        <w:rPr>
          <w:del w:id="8917" w:author="danupraset@gmail.com" w:date="2025-09-23T16:09:00Z"/>
        </w:rPr>
        <w:pPrChange w:id="8918" w:author="danupraset@gmail.com" w:date="2025-11-11T17:14:00Z">
          <w:pPr/>
        </w:pPrChange>
      </w:pPr>
    </w:p>
    <w:p w14:paraId="40347F11" w14:textId="77777777" w:rsidR="009E1CAD" w:rsidDel="00E14532" w:rsidRDefault="009E1CAD">
      <w:pPr>
        <w:pStyle w:val="Heading3"/>
        <w:tabs>
          <w:tab w:val="left" w:pos="4395"/>
        </w:tabs>
        <w:ind w:left="6804" w:hanging="4252"/>
        <w:rPr>
          <w:del w:id="8919" w:author="danupraset@gmail.com" w:date="2025-09-23T16:09:00Z"/>
        </w:rPr>
        <w:pPrChange w:id="8920" w:author="danupraset@gmail.com" w:date="2025-11-11T17:14:00Z">
          <w:pPr/>
        </w:pPrChange>
      </w:pPr>
    </w:p>
    <w:p w14:paraId="237C7EDF" w14:textId="77777777" w:rsidR="009E1CAD" w:rsidDel="00E14532" w:rsidRDefault="009E1CAD">
      <w:pPr>
        <w:pStyle w:val="Heading3"/>
        <w:tabs>
          <w:tab w:val="left" w:pos="4395"/>
        </w:tabs>
        <w:ind w:left="6804" w:hanging="4252"/>
        <w:rPr>
          <w:del w:id="8921" w:author="danupraset@gmail.com" w:date="2025-09-23T16:09:00Z"/>
        </w:rPr>
        <w:pPrChange w:id="8922" w:author="danupraset@gmail.com" w:date="2025-11-11T17:14:00Z">
          <w:pPr/>
        </w:pPrChange>
      </w:pPr>
    </w:p>
    <w:p w14:paraId="1C725191" w14:textId="77777777" w:rsidR="009E1CAD" w:rsidDel="00E14532" w:rsidRDefault="009E1CAD">
      <w:pPr>
        <w:pStyle w:val="Heading3"/>
        <w:tabs>
          <w:tab w:val="left" w:pos="4395"/>
        </w:tabs>
        <w:ind w:left="6804" w:hanging="4252"/>
        <w:rPr>
          <w:del w:id="8923" w:author="danupraset@gmail.com" w:date="2025-09-23T16:09:00Z"/>
        </w:rPr>
        <w:pPrChange w:id="8924" w:author="danupraset@gmail.com" w:date="2025-11-11T17:14:00Z">
          <w:pPr/>
        </w:pPrChange>
      </w:pPr>
    </w:p>
    <w:p w14:paraId="3E0CB21E" w14:textId="77777777" w:rsidR="009E1CAD" w:rsidDel="00E14532" w:rsidRDefault="009E1CAD">
      <w:pPr>
        <w:pStyle w:val="Heading3"/>
        <w:tabs>
          <w:tab w:val="left" w:pos="4395"/>
        </w:tabs>
        <w:ind w:left="6804" w:hanging="4252"/>
        <w:rPr>
          <w:del w:id="8925" w:author="danupraset@gmail.com" w:date="2025-09-23T16:09:00Z"/>
        </w:rPr>
        <w:pPrChange w:id="8926" w:author="danupraset@gmail.com" w:date="2025-11-11T17:14:00Z">
          <w:pPr/>
        </w:pPrChange>
      </w:pPr>
    </w:p>
    <w:p w14:paraId="657845E7" w14:textId="77777777" w:rsidR="009E1CAD" w:rsidDel="00E14532" w:rsidRDefault="009E1CAD">
      <w:pPr>
        <w:pStyle w:val="Heading3"/>
        <w:tabs>
          <w:tab w:val="left" w:pos="4395"/>
        </w:tabs>
        <w:ind w:left="6804" w:hanging="4252"/>
        <w:rPr>
          <w:del w:id="8927" w:author="danupraset@gmail.com" w:date="2025-09-23T16:09:00Z"/>
        </w:rPr>
        <w:pPrChange w:id="8928" w:author="danupraset@gmail.com" w:date="2025-11-11T17:14:00Z">
          <w:pPr/>
        </w:pPrChange>
      </w:pPr>
    </w:p>
    <w:p w14:paraId="7D62133E" w14:textId="77777777" w:rsidR="009E1CAD" w:rsidDel="00E14532" w:rsidRDefault="009E1CAD">
      <w:pPr>
        <w:pStyle w:val="Heading3"/>
        <w:tabs>
          <w:tab w:val="left" w:pos="4395"/>
        </w:tabs>
        <w:ind w:left="6804" w:hanging="4252"/>
        <w:rPr>
          <w:del w:id="8929" w:author="danupraset@gmail.com" w:date="2025-09-23T16:09:00Z"/>
        </w:rPr>
        <w:pPrChange w:id="8930" w:author="danupraset@gmail.com" w:date="2025-11-11T17:14:00Z">
          <w:pPr/>
        </w:pPrChange>
      </w:pPr>
    </w:p>
    <w:p w14:paraId="46AD50AE" w14:textId="77777777" w:rsidR="009E1CAD" w:rsidDel="00E14532" w:rsidRDefault="009E1CAD">
      <w:pPr>
        <w:pStyle w:val="Heading3"/>
        <w:tabs>
          <w:tab w:val="left" w:pos="4395"/>
        </w:tabs>
        <w:ind w:left="6804" w:hanging="4252"/>
        <w:rPr>
          <w:del w:id="8931" w:author="danupraset@gmail.com" w:date="2025-09-23T16:09:00Z"/>
        </w:rPr>
        <w:pPrChange w:id="8932" w:author="danupraset@gmail.com" w:date="2025-11-11T17:14:00Z">
          <w:pPr/>
        </w:pPrChange>
      </w:pPr>
    </w:p>
    <w:p w14:paraId="3FE14B23" w14:textId="77777777" w:rsidR="00572E61" w:rsidDel="00E14532" w:rsidRDefault="00572E61">
      <w:pPr>
        <w:pStyle w:val="Heading3"/>
        <w:tabs>
          <w:tab w:val="left" w:pos="4395"/>
        </w:tabs>
        <w:ind w:left="6804" w:hanging="4252"/>
        <w:rPr>
          <w:del w:id="8933" w:author="danupraset@gmail.com" w:date="2025-09-23T16:09:00Z"/>
        </w:rPr>
        <w:pPrChange w:id="8934" w:author="danupraset@gmail.com" w:date="2025-11-11T17:14:00Z">
          <w:pPr/>
        </w:pPrChange>
      </w:pPr>
    </w:p>
    <w:p w14:paraId="13DAB97E" w14:textId="77777777" w:rsidR="00572E61" w:rsidDel="00E14532" w:rsidRDefault="00572E61">
      <w:pPr>
        <w:pStyle w:val="Heading3"/>
        <w:tabs>
          <w:tab w:val="left" w:pos="4395"/>
        </w:tabs>
        <w:ind w:left="6804" w:hanging="4252"/>
        <w:rPr>
          <w:del w:id="8935" w:author="danupraset@gmail.com" w:date="2025-09-23T16:09:00Z"/>
        </w:rPr>
        <w:pPrChange w:id="8936" w:author="danupraset@gmail.com" w:date="2025-11-11T17:14:00Z">
          <w:pPr/>
        </w:pPrChange>
      </w:pPr>
    </w:p>
    <w:p w14:paraId="3C90BB59" w14:textId="77777777" w:rsidR="00572E61" w:rsidDel="00E14532" w:rsidRDefault="00572E61">
      <w:pPr>
        <w:pStyle w:val="Heading3"/>
        <w:tabs>
          <w:tab w:val="left" w:pos="4395"/>
        </w:tabs>
        <w:ind w:left="6804" w:hanging="4252"/>
        <w:rPr>
          <w:del w:id="8937" w:author="danupraset@gmail.com" w:date="2025-09-23T16:09:00Z"/>
        </w:rPr>
        <w:pPrChange w:id="8938" w:author="danupraset@gmail.com" w:date="2025-11-11T17:14:00Z">
          <w:pPr/>
        </w:pPrChange>
      </w:pPr>
    </w:p>
    <w:p w14:paraId="41496519" w14:textId="77777777" w:rsidR="00572E61" w:rsidDel="00E14532" w:rsidRDefault="00572E61">
      <w:pPr>
        <w:pStyle w:val="Heading3"/>
        <w:tabs>
          <w:tab w:val="left" w:pos="4395"/>
        </w:tabs>
        <w:ind w:left="6804" w:hanging="4252"/>
        <w:rPr>
          <w:del w:id="8939" w:author="danupraset@gmail.com" w:date="2025-09-23T16:09:00Z"/>
        </w:rPr>
        <w:pPrChange w:id="8940" w:author="danupraset@gmail.com" w:date="2025-11-11T17:14:00Z">
          <w:pPr/>
        </w:pPrChange>
      </w:pPr>
    </w:p>
    <w:p w14:paraId="35A50123" w14:textId="77777777" w:rsidR="00572E61" w:rsidDel="00E14532" w:rsidRDefault="00572E61">
      <w:pPr>
        <w:pStyle w:val="Heading3"/>
        <w:tabs>
          <w:tab w:val="left" w:pos="4395"/>
        </w:tabs>
        <w:ind w:left="6804" w:hanging="4252"/>
        <w:rPr>
          <w:del w:id="8941" w:author="danupraset@gmail.com" w:date="2025-09-23T16:09:00Z"/>
        </w:rPr>
        <w:pPrChange w:id="8942" w:author="danupraset@gmail.com" w:date="2025-11-11T17:14:00Z">
          <w:pPr/>
        </w:pPrChange>
      </w:pPr>
    </w:p>
    <w:p w14:paraId="4F75BB6C" w14:textId="6E041299" w:rsidR="00572E61" w:rsidDel="00C810EC" w:rsidRDefault="00572E61">
      <w:pPr>
        <w:pStyle w:val="Heading3"/>
        <w:tabs>
          <w:tab w:val="left" w:pos="4395"/>
        </w:tabs>
        <w:ind w:left="6804" w:hanging="4252"/>
        <w:rPr>
          <w:del w:id="8943" w:author="danupraset@gmail.com" w:date="2025-11-11T17:14:00Z"/>
        </w:rPr>
        <w:pPrChange w:id="8944" w:author="danupraset@gmail.com" w:date="2025-11-11T17:14:00Z">
          <w:pPr/>
        </w:pPrChange>
      </w:pPr>
    </w:p>
    <w:p w14:paraId="172EA58D" w14:textId="1C5DF1B8" w:rsidR="00572E61" w:rsidDel="00C810EC" w:rsidRDefault="00000EAF">
      <w:pPr>
        <w:pStyle w:val="Heading3"/>
        <w:tabs>
          <w:tab w:val="left" w:pos="4395"/>
        </w:tabs>
        <w:ind w:left="6804" w:hanging="4252"/>
        <w:rPr>
          <w:del w:id="8945" w:author="danupraset@gmail.com" w:date="2025-11-11T17:14:00Z"/>
        </w:rPr>
        <w:pPrChange w:id="8946" w:author="danupraset@gmail.com" w:date="2025-11-11T17:14:00Z">
          <w:pPr/>
        </w:pPrChange>
      </w:pPr>
      <w:ins w:id="8947" w:author="MUBIYARTO WIBISONO" w:date="2025-11-11T16:05:00Z">
        <w:del w:id="8948" w:author="danupraset@gmail.com" w:date="2025-11-11T17:14:00Z">
          <w:r w:rsidRPr="00000EAF" w:rsidDel="00C810EC">
            <w:delText>ron Push Intranet to Internet</w:delText>
          </w:r>
        </w:del>
      </w:ins>
    </w:p>
    <w:p w14:paraId="3D00972E" w14:textId="1E961188" w:rsidR="00572E61" w:rsidDel="008054F1" w:rsidRDefault="00572E61" w:rsidP="009956B4">
      <w:pPr>
        <w:rPr>
          <w:del w:id="8949" w:author="MUBIYARTO WIBISONO" w:date="2025-11-11T16:14:00Z"/>
        </w:rPr>
      </w:pPr>
    </w:p>
    <w:p w14:paraId="5B629FB0" w14:textId="700E3AD2" w:rsidR="00572E61" w:rsidRDefault="008054F1" w:rsidP="009956B4">
      <w:ins w:id="8950" w:author="MUBIYARTO WIBISONO" w:date="2025-11-11T16:14:00Z">
        <w:r>
          <w:rPr>
            <w:noProof/>
            <w:lang w:val="en-SG" w:eastAsia="en-SG"/>
          </w:rPr>
          <w:drawing>
            <wp:inline distT="0" distB="0" distL="0" distR="0" wp14:anchorId="7B7F32CA" wp14:editId="06DBDB2A">
              <wp:extent cx="5162550" cy="2512331"/>
              <wp:effectExtent l="0" t="0" r="0" b="2540"/>
              <wp:docPr id="19465695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63107" cy="2512602"/>
                      </a:xfrm>
                      <a:prstGeom prst="rect">
                        <a:avLst/>
                      </a:prstGeom>
                      <a:noFill/>
                      <a:ln>
                        <a:noFill/>
                      </a:ln>
                    </pic:spPr>
                  </pic:pic>
                </a:graphicData>
              </a:graphic>
            </wp:inline>
          </w:drawing>
        </w:r>
      </w:ins>
    </w:p>
    <w:p w14:paraId="69CB38F9" w14:textId="77777777" w:rsidR="00000EAF" w:rsidRDefault="00000EAF" w:rsidP="00000EAF">
      <w:pPr>
        <w:rPr>
          <w:ins w:id="8951" w:author="MUBIYARTO WIBISONO" w:date="2025-11-11T16:13:00Z"/>
          <w:rFonts w:ascii="Arial" w:hAnsi="Arial" w:cs="Arial"/>
          <w:sz w:val="20"/>
          <w:szCs w:val="20"/>
        </w:rPr>
      </w:pPr>
      <w:ins w:id="8952" w:author="MUBIYARTO WIBISONO" w:date="2025-11-11T16:13:00Z">
        <w:r w:rsidRPr="00B32071">
          <w:rPr>
            <w:rFonts w:ascii="Arial" w:hAnsi="Arial" w:cs="Arial"/>
            <w:sz w:val="20"/>
            <w:szCs w:val="20"/>
          </w:rPr>
          <w:t>NOTE: Due to page size limit, the full-sized image is appended.</w:t>
        </w:r>
      </w:ins>
    </w:p>
    <w:p w14:paraId="0007BE0D" w14:textId="49A123C3" w:rsidR="00572E61" w:rsidRDefault="005E7D4C" w:rsidP="009956B4">
      <w:ins w:id="8953" w:author="MUBIYARTO WIBISONO" w:date="2025-11-11T16:14:00Z">
        <w:r>
          <w:object w:dxaOrig="1688" w:dyaOrig="1092" w14:anchorId="1334ACE2">
            <v:shape id="_x0000_i1042" type="#_x0000_t75" style="width:84pt;height:54.75pt" o:ole="">
              <v:imagedata r:id="rId72" o:title=""/>
            </v:shape>
            <o:OLEObject Type="Embed" ProgID="Package" ShapeID="_x0000_i1042" DrawAspect="Icon" ObjectID="_1827413445" r:id="rId73"/>
          </w:object>
        </w:r>
      </w:ins>
    </w:p>
    <w:tbl>
      <w:tblPr>
        <w:tblStyle w:val="TableGrid"/>
        <w:tblW w:w="0" w:type="auto"/>
        <w:tblLook w:val="04A0" w:firstRow="1" w:lastRow="0" w:firstColumn="1" w:lastColumn="0" w:noHBand="0" w:noVBand="1"/>
      </w:tblPr>
      <w:tblGrid>
        <w:gridCol w:w="895"/>
        <w:gridCol w:w="4163"/>
        <w:gridCol w:w="2907"/>
        <w:tblGridChange w:id="8954">
          <w:tblGrid>
            <w:gridCol w:w="884"/>
            <w:gridCol w:w="11"/>
            <w:gridCol w:w="3407"/>
            <w:gridCol w:w="756"/>
            <w:gridCol w:w="2151"/>
            <w:gridCol w:w="756"/>
          </w:tblGrid>
        </w:tblGridChange>
      </w:tblGrid>
      <w:tr w:rsidR="008054F1" w:rsidRPr="001941A6" w14:paraId="6691C611" w14:textId="77777777" w:rsidTr="00BB0DEB">
        <w:trPr>
          <w:ins w:id="8955" w:author="MUBIYARTO WIBISONO" w:date="2025-11-11T16:16:00Z"/>
        </w:trPr>
        <w:tc>
          <w:tcPr>
            <w:tcW w:w="0" w:type="auto"/>
            <w:hideMark/>
          </w:tcPr>
          <w:p w14:paraId="216AF0BC" w14:textId="77777777" w:rsidR="008054F1" w:rsidRPr="001941A6" w:rsidRDefault="008054F1" w:rsidP="00BB0DEB">
            <w:pPr>
              <w:rPr>
                <w:ins w:id="8956" w:author="MUBIYARTO WIBISONO" w:date="2025-11-11T16:16:00Z"/>
                <w:rFonts w:ascii="Arial" w:hAnsi="Arial" w:cs="Arial"/>
                <w:b/>
                <w:bCs/>
                <w:szCs w:val="20"/>
                <w:lang w:val="en-SG"/>
              </w:rPr>
            </w:pPr>
            <w:ins w:id="8957" w:author="MUBIYARTO WIBISONO" w:date="2025-11-11T16:16:00Z">
              <w:r w:rsidRPr="001941A6">
                <w:rPr>
                  <w:rFonts w:ascii="Arial" w:hAnsi="Arial" w:cs="Arial"/>
                  <w:b/>
                  <w:bCs/>
                  <w:szCs w:val="20"/>
                  <w:lang w:val="en-SG"/>
                </w:rPr>
                <w:t>Zone</w:t>
              </w:r>
            </w:ins>
          </w:p>
        </w:tc>
        <w:tc>
          <w:tcPr>
            <w:tcW w:w="0" w:type="auto"/>
            <w:hideMark/>
          </w:tcPr>
          <w:p w14:paraId="1EA20DE7" w14:textId="77777777" w:rsidR="008054F1" w:rsidRPr="001941A6" w:rsidRDefault="008054F1" w:rsidP="00BB0DEB">
            <w:pPr>
              <w:rPr>
                <w:ins w:id="8958" w:author="MUBIYARTO WIBISONO" w:date="2025-11-11T16:16:00Z"/>
                <w:rFonts w:ascii="Arial" w:hAnsi="Arial" w:cs="Arial"/>
                <w:b/>
                <w:bCs/>
                <w:szCs w:val="20"/>
                <w:lang w:val="en-SG"/>
              </w:rPr>
            </w:pPr>
            <w:ins w:id="8959" w:author="MUBIYARTO WIBISONO" w:date="2025-11-11T16:16:00Z">
              <w:r w:rsidRPr="001941A6">
                <w:rPr>
                  <w:rFonts w:ascii="Arial" w:hAnsi="Arial" w:cs="Arial"/>
                  <w:b/>
                  <w:bCs/>
                  <w:szCs w:val="20"/>
                  <w:lang w:val="en-SG"/>
                </w:rPr>
                <w:t>Database Table</w:t>
              </w:r>
            </w:ins>
          </w:p>
        </w:tc>
        <w:tc>
          <w:tcPr>
            <w:tcW w:w="0" w:type="auto"/>
            <w:hideMark/>
          </w:tcPr>
          <w:p w14:paraId="49FC13D6" w14:textId="77777777" w:rsidR="008054F1" w:rsidRPr="001941A6" w:rsidRDefault="008054F1" w:rsidP="00BB0DEB">
            <w:pPr>
              <w:rPr>
                <w:ins w:id="8960" w:author="MUBIYARTO WIBISONO" w:date="2025-11-11T16:16:00Z"/>
                <w:rFonts w:ascii="Arial" w:hAnsi="Arial" w:cs="Arial"/>
                <w:b/>
                <w:bCs/>
                <w:szCs w:val="20"/>
                <w:lang w:val="en-SG"/>
              </w:rPr>
            </w:pPr>
            <w:ins w:id="8961" w:author="MUBIYARTO WIBISONO" w:date="2025-11-11T16:16:00Z">
              <w:r w:rsidRPr="001941A6">
                <w:rPr>
                  <w:rFonts w:ascii="Arial" w:hAnsi="Arial" w:cs="Arial"/>
                  <w:b/>
                  <w:bCs/>
                  <w:szCs w:val="20"/>
                  <w:lang w:val="en-SG"/>
                </w:rPr>
                <w:t>Field Name</w:t>
              </w:r>
            </w:ins>
          </w:p>
        </w:tc>
      </w:tr>
      <w:tr w:rsidR="00490E81" w:rsidRPr="001941A6" w14:paraId="4B4EBA39" w14:textId="77777777" w:rsidTr="00BB0DEB">
        <w:trPr>
          <w:ins w:id="8962" w:author="MUBIYARTO WIBISONO" w:date="2025-11-11T16:16:00Z"/>
        </w:trPr>
        <w:tc>
          <w:tcPr>
            <w:tcW w:w="0" w:type="auto"/>
            <w:hideMark/>
          </w:tcPr>
          <w:p w14:paraId="01686567" w14:textId="7FDA8CBD" w:rsidR="00490E81" w:rsidRPr="001941A6" w:rsidRDefault="00490E81" w:rsidP="00490E81">
            <w:pPr>
              <w:rPr>
                <w:ins w:id="8963" w:author="MUBIYARTO WIBISONO" w:date="2025-11-11T16:16:00Z"/>
                <w:rFonts w:ascii="Arial" w:hAnsi="Arial" w:cs="Arial"/>
                <w:szCs w:val="20"/>
                <w:lang w:val="en-SG"/>
              </w:rPr>
            </w:pPr>
            <w:ins w:id="8964" w:author="MUBIYARTO WIBISONO" w:date="2025-11-11T16:40:00Z">
              <w:r>
                <w:rPr>
                  <w:rFonts w:ascii="Arial" w:hAnsi="Arial" w:cs="Arial"/>
                  <w:szCs w:val="20"/>
                  <w:lang w:val="en-SG"/>
                </w:rPr>
                <w:t>internet</w:t>
              </w:r>
            </w:ins>
          </w:p>
        </w:tc>
        <w:tc>
          <w:tcPr>
            <w:tcW w:w="0" w:type="auto"/>
            <w:hideMark/>
          </w:tcPr>
          <w:p w14:paraId="1D06D120" w14:textId="547F4EE1" w:rsidR="00490E81" w:rsidRPr="001941A6" w:rsidRDefault="00490E81" w:rsidP="00490E81">
            <w:pPr>
              <w:rPr>
                <w:ins w:id="8965" w:author="MUBIYARTO WIBISONO" w:date="2025-11-11T16:16:00Z"/>
                <w:rFonts w:ascii="Arial" w:hAnsi="Arial" w:cs="Arial"/>
                <w:szCs w:val="20"/>
                <w:lang w:val="en-SG"/>
              </w:rPr>
            </w:pPr>
            <w:proofErr w:type="spellStart"/>
            <w:ins w:id="8966" w:author="MUBIYARTO WIBISONO" w:date="2025-11-11T16:40:00Z">
              <w:r>
                <w:rPr>
                  <w:rFonts w:ascii="Arial" w:hAnsi="Arial" w:cs="Arial"/>
                  <w:szCs w:val="20"/>
                  <w:lang w:val="en-SG"/>
                </w:rPr>
                <w:t>e</w:t>
              </w:r>
            </w:ins>
            <w:ins w:id="8967" w:author="MUBIYARTO WIBISONO" w:date="2025-11-11T16:16:00Z">
              <w:r w:rsidRPr="001941A6">
                <w:rPr>
                  <w:rFonts w:ascii="Arial" w:hAnsi="Arial" w:cs="Arial"/>
                  <w:szCs w:val="20"/>
                  <w:lang w:val="en-SG"/>
                </w:rPr>
                <w:t>ocms_valid_offence_notice</w:t>
              </w:r>
              <w:proofErr w:type="spellEnd"/>
            </w:ins>
          </w:p>
        </w:tc>
        <w:tc>
          <w:tcPr>
            <w:tcW w:w="0" w:type="auto"/>
            <w:hideMark/>
          </w:tcPr>
          <w:p w14:paraId="29916EA7" w14:textId="042DFD45" w:rsidR="00490E81" w:rsidRPr="00490E81" w:rsidRDefault="00490E81" w:rsidP="00490E81">
            <w:pPr>
              <w:rPr>
                <w:ins w:id="8968" w:author="MUBIYARTO WIBISONO" w:date="2025-11-11T16:16:00Z"/>
                <w:rFonts w:ascii="Arial" w:hAnsi="Arial" w:cs="Arial"/>
                <w:szCs w:val="20"/>
                <w:lang w:val="en-SG"/>
              </w:rPr>
            </w:pPr>
            <w:proofErr w:type="spellStart"/>
            <w:ins w:id="8969" w:author="MUBIYARTO WIBISONO" w:date="2025-11-11T16:55:00Z">
              <w:r w:rsidRPr="00490E81">
                <w:rPr>
                  <w:rFonts w:ascii="Arial" w:hAnsi="Arial" w:cs="Arial"/>
                  <w:szCs w:val="20"/>
                  <w:rPrChange w:id="8970" w:author="MUBIYARTO WIBISONO" w:date="2025-11-11T16:55:00Z">
                    <w:rPr/>
                  </w:rPrChange>
                </w:rPr>
                <w:t>notice_no</w:t>
              </w:r>
            </w:ins>
            <w:proofErr w:type="spellEnd"/>
          </w:p>
        </w:tc>
      </w:tr>
      <w:tr w:rsidR="00490E81" w:rsidRPr="001941A6" w14:paraId="06355BFC" w14:textId="77777777" w:rsidTr="00BB0DEB">
        <w:trPr>
          <w:ins w:id="8971" w:author="MUBIYARTO WIBISONO" w:date="2025-11-11T16:16:00Z"/>
        </w:trPr>
        <w:tc>
          <w:tcPr>
            <w:tcW w:w="0" w:type="auto"/>
            <w:hideMark/>
          </w:tcPr>
          <w:p w14:paraId="264AEBB9" w14:textId="73F50154" w:rsidR="00490E81" w:rsidRPr="001941A6" w:rsidRDefault="00490E81" w:rsidP="00490E81">
            <w:pPr>
              <w:rPr>
                <w:ins w:id="8972" w:author="MUBIYARTO WIBISONO" w:date="2025-11-11T16:16:00Z"/>
                <w:rFonts w:ascii="Arial" w:hAnsi="Arial" w:cs="Arial"/>
                <w:szCs w:val="20"/>
                <w:lang w:val="en-SG"/>
              </w:rPr>
            </w:pPr>
            <w:ins w:id="8973" w:author="MUBIYARTO WIBISONO" w:date="2025-11-11T16:40:00Z">
              <w:r>
                <w:rPr>
                  <w:rFonts w:ascii="Arial" w:hAnsi="Arial" w:cs="Arial"/>
                  <w:szCs w:val="20"/>
                  <w:lang w:val="en-SG"/>
                </w:rPr>
                <w:t>internet</w:t>
              </w:r>
            </w:ins>
          </w:p>
        </w:tc>
        <w:tc>
          <w:tcPr>
            <w:tcW w:w="0" w:type="auto"/>
            <w:hideMark/>
          </w:tcPr>
          <w:p w14:paraId="2341CD42" w14:textId="3864A745" w:rsidR="00490E81" w:rsidRPr="001941A6" w:rsidRDefault="00490E81" w:rsidP="00490E81">
            <w:pPr>
              <w:rPr>
                <w:ins w:id="8974" w:author="MUBIYARTO WIBISONO" w:date="2025-11-11T16:16:00Z"/>
                <w:rFonts w:ascii="Arial" w:hAnsi="Arial" w:cs="Arial"/>
                <w:szCs w:val="20"/>
                <w:lang w:val="en-SG"/>
              </w:rPr>
            </w:pPr>
            <w:proofErr w:type="spellStart"/>
            <w:ins w:id="8975" w:author="MUBIYARTO WIBISONO" w:date="2025-11-11T16:41:00Z">
              <w:r>
                <w:rPr>
                  <w:rFonts w:ascii="Arial" w:hAnsi="Arial" w:cs="Arial"/>
                  <w:szCs w:val="20"/>
                  <w:lang w:val="en-SG"/>
                </w:rPr>
                <w:t>e</w:t>
              </w:r>
              <w:r w:rsidRPr="001941A6">
                <w:rPr>
                  <w:rFonts w:ascii="Arial" w:hAnsi="Arial" w:cs="Arial"/>
                  <w:szCs w:val="20"/>
                  <w:lang w:val="en-SG"/>
                </w:rPr>
                <w:t>ocms_valid_offence_notice</w:t>
              </w:r>
            </w:ins>
            <w:proofErr w:type="spellEnd"/>
          </w:p>
        </w:tc>
        <w:tc>
          <w:tcPr>
            <w:tcW w:w="0" w:type="auto"/>
            <w:hideMark/>
          </w:tcPr>
          <w:p w14:paraId="2E6C2788" w14:textId="7C6DB1DF" w:rsidR="00490E81" w:rsidRPr="00490E81" w:rsidRDefault="00490E81" w:rsidP="00490E81">
            <w:pPr>
              <w:rPr>
                <w:ins w:id="8976" w:author="MUBIYARTO WIBISONO" w:date="2025-11-11T16:16:00Z"/>
                <w:rFonts w:ascii="Arial" w:hAnsi="Arial" w:cs="Arial"/>
                <w:szCs w:val="20"/>
                <w:lang w:val="en-SG"/>
              </w:rPr>
            </w:pPr>
            <w:proofErr w:type="spellStart"/>
            <w:ins w:id="8977" w:author="MUBIYARTO WIBISONO" w:date="2025-11-11T16:55:00Z">
              <w:r w:rsidRPr="00490E81">
                <w:rPr>
                  <w:rFonts w:ascii="Arial" w:hAnsi="Arial" w:cs="Arial"/>
                  <w:szCs w:val="20"/>
                  <w:rPrChange w:id="8978" w:author="MUBIYARTO WIBISONO" w:date="2025-11-11T16:55:00Z">
                    <w:rPr/>
                  </w:rPrChange>
                </w:rPr>
                <w:t>vehicle_no</w:t>
              </w:r>
            </w:ins>
            <w:proofErr w:type="spellEnd"/>
          </w:p>
        </w:tc>
      </w:tr>
      <w:tr w:rsidR="00490E81" w:rsidRPr="001941A6" w14:paraId="715CDF94" w14:textId="77777777" w:rsidTr="00BB0DEB">
        <w:trPr>
          <w:ins w:id="8979" w:author="MUBIYARTO WIBISONO" w:date="2025-11-11T16:16:00Z"/>
        </w:trPr>
        <w:tc>
          <w:tcPr>
            <w:tcW w:w="0" w:type="auto"/>
            <w:hideMark/>
          </w:tcPr>
          <w:p w14:paraId="48168247" w14:textId="6BA89FE6" w:rsidR="00490E81" w:rsidRPr="001941A6" w:rsidRDefault="00490E81" w:rsidP="00490E81">
            <w:pPr>
              <w:rPr>
                <w:ins w:id="8980" w:author="MUBIYARTO WIBISONO" w:date="2025-11-11T16:16:00Z"/>
                <w:rFonts w:ascii="Arial" w:hAnsi="Arial" w:cs="Arial"/>
                <w:szCs w:val="20"/>
                <w:lang w:val="en-SG"/>
              </w:rPr>
            </w:pPr>
            <w:ins w:id="8981" w:author="MUBIYARTO WIBISONO" w:date="2025-11-11T16:40:00Z">
              <w:r>
                <w:rPr>
                  <w:rFonts w:ascii="Arial" w:hAnsi="Arial" w:cs="Arial"/>
                  <w:szCs w:val="20"/>
                  <w:lang w:val="en-SG"/>
                </w:rPr>
                <w:t>internet</w:t>
              </w:r>
            </w:ins>
          </w:p>
        </w:tc>
        <w:tc>
          <w:tcPr>
            <w:tcW w:w="0" w:type="auto"/>
            <w:hideMark/>
          </w:tcPr>
          <w:p w14:paraId="2290AC52" w14:textId="100BC79E" w:rsidR="00490E81" w:rsidRPr="001941A6" w:rsidRDefault="00490E81" w:rsidP="00490E81">
            <w:pPr>
              <w:rPr>
                <w:ins w:id="8982" w:author="MUBIYARTO WIBISONO" w:date="2025-11-11T16:16:00Z"/>
                <w:rFonts w:ascii="Arial" w:hAnsi="Arial" w:cs="Arial"/>
                <w:szCs w:val="20"/>
                <w:lang w:val="en-SG"/>
              </w:rPr>
            </w:pPr>
            <w:proofErr w:type="spellStart"/>
            <w:ins w:id="8983" w:author="MUBIYARTO WIBISONO" w:date="2025-11-11T16:41:00Z">
              <w:r>
                <w:rPr>
                  <w:rFonts w:ascii="Arial" w:hAnsi="Arial" w:cs="Arial"/>
                  <w:szCs w:val="20"/>
                  <w:lang w:val="en-SG"/>
                </w:rPr>
                <w:t>e</w:t>
              </w:r>
              <w:r w:rsidRPr="001941A6">
                <w:rPr>
                  <w:rFonts w:ascii="Arial" w:hAnsi="Arial" w:cs="Arial"/>
                  <w:szCs w:val="20"/>
                  <w:lang w:val="en-SG"/>
                </w:rPr>
                <w:t>ocms_valid_offence_notice</w:t>
              </w:r>
            </w:ins>
            <w:proofErr w:type="spellEnd"/>
          </w:p>
        </w:tc>
        <w:tc>
          <w:tcPr>
            <w:tcW w:w="0" w:type="auto"/>
            <w:hideMark/>
          </w:tcPr>
          <w:p w14:paraId="232F870E" w14:textId="0AFA605B" w:rsidR="00490E81" w:rsidRPr="00490E81" w:rsidRDefault="00490E81" w:rsidP="00490E81">
            <w:pPr>
              <w:rPr>
                <w:ins w:id="8984" w:author="MUBIYARTO WIBISONO" w:date="2025-11-11T16:16:00Z"/>
                <w:rFonts w:ascii="Arial" w:hAnsi="Arial" w:cs="Arial"/>
                <w:szCs w:val="20"/>
                <w:lang w:val="en-SG"/>
              </w:rPr>
            </w:pPr>
            <w:proofErr w:type="spellStart"/>
            <w:ins w:id="8985" w:author="MUBIYARTO WIBISONO" w:date="2025-11-11T16:55:00Z">
              <w:r w:rsidRPr="00490E81">
                <w:rPr>
                  <w:rFonts w:ascii="Arial" w:hAnsi="Arial" w:cs="Arial"/>
                  <w:szCs w:val="20"/>
                  <w:rPrChange w:id="8986" w:author="MUBIYARTO WIBISONO" w:date="2025-11-11T16:55:00Z">
                    <w:rPr/>
                  </w:rPrChange>
                </w:rPr>
                <w:t>an_flag</w:t>
              </w:r>
            </w:ins>
            <w:proofErr w:type="spellEnd"/>
          </w:p>
        </w:tc>
      </w:tr>
      <w:tr w:rsidR="00490E81" w:rsidRPr="001941A6" w14:paraId="755BA9A1" w14:textId="77777777" w:rsidTr="00BB0DEB">
        <w:trPr>
          <w:ins w:id="8987" w:author="MUBIYARTO WIBISONO" w:date="2025-11-11T16:16:00Z"/>
        </w:trPr>
        <w:tc>
          <w:tcPr>
            <w:tcW w:w="0" w:type="auto"/>
            <w:hideMark/>
          </w:tcPr>
          <w:p w14:paraId="12FA1326" w14:textId="64C23B07" w:rsidR="00490E81" w:rsidRPr="001941A6" w:rsidRDefault="00490E81" w:rsidP="00490E81">
            <w:pPr>
              <w:rPr>
                <w:ins w:id="8988" w:author="MUBIYARTO WIBISONO" w:date="2025-11-11T16:16:00Z"/>
                <w:rFonts w:ascii="Arial" w:hAnsi="Arial" w:cs="Arial"/>
                <w:szCs w:val="20"/>
                <w:lang w:val="en-SG"/>
              </w:rPr>
            </w:pPr>
            <w:ins w:id="8989" w:author="MUBIYARTO WIBISONO" w:date="2025-11-11T16:40:00Z">
              <w:r>
                <w:rPr>
                  <w:rFonts w:ascii="Arial" w:hAnsi="Arial" w:cs="Arial"/>
                  <w:szCs w:val="20"/>
                  <w:lang w:val="en-SG"/>
                </w:rPr>
                <w:lastRenderedPageBreak/>
                <w:t>internet</w:t>
              </w:r>
            </w:ins>
          </w:p>
        </w:tc>
        <w:tc>
          <w:tcPr>
            <w:tcW w:w="0" w:type="auto"/>
            <w:hideMark/>
          </w:tcPr>
          <w:p w14:paraId="1EBD5F51" w14:textId="2087D0CB" w:rsidR="00490E81" w:rsidRPr="001941A6" w:rsidRDefault="00490E81" w:rsidP="00490E81">
            <w:pPr>
              <w:rPr>
                <w:ins w:id="8990" w:author="MUBIYARTO WIBISONO" w:date="2025-11-11T16:16:00Z"/>
                <w:rFonts w:ascii="Arial" w:hAnsi="Arial" w:cs="Arial"/>
                <w:szCs w:val="20"/>
                <w:lang w:val="en-SG"/>
              </w:rPr>
            </w:pPr>
            <w:proofErr w:type="spellStart"/>
            <w:ins w:id="8991" w:author="MUBIYARTO WIBISONO" w:date="2025-11-11T16:41:00Z">
              <w:r>
                <w:rPr>
                  <w:rFonts w:ascii="Arial" w:hAnsi="Arial" w:cs="Arial"/>
                  <w:szCs w:val="20"/>
                  <w:lang w:val="en-SG"/>
                </w:rPr>
                <w:t>e</w:t>
              </w:r>
              <w:r w:rsidRPr="001941A6">
                <w:rPr>
                  <w:rFonts w:ascii="Arial" w:hAnsi="Arial" w:cs="Arial"/>
                  <w:szCs w:val="20"/>
                  <w:lang w:val="en-SG"/>
                </w:rPr>
                <w:t>ocms_valid_offence_notice</w:t>
              </w:r>
            </w:ins>
            <w:proofErr w:type="spellEnd"/>
          </w:p>
        </w:tc>
        <w:tc>
          <w:tcPr>
            <w:tcW w:w="0" w:type="auto"/>
            <w:hideMark/>
          </w:tcPr>
          <w:p w14:paraId="61FE56FA" w14:textId="280A7BDE" w:rsidR="00490E81" w:rsidRPr="00490E81" w:rsidRDefault="00490E81" w:rsidP="00490E81">
            <w:pPr>
              <w:rPr>
                <w:ins w:id="8992" w:author="MUBIYARTO WIBISONO" w:date="2025-11-11T16:16:00Z"/>
                <w:rFonts w:ascii="Arial" w:hAnsi="Arial" w:cs="Arial"/>
                <w:szCs w:val="20"/>
                <w:lang w:val="en-SG"/>
              </w:rPr>
            </w:pPr>
            <w:proofErr w:type="spellStart"/>
            <w:ins w:id="8993" w:author="MUBIYARTO WIBISONO" w:date="2025-11-11T16:55:00Z">
              <w:r w:rsidRPr="00490E81">
                <w:rPr>
                  <w:rFonts w:ascii="Arial" w:hAnsi="Arial" w:cs="Arial"/>
                  <w:szCs w:val="20"/>
                  <w:rPrChange w:id="8994" w:author="MUBIYARTO WIBISONO" w:date="2025-11-11T16:55:00Z">
                    <w:rPr/>
                  </w:rPrChange>
                </w:rPr>
                <w:t>notice_date_and_time</w:t>
              </w:r>
            </w:ins>
            <w:proofErr w:type="spellEnd"/>
          </w:p>
        </w:tc>
      </w:tr>
      <w:tr w:rsidR="00490E81" w:rsidRPr="001941A6" w14:paraId="76D5764A" w14:textId="77777777" w:rsidTr="00BB0DEB">
        <w:trPr>
          <w:ins w:id="8995" w:author="MUBIYARTO WIBISONO" w:date="2025-11-11T16:16:00Z"/>
        </w:trPr>
        <w:tc>
          <w:tcPr>
            <w:tcW w:w="0" w:type="auto"/>
            <w:hideMark/>
          </w:tcPr>
          <w:p w14:paraId="58878C82" w14:textId="31BE7901" w:rsidR="00490E81" w:rsidRPr="001941A6" w:rsidRDefault="00490E81" w:rsidP="00490E81">
            <w:pPr>
              <w:rPr>
                <w:ins w:id="8996" w:author="MUBIYARTO WIBISONO" w:date="2025-11-11T16:16:00Z"/>
                <w:rFonts w:ascii="Arial" w:hAnsi="Arial" w:cs="Arial"/>
                <w:szCs w:val="20"/>
                <w:lang w:val="en-SG"/>
              </w:rPr>
            </w:pPr>
            <w:ins w:id="8997" w:author="MUBIYARTO WIBISONO" w:date="2025-11-11T16:40:00Z">
              <w:r>
                <w:rPr>
                  <w:rFonts w:ascii="Arial" w:hAnsi="Arial" w:cs="Arial"/>
                  <w:szCs w:val="20"/>
                  <w:lang w:val="en-SG"/>
                </w:rPr>
                <w:t>internet</w:t>
              </w:r>
            </w:ins>
          </w:p>
        </w:tc>
        <w:tc>
          <w:tcPr>
            <w:tcW w:w="0" w:type="auto"/>
            <w:hideMark/>
          </w:tcPr>
          <w:p w14:paraId="63263D5A" w14:textId="60E4DFDC" w:rsidR="00490E81" w:rsidRPr="001941A6" w:rsidRDefault="00490E81" w:rsidP="00490E81">
            <w:pPr>
              <w:rPr>
                <w:ins w:id="8998" w:author="MUBIYARTO WIBISONO" w:date="2025-11-11T16:16:00Z"/>
                <w:rFonts w:ascii="Arial" w:hAnsi="Arial" w:cs="Arial"/>
                <w:szCs w:val="20"/>
                <w:lang w:val="en-SG"/>
              </w:rPr>
            </w:pPr>
            <w:proofErr w:type="spellStart"/>
            <w:ins w:id="8999" w:author="MUBIYARTO WIBISONO" w:date="2025-11-11T16:41:00Z">
              <w:r>
                <w:rPr>
                  <w:rFonts w:ascii="Arial" w:hAnsi="Arial" w:cs="Arial"/>
                  <w:szCs w:val="20"/>
                  <w:lang w:val="en-SG"/>
                </w:rPr>
                <w:t>e</w:t>
              </w:r>
              <w:r w:rsidRPr="001941A6">
                <w:rPr>
                  <w:rFonts w:ascii="Arial" w:hAnsi="Arial" w:cs="Arial"/>
                  <w:szCs w:val="20"/>
                  <w:lang w:val="en-SG"/>
                </w:rPr>
                <w:t>ocms_valid_offence_notice</w:t>
              </w:r>
            </w:ins>
            <w:proofErr w:type="spellEnd"/>
          </w:p>
        </w:tc>
        <w:tc>
          <w:tcPr>
            <w:tcW w:w="0" w:type="auto"/>
            <w:hideMark/>
          </w:tcPr>
          <w:p w14:paraId="4D0C95A3" w14:textId="557E8B7F" w:rsidR="00490E81" w:rsidRPr="00490E81" w:rsidRDefault="00490E81" w:rsidP="00490E81">
            <w:pPr>
              <w:rPr>
                <w:ins w:id="9000" w:author="MUBIYARTO WIBISONO" w:date="2025-11-11T16:16:00Z"/>
                <w:rFonts w:ascii="Arial" w:hAnsi="Arial" w:cs="Arial"/>
                <w:szCs w:val="20"/>
                <w:lang w:val="en-SG"/>
              </w:rPr>
            </w:pPr>
            <w:proofErr w:type="spellStart"/>
            <w:ins w:id="9001" w:author="MUBIYARTO WIBISONO" w:date="2025-11-11T16:55:00Z">
              <w:r w:rsidRPr="00490E81">
                <w:rPr>
                  <w:rFonts w:ascii="Arial" w:hAnsi="Arial" w:cs="Arial"/>
                  <w:szCs w:val="20"/>
                  <w:rPrChange w:id="9002" w:author="MUBIYARTO WIBISONO" w:date="2025-11-11T16:55:00Z">
                    <w:rPr/>
                  </w:rPrChange>
                </w:rPr>
                <w:t>amount_payable</w:t>
              </w:r>
            </w:ins>
            <w:proofErr w:type="spellEnd"/>
          </w:p>
        </w:tc>
      </w:tr>
      <w:tr w:rsidR="00490E81" w:rsidRPr="001941A6" w14:paraId="458E9C2F" w14:textId="77777777" w:rsidTr="00BB0DEB">
        <w:trPr>
          <w:ins w:id="9003" w:author="MUBIYARTO WIBISONO" w:date="2025-11-11T16:16:00Z"/>
        </w:trPr>
        <w:tc>
          <w:tcPr>
            <w:tcW w:w="0" w:type="auto"/>
            <w:hideMark/>
          </w:tcPr>
          <w:p w14:paraId="7627DA2F" w14:textId="045D7E2C" w:rsidR="00490E81" w:rsidRPr="001941A6" w:rsidRDefault="00490E81" w:rsidP="00490E81">
            <w:pPr>
              <w:rPr>
                <w:ins w:id="9004" w:author="MUBIYARTO WIBISONO" w:date="2025-11-11T16:16:00Z"/>
                <w:rFonts w:ascii="Arial" w:hAnsi="Arial" w:cs="Arial"/>
                <w:szCs w:val="20"/>
                <w:lang w:val="en-SG"/>
              </w:rPr>
            </w:pPr>
            <w:ins w:id="9005" w:author="MUBIYARTO WIBISONO" w:date="2025-11-11T16:40:00Z">
              <w:r>
                <w:rPr>
                  <w:rFonts w:ascii="Arial" w:hAnsi="Arial" w:cs="Arial"/>
                  <w:szCs w:val="20"/>
                  <w:lang w:val="en-SG"/>
                </w:rPr>
                <w:t>internet</w:t>
              </w:r>
            </w:ins>
          </w:p>
        </w:tc>
        <w:tc>
          <w:tcPr>
            <w:tcW w:w="0" w:type="auto"/>
            <w:hideMark/>
          </w:tcPr>
          <w:p w14:paraId="71EA2D17" w14:textId="35BAC80C" w:rsidR="00490E81" w:rsidRPr="001941A6" w:rsidRDefault="00490E81" w:rsidP="00490E81">
            <w:pPr>
              <w:rPr>
                <w:ins w:id="9006" w:author="MUBIYARTO WIBISONO" w:date="2025-11-11T16:16:00Z"/>
                <w:rFonts w:ascii="Arial" w:hAnsi="Arial" w:cs="Arial"/>
                <w:szCs w:val="20"/>
                <w:lang w:val="en-SG"/>
              </w:rPr>
            </w:pPr>
            <w:proofErr w:type="spellStart"/>
            <w:ins w:id="9007" w:author="MUBIYARTO WIBISONO" w:date="2025-11-11T16:41:00Z">
              <w:r>
                <w:rPr>
                  <w:rFonts w:ascii="Arial" w:hAnsi="Arial" w:cs="Arial"/>
                  <w:szCs w:val="20"/>
                  <w:lang w:val="en-SG"/>
                </w:rPr>
                <w:t>e</w:t>
              </w:r>
              <w:r w:rsidRPr="001941A6">
                <w:rPr>
                  <w:rFonts w:ascii="Arial" w:hAnsi="Arial" w:cs="Arial"/>
                  <w:szCs w:val="20"/>
                  <w:lang w:val="en-SG"/>
                </w:rPr>
                <w:t>ocms_valid_offence_notice</w:t>
              </w:r>
            </w:ins>
            <w:proofErr w:type="spellEnd"/>
          </w:p>
        </w:tc>
        <w:tc>
          <w:tcPr>
            <w:tcW w:w="0" w:type="auto"/>
            <w:hideMark/>
          </w:tcPr>
          <w:p w14:paraId="3FD0BA79" w14:textId="0E8DEF88" w:rsidR="00490E81" w:rsidRPr="00490E81" w:rsidRDefault="00490E81" w:rsidP="00490E81">
            <w:pPr>
              <w:rPr>
                <w:ins w:id="9008" w:author="MUBIYARTO WIBISONO" w:date="2025-11-11T16:16:00Z"/>
                <w:rFonts w:ascii="Arial" w:hAnsi="Arial" w:cs="Arial"/>
                <w:szCs w:val="20"/>
                <w:lang w:val="en-SG"/>
              </w:rPr>
            </w:pPr>
            <w:proofErr w:type="spellStart"/>
            <w:ins w:id="9009" w:author="MUBIYARTO WIBISONO" w:date="2025-11-11T16:55:00Z">
              <w:r w:rsidRPr="00490E81">
                <w:rPr>
                  <w:rFonts w:ascii="Arial" w:hAnsi="Arial" w:cs="Arial"/>
                  <w:szCs w:val="20"/>
                  <w:rPrChange w:id="9010" w:author="MUBIYARTO WIBISONO" w:date="2025-11-11T16:55:00Z">
                    <w:rPr/>
                  </w:rPrChange>
                </w:rPr>
                <w:t>pp_code</w:t>
              </w:r>
            </w:ins>
            <w:proofErr w:type="spellEnd"/>
          </w:p>
        </w:tc>
      </w:tr>
      <w:tr w:rsidR="00490E81" w:rsidRPr="001941A6" w14:paraId="7CE4AD17" w14:textId="77777777" w:rsidTr="00BB0DEB">
        <w:trPr>
          <w:ins w:id="9011" w:author="MUBIYARTO WIBISONO" w:date="2025-11-11T16:16:00Z"/>
        </w:trPr>
        <w:tc>
          <w:tcPr>
            <w:tcW w:w="0" w:type="auto"/>
            <w:hideMark/>
          </w:tcPr>
          <w:p w14:paraId="0B0A83F4" w14:textId="234EEB6C" w:rsidR="00490E81" w:rsidRPr="001941A6" w:rsidRDefault="00490E81" w:rsidP="00490E81">
            <w:pPr>
              <w:rPr>
                <w:ins w:id="9012" w:author="MUBIYARTO WIBISONO" w:date="2025-11-11T16:16:00Z"/>
                <w:rFonts w:ascii="Arial" w:hAnsi="Arial" w:cs="Arial"/>
                <w:szCs w:val="20"/>
                <w:lang w:val="en-SG"/>
              </w:rPr>
            </w:pPr>
            <w:ins w:id="9013" w:author="MUBIYARTO WIBISONO" w:date="2025-11-11T16:40:00Z">
              <w:r>
                <w:rPr>
                  <w:rFonts w:ascii="Arial" w:hAnsi="Arial" w:cs="Arial"/>
                  <w:szCs w:val="20"/>
                  <w:lang w:val="en-SG"/>
                </w:rPr>
                <w:t>internet</w:t>
              </w:r>
            </w:ins>
          </w:p>
        </w:tc>
        <w:tc>
          <w:tcPr>
            <w:tcW w:w="0" w:type="auto"/>
            <w:hideMark/>
          </w:tcPr>
          <w:p w14:paraId="2D74E90E" w14:textId="6726658C" w:rsidR="00490E81" w:rsidRPr="001941A6" w:rsidRDefault="00490E81" w:rsidP="00490E81">
            <w:pPr>
              <w:rPr>
                <w:ins w:id="9014" w:author="MUBIYARTO WIBISONO" w:date="2025-11-11T16:16:00Z"/>
                <w:rFonts w:ascii="Arial" w:hAnsi="Arial" w:cs="Arial"/>
                <w:szCs w:val="20"/>
                <w:lang w:val="en-SG"/>
              </w:rPr>
            </w:pPr>
            <w:proofErr w:type="spellStart"/>
            <w:ins w:id="9015" w:author="MUBIYARTO WIBISONO" w:date="2025-11-11T16:41:00Z">
              <w:r>
                <w:rPr>
                  <w:rFonts w:ascii="Arial" w:hAnsi="Arial" w:cs="Arial"/>
                  <w:szCs w:val="20"/>
                  <w:lang w:val="en-SG"/>
                </w:rPr>
                <w:t>e</w:t>
              </w:r>
              <w:r w:rsidRPr="001941A6">
                <w:rPr>
                  <w:rFonts w:ascii="Arial" w:hAnsi="Arial" w:cs="Arial"/>
                  <w:szCs w:val="20"/>
                  <w:lang w:val="en-SG"/>
                </w:rPr>
                <w:t>ocms_valid_offence_notice</w:t>
              </w:r>
            </w:ins>
            <w:proofErr w:type="spellEnd"/>
          </w:p>
        </w:tc>
        <w:tc>
          <w:tcPr>
            <w:tcW w:w="0" w:type="auto"/>
            <w:hideMark/>
          </w:tcPr>
          <w:p w14:paraId="791D8783" w14:textId="49391E35" w:rsidR="00490E81" w:rsidRPr="00490E81" w:rsidRDefault="00490E81" w:rsidP="00490E81">
            <w:pPr>
              <w:rPr>
                <w:ins w:id="9016" w:author="MUBIYARTO WIBISONO" w:date="2025-11-11T16:16:00Z"/>
                <w:rFonts w:ascii="Arial" w:hAnsi="Arial" w:cs="Arial"/>
                <w:szCs w:val="20"/>
                <w:lang w:val="en-SG"/>
              </w:rPr>
            </w:pPr>
            <w:proofErr w:type="spellStart"/>
            <w:ins w:id="9017" w:author="MUBIYARTO WIBISONO" w:date="2025-11-11T16:55:00Z">
              <w:r w:rsidRPr="00490E81">
                <w:rPr>
                  <w:rFonts w:ascii="Arial" w:hAnsi="Arial" w:cs="Arial"/>
                  <w:szCs w:val="20"/>
                  <w:rPrChange w:id="9018" w:author="MUBIYARTO WIBISONO" w:date="2025-11-11T16:55:00Z">
                    <w:rPr/>
                  </w:rPrChange>
                </w:rPr>
                <w:t>pp_name</w:t>
              </w:r>
            </w:ins>
            <w:proofErr w:type="spellEnd"/>
          </w:p>
        </w:tc>
      </w:tr>
      <w:tr w:rsidR="00490E81" w:rsidRPr="001941A6" w14:paraId="2B8404DF" w14:textId="77777777" w:rsidTr="00BB0DEB">
        <w:trPr>
          <w:ins w:id="9019" w:author="MUBIYARTO WIBISONO" w:date="2025-11-11T16:16:00Z"/>
        </w:trPr>
        <w:tc>
          <w:tcPr>
            <w:tcW w:w="0" w:type="auto"/>
            <w:hideMark/>
          </w:tcPr>
          <w:p w14:paraId="6BD138F9" w14:textId="677D64DB" w:rsidR="00490E81" w:rsidRPr="001941A6" w:rsidRDefault="00490E81" w:rsidP="00490E81">
            <w:pPr>
              <w:rPr>
                <w:ins w:id="9020" w:author="MUBIYARTO WIBISONO" w:date="2025-11-11T16:16:00Z"/>
                <w:rFonts w:ascii="Arial" w:hAnsi="Arial" w:cs="Arial"/>
                <w:szCs w:val="20"/>
                <w:lang w:val="en-SG"/>
              </w:rPr>
            </w:pPr>
            <w:ins w:id="9021" w:author="MUBIYARTO WIBISONO" w:date="2025-11-11T16:40:00Z">
              <w:r>
                <w:rPr>
                  <w:rFonts w:ascii="Arial" w:hAnsi="Arial" w:cs="Arial"/>
                  <w:szCs w:val="20"/>
                  <w:lang w:val="en-SG"/>
                </w:rPr>
                <w:t>internet</w:t>
              </w:r>
            </w:ins>
          </w:p>
        </w:tc>
        <w:tc>
          <w:tcPr>
            <w:tcW w:w="0" w:type="auto"/>
            <w:hideMark/>
          </w:tcPr>
          <w:p w14:paraId="54839EC5" w14:textId="2CDF32DB" w:rsidR="00490E81" w:rsidRPr="001941A6" w:rsidRDefault="00490E81" w:rsidP="00490E81">
            <w:pPr>
              <w:rPr>
                <w:ins w:id="9022" w:author="MUBIYARTO WIBISONO" w:date="2025-11-11T16:16:00Z"/>
                <w:rFonts w:ascii="Arial" w:hAnsi="Arial" w:cs="Arial"/>
                <w:szCs w:val="20"/>
                <w:lang w:val="en-SG"/>
              </w:rPr>
            </w:pPr>
            <w:proofErr w:type="spellStart"/>
            <w:ins w:id="9023" w:author="MUBIYARTO WIBISONO" w:date="2025-11-11T16:41:00Z">
              <w:r>
                <w:rPr>
                  <w:rFonts w:ascii="Arial" w:hAnsi="Arial" w:cs="Arial"/>
                  <w:szCs w:val="20"/>
                  <w:lang w:val="en-SG"/>
                </w:rPr>
                <w:t>e</w:t>
              </w:r>
              <w:r w:rsidRPr="001941A6">
                <w:rPr>
                  <w:rFonts w:ascii="Arial" w:hAnsi="Arial" w:cs="Arial"/>
                  <w:szCs w:val="20"/>
                  <w:lang w:val="en-SG"/>
                </w:rPr>
                <w:t>ocms_valid_offence_notice</w:t>
              </w:r>
            </w:ins>
            <w:proofErr w:type="spellEnd"/>
          </w:p>
        </w:tc>
        <w:tc>
          <w:tcPr>
            <w:tcW w:w="0" w:type="auto"/>
            <w:hideMark/>
          </w:tcPr>
          <w:p w14:paraId="586EBE36" w14:textId="070BBD87" w:rsidR="00490E81" w:rsidRPr="00490E81" w:rsidRDefault="00490E81" w:rsidP="00490E81">
            <w:pPr>
              <w:rPr>
                <w:ins w:id="9024" w:author="MUBIYARTO WIBISONO" w:date="2025-11-11T16:16:00Z"/>
                <w:rFonts w:ascii="Arial" w:hAnsi="Arial" w:cs="Arial"/>
                <w:szCs w:val="20"/>
                <w:lang w:val="en-SG"/>
              </w:rPr>
            </w:pPr>
            <w:proofErr w:type="spellStart"/>
            <w:ins w:id="9025" w:author="MUBIYARTO WIBISONO" w:date="2025-11-11T16:55:00Z">
              <w:r w:rsidRPr="00490E81">
                <w:rPr>
                  <w:rFonts w:ascii="Arial" w:hAnsi="Arial" w:cs="Arial"/>
                  <w:szCs w:val="20"/>
                  <w:rPrChange w:id="9026" w:author="MUBIYARTO WIBISONO" w:date="2025-11-11T16:55:00Z">
                    <w:rPr/>
                  </w:rPrChange>
                </w:rPr>
                <w:t>payment_acceptance_allowed</w:t>
              </w:r>
            </w:ins>
            <w:proofErr w:type="spellEnd"/>
          </w:p>
        </w:tc>
      </w:tr>
      <w:tr w:rsidR="00490E81" w:rsidRPr="001941A6" w14:paraId="03381646" w14:textId="77777777" w:rsidTr="00BB0DEB">
        <w:trPr>
          <w:ins w:id="9027" w:author="MUBIYARTO WIBISONO" w:date="2025-11-11T16:16:00Z"/>
        </w:trPr>
        <w:tc>
          <w:tcPr>
            <w:tcW w:w="0" w:type="auto"/>
            <w:hideMark/>
          </w:tcPr>
          <w:p w14:paraId="02BB9E08" w14:textId="2E8D92BB" w:rsidR="00490E81" w:rsidRPr="001941A6" w:rsidRDefault="00490E81" w:rsidP="00490E81">
            <w:pPr>
              <w:rPr>
                <w:ins w:id="9028" w:author="MUBIYARTO WIBISONO" w:date="2025-11-11T16:16:00Z"/>
                <w:rFonts w:ascii="Arial" w:hAnsi="Arial" w:cs="Arial"/>
                <w:szCs w:val="20"/>
                <w:lang w:val="en-SG"/>
              </w:rPr>
            </w:pPr>
            <w:ins w:id="9029" w:author="MUBIYARTO WIBISONO" w:date="2025-11-11T16:40:00Z">
              <w:r>
                <w:rPr>
                  <w:rFonts w:ascii="Arial" w:hAnsi="Arial" w:cs="Arial"/>
                  <w:szCs w:val="20"/>
                  <w:lang w:val="en-SG"/>
                </w:rPr>
                <w:t>internet</w:t>
              </w:r>
            </w:ins>
          </w:p>
        </w:tc>
        <w:tc>
          <w:tcPr>
            <w:tcW w:w="0" w:type="auto"/>
            <w:hideMark/>
          </w:tcPr>
          <w:p w14:paraId="72AA432A" w14:textId="1115948F" w:rsidR="00490E81" w:rsidRPr="001941A6" w:rsidRDefault="00490E81" w:rsidP="00490E81">
            <w:pPr>
              <w:rPr>
                <w:ins w:id="9030" w:author="MUBIYARTO WIBISONO" w:date="2025-11-11T16:16:00Z"/>
                <w:rFonts w:ascii="Arial" w:hAnsi="Arial" w:cs="Arial"/>
                <w:szCs w:val="20"/>
                <w:lang w:val="en-SG"/>
              </w:rPr>
            </w:pPr>
            <w:proofErr w:type="spellStart"/>
            <w:ins w:id="9031" w:author="MUBIYARTO WIBISONO" w:date="2025-11-11T16:41:00Z">
              <w:r>
                <w:rPr>
                  <w:rFonts w:ascii="Arial" w:hAnsi="Arial" w:cs="Arial"/>
                  <w:szCs w:val="20"/>
                  <w:lang w:val="en-SG"/>
                </w:rPr>
                <w:t>e</w:t>
              </w:r>
              <w:r w:rsidRPr="001941A6">
                <w:rPr>
                  <w:rFonts w:ascii="Arial" w:hAnsi="Arial" w:cs="Arial"/>
                  <w:szCs w:val="20"/>
                  <w:lang w:val="en-SG"/>
                </w:rPr>
                <w:t>ocms_valid_offence_notice</w:t>
              </w:r>
            </w:ins>
            <w:proofErr w:type="spellEnd"/>
          </w:p>
        </w:tc>
        <w:tc>
          <w:tcPr>
            <w:tcW w:w="0" w:type="auto"/>
            <w:hideMark/>
          </w:tcPr>
          <w:p w14:paraId="08DF8D30" w14:textId="7EB86642" w:rsidR="00490E81" w:rsidRPr="00490E81" w:rsidRDefault="00490E81" w:rsidP="00490E81">
            <w:pPr>
              <w:rPr>
                <w:ins w:id="9032" w:author="MUBIYARTO WIBISONO" w:date="2025-11-11T16:16:00Z"/>
                <w:rFonts w:ascii="Arial" w:hAnsi="Arial" w:cs="Arial"/>
                <w:szCs w:val="20"/>
                <w:lang w:val="en-SG"/>
              </w:rPr>
            </w:pPr>
            <w:proofErr w:type="spellStart"/>
            <w:ins w:id="9033" w:author="MUBIYARTO WIBISONO" w:date="2025-11-11T16:55:00Z">
              <w:r w:rsidRPr="00490E81">
                <w:rPr>
                  <w:rFonts w:ascii="Arial" w:hAnsi="Arial" w:cs="Arial"/>
                  <w:szCs w:val="20"/>
                  <w:rPrChange w:id="9034" w:author="MUBIYARTO WIBISONO" w:date="2025-11-11T16:55:00Z">
                    <w:rPr/>
                  </w:rPrChange>
                </w:rPr>
                <w:t>payment_status</w:t>
              </w:r>
            </w:ins>
            <w:proofErr w:type="spellEnd"/>
          </w:p>
        </w:tc>
      </w:tr>
      <w:tr w:rsidR="00490E81" w:rsidRPr="001941A6" w14:paraId="56CA8965" w14:textId="77777777" w:rsidTr="00BB0DEB">
        <w:trPr>
          <w:ins w:id="9035" w:author="MUBIYARTO WIBISONO" w:date="2025-11-11T16:16:00Z"/>
        </w:trPr>
        <w:tc>
          <w:tcPr>
            <w:tcW w:w="0" w:type="auto"/>
            <w:hideMark/>
          </w:tcPr>
          <w:p w14:paraId="19BB38E0" w14:textId="04DF60EF" w:rsidR="00490E81" w:rsidRPr="001941A6" w:rsidRDefault="00490E81" w:rsidP="00490E81">
            <w:pPr>
              <w:rPr>
                <w:ins w:id="9036" w:author="MUBIYARTO WIBISONO" w:date="2025-11-11T16:16:00Z"/>
                <w:rFonts w:ascii="Arial" w:hAnsi="Arial" w:cs="Arial"/>
                <w:szCs w:val="20"/>
                <w:lang w:val="en-SG"/>
              </w:rPr>
            </w:pPr>
            <w:ins w:id="9037" w:author="MUBIYARTO WIBISONO" w:date="2025-11-11T16:40:00Z">
              <w:r>
                <w:rPr>
                  <w:rFonts w:ascii="Arial" w:hAnsi="Arial" w:cs="Arial"/>
                  <w:szCs w:val="20"/>
                  <w:lang w:val="en-SG"/>
                </w:rPr>
                <w:t>internet</w:t>
              </w:r>
            </w:ins>
          </w:p>
        </w:tc>
        <w:tc>
          <w:tcPr>
            <w:tcW w:w="0" w:type="auto"/>
            <w:hideMark/>
          </w:tcPr>
          <w:p w14:paraId="3E819AC1" w14:textId="4F24EFA9" w:rsidR="00490E81" w:rsidRPr="001941A6" w:rsidRDefault="00490E81" w:rsidP="00490E81">
            <w:pPr>
              <w:rPr>
                <w:ins w:id="9038" w:author="MUBIYARTO WIBISONO" w:date="2025-11-11T16:16:00Z"/>
                <w:rFonts w:ascii="Arial" w:hAnsi="Arial" w:cs="Arial"/>
                <w:szCs w:val="20"/>
                <w:lang w:val="en-SG"/>
              </w:rPr>
            </w:pPr>
            <w:proofErr w:type="spellStart"/>
            <w:ins w:id="9039" w:author="MUBIYARTO WIBISONO" w:date="2025-11-11T16:41:00Z">
              <w:r>
                <w:rPr>
                  <w:rFonts w:ascii="Arial" w:hAnsi="Arial" w:cs="Arial"/>
                  <w:szCs w:val="20"/>
                  <w:lang w:val="en-SG"/>
                </w:rPr>
                <w:t>e</w:t>
              </w:r>
              <w:r w:rsidRPr="001941A6">
                <w:rPr>
                  <w:rFonts w:ascii="Arial" w:hAnsi="Arial" w:cs="Arial"/>
                  <w:szCs w:val="20"/>
                  <w:lang w:val="en-SG"/>
                </w:rPr>
                <w:t>ocms_valid_offence_notice</w:t>
              </w:r>
            </w:ins>
            <w:proofErr w:type="spellEnd"/>
          </w:p>
        </w:tc>
        <w:tc>
          <w:tcPr>
            <w:tcW w:w="0" w:type="auto"/>
            <w:hideMark/>
          </w:tcPr>
          <w:p w14:paraId="0D1AC37F" w14:textId="1D204093" w:rsidR="00490E81" w:rsidRPr="00490E81" w:rsidRDefault="00490E81" w:rsidP="00490E81">
            <w:pPr>
              <w:rPr>
                <w:ins w:id="9040" w:author="MUBIYARTO WIBISONO" w:date="2025-11-11T16:16:00Z"/>
                <w:rFonts w:ascii="Arial" w:hAnsi="Arial" w:cs="Arial"/>
                <w:szCs w:val="20"/>
                <w:lang w:val="en-SG"/>
              </w:rPr>
            </w:pPr>
            <w:proofErr w:type="spellStart"/>
            <w:ins w:id="9041" w:author="MUBIYARTO WIBISONO" w:date="2025-11-11T16:55:00Z">
              <w:r w:rsidRPr="00490E81">
                <w:rPr>
                  <w:rFonts w:ascii="Arial" w:hAnsi="Arial" w:cs="Arial"/>
                  <w:szCs w:val="20"/>
                  <w:rPrChange w:id="9042" w:author="MUBIYARTO WIBISONO" w:date="2025-11-11T16:55:00Z">
                    <w:rPr/>
                  </w:rPrChange>
                </w:rPr>
                <w:t>last_processing_stage</w:t>
              </w:r>
            </w:ins>
            <w:proofErr w:type="spellEnd"/>
          </w:p>
        </w:tc>
      </w:tr>
      <w:tr w:rsidR="00490E81" w:rsidRPr="001941A6" w14:paraId="278BB17D" w14:textId="77777777" w:rsidTr="00BB0DEB">
        <w:trPr>
          <w:ins w:id="9043" w:author="MUBIYARTO WIBISONO" w:date="2025-11-11T16:16:00Z"/>
        </w:trPr>
        <w:tc>
          <w:tcPr>
            <w:tcW w:w="0" w:type="auto"/>
            <w:hideMark/>
          </w:tcPr>
          <w:p w14:paraId="3305D29D" w14:textId="4082F15D" w:rsidR="00490E81" w:rsidRPr="001941A6" w:rsidRDefault="00490E81" w:rsidP="00490E81">
            <w:pPr>
              <w:rPr>
                <w:ins w:id="9044" w:author="MUBIYARTO WIBISONO" w:date="2025-11-11T16:16:00Z"/>
                <w:rFonts w:ascii="Arial" w:hAnsi="Arial" w:cs="Arial"/>
                <w:szCs w:val="20"/>
                <w:lang w:val="en-SG"/>
              </w:rPr>
            </w:pPr>
            <w:ins w:id="9045" w:author="MUBIYARTO WIBISONO" w:date="2025-11-11T16:40:00Z">
              <w:r>
                <w:rPr>
                  <w:rFonts w:ascii="Arial" w:hAnsi="Arial" w:cs="Arial"/>
                  <w:szCs w:val="20"/>
                  <w:lang w:val="en-SG"/>
                </w:rPr>
                <w:t>internet</w:t>
              </w:r>
            </w:ins>
          </w:p>
        </w:tc>
        <w:tc>
          <w:tcPr>
            <w:tcW w:w="0" w:type="auto"/>
            <w:hideMark/>
          </w:tcPr>
          <w:p w14:paraId="016DB299" w14:textId="5D903E65" w:rsidR="00490E81" w:rsidRPr="001941A6" w:rsidRDefault="00490E81" w:rsidP="00490E81">
            <w:pPr>
              <w:rPr>
                <w:ins w:id="9046" w:author="MUBIYARTO WIBISONO" w:date="2025-11-11T16:16:00Z"/>
                <w:rFonts w:ascii="Arial" w:hAnsi="Arial" w:cs="Arial"/>
                <w:szCs w:val="20"/>
                <w:lang w:val="en-SG"/>
              </w:rPr>
            </w:pPr>
            <w:proofErr w:type="spellStart"/>
            <w:ins w:id="9047" w:author="MUBIYARTO WIBISONO" w:date="2025-11-11T16:41:00Z">
              <w:r>
                <w:rPr>
                  <w:rFonts w:ascii="Arial" w:hAnsi="Arial" w:cs="Arial"/>
                  <w:szCs w:val="20"/>
                  <w:lang w:val="en-SG"/>
                </w:rPr>
                <w:t>e</w:t>
              </w:r>
              <w:r w:rsidRPr="001941A6">
                <w:rPr>
                  <w:rFonts w:ascii="Arial" w:hAnsi="Arial" w:cs="Arial"/>
                  <w:szCs w:val="20"/>
                  <w:lang w:val="en-SG"/>
                </w:rPr>
                <w:t>ocms_valid_offence_notice</w:t>
              </w:r>
            </w:ins>
            <w:proofErr w:type="spellEnd"/>
          </w:p>
        </w:tc>
        <w:tc>
          <w:tcPr>
            <w:tcW w:w="0" w:type="auto"/>
            <w:hideMark/>
          </w:tcPr>
          <w:p w14:paraId="686937B9" w14:textId="634C19D1" w:rsidR="00490E81" w:rsidRPr="00490E81" w:rsidRDefault="00490E81" w:rsidP="00490E81">
            <w:pPr>
              <w:rPr>
                <w:ins w:id="9048" w:author="MUBIYARTO WIBISONO" w:date="2025-11-11T16:16:00Z"/>
                <w:rFonts w:ascii="Arial" w:hAnsi="Arial" w:cs="Arial"/>
                <w:szCs w:val="20"/>
                <w:lang w:val="en-SG"/>
              </w:rPr>
            </w:pPr>
            <w:proofErr w:type="spellStart"/>
            <w:ins w:id="9049" w:author="MUBIYARTO WIBISONO" w:date="2025-11-11T16:55:00Z">
              <w:r w:rsidRPr="00490E81">
                <w:rPr>
                  <w:rFonts w:ascii="Arial" w:hAnsi="Arial" w:cs="Arial"/>
                  <w:szCs w:val="20"/>
                  <w:rPrChange w:id="9050" w:author="MUBIYARTO WIBISONO" w:date="2025-11-11T16:55:00Z">
                    <w:rPr/>
                  </w:rPrChange>
                </w:rPr>
                <w:t>next_processing_stage</w:t>
              </w:r>
            </w:ins>
            <w:proofErr w:type="spellEnd"/>
          </w:p>
        </w:tc>
      </w:tr>
      <w:tr w:rsidR="00490E81" w:rsidRPr="001941A6" w14:paraId="2EB3F70E" w14:textId="77777777" w:rsidTr="00BB0DEB">
        <w:trPr>
          <w:ins w:id="9051" w:author="MUBIYARTO WIBISONO" w:date="2025-11-11T16:16:00Z"/>
        </w:trPr>
        <w:tc>
          <w:tcPr>
            <w:tcW w:w="0" w:type="auto"/>
            <w:hideMark/>
          </w:tcPr>
          <w:p w14:paraId="3524E253" w14:textId="7ABF8588" w:rsidR="00490E81" w:rsidRPr="001941A6" w:rsidRDefault="00490E81" w:rsidP="00490E81">
            <w:pPr>
              <w:rPr>
                <w:ins w:id="9052" w:author="MUBIYARTO WIBISONO" w:date="2025-11-11T16:16:00Z"/>
                <w:rFonts w:ascii="Arial" w:hAnsi="Arial" w:cs="Arial"/>
                <w:szCs w:val="20"/>
                <w:lang w:val="en-SG"/>
              </w:rPr>
            </w:pPr>
            <w:ins w:id="9053" w:author="MUBIYARTO WIBISONO" w:date="2025-11-11T16:40:00Z">
              <w:r>
                <w:rPr>
                  <w:rFonts w:ascii="Arial" w:hAnsi="Arial" w:cs="Arial"/>
                  <w:szCs w:val="20"/>
                  <w:lang w:val="en-SG"/>
                </w:rPr>
                <w:t>internet</w:t>
              </w:r>
            </w:ins>
          </w:p>
        </w:tc>
        <w:tc>
          <w:tcPr>
            <w:tcW w:w="0" w:type="auto"/>
            <w:hideMark/>
          </w:tcPr>
          <w:p w14:paraId="630B62CA" w14:textId="56607789" w:rsidR="00490E81" w:rsidRPr="001941A6" w:rsidRDefault="00490E81" w:rsidP="00490E81">
            <w:pPr>
              <w:rPr>
                <w:ins w:id="9054" w:author="MUBIYARTO WIBISONO" w:date="2025-11-11T16:16:00Z"/>
                <w:rFonts w:ascii="Arial" w:hAnsi="Arial" w:cs="Arial"/>
                <w:szCs w:val="20"/>
                <w:lang w:val="en-SG"/>
              </w:rPr>
            </w:pPr>
            <w:proofErr w:type="spellStart"/>
            <w:ins w:id="9055" w:author="MUBIYARTO WIBISONO" w:date="2025-11-11T16:41:00Z">
              <w:r>
                <w:rPr>
                  <w:rFonts w:ascii="Arial" w:hAnsi="Arial" w:cs="Arial"/>
                  <w:szCs w:val="20"/>
                  <w:lang w:val="en-SG"/>
                </w:rPr>
                <w:t>e</w:t>
              </w:r>
              <w:r w:rsidRPr="001941A6">
                <w:rPr>
                  <w:rFonts w:ascii="Arial" w:hAnsi="Arial" w:cs="Arial"/>
                  <w:szCs w:val="20"/>
                  <w:lang w:val="en-SG"/>
                </w:rPr>
                <w:t>ocms_valid_offence_notice</w:t>
              </w:r>
            </w:ins>
            <w:proofErr w:type="spellEnd"/>
          </w:p>
        </w:tc>
        <w:tc>
          <w:tcPr>
            <w:tcW w:w="0" w:type="auto"/>
            <w:hideMark/>
          </w:tcPr>
          <w:p w14:paraId="46D9DB04" w14:textId="5524DA4A" w:rsidR="00490E81" w:rsidRPr="00490E81" w:rsidRDefault="00490E81" w:rsidP="00490E81">
            <w:pPr>
              <w:rPr>
                <w:ins w:id="9056" w:author="MUBIYARTO WIBISONO" w:date="2025-11-11T16:16:00Z"/>
                <w:rFonts w:ascii="Arial" w:hAnsi="Arial" w:cs="Arial"/>
                <w:szCs w:val="20"/>
                <w:lang w:val="en-SG"/>
              </w:rPr>
            </w:pPr>
            <w:proofErr w:type="spellStart"/>
            <w:ins w:id="9057" w:author="MUBIYARTO WIBISONO" w:date="2025-11-11T16:55:00Z">
              <w:r w:rsidRPr="00490E81">
                <w:rPr>
                  <w:rFonts w:ascii="Arial" w:hAnsi="Arial" w:cs="Arial"/>
                  <w:szCs w:val="20"/>
                  <w:rPrChange w:id="9058" w:author="MUBIYARTO WIBISONO" w:date="2025-11-11T16:55:00Z">
                    <w:rPr/>
                  </w:rPrChange>
                </w:rPr>
                <w:t>vehicle_registration_type</w:t>
              </w:r>
            </w:ins>
            <w:proofErr w:type="spellEnd"/>
          </w:p>
        </w:tc>
      </w:tr>
      <w:tr w:rsidR="00490E81" w:rsidRPr="001941A6" w14:paraId="42D829BB" w14:textId="77777777" w:rsidTr="00BB0DEB">
        <w:trPr>
          <w:ins w:id="9059" w:author="MUBIYARTO WIBISONO" w:date="2025-11-11T16:16:00Z"/>
        </w:trPr>
        <w:tc>
          <w:tcPr>
            <w:tcW w:w="0" w:type="auto"/>
            <w:hideMark/>
          </w:tcPr>
          <w:p w14:paraId="49199C51" w14:textId="57F6878E" w:rsidR="00490E81" w:rsidRPr="001941A6" w:rsidRDefault="00490E81" w:rsidP="00490E81">
            <w:pPr>
              <w:rPr>
                <w:ins w:id="9060" w:author="MUBIYARTO WIBISONO" w:date="2025-11-11T16:16:00Z"/>
                <w:rFonts w:ascii="Arial" w:hAnsi="Arial" w:cs="Arial"/>
                <w:szCs w:val="20"/>
                <w:lang w:val="en-SG"/>
              </w:rPr>
            </w:pPr>
            <w:ins w:id="9061" w:author="MUBIYARTO WIBISONO" w:date="2025-11-11T16:40:00Z">
              <w:r>
                <w:rPr>
                  <w:rFonts w:ascii="Arial" w:hAnsi="Arial" w:cs="Arial"/>
                  <w:szCs w:val="20"/>
                  <w:lang w:val="en-SG"/>
                </w:rPr>
                <w:t>internet</w:t>
              </w:r>
            </w:ins>
          </w:p>
        </w:tc>
        <w:tc>
          <w:tcPr>
            <w:tcW w:w="0" w:type="auto"/>
            <w:hideMark/>
          </w:tcPr>
          <w:p w14:paraId="768EAD28" w14:textId="4039D334" w:rsidR="00490E81" w:rsidRPr="001941A6" w:rsidRDefault="00490E81" w:rsidP="00490E81">
            <w:pPr>
              <w:rPr>
                <w:ins w:id="9062" w:author="MUBIYARTO WIBISONO" w:date="2025-11-11T16:16:00Z"/>
                <w:rFonts w:ascii="Arial" w:hAnsi="Arial" w:cs="Arial"/>
                <w:szCs w:val="20"/>
                <w:lang w:val="en-SG"/>
              </w:rPr>
            </w:pPr>
            <w:proofErr w:type="spellStart"/>
            <w:ins w:id="9063" w:author="MUBIYARTO WIBISONO" w:date="2025-11-11T16:41:00Z">
              <w:r>
                <w:rPr>
                  <w:rFonts w:ascii="Arial" w:hAnsi="Arial" w:cs="Arial"/>
                  <w:szCs w:val="20"/>
                  <w:lang w:val="en-SG"/>
                </w:rPr>
                <w:t>e</w:t>
              </w:r>
              <w:r w:rsidRPr="001941A6">
                <w:rPr>
                  <w:rFonts w:ascii="Arial" w:hAnsi="Arial" w:cs="Arial"/>
                  <w:szCs w:val="20"/>
                  <w:lang w:val="en-SG"/>
                </w:rPr>
                <w:t>ocms_valid_offence_notice</w:t>
              </w:r>
            </w:ins>
            <w:proofErr w:type="spellEnd"/>
          </w:p>
        </w:tc>
        <w:tc>
          <w:tcPr>
            <w:tcW w:w="0" w:type="auto"/>
            <w:hideMark/>
          </w:tcPr>
          <w:p w14:paraId="5A95E0A6" w14:textId="59672A68" w:rsidR="00490E81" w:rsidRPr="00490E81" w:rsidRDefault="00490E81" w:rsidP="00490E81">
            <w:pPr>
              <w:rPr>
                <w:ins w:id="9064" w:author="MUBIYARTO WIBISONO" w:date="2025-11-11T16:16:00Z"/>
                <w:rFonts w:ascii="Arial" w:hAnsi="Arial" w:cs="Arial"/>
                <w:szCs w:val="20"/>
                <w:lang w:val="en-SG"/>
              </w:rPr>
            </w:pPr>
            <w:proofErr w:type="spellStart"/>
            <w:ins w:id="9065" w:author="MUBIYARTO WIBISONO" w:date="2025-11-11T16:55:00Z">
              <w:r w:rsidRPr="00490E81">
                <w:rPr>
                  <w:rFonts w:ascii="Arial" w:hAnsi="Arial" w:cs="Arial"/>
                  <w:szCs w:val="20"/>
                  <w:rPrChange w:id="9066" w:author="MUBIYARTO WIBISONO" w:date="2025-11-11T16:55:00Z">
                    <w:rPr/>
                  </w:rPrChange>
                </w:rPr>
                <w:t>suspension_type</w:t>
              </w:r>
            </w:ins>
            <w:proofErr w:type="spellEnd"/>
          </w:p>
        </w:tc>
      </w:tr>
      <w:tr w:rsidR="00B953C2" w:rsidRPr="001941A6" w14:paraId="57186687" w14:textId="77777777" w:rsidTr="00BB0DEB">
        <w:trPr>
          <w:ins w:id="9067" w:author="MUBIYARTO WIBISONO" w:date="2025-11-11T16:16:00Z"/>
        </w:trPr>
        <w:tc>
          <w:tcPr>
            <w:tcW w:w="0" w:type="auto"/>
            <w:hideMark/>
          </w:tcPr>
          <w:p w14:paraId="79C5B436" w14:textId="2A25C812" w:rsidR="00B953C2" w:rsidRPr="001941A6" w:rsidRDefault="00B953C2" w:rsidP="00B953C2">
            <w:pPr>
              <w:rPr>
                <w:ins w:id="9068" w:author="MUBIYARTO WIBISONO" w:date="2025-11-11T16:16:00Z"/>
                <w:rFonts w:ascii="Arial" w:hAnsi="Arial" w:cs="Arial"/>
                <w:szCs w:val="20"/>
                <w:lang w:val="en-SG"/>
              </w:rPr>
            </w:pPr>
            <w:ins w:id="9069" w:author="MUBIYARTO WIBISONO" w:date="2025-11-11T17:24:00Z">
              <w:r>
                <w:rPr>
                  <w:rFonts w:ascii="Arial" w:hAnsi="Arial" w:cs="Arial"/>
                  <w:szCs w:val="20"/>
                  <w:lang w:val="en-SG"/>
                </w:rPr>
                <w:t>internet</w:t>
              </w:r>
            </w:ins>
          </w:p>
        </w:tc>
        <w:tc>
          <w:tcPr>
            <w:tcW w:w="0" w:type="auto"/>
            <w:hideMark/>
          </w:tcPr>
          <w:p w14:paraId="309F6E2F" w14:textId="6FC1E29A" w:rsidR="00B953C2" w:rsidRPr="001941A6" w:rsidRDefault="00B953C2" w:rsidP="00B953C2">
            <w:pPr>
              <w:rPr>
                <w:ins w:id="9070" w:author="MUBIYARTO WIBISONO" w:date="2025-11-11T16:16:00Z"/>
                <w:rFonts w:ascii="Arial" w:hAnsi="Arial" w:cs="Arial"/>
                <w:szCs w:val="20"/>
                <w:lang w:val="en-SG"/>
              </w:rPr>
            </w:pPr>
            <w:proofErr w:type="spellStart"/>
            <w:ins w:id="9071" w:author="MUBIYARTO WIBISONO" w:date="2025-11-11T17:24:00Z">
              <w:r>
                <w:rPr>
                  <w:rFonts w:ascii="Arial" w:hAnsi="Arial" w:cs="Arial"/>
                  <w:szCs w:val="20"/>
                  <w:lang w:val="en-SG"/>
                </w:rPr>
                <w:t>e</w:t>
              </w:r>
              <w:r w:rsidRPr="001941A6">
                <w:rPr>
                  <w:rFonts w:ascii="Arial" w:hAnsi="Arial" w:cs="Arial"/>
                  <w:szCs w:val="20"/>
                  <w:lang w:val="en-SG"/>
                </w:rPr>
                <w:t>ocms_valid_offence_notice</w:t>
              </w:r>
            </w:ins>
            <w:proofErr w:type="spellEnd"/>
          </w:p>
        </w:tc>
        <w:tc>
          <w:tcPr>
            <w:tcW w:w="0" w:type="auto"/>
            <w:hideMark/>
          </w:tcPr>
          <w:p w14:paraId="6F52D092" w14:textId="6D61B777" w:rsidR="00B953C2" w:rsidRPr="00490E81" w:rsidRDefault="00B953C2" w:rsidP="00B953C2">
            <w:pPr>
              <w:rPr>
                <w:ins w:id="9072" w:author="MUBIYARTO WIBISONO" w:date="2025-11-11T16:16:00Z"/>
                <w:rFonts w:ascii="Arial" w:hAnsi="Arial" w:cs="Arial"/>
                <w:szCs w:val="20"/>
                <w:lang w:val="en-SG"/>
              </w:rPr>
            </w:pPr>
            <w:proofErr w:type="spellStart"/>
            <w:ins w:id="9073" w:author="MUBIYARTO WIBISONO" w:date="2025-11-11T16:55:00Z">
              <w:r w:rsidRPr="00490E81">
                <w:rPr>
                  <w:rFonts w:ascii="Arial" w:hAnsi="Arial" w:cs="Arial"/>
                  <w:szCs w:val="20"/>
                  <w:rPrChange w:id="9074" w:author="MUBIYARTO WIBISONO" w:date="2025-11-11T16:55:00Z">
                    <w:rPr/>
                  </w:rPrChange>
                </w:rPr>
                <w:t>crs_reason_of_suspension</w:t>
              </w:r>
            </w:ins>
            <w:proofErr w:type="spellEnd"/>
          </w:p>
        </w:tc>
      </w:tr>
      <w:tr w:rsidR="00B953C2" w:rsidRPr="001941A6" w14:paraId="73C0668C" w14:textId="77777777" w:rsidTr="00BB0DEB">
        <w:trPr>
          <w:ins w:id="9075" w:author="MUBIYARTO WIBISONO" w:date="2025-11-11T16:16:00Z"/>
        </w:trPr>
        <w:tc>
          <w:tcPr>
            <w:tcW w:w="0" w:type="auto"/>
            <w:hideMark/>
          </w:tcPr>
          <w:p w14:paraId="5E221BB0" w14:textId="5123919B" w:rsidR="00B953C2" w:rsidRPr="001941A6" w:rsidRDefault="00B953C2" w:rsidP="00B953C2">
            <w:pPr>
              <w:rPr>
                <w:ins w:id="9076" w:author="MUBIYARTO WIBISONO" w:date="2025-11-11T16:16:00Z"/>
                <w:rFonts w:ascii="Arial" w:hAnsi="Arial" w:cs="Arial"/>
                <w:szCs w:val="20"/>
                <w:lang w:val="en-SG"/>
              </w:rPr>
            </w:pPr>
            <w:ins w:id="9077" w:author="MUBIYARTO WIBISONO" w:date="2025-11-11T17:24:00Z">
              <w:r>
                <w:rPr>
                  <w:rFonts w:ascii="Arial" w:hAnsi="Arial" w:cs="Arial"/>
                  <w:szCs w:val="20"/>
                  <w:lang w:val="en-SG"/>
                </w:rPr>
                <w:t>internet</w:t>
              </w:r>
            </w:ins>
          </w:p>
        </w:tc>
        <w:tc>
          <w:tcPr>
            <w:tcW w:w="0" w:type="auto"/>
            <w:hideMark/>
          </w:tcPr>
          <w:p w14:paraId="5D8D1630" w14:textId="78FFD663" w:rsidR="00B953C2" w:rsidRPr="001941A6" w:rsidRDefault="00B953C2" w:rsidP="00B953C2">
            <w:pPr>
              <w:rPr>
                <w:ins w:id="9078" w:author="MUBIYARTO WIBISONO" w:date="2025-11-11T16:16:00Z"/>
                <w:rFonts w:ascii="Arial" w:hAnsi="Arial" w:cs="Arial"/>
                <w:szCs w:val="20"/>
                <w:lang w:val="en-SG"/>
              </w:rPr>
            </w:pPr>
            <w:proofErr w:type="spellStart"/>
            <w:ins w:id="9079" w:author="MUBIYARTO WIBISONO" w:date="2025-11-11T17:24:00Z">
              <w:r>
                <w:rPr>
                  <w:rFonts w:ascii="Arial" w:hAnsi="Arial" w:cs="Arial"/>
                  <w:szCs w:val="20"/>
                  <w:lang w:val="en-SG"/>
                </w:rPr>
                <w:t>e</w:t>
              </w:r>
              <w:r w:rsidRPr="001941A6">
                <w:rPr>
                  <w:rFonts w:ascii="Arial" w:hAnsi="Arial" w:cs="Arial"/>
                  <w:szCs w:val="20"/>
                  <w:lang w:val="en-SG"/>
                </w:rPr>
                <w:t>ocms_valid_offence_notice</w:t>
              </w:r>
            </w:ins>
            <w:proofErr w:type="spellEnd"/>
          </w:p>
        </w:tc>
        <w:tc>
          <w:tcPr>
            <w:tcW w:w="0" w:type="auto"/>
            <w:hideMark/>
          </w:tcPr>
          <w:p w14:paraId="089914D2" w14:textId="79FE72D0" w:rsidR="00B953C2" w:rsidRPr="00490E81" w:rsidRDefault="00B953C2" w:rsidP="00B953C2">
            <w:pPr>
              <w:rPr>
                <w:ins w:id="9080" w:author="MUBIYARTO WIBISONO" w:date="2025-11-11T16:16:00Z"/>
                <w:rFonts w:ascii="Arial" w:hAnsi="Arial" w:cs="Arial"/>
                <w:szCs w:val="20"/>
                <w:lang w:val="en-SG"/>
              </w:rPr>
            </w:pPr>
            <w:proofErr w:type="spellStart"/>
            <w:ins w:id="9081" w:author="MUBIYARTO WIBISONO" w:date="2025-11-11T16:55:00Z">
              <w:r w:rsidRPr="00490E81">
                <w:rPr>
                  <w:rFonts w:ascii="Arial" w:hAnsi="Arial" w:cs="Arial"/>
                  <w:szCs w:val="20"/>
                  <w:rPrChange w:id="9082" w:author="MUBIYARTO WIBISONO" w:date="2025-11-11T16:55:00Z">
                    <w:rPr/>
                  </w:rPrChange>
                </w:rPr>
                <w:t>crs_date_of_suspension</w:t>
              </w:r>
            </w:ins>
            <w:proofErr w:type="spellEnd"/>
          </w:p>
        </w:tc>
      </w:tr>
      <w:tr w:rsidR="00B953C2" w:rsidRPr="001941A6" w14:paraId="5404B4FB" w14:textId="77777777" w:rsidTr="00BB0DEB">
        <w:trPr>
          <w:ins w:id="9083" w:author="MUBIYARTO WIBISONO" w:date="2025-11-11T16:54:00Z"/>
        </w:trPr>
        <w:tc>
          <w:tcPr>
            <w:tcW w:w="0" w:type="auto"/>
          </w:tcPr>
          <w:p w14:paraId="611A08C2" w14:textId="09D0852F" w:rsidR="00B953C2" w:rsidRDefault="00B953C2" w:rsidP="00B953C2">
            <w:pPr>
              <w:rPr>
                <w:ins w:id="9084" w:author="MUBIYARTO WIBISONO" w:date="2025-11-11T16:54:00Z"/>
                <w:rFonts w:ascii="Arial" w:hAnsi="Arial" w:cs="Arial"/>
                <w:szCs w:val="20"/>
                <w:lang w:val="en-SG"/>
              </w:rPr>
            </w:pPr>
            <w:ins w:id="9085" w:author="MUBIYARTO WIBISONO" w:date="2025-11-11T17:24:00Z">
              <w:r>
                <w:rPr>
                  <w:rFonts w:ascii="Arial" w:hAnsi="Arial" w:cs="Arial"/>
                  <w:szCs w:val="20"/>
                  <w:lang w:val="en-SG"/>
                </w:rPr>
                <w:t>internet</w:t>
              </w:r>
            </w:ins>
          </w:p>
        </w:tc>
        <w:tc>
          <w:tcPr>
            <w:tcW w:w="0" w:type="auto"/>
          </w:tcPr>
          <w:p w14:paraId="3ECEE51A" w14:textId="1F92213C" w:rsidR="00B953C2" w:rsidRPr="001941A6" w:rsidRDefault="00B953C2" w:rsidP="00B953C2">
            <w:pPr>
              <w:rPr>
                <w:ins w:id="9086" w:author="MUBIYARTO WIBISONO" w:date="2025-11-11T16:54:00Z"/>
                <w:rFonts w:ascii="Arial" w:hAnsi="Arial" w:cs="Arial"/>
                <w:szCs w:val="20"/>
                <w:lang w:val="en-SG"/>
              </w:rPr>
            </w:pPr>
            <w:proofErr w:type="spellStart"/>
            <w:ins w:id="9087" w:author="MUBIYARTO WIBISONO" w:date="2025-11-11T17:24:00Z">
              <w:r>
                <w:rPr>
                  <w:rFonts w:ascii="Arial" w:hAnsi="Arial" w:cs="Arial"/>
                  <w:szCs w:val="20"/>
                  <w:lang w:val="en-SG"/>
                </w:rPr>
                <w:t>e</w:t>
              </w:r>
              <w:r w:rsidRPr="001941A6">
                <w:rPr>
                  <w:rFonts w:ascii="Arial" w:hAnsi="Arial" w:cs="Arial"/>
                  <w:szCs w:val="20"/>
                  <w:lang w:val="en-SG"/>
                </w:rPr>
                <w:t>ocms_valid_offence_notice</w:t>
              </w:r>
            </w:ins>
            <w:proofErr w:type="spellEnd"/>
          </w:p>
        </w:tc>
        <w:tc>
          <w:tcPr>
            <w:tcW w:w="0" w:type="auto"/>
          </w:tcPr>
          <w:p w14:paraId="2237DC21" w14:textId="176BCFF1" w:rsidR="00B953C2" w:rsidRPr="00490E81" w:rsidRDefault="00B953C2" w:rsidP="00B953C2">
            <w:pPr>
              <w:rPr>
                <w:ins w:id="9088" w:author="MUBIYARTO WIBISONO" w:date="2025-11-11T16:54:00Z"/>
                <w:rFonts w:ascii="Arial" w:hAnsi="Arial" w:cs="Arial"/>
                <w:szCs w:val="20"/>
                <w:lang w:val="en-SG"/>
              </w:rPr>
            </w:pPr>
            <w:proofErr w:type="spellStart"/>
            <w:ins w:id="9089" w:author="MUBIYARTO WIBISONO" w:date="2025-11-11T16:55:00Z">
              <w:r w:rsidRPr="00490E81">
                <w:rPr>
                  <w:rFonts w:ascii="Arial" w:hAnsi="Arial" w:cs="Arial"/>
                  <w:szCs w:val="20"/>
                  <w:rPrChange w:id="9090" w:author="MUBIYARTO WIBISONO" w:date="2025-11-11T16:55:00Z">
                    <w:rPr/>
                  </w:rPrChange>
                </w:rPr>
                <w:t>epr_reason_of_suspension</w:t>
              </w:r>
            </w:ins>
            <w:proofErr w:type="spellEnd"/>
          </w:p>
        </w:tc>
      </w:tr>
      <w:tr w:rsidR="00B953C2" w:rsidRPr="001941A6" w14:paraId="0D58B20D" w14:textId="77777777" w:rsidTr="00BB0DEB">
        <w:trPr>
          <w:ins w:id="9091" w:author="MUBIYARTO WIBISONO" w:date="2025-11-11T16:54:00Z"/>
        </w:trPr>
        <w:tc>
          <w:tcPr>
            <w:tcW w:w="0" w:type="auto"/>
          </w:tcPr>
          <w:p w14:paraId="34B16010" w14:textId="4411C760" w:rsidR="00B953C2" w:rsidRDefault="00B953C2" w:rsidP="00B953C2">
            <w:pPr>
              <w:rPr>
                <w:ins w:id="9092" w:author="MUBIYARTO WIBISONO" w:date="2025-11-11T16:54:00Z"/>
                <w:rFonts w:ascii="Arial" w:hAnsi="Arial" w:cs="Arial"/>
                <w:szCs w:val="20"/>
                <w:lang w:val="en-SG"/>
              </w:rPr>
            </w:pPr>
            <w:ins w:id="9093" w:author="MUBIYARTO WIBISONO" w:date="2025-11-11T17:24:00Z">
              <w:r>
                <w:rPr>
                  <w:rFonts w:ascii="Arial" w:hAnsi="Arial" w:cs="Arial"/>
                  <w:szCs w:val="20"/>
                  <w:lang w:val="en-SG"/>
                </w:rPr>
                <w:t>internet</w:t>
              </w:r>
            </w:ins>
          </w:p>
        </w:tc>
        <w:tc>
          <w:tcPr>
            <w:tcW w:w="0" w:type="auto"/>
          </w:tcPr>
          <w:p w14:paraId="13BF0F2C" w14:textId="791A79C6" w:rsidR="00B953C2" w:rsidRPr="001941A6" w:rsidRDefault="00B953C2" w:rsidP="00B953C2">
            <w:pPr>
              <w:rPr>
                <w:ins w:id="9094" w:author="MUBIYARTO WIBISONO" w:date="2025-11-11T16:54:00Z"/>
                <w:rFonts w:ascii="Arial" w:hAnsi="Arial" w:cs="Arial"/>
                <w:szCs w:val="20"/>
                <w:lang w:val="en-SG"/>
              </w:rPr>
            </w:pPr>
            <w:proofErr w:type="spellStart"/>
            <w:ins w:id="9095" w:author="MUBIYARTO WIBISONO" w:date="2025-11-11T17:24:00Z">
              <w:r>
                <w:rPr>
                  <w:rFonts w:ascii="Arial" w:hAnsi="Arial" w:cs="Arial"/>
                  <w:szCs w:val="20"/>
                  <w:lang w:val="en-SG"/>
                </w:rPr>
                <w:t>e</w:t>
              </w:r>
              <w:r w:rsidRPr="001941A6">
                <w:rPr>
                  <w:rFonts w:ascii="Arial" w:hAnsi="Arial" w:cs="Arial"/>
                  <w:szCs w:val="20"/>
                  <w:lang w:val="en-SG"/>
                </w:rPr>
                <w:t>ocms_valid_offence_notice</w:t>
              </w:r>
            </w:ins>
            <w:proofErr w:type="spellEnd"/>
          </w:p>
        </w:tc>
        <w:tc>
          <w:tcPr>
            <w:tcW w:w="0" w:type="auto"/>
          </w:tcPr>
          <w:p w14:paraId="23B5B7CB" w14:textId="406E7BC5" w:rsidR="00B953C2" w:rsidRPr="00490E81" w:rsidRDefault="00B953C2" w:rsidP="00B953C2">
            <w:pPr>
              <w:rPr>
                <w:ins w:id="9096" w:author="MUBIYARTO WIBISONO" w:date="2025-11-11T16:54:00Z"/>
                <w:rFonts w:ascii="Arial" w:hAnsi="Arial" w:cs="Arial"/>
                <w:szCs w:val="20"/>
                <w:lang w:val="en-SG"/>
              </w:rPr>
            </w:pPr>
            <w:proofErr w:type="spellStart"/>
            <w:ins w:id="9097" w:author="MUBIYARTO WIBISONO" w:date="2025-11-11T16:55:00Z">
              <w:r w:rsidRPr="00490E81">
                <w:rPr>
                  <w:rFonts w:ascii="Arial" w:hAnsi="Arial" w:cs="Arial"/>
                  <w:szCs w:val="20"/>
                  <w:rPrChange w:id="9098" w:author="MUBIYARTO WIBISONO" w:date="2025-11-11T16:55:00Z">
                    <w:rPr/>
                  </w:rPrChange>
                </w:rPr>
                <w:t>epr_date_of_suspension</w:t>
              </w:r>
            </w:ins>
            <w:proofErr w:type="spellEnd"/>
          </w:p>
        </w:tc>
      </w:tr>
      <w:tr w:rsidR="00B953C2" w:rsidRPr="001941A6" w14:paraId="7A335BED" w14:textId="77777777" w:rsidTr="00BB0DEB">
        <w:trPr>
          <w:ins w:id="9099" w:author="MUBIYARTO WIBISONO" w:date="2025-11-11T16:54:00Z"/>
        </w:trPr>
        <w:tc>
          <w:tcPr>
            <w:tcW w:w="0" w:type="auto"/>
          </w:tcPr>
          <w:p w14:paraId="6164E94E" w14:textId="07BEA136" w:rsidR="00B953C2" w:rsidRDefault="00B953C2" w:rsidP="00B953C2">
            <w:pPr>
              <w:rPr>
                <w:ins w:id="9100" w:author="MUBIYARTO WIBISONO" w:date="2025-11-11T16:54:00Z"/>
                <w:rFonts w:ascii="Arial" w:hAnsi="Arial" w:cs="Arial"/>
                <w:szCs w:val="20"/>
                <w:lang w:val="en-SG"/>
              </w:rPr>
            </w:pPr>
            <w:ins w:id="9101" w:author="MUBIYARTO WIBISONO" w:date="2025-11-11T17:24:00Z">
              <w:r>
                <w:rPr>
                  <w:rFonts w:ascii="Arial" w:hAnsi="Arial" w:cs="Arial"/>
                  <w:szCs w:val="20"/>
                  <w:lang w:val="en-SG"/>
                </w:rPr>
                <w:t>internet</w:t>
              </w:r>
            </w:ins>
          </w:p>
        </w:tc>
        <w:tc>
          <w:tcPr>
            <w:tcW w:w="0" w:type="auto"/>
          </w:tcPr>
          <w:p w14:paraId="775742A7" w14:textId="373B46E5" w:rsidR="00B953C2" w:rsidRPr="001941A6" w:rsidRDefault="00B953C2" w:rsidP="00B953C2">
            <w:pPr>
              <w:rPr>
                <w:ins w:id="9102" w:author="MUBIYARTO WIBISONO" w:date="2025-11-11T16:54:00Z"/>
                <w:rFonts w:ascii="Arial" w:hAnsi="Arial" w:cs="Arial"/>
                <w:szCs w:val="20"/>
                <w:lang w:val="en-SG"/>
              </w:rPr>
            </w:pPr>
            <w:proofErr w:type="spellStart"/>
            <w:ins w:id="9103" w:author="MUBIYARTO WIBISONO" w:date="2025-11-11T17:24:00Z">
              <w:r>
                <w:rPr>
                  <w:rFonts w:ascii="Arial" w:hAnsi="Arial" w:cs="Arial"/>
                  <w:szCs w:val="20"/>
                  <w:lang w:val="en-SG"/>
                </w:rPr>
                <w:t>e</w:t>
              </w:r>
              <w:r w:rsidRPr="001941A6">
                <w:rPr>
                  <w:rFonts w:ascii="Arial" w:hAnsi="Arial" w:cs="Arial"/>
                  <w:szCs w:val="20"/>
                  <w:lang w:val="en-SG"/>
                </w:rPr>
                <w:t>ocms_valid_offence_notice</w:t>
              </w:r>
            </w:ins>
            <w:proofErr w:type="spellEnd"/>
          </w:p>
        </w:tc>
        <w:tc>
          <w:tcPr>
            <w:tcW w:w="0" w:type="auto"/>
          </w:tcPr>
          <w:p w14:paraId="69A50164" w14:textId="4CC843C4" w:rsidR="00B953C2" w:rsidRPr="00490E81" w:rsidRDefault="00B953C2" w:rsidP="00B953C2">
            <w:pPr>
              <w:rPr>
                <w:ins w:id="9104" w:author="MUBIYARTO WIBISONO" w:date="2025-11-11T16:54:00Z"/>
                <w:rFonts w:ascii="Arial" w:hAnsi="Arial" w:cs="Arial"/>
                <w:szCs w:val="20"/>
                <w:lang w:val="en-SG"/>
              </w:rPr>
            </w:pPr>
            <w:proofErr w:type="spellStart"/>
            <w:ins w:id="9105" w:author="MUBIYARTO WIBISONO" w:date="2025-11-11T16:55:00Z">
              <w:r w:rsidRPr="00490E81">
                <w:rPr>
                  <w:rFonts w:ascii="Arial" w:hAnsi="Arial" w:cs="Arial"/>
                  <w:szCs w:val="20"/>
                  <w:rPrChange w:id="9106" w:author="MUBIYARTO WIBISONO" w:date="2025-11-11T16:55:00Z">
                    <w:rPr/>
                  </w:rPrChange>
                </w:rPr>
                <w:t>offence_notice_type</w:t>
              </w:r>
            </w:ins>
            <w:proofErr w:type="spellEnd"/>
          </w:p>
        </w:tc>
      </w:tr>
      <w:tr w:rsidR="00B953C2" w:rsidRPr="001941A6" w14:paraId="4316D23D" w14:textId="77777777" w:rsidTr="00BB0DEB">
        <w:trPr>
          <w:ins w:id="9107" w:author="MUBIYARTO WIBISONO" w:date="2025-11-11T16:54:00Z"/>
        </w:trPr>
        <w:tc>
          <w:tcPr>
            <w:tcW w:w="0" w:type="auto"/>
          </w:tcPr>
          <w:p w14:paraId="0EA686BC" w14:textId="781B9475" w:rsidR="00B953C2" w:rsidRDefault="00B953C2" w:rsidP="00B953C2">
            <w:pPr>
              <w:rPr>
                <w:ins w:id="9108" w:author="MUBIYARTO WIBISONO" w:date="2025-11-11T16:54:00Z"/>
                <w:rFonts w:ascii="Arial" w:hAnsi="Arial" w:cs="Arial"/>
                <w:szCs w:val="20"/>
                <w:lang w:val="en-SG"/>
              </w:rPr>
            </w:pPr>
            <w:ins w:id="9109" w:author="MUBIYARTO WIBISONO" w:date="2025-11-11T17:24:00Z">
              <w:r>
                <w:rPr>
                  <w:rFonts w:ascii="Arial" w:hAnsi="Arial" w:cs="Arial"/>
                  <w:szCs w:val="20"/>
                  <w:lang w:val="en-SG"/>
                </w:rPr>
                <w:t>internet</w:t>
              </w:r>
            </w:ins>
          </w:p>
        </w:tc>
        <w:tc>
          <w:tcPr>
            <w:tcW w:w="0" w:type="auto"/>
          </w:tcPr>
          <w:p w14:paraId="258BA5D4" w14:textId="551B4177" w:rsidR="00B953C2" w:rsidRPr="001941A6" w:rsidRDefault="00B953C2" w:rsidP="00B953C2">
            <w:pPr>
              <w:rPr>
                <w:ins w:id="9110" w:author="MUBIYARTO WIBISONO" w:date="2025-11-11T16:54:00Z"/>
                <w:rFonts w:ascii="Arial" w:hAnsi="Arial" w:cs="Arial"/>
                <w:szCs w:val="20"/>
                <w:lang w:val="en-SG"/>
              </w:rPr>
            </w:pPr>
            <w:proofErr w:type="spellStart"/>
            <w:ins w:id="9111" w:author="MUBIYARTO WIBISONO" w:date="2025-11-11T17:24:00Z">
              <w:r>
                <w:rPr>
                  <w:rFonts w:ascii="Arial" w:hAnsi="Arial" w:cs="Arial"/>
                  <w:szCs w:val="20"/>
                  <w:lang w:val="en-SG"/>
                </w:rPr>
                <w:t>e</w:t>
              </w:r>
              <w:r w:rsidRPr="001941A6">
                <w:rPr>
                  <w:rFonts w:ascii="Arial" w:hAnsi="Arial" w:cs="Arial"/>
                  <w:szCs w:val="20"/>
                  <w:lang w:val="en-SG"/>
                </w:rPr>
                <w:t>ocms_valid_offence_notice</w:t>
              </w:r>
            </w:ins>
            <w:proofErr w:type="spellEnd"/>
          </w:p>
        </w:tc>
        <w:tc>
          <w:tcPr>
            <w:tcW w:w="0" w:type="auto"/>
          </w:tcPr>
          <w:p w14:paraId="79656D16" w14:textId="39B8BD0D" w:rsidR="00B953C2" w:rsidRPr="00490E81" w:rsidRDefault="00B953C2" w:rsidP="00B953C2">
            <w:pPr>
              <w:rPr>
                <w:ins w:id="9112" w:author="MUBIYARTO WIBISONO" w:date="2025-11-11T16:54:00Z"/>
                <w:rFonts w:ascii="Arial" w:hAnsi="Arial" w:cs="Arial"/>
                <w:szCs w:val="20"/>
                <w:lang w:val="en-SG"/>
              </w:rPr>
            </w:pPr>
            <w:proofErr w:type="spellStart"/>
            <w:ins w:id="9113" w:author="MUBIYARTO WIBISONO" w:date="2025-11-11T16:55:00Z">
              <w:r w:rsidRPr="00490E81">
                <w:rPr>
                  <w:rFonts w:ascii="Arial" w:hAnsi="Arial" w:cs="Arial"/>
                  <w:szCs w:val="20"/>
                  <w:rPrChange w:id="9114" w:author="MUBIYARTO WIBISONO" w:date="2025-11-11T16:55:00Z">
                    <w:rPr/>
                  </w:rPrChange>
                </w:rPr>
                <w:t>eservice_message_code</w:t>
              </w:r>
            </w:ins>
            <w:proofErr w:type="spellEnd"/>
          </w:p>
        </w:tc>
      </w:tr>
      <w:tr w:rsidR="00B953C2" w:rsidRPr="001941A6" w14:paraId="11868582" w14:textId="77777777" w:rsidTr="00BB0DEB">
        <w:trPr>
          <w:ins w:id="9115" w:author="MUBIYARTO WIBISONO" w:date="2025-11-11T16:54:00Z"/>
        </w:trPr>
        <w:tc>
          <w:tcPr>
            <w:tcW w:w="0" w:type="auto"/>
          </w:tcPr>
          <w:p w14:paraId="7607049D" w14:textId="11AB60E7" w:rsidR="00B953C2" w:rsidRDefault="00B953C2" w:rsidP="00B953C2">
            <w:pPr>
              <w:rPr>
                <w:ins w:id="9116" w:author="MUBIYARTO WIBISONO" w:date="2025-11-11T16:54:00Z"/>
                <w:rFonts w:ascii="Arial" w:hAnsi="Arial" w:cs="Arial"/>
                <w:szCs w:val="20"/>
                <w:lang w:val="en-SG"/>
              </w:rPr>
            </w:pPr>
            <w:ins w:id="9117" w:author="MUBIYARTO WIBISONO" w:date="2025-11-11T17:24:00Z">
              <w:r>
                <w:rPr>
                  <w:rFonts w:ascii="Arial" w:hAnsi="Arial" w:cs="Arial"/>
                  <w:szCs w:val="20"/>
                  <w:lang w:val="en-SG"/>
                </w:rPr>
                <w:t>internet</w:t>
              </w:r>
            </w:ins>
          </w:p>
        </w:tc>
        <w:tc>
          <w:tcPr>
            <w:tcW w:w="0" w:type="auto"/>
          </w:tcPr>
          <w:p w14:paraId="0648E776" w14:textId="76B13C41" w:rsidR="00B953C2" w:rsidRPr="001941A6" w:rsidRDefault="00B953C2" w:rsidP="00B953C2">
            <w:pPr>
              <w:rPr>
                <w:ins w:id="9118" w:author="MUBIYARTO WIBISONO" w:date="2025-11-11T16:54:00Z"/>
                <w:rFonts w:ascii="Arial" w:hAnsi="Arial" w:cs="Arial"/>
                <w:szCs w:val="20"/>
                <w:lang w:val="en-SG"/>
              </w:rPr>
            </w:pPr>
            <w:proofErr w:type="spellStart"/>
            <w:ins w:id="9119" w:author="MUBIYARTO WIBISONO" w:date="2025-11-11T17:24:00Z">
              <w:r>
                <w:rPr>
                  <w:rFonts w:ascii="Arial" w:hAnsi="Arial" w:cs="Arial"/>
                  <w:szCs w:val="20"/>
                  <w:lang w:val="en-SG"/>
                </w:rPr>
                <w:t>e</w:t>
              </w:r>
              <w:r w:rsidRPr="001941A6">
                <w:rPr>
                  <w:rFonts w:ascii="Arial" w:hAnsi="Arial" w:cs="Arial"/>
                  <w:szCs w:val="20"/>
                  <w:lang w:val="en-SG"/>
                </w:rPr>
                <w:t>ocms_valid_offence_notice</w:t>
              </w:r>
            </w:ins>
            <w:proofErr w:type="spellEnd"/>
          </w:p>
        </w:tc>
        <w:tc>
          <w:tcPr>
            <w:tcW w:w="0" w:type="auto"/>
          </w:tcPr>
          <w:p w14:paraId="35E4470D" w14:textId="4ADD3719" w:rsidR="00B953C2" w:rsidRPr="00490E81" w:rsidRDefault="00B953C2" w:rsidP="00B953C2">
            <w:pPr>
              <w:rPr>
                <w:ins w:id="9120" w:author="MUBIYARTO WIBISONO" w:date="2025-11-11T16:54:00Z"/>
                <w:rFonts w:ascii="Arial" w:hAnsi="Arial" w:cs="Arial"/>
                <w:szCs w:val="20"/>
                <w:lang w:val="en-SG"/>
              </w:rPr>
            </w:pPr>
            <w:proofErr w:type="spellStart"/>
            <w:ins w:id="9121" w:author="MUBIYARTO WIBISONO" w:date="2025-11-11T16:55:00Z">
              <w:r w:rsidRPr="00490E81">
                <w:rPr>
                  <w:rFonts w:ascii="Arial" w:hAnsi="Arial" w:cs="Arial"/>
                  <w:szCs w:val="20"/>
                  <w:rPrChange w:id="9122" w:author="MUBIYARTO WIBISONO" w:date="2025-11-11T16:55:00Z">
                    <w:rPr/>
                  </w:rPrChange>
                </w:rPr>
                <w:t>cre_date</w:t>
              </w:r>
            </w:ins>
            <w:proofErr w:type="spellEnd"/>
          </w:p>
        </w:tc>
      </w:tr>
      <w:tr w:rsidR="00B953C2" w:rsidRPr="001941A6" w14:paraId="743BFB3F" w14:textId="77777777" w:rsidTr="00BB0DEB">
        <w:trPr>
          <w:ins w:id="9123" w:author="MUBIYARTO WIBISONO" w:date="2025-11-11T16:54:00Z"/>
        </w:trPr>
        <w:tc>
          <w:tcPr>
            <w:tcW w:w="0" w:type="auto"/>
          </w:tcPr>
          <w:p w14:paraId="5595E5CF" w14:textId="08618E9D" w:rsidR="00B953C2" w:rsidRDefault="00B953C2" w:rsidP="00B953C2">
            <w:pPr>
              <w:rPr>
                <w:ins w:id="9124" w:author="MUBIYARTO WIBISONO" w:date="2025-11-11T16:54:00Z"/>
                <w:rFonts w:ascii="Arial" w:hAnsi="Arial" w:cs="Arial"/>
                <w:szCs w:val="20"/>
                <w:lang w:val="en-SG"/>
              </w:rPr>
            </w:pPr>
            <w:ins w:id="9125" w:author="MUBIYARTO WIBISONO" w:date="2025-11-11T17:24:00Z">
              <w:r>
                <w:rPr>
                  <w:rFonts w:ascii="Arial" w:hAnsi="Arial" w:cs="Arial"/>
                  <w:szCs w:val="20"/>
                  <w:lang w:val="en-SG"/>
                </w:rPr>
                <w:t>internet</w:t>
              </w:r>
            </w:ins>
          </w:p>
        </w:tc>
        <w:tc>
          <w:tcPr>
            <w:tcW w:w="0" w:type="auto"/>
          </w:tcPr>
          <w:p w14:paraId="729E0D0A" w14:textId="21A8E066" w:rsidR="00B953C2" w:rsidRPr="001941A6" w:rsidRDefault="00B953C2" w:rsidP="00B953C2">
            <w:pPr>
              <w:rPr>
                <w:ins w:id="9126" w:author="MUBIYARTO WIBISONO" w:date="2025-11-11T16:54:00Z"/>
                <w:rFonts w:ascii="Arial" w:hAnsi="Arial" w:cs="Arial"/>
                <w:szCs w:val="20"/>
                <w:lang w:val="en-SG"/>
              </w:rPr>
            </w:pPr>
            <w:proofErr w:type="spellStart"/>
            <w:ins w:id="9127" w:author="MUBIYARTO WIBISONO" w:date="2025-11-11T17:24:00Z">
              <w:r>
                <w:rPr>
                  <w:rFonts w:ascii="Arial" w:hAnsi="Arial" w:cs="Arial"/>
                  <w:szCs w:val="20"/>
                  <w:lang w:val="en-SG"/>
                </w:rPr>
                <w:t>e</w:t>
              </w:r>
              <w:r w:rsidRPr="001941A6">
                <w:rPr>
                  <w:rFonts w:ascii="Arial" w:hAnsi="Arial" w:cs="Arial"/>
                  <w:szCs w:val="20"/>
                  <w:lang w:val="en-SG"/>
                </w:rPr>
                <w:t>ocms_valid_offence_notice</w:t>
              </w:r>
            </w:ins>
            <w:proofErr w:type="spellEnd"/>
          </w:p>
        </w:tc>
        <w:tc>
          <w:tcPr>
            <w:tcW w:w="0" w:type="auto"/>
          </w:tcPr>
          <w:p w14:paraId="3467267B" w14:textId="3C2C6D79" w:rsidR="00B953C2" w:rsidRPr="00490E81" w:rsidRDefault="00B953C2" w:rsidP="00B953C2">
            <w:pPr>
              <w:rPr>
                <w:ins w:id="9128" w:author="MUBIYARTO WIBISONO" w:date="2025-11-11T16:54:00Z"/>
                <w:rFonts w:ascii="Arial" w:hAnsi="Arial" w:cs="Arial"/>
                <w:szCs w:val="20"/>
                <w:lang w:val="en-SG"/>
              </w:rPr>
            </w:pPr>
            <w:proofErr w:type="spellStart"/>
            <w:ins w:id="9129" w:author="MUBIYARTO WIBISONO" w:date="2025-11-11T16:55:00Z">
              <w:r w:rsidRPr="00490E81">
                <w:rPr>
                  <w:rFonts w:ascii="Arial" w:hAnsi="Arial" w:cs="Arial"/>
                  <w:szCs w:val="20"/>
                  <w:rPrChange w:id="9130" w:author="MUBIYARTO WIBISONO" w:date="2025-11-11T16:55:00Z">
                    <w:rPr/>
                  </w:rPrChange>
                </w:rPr>
                <w:t>cre_user_id</w:t>
              </w:r>
            </w:ins>
            <w:proofErr w:type="spellEnd"/>
          </w:p>
        </w:tc>
      </w:tr>
      <w:tr w:rsidR="00E5182E" w:rsidRPr="001941A6" w14:paraId="6BF3171C" w14:textId="77777777" w:rsidTr="00BB0DEB">
        <w:trPr>
          <w:ins w:id="9131" w:author="MUBIYARTO WIBISONO" w:date="2025-11-11T17:32:00Z"/>
        </w:trPr>
        <w:tc>
          <w:tcPr>
            <w:tcW w:w="0" w:type="auto"/>
          </w:tcPr>
          <w:p w14:paraId="3F98FF9E" w14:textId="6E47D76D" w:rsidR="00E5182E" w:rsidRDefault="00E5182E" w:rsidP="00E5182E">
            <w:pPr>
              <w:rPr>
                <w:ins w:id="9132" w:author="MUBIYARTO WIBISONO" w:date="2025-11-11T17:32:00Z"/>
                <w:rFonts w:ascii="Arial" w:hAnsi="Arial" w:cs="Arial"/>
                <w:szCs w:val="20"/>
                <w:lang w:val="en-SG"/>
              </w:rPr>
            </w:pPr>
            <w:ins w:id="9133" w:author="MUBIYARTO WIBISONO" w:date="2025-11-11T17:33:00Z">
              <w:r w:rsidRPr="001941A6">
                <w:rPr>
                  <w:rFonts w:ascii="Arial" w:hAnsi="Arial" w:cs="Arial"/>
                  <w:szCs w:val="20"/>
                  <w:lang w:val="en-SG"/>
                </w:rPr>
                <w:t>intranet</w:t>
              </w:r>
            </w:ins>
          </w:p>
        </w:tc>
        <w:tc>
          <w:tcPr>
            <w:tcW w:w="0" w:type="auto"/>
          </w:tcPr>
          <w:p w14:paraId="6B932C1C" w14:textId="5520620A" w:rsidR="00E5182E" w:rsidRDefault="00E5182E" w:rsidP="00E5182E">
            <w:pPr>
              <w:rPr>
                <w:ins w:id="9134" w:author="MUBIYARTO WIBISONO" w:date="2025-11-11T17:32:00Z"/>
                <w:rFonts w:ascii="Arial" w:hAnsi="Arial" w:cs="Arial"/>
                <w:szCs w:val="20"/>
                <w:lang w:val="en-SG"/>
              </w:rPr>
            </w:pPr>
            <w:proofErr w:type="spellStart"/>
            <w:ins w:id="9135" w:author="MUBIYARTO WIBISONO" w:date="2025-11-11T17:33:00Z">
              <w:r w:rsidRPr="001941A6">
                <w:rPr>
                  <w:rFonts w:ascii="Arial" w:hAnsi="Arial" w:cs="Arial"/>
                  <w:szCs w:val="20"/>
                  <w:lang w:val="en-SG"/>
                </w:rPr>
                <w:t>ocms_valid_offence_notice</w:t>
              </w:r>
            </w:ins>
            <w:proofErr w:type="spellEnd"/>
          </w:p>
        </w:tc>
        <w:tc>
          <w:tcPr>
            <w:tcW w:w="0" w:type="auto"/>
          </w:tcPr>
          <w:p w14:paraId="0810149A" w14:textId="565DF3C5" w:rsidR="00E5182E" w:rsidRPr="00E5182E" w:rsidRDefault="00E5182E" w:rsidP="00E5182E">
            <w:pPr>
              <w:rPr>
                <w:ins w:id="9136" w:author="MUBIYARTO WIBISONO" w:date="2025-11-11T17:32:00Z"/>
                <w:rFonts w:ascii="Arial" w:hAnsi="Arial" w:cs="Arial"/>
                <w:szCs w:val="20"/>
              </w:rPr>
            </w:pPr>
            <w:proofErr w:type="spellStart"/>
            <w:ins w:id="9137" w:author="MUBIYARTO WIBISONO" w:date="2025-11-11T17:33:00Z">
              <w:r w:rsidRPr="001941A6">
                <w:rPr>
                  <w:rFonts w:ascii="Arial" w:hAnsi="Arial" w:cs="Arial"/>
                  <w:szCs w:val="20"/>
                  <w:lang w:val="en-SG"/>
                </w:rPr>
                <w:t>is_sync</w:t>
              </w:r>
              <w:proofErr w:type="spellEnd"/>
              <w:r w:rsidRPr="001941A6">
                <w:rPr>
                  <w:rFonts w:ascii="Arial" w:hAnsi="Arial" w:cs="Arial"/>
                  <w:szCs w:val="20"/>
                  <w:lang w:val="en-SG"/>
                </w:rPr>
                <w:t xml:space="preserve"> (set true)</w:t>
              </w:r>
            </w:ins>
          </w:p>
        </w:tc>
      </w:tr>
      <w:tr w:rsidR="00E5182E" w:rsidRPr="001941A6" w14:paraId="7BFD4CF2" w14:textId="77777777" w:rsidTr="00BB0DEB">
        <w:trPr>
          <w:ins w:id="9138" w:author="MUBIYARTO WIBISONO" w:date="2025-11-11T17:37:00Z"/>
        </w:trPr>
        <w:tc>
          <w:tcPr>
            <w:tcW w:w="0" w:type="auto"/>
          </w:tcPr>
          <w:p w14:paraId="6AAA00CB" w14:textId="2ADE3089" w:rsidR="00E5182E" w:rsidRPr="001941A6" w:rsidRDefault="00E5182E" w:rsidP="00E5182E">
            <w:pPr>
              <w:rPr>
                <w:ins w:id="9139" w:author="MUBIYARTO WIBISONO" w:date="2025-11-11T17:37:00Z"/>
                <w:rFonts w:ascii="Arial" w:hAnsi="Arial" w:cs="Arial"/>
                <w:szCs w:val="20"/>
                <w:lang w:val="en-SG"/>
              </w:rPr>
            </w:pPr>
            <w:ins w:id="9140" w:author="MUBIYARTO WIBISONO" w:date="2025-11-11T17:37:00Z">
              <w:r w:rsidRPr="001941A6">
                <w:rPr>
                  <w:rFonts w:ascii="Arial" w:hAnsi="Arial" w:cs="Arial"/>
                  <w:szCs w:val="20"/>
                  <w:lang w:val="en-SG"/>
                </w:rPr>
                <w:t>intranet</w:t>
              </w:r>
            </w:ins>
          </w:p>
        </w:tc>
        <w:tc>
          <w:tcPr>
            <w:tcW w:w="0" w:type="auto"/>
          </w:tcPr>
          <w:p w14:paraId="16ED69B4" w14:textId="28F8C1BA" w:rsidR="00E5182E" w:rsidRPr="001941A6" w:rsidRDefault="00E5182E" w:rsidP="00E5182E">
            <w:pPr>
              <w:rPr>
                <w:ins w:id="9141" w:author="MUBIYARTO WIBISONO" w:date="2025-11-11T17:37:00Z"/>
                <w:rFonts w:ascii="Arial" w:hAnsi="Arial" w:cs="Arial"/>
                <w:szCs w:val="20"/>
                <w:lang w:val="en-SG"/>
              </w:rPr>
            </w:pPr>
            <w:proofErr w:type="spellStart"/>
            <w:ins w:id="9142" w:author="MUBIYARTO WIBISONO" w:date="2025-11-11T17:37:00Z">
              <w:r w:rsidRPr="001941A6">
                <w:rPr>
                  <w:rFonts w:ascii="Arial" w:hAnsi="Arial" w:cs="Arial"/>
                  <w:szCs w:val="20"/>
                  <w:lang w:val="en-SG"/>
                </w:rPr>
                <w:t>ocms_valid_offence_notice</w:t>
              </w:r>
              <w:proofErr w:type="spellEnd"/>
            </w:ins>
          </w:p>
        </w:tc>
        <w:tc>
          <w:tcPr>
            <w:tcW w:w="0" w:type="auto"/>
          </w:tcPr>
          <w:p w14:paraId="2CFCDED5" w14:textId="7190FFDB" w:rsidR="00E5182E" w:rsidRPr="001941A6" w:rsidRDefault="00E5182E" w:rsidP="00E5182E">
            <w:pPr>
              <w:rPr>
                <w:ins w:id="9143" w:author="MUBIYARTO WIBISONO" w:date="2025-11-11T17:37:00Z"/>
                <w:rFonts w:ascii="Arial" w:hAnsi="Arial" w:cs="Arial"/>
                <w:szCs w:val="20"/>
                <w:lang w:val="en-SG"/>
              </w:rPr>
            </w:pPr>
            <w:proofErr w:type="spellStart"/>
            <w:ins w:id="9144" w:author="MUBIYARTO WIBISONO" w:date="2025-11-11T17:37:00Z">
              <w:r>
                <w:rPr>
                  <w:rFonts w:ascii="Arial" w:hAnsi="Arial" w:cs="Arial"/>
                  <w:szCs w:val="20"/>
                  <w:lang w:val="en-SG"/>
                </w:rPr>
                <w:t>upd_date</w:t>
              </w:r>
              <w:proofErr w:type="spellEnd"/>
            </w:ins>
          </w:p>
        </w:tc>
      </w:tr>
      <w:tr w:rsidR="00E5182E" w:rsidRPr="001941A6" w14:paraId="06E65939" w14:textId="77777777" w:rsidTr="00E5182E">
        <w:tblPrEx>
          <w:tblW w:w="0" w:type="auto"/>
          <w:tblPrExChange w:id="9145" w:author="MUBIYARTO WIBISONO" w:date="2025-11-11T17:25:00Z">
            <w:tblPrEx>
              <w:tblW w:w="0" w:type="auto"/>
            </w:tblPrEx>
          </w:tblPrExChange>
        </w:tblPrEx>
        <w:trPr>
          <w:ins w:id="9146" w:author="MUBIYARTO WIBISONO" w:date="2025-11-11T16:16:00Z"/>
          <w:trPrChange w:id="9147" w:author="MUBIYARTO WIBISONO" w:date="2025-11-11T17:25:00Z">
            <w:trPr>
              <w:gridAfter w:val="0"/>
            </w:trPr>
          </w:trPrChange>
        </w:trPr>
        <w:tc>
          <w:tcPr>
            <w:tcW w:w="0" w:type="auto"/>
            <w:tcPrChange w:id="9148" w:author="MUBIYARTO WIBISONO" w:date="2025-11-11T17:25:00Z">
              <w:tcPr>
                <w:tcW w:w="0" w:type="auto"/>
              </w:tcPr>
            </w:tcPrChange>
          </w:tcPr>
          <w:p w14:paraId="372AF3C8" w14:textId="55562C71" w:rsidR="00E5182E" w:rsidRPr="001941A6" w:rsidRDefault="00E5182E" w:rsidP="00E5182E">
            <w:pPr>
              <w:rPr>
                <w:ins w:id="9149" w:author="MUBIYARTO WIBISONO" w:date="2025-11-11T16:16:00Z"/>
                <w:rFonts w:ascii="Arial" w:hAnsi="Arial" w:cs="Arial"/>
                <w:szCs w:val="20"/>
                <w:lang w:val="en-SG"/>
              </w:rPr>
            </w:pPr>
            <w:ins w:id="9150" w:author="MUBIYARTO WIBISONO" w:date="2025-11-11T17:26:00Z">
              <w:r>
                <w:rPr>
                  <w:rFonts w:ascii="Arial" w:hAnsi="Arial" w:cs="Arial"/>
                  <w:szCs w:val="20"/>
                  <w:lang w:val="en-SG"/>
                </w:rPr>
                <w:t>internet</w:t>
              </w:r>
            </w:ins>
          </w:p>
        </w:tc>
        <w:tc>
          <w:tcPr>
            <w:tcW w:w="0" w:type="auto"/>
            <w:tcPrChange w:id="9151" w:author="MUBIYARTO WIBISONO" w:date="2025-11-11T17:25:00Z">
              <w:tcPr>
                <w:tcW w:w="0" w:type="auto"/>
                <w:gridSpan w:val="2"/>
              </w:tcPr>
            </w:tcPrChange>
          </w:tcPr>
          <w:p w14:paraId="05D7214B" w14:textId="305DD085" w:rsidR="00E5182E" w:rsidRPr="001941A6" w:rsidRDefault="00E5182E" w:rsidP="00E5182E">
            <w:pPr>
              <w:rPr>
                <w:ins w:id="9152" w:author="MUBIYARTO WIBISONO" w:date="2025-11-11T16:16:00Z"/>
                <w:rFonts w:ascii="Arial" w:hAnsi="Arial" w:cs="Arial"/>
                <w:szCs w:val="20"/>
                <w:lang w:val="en-SG"/>
              </w:rPr>
            </w:pPr>
            <w:proofErr w:type="spellStart"/>
            <w:ins w:id="9153" w:author="MUBIYARTO WIBISONO" w:date="2025-11-11T17:26:00Z">
              <w:r>
                <w:rPr>
                  <w:rFonts w:ascii="Arial" w:hAnsi="Arial" w:cs="Arial"/>
                  <w:szCs w:val="20"/>
                  <w:lang w:val="en-SG"/>
                </w:rPr>
                <w:t>e</w:t>
              </w:r>
              <w:r w:rsidRPr="001941A6">
                <w:rPr>
                  <w:rFonts w:ascii="Arial" w:hAnsi="Arial" w:cs="Arial"/>
                  <w:szCs w:val="20"/>
                  <w:lang w:val="en-SG"/>
                </w:rPr>
                <w:t>ocms_valid_offence_notice</w:t>
              </w:r>
              <w:proofErr w:type="spellEnd"/>
              <w:r>
                <w:rPr>
                  <w:rFonts w:ascii="Arial" w:hAnsi="Arial" w:cs="Arial"/>
                  <w:szCs w:val="20"/>
                  <w:lang w:val="en-SG"/>
                </w:rPr>
                <w:t xml:space="preserve"> (patch)</w:t>
              </w:r>
            </w:ins>
          </w:p>
        </w:tc>
        <w:tc>
          <w:tcPr>
            <w:tcW w:w="0" w:type="auto"/>
            <w:tcPrChange w:id="9154" w:author="MUBIYARTO WIBISONO" w:date="2025-11-11T17:25:00Z">
              <w:tcPr>
                <w:tcW w:w="0" w:type="auto"/>
                <w:gridSpan w:val="2"/>
              </w:tcPr>
            </w:tcPrChange>
          </w:tcPr>
          <w:p w14:paraId="2924E15C" w14:textId="7A02979D" w:rsidR="00E5182E" w:rsidRPr="001941A6" w:rsidRDefault="00E5182E" w:rsidP="00E5182E">
            <w:pPr>
              <w:rPr>
                <w:ins w:id="9155" w:author="MUBIYARTO WIBISONO" w:date="2025-11-11T16:16:00Z"/>
                <w:rFonts w:ascii="Arial" w:hAnsi="Arial" w:cs="Arial"/>
                <w:szCs w:val="20"/>
                <w:lang w:val="en-SG"/>
              </w:rPr>
            </w:pPr>
            <w:proofErr w:type="spellStart"/>
            <w:ins w:id="9156" w:author="MUBIYARTO WIBISONO" w:date="2025-11-11T17:27:00Z">
              <w:r w:rsidRPr="001941A6">
                <w:rPr>
                  <w:rFonts w:ascii="Arial" w:hAnsi="Arial" w:cs="Arial"/>
                  <w:szCs w:val="20"/>
                  <w:lang w:val="en-SG"/>
                </w:rPr>
                <w:t>upd_date</w:t>
              </w:r>
            </w:ins>
            <w:proofErr w:type="spellEnd"/>
          </w:p>
        </w:tc>
      </w:tr>
      <w:tr w:rsidR="00E5182E" w:rsidRPr="001941A6" w14:paraId="5A7CD4AB" w14:textId="77777777" w:rsidTr="00BB0DEB">
        <w:trPr>
          <w:ins w:id="9157" w:author="MUBIYARTO WIBISONO" w:date="2025-11-11T16:54:00Z"/>
        </w:trPr>
        <w:tc>
          <w:tcPr>
            <w:tcW w:w="0" w:type="auto"/>
          </w:tcPr>
          <w:p w14:paraId="05ACCDEB" w14:textId="13B3AB2E" w:rsidR="00E5182E" w:rsidRPr="001941A6" w:rsidRDefault="00E5182E" w:rsidP="00E5182E">
            <w:pPr>
              <w:rPr>
                <w:ins w:id="9158" w:author="MUBIYARTO WIBISONO" w:date="2025-11-11T16:54:00Z"/>
                <w:rFonts w:ascii="Arial" w:hAnsi="Arial" w:cs="Arial"/>
                <w:szCs w:val="20"/>
                <w:lang w:val="en-SG"/>
              </w:rPr>
            </w:pPr>
            <w:ins w:id="9159" w:author="MUBIYARTO WIBISONO" w:date="2025-11-11T17:26:00Z">
              <w:r>
                <w:rPr>
                  <w:rFonts w:ascii="Arial" w:hAnsi="Arial" w:cs="Arial"/>
                  <w:szCs w:val="20"/>
                  <w:lang w:val="en-SG"/>
                </w:rPr>
                <w:t>internet</w:t>
              </w:r>
            </w:ins>
          </w:p>
        </w:tc>
        <w:tc>
          <w:tcPr>
            <w:tcW w:w="0" w:type="auto"/>
          </w:tcPr>
          <w:p w14:paraId="51645948" w14:textId="6EBACEF0" w:rsidR="00E5182E" w:rsidRPr="001941A6" w:rsidRDefault="00E5182E" w:rsidP="00E5182E">
            <w:pPr>
              <w:rPr>
                <w:ins w:id="9160" w:author="MUBIYARTO WIBISONO" w:date="2025-11-11T16:54:00Z"/>
                <w:rFonts w:ascii="Arial" w:hAnsi="Arial" w:cs="Arial"/>
                <w:szCs w:val="20"/>
                <w:lang w:val="en-SG"/>
              </w:rPr>
            </w:pPr>
            <w:proofErr w:type="spellStart"/>
            <w:ins w:id="9161" w:author="MUBIYARTO WIBISONO" w:date="2025-11-11T17:26:00Z">
              <w:r>
                <w:rPr>
                  <w:rFonts w:ascii="Arial" w:hAnsi="Arial" w:cs="Arial"/>
                  <w:szCs w:val="20"/>
                  <w:lang w:val="en-SG"/>
                </w:rPr>
                <w:t>e</w:t>
              </w:r>
              <w:r w:rsidRPr="001941A6">
                <w:rPr>
                  <w:rFonts w:ascii="Arial" w:hAnsi="Arial" w:cs="Arial"/>
                  <w:szCs w:val="20"/>
                  <w:lang w:val="en-SG"/>
                </w:rPr>
                <w:t>ocms_valid_offence_notice</w:t>
              </w:r>
              <w:proofErr w:type="spellEnd"/>
              <w:r>
                <w:rPr>
                  <w:rFonts w:ascii="Arial" w:hAnsi="Arial" w:cs="Arial"/>
                  <w:szCs w:val="20"/>
                  <w:lang w:val="en-SG"/>
                </w:rPr>
                <w:t xml:space="preserve"> (patch)</w:t>
              </w:r>
            </w:ins>
          </w:p>
        </w:tc>
        <w:tc>
          <w:tcPr>
            <w:tcW w:w="0" w:type="auto"/>
          </w:tcPr>
          <w:p w14:paraId="11C1FFBE" w14:textId="507F4FE1" w:rsidR="00E5182E" w:rsidRPr="001941A6" w:rsidRDefault="00E5182E" w:rsidP="00E5182E">
            <w:pPr>
              <w:rPr>
                <w:ins w:id="9162" w:author="MUBIYARTO WIBISONO" w:date="2025-11-11T16:54:00Z"/>
                <w:rFonts w:ascii="Arial" w:hAnsi="Arial" w:cs="Arial"/>
                <w:szCs w:val="20"/>
                <w:lang w:val="en-SG"/>
              </w:rPr>
            </w:pPr>
            <w:proofErr w:type="spellStart"/>
            <w:ins w:id="9163" w:author="MUBIYARTO WIBISONO" w:date="2025-11-11T17:27:00Z">
              <w:r w:rsidRPr="001941A6">
                <w:rPr>
                  <w:rFonts w:ascii="Arial" w:hAnsi="Arial" w:cs="Arial"/>
                  <w:szCs w:val="20"/>
                  <w:lang w:val="en-SG"/>
                </w:rPr>
                <w:t>upd_user_id</w:t>
              </w:r>
            </w:ins>
            <w:proofErr w:type="spellEnd"/>
          </w:p>
        </w:tc>
      </w:tr>
      <w:tr w:rsidR="00E5182E" w:rsidRPr="001941A6" w14:paraId="75F4C5DC" w14:textId="77777777" w:rsidTr="00E5182E">
        <w:tblPrEx>
          <w:tblW w:w="0" w:type="auto"/>
          <w:tblPrExChange w:id="9164" w:author="MUBIYARTO WIBISONO" w:date="2025-11-11T17:27:00Z">
            <w:tblPrEx>
              <w:tblW w:w="0" w:type="auto"/>
            </w:tblPrEx>
          </w:tblPrExChange>
        </w:tblPrEx>
        <w:trPr>
          <w:ins w:id="9165" w:author="MUBIYARTO WIBISONO" w:date="2025-11-11T16:16:00Z"/>
          <w:trPrChange w:id="9166" w:author="MUBIYARTO WIBISONO" w:date="2025-11-11T17:27:00Z">
            <w:trPr>
              <w:gridAfter w:val="0"/>
            </w:trPr>
          </w:trPrChange>
        </w:trPr>
        <w:tc>
          <w:tcPr>
            <w:tcW w:w="0" w:type="auto"/>
            <w:hideMark/>
            <w:tcPrChange w:id="9167" w:author="MUBIYARTO WIBISONO" w:date="2025-11-11T17:27:00Z">
              <w:tcPr>
                <w:tcW w:w="0" w:type="auto"/>
                <w:hideMark/>
              </w:tcPr>
            </w:tcPrChange>
          </w:tcPr>
          <w:p w14:paraId="4DF9882B" w14:textId="77777777" w:rsidR="00E5182E" w:rsidRPr="001941A6" w:rsidRDefault="00E5182E" w:rsidP="00E5182E">
            <w:pPr>
              <w:rPr>
                <w:ins w:id="9168" w:author="MUBIYARTO WIBISONO" w:date="2025-11-11T16:16:00Z"/>
                <w:rFonts w:ascii="Arial" w:hAnsi="Arial" w:cs="Arial"/>
                <w:szCs w:val="20"/>
                <w:lang w:val="en-SG"/>
              </w:rPr>
            </w:pPr>
            <w:ins w:id="9169" w:author="MUBIYARTO WIBISONO" w:date="2025-11-11T16:16:00Z">
              <w:r w:rsidRPr="001941A6">
                <w:rPr>
                  <w:rFonts w:ascii="Arial" w:hAnsi="Arial" w:cs="Arial"/>
                  <w:szCs w:val="20"/>
                  <w:lang w:val="en-SG"/>
                </w:rPr>
                <w:t>internet</w:t>
              </w:r>
            </w:ins>
          </w:p>
        </w:tc>
        <w:tc>
          <w:tcPr>
            <w:tcW w:w="0" w:type="auto"/>
            <w:hideMark/>
            <w:tcPrChange w:id="9170" w:author="MUBIYARTO WIBISONO" w:date="2025-11-11T17:27:00Z">
              <w:tcPr>
                <w:tcW w:w="0" w:type="auto"/>
                <w:gridSpan w:val="2"/>
                <w:hideMark/>
              </w:tcPr>
            </w:tcPrChange>
          </w:tcPr>
          <w:p w14:paraId="78E9B6C1" w14:textId="77777777" w:rsidR="00E5182E" w:rsidRPr="001941A6" w:rsidRDefault="00E5182E" w:rsidP="00E5182E">
            <w:pPr>
              <w:rPr>
                <w:ins w:id="9171" w:author="MUBIYARTO WIBISONO" w:date="2025-11-11T16:16:00Z"/>
                <w:rFonts w:ascii="Arial" w:hAnsi="Arial" w:cs="Arial"/>
                <w:szCs w:val="20"/>
                <w:lang w:val="en-SG"/>
              </w:rPr>
            </w:pPr>
            <w:proofErr w:type="spellStart"/>
            <w:ins w:id="9172" w:author="MUBIYARTO WIBISONO" w:date="2025-11-11T16:16:00Z">
              <w:r w:rsidRPr="001941A6">
                <w:rPr>
                  <w:rFonts w:ascii="Arial" w:hAnsi="Arial" w:cs="Arial"/>
                  <w:szCs w:val="20"/>
                  <w:lang w:val="en-SG"/>
                </w:rPr>
                <w:t>eocms_valid_offence_notice</w:t>
              </w:r>
              <w:proofErr w:type="spellEnd"/>
              <w:r w:rsidRPr="001941A6">
                <w:rPr>
                  <w:rFonts w:ascii="Arial" w:hAnsi="Arial" w:cs="Arial"/>
                  <w:szCs w:val="20"/>
                  <w:lang w:val="en-SG"/>
                </w:rPr>
                <w:t xml:space="preserve"> (patch)</w:t>
              </w:r>
            </w:ins>
          </w:p>
        </w:tc>
        <w:tc>
          <w:tcPr>
            <w:tcW w:w="0" w:type="auto"/>
            <w:tcPrChange w:id="9173" w:author="MUBIYARTO WIBISONO" w:date="2025-11-11T17:27:00Z">
              <w:tcPr>
                <w:tcW w:w="0" w:type="auto"/>
                <w:gridSpan w:val="2"/>
              </w:tcPr>
            </w:tcPrChange>
          </w:tcPr>
          <w:p w14:paraId="391501D9" w14:textId="3F284FAB" w:rsidR="00E5182E" w:rsidRPr="001941A6" w:rsidRDefault="00E5182E" w:rsidP="00E5182E">
            <w:pPr>
              <w:rPr>
                <w:ins w:id="9174" w:author="MUBIYARTO WIBISONO" w:date="2025-11-11T16:16:00Z"/>
                <w:rFonts w:ascii="Arial" w:hAnsi="Arial" w:cs="Arial"/>
                <w:szCs w:val="20"/>
                <w:lang w:val="en-SG"/>
              </w:rPr>
            </w:pPr>
            <w:proofErr w:type="spellStart"/>
            <w:ins w:id="9175" w:author="MUBIYARTO WIBISONO" w:date="2025-11-11T17:27:00Z">
              <w:r w:rsidRPr="001941A6">
                <w:rPr>
                  <w:rFonts w:ascii="Arial" w:hAnsi="Arial" w:cs="Arial"/>
                  <w:szCs w:val="20"/>
                  <w:lang w:val="en-SG"/>
                </w:rPr>
                <w:t>suspension_type</w:t>
              </w:r>
            </w:ins>
            <w:proofErr w:type="spellEnd"/>
          </w:p>
        </w:tc>
      </w:tr>
      <w:tr w:rsidR="00E5182E" w:rsidRPr="001941A6" w14:paraId="3222F816" w14:textId="77777777" w:rsidTr="00E5182E">
        <w:tblPrEx>
          <w:tblW w:w="0" w:type="auto"/>
          <w:tblPrExChange w:id="9176" w:author="MUBIYARTO WIBISONO" w:date="2025-11-11T17:27:00Z">
            <w:tblPrEx>
              <w:tblW w:w="0" w:type="auto"/>
            </w:tblPrEx>
          </w:tblPrExChange>
        </w:tblPrEx>
        <w:trPr>
          <w:ins w:id="9177" w:author="MUBIYARTO WIBISONO" w:date="2025-11-11T16:16:00Z"/>
          <w:trPrChange w:id="9178" w:author="MUBIYARTO WIBISONO" w:date="2025-11-11T17:27:00Z">
            <w:trPr>
              <w:gridAfter w:val="0"/>
            </w:trPr>
          </w:trPrChange>
        </w:trPr>
        <w:tc>
          <w:tcPr>
            <w:tcW w:w="0" w:type="auto"/>
            <w:hideMark/>
            <w:tcPrChange w:id="9179" w:author="MUBIYARTO WIBISONO" w:date="2025-11-11T17:27:00Z">
              <w:tcPr>
                <w:tcW w:w="0" w:type="auto"/>
                <w:hideMark/>
              </w:tcPr>
            </w:tcPrChange>
          </w:tcPr>
          <w:p w14:paraId="4A577591" w14:textId="77777777" w:rsidR="00E5182E" w:rsidRPr="001941A6" w:rsidRDefault="00E5182E" w:rsidP="00E5182E">
            <w:pPr>
              <w:rPr>
                <w:ins w:id="9180" w:author="MUBIYARTO WIBISONO" w:date="2025-11-11T16:16:00Z"/>
                <w:rFonts w:ascii="Arial" w:hAnsi="Arial" w:cs="Arial"/>
                <w:szCs w:val="20"/>
                <w:lang w:val="en-SG"/>
              </w:rPr>
            </w:pPr>
            <w:ins w:id="9181" w:author="MUBIYARTO WIBISONO" w:date="2025-11-11T16:16:00Z">
              <w:r w:rsidRPr="001941A6">
                <w:rPr>
                  <w:rFonts w:ascii="Arial" w:hAnsi="Arial" w:cs="Arial"/>
                  <w:szCs w:val="20"/>
                  <w:lang w:val="en-SG"/>
                </w:rPr>
                <w:t>internet</w:t>
              </w:r>
            </w:ins>
          </w:p>
        </w:tc>
        <w:tc>
          <w:tcPr>
            <w:tcW w:w="0" w:type="auto"/>
            <w:hideMark/>
            <w:tcPrChange w:id="9182" w:author="MUBIYARTO WIBISONO" w:date="2025-11-11T17:27:00Z">
              <w:tcPr>
                <w:tcW w:w="0" w:type="auto"/>
                <w:gridSpan w:val="2"/>
                <w:hideMark/>
              </w:tcPr>
            </w:tcPrChange>
          </w:tcPr>
          <w:p w14:paraId="18462434" w14:textId="77777777" w:rsidR="00E5182E" w:rsidRPr="001941A6" w:rsidRDefault="00E5182E" w:rsidP="00E5182E">
            <w:pPr>
              <w:rPr>
                <w:ins w:id="9183" w:author="MUBIYARTO WIBISONO" w:date="2025-11-11T16:16:00Z"/>
                <w:rFonts w:ascii="Arial" w:hAnsi="Arial" w:cs="Arial"/>
                <w:szCs w:val="20"/>
                <w:lang w:val="en-SG"/>
              </w:rPr>
            </w:pPr>
            <w:proofErr w:type="spellStart"/>
            <w:ins w:id="9184" w:author="MUBIYARTO WIBISONO" w:date="2025-11-11T16:16:00Z">
              <w:r w:rsidRPr="001941A6">
                <w:rPr>
                  <w:rFonts w:ascii="Arial" w:hAnsi="Arial" w:cs="Arial"/>
                  <w:szCs w:val="20"/>
                  <w:lang w:val="en-SG"/>
                </w:rPr>
                <w:t>eocms_valid_offence_notice</w:t>
              </w:r>
              <w:proofErr w:type="spellEnd"/>
              <w:r w:rsidRPr="001941A6">
                <w:rPr>
                  <w:rFonts w:ascii="Arial" w:hAnsi="Arial" w:cs="Arial"/>
                  <w:szCs w:val="20"/>
                  <w:lang w:val="en-SG"/>
                </w:rPr>
                <w:t xml:space="preserve"> (patch)</w:t>
              </w:r>
            </w:ins>
          </w:p>
        </w:tc>
        <w:tc>
          <w:tcPr>
            <w:tcW w:w="0" w:type="auto"/>
            <w:tcPrChange w:id="9185" w:author="MUBIYARTO WIBISONO" w:date="2025-11-11T17:27:00Z">
              <w:tcPr>
                <w:tcW w:w="0" w:type="auto"/>
                <w:gridSpan w:val="2"/>
              </w:tcPr>
            </w:tcPrChange>
          </w:tcPr>
          <w:p w14:paraId="55E7A147" w14:textId="0885204D" w:rsidR="00E5182E" w:rsidRPr="001941A6" w:rsidRDefault="00E5182E" w:rsidP="00E5182E">
            <w:pPr>
              <w:rPr>
                <w:ins w:id="9186" w:author="MUBIYARTO WIBISONO" w:date="2025-11-11T16:16:00Z"/>
                <w:rFonts w:ascii="Arial" w:hAnsi="Arial" w:cs="Arial"/>
                <w:szCs w:val="20"/>
                <w:lang w:val="en-SG"/>
              </w:rPr>
            </w:pPr>
            <w:proofErr w:type="spellStart"/>
            <w:ins w:id="9187" w:author="MUBIYARTO WIBISONO" w:date="2025-11-11T17:27:00Z">
              <w:r w:rsidRPr="001941A6">
                <w:rPr>
                  <w:rFonts w:ascii="Arial" w:hAnsi="Arial" w:cs="Arial"/>
                  <w:szCs w:val="20"/>
                  <w:lang w:val="en-SG"/>
                </w:rPr>
                <w:t>epr_reason_of_suspension</w:t>
              </w:r>
            </w:ins>
            <w:proofErr w:type="spellEnd"/>
          </w:p>
        </w:tc>
      </w:tr>
      <w:tr w:rsidR="00E5182E" w:rsidRPr="001941A6" w14:paraId="159D9768" w14:textId="77777777" w:rsidTr="00E5182E">
        <w:tblPrEx>
          <w:tblW w:w="0" w:type="auto"/>
          <w:tblPrExChange w:id="9188" w:author="MUBIYARTO WIBISONO" w:date="2025-11-11T17:27:00Z">
            <w:tblPrEx>
              <w:tblW w:w="0" w:type="auto"/>
            </w:tblPrEx>
          </w:tblPrExChange>
        </w:tblPrEx>
        <w:trPr>
          <w:ins w:id="9189" w:author="MUBIYARTO WIBISONO" w:date="2025-11-11T16:16:00Z"/>
          <w:trPrChange w:id="9190" w:author="MUBIYARTO WIBISONO" w:date="2025-11-11T17:27:00Z">
            <w:trPr>
              <w:gridAfter w:val="0"/>
            </w:trPr>
          </w:trPrChange>
        </w:trPr>
        <w:tc>
          <w:tcPr>
            <w:tcW w:w="0" w:type="auto"/>
            <w:hideMark/>
            <w:tcPrChange w:id="9191" w:author="MUBIYARTO WIBISONO" w:date="2025-11-11T17:27:00Z">
              <w:tcPr>
                <w:tcW w:w="0" w:type="auto"/>
                <w:hideMark/>
              </w:tcPr>
            </w:tcPrChange>
          </w:tcPr>
          <w:p w14:paraId="02942EED" w14:textId="77777777" w:rsidR="00E5182E" w:rsidRPr="001941A6" w:rsidRDefault="00E5182E" w:rsidP="00E5182E">
            <w:pPr>
              <w:rPr>
                <w:ins w:id="9192" w:author="MUBIYARTO WIBISONO" w:date="2025-11-11T16:16:00Z"/>
                <w:rFonts w:ascii="Arial" w:hAnsi="Arial" w:cs="Arial"/>
                <w:szCs w:val="20"/>
                <w:lang w:val="en-SG"/>
              </w:rPr>
            </w:pPr>
            <w:ins w:id="9193" w:author="MUBIYARTO WIBISONO" w:date="2025-11-11T16:16:00Z">
              <w:r w:rsidRPr="001941A6">
                <w:rPr>
                  <w:rFonts w:ascii="Arial" w:hAnsi="Arial" w:cs="Arial"/>
                  <w:szCs w:val="20"/>
                  <w:lang w:val="en-SG"/>
                </w:rPr>
                <w:t>internet</w:t>
              </w:r>
            </w:ins>
          </w:p>
        </w:tc>
        <w:tc>
          <w:tcPr>
            <w:tcW w:w="0" w:type="auto"/>
            <w:hideMark/>
            <w:tcPrChange w:id="9194" w:author="MUBIYARTO WIBISONO" w:date="2025-11-11T17:27:00Z">
              <w:tcPr>
                <w:tcW w:w="0" w:type="auto"/>
                <w:gridSpan w:val="2"/>
                <w:hideMark/>
              </w:tcPr>
            </w:tcPrChange>
          </w:tcPr>
          <w:p w14:paraId="09D8DFCA" w14:textId="77777777" w:rsidR="00E5182E" w:rsidRPr="001941A6" w:rsidRDefault="00E5182E" w:rsidP="00E5182E">
            <w:pPr>
              <w:rPr>
                <w:ins w:id="9195" w:author="MUBIYARTO WIBISONO" w:date="2025-11-11T16:16:00Z"/>
                <w:rFonts w:ascii="Arial" w:hAnsi="Arial" w:cs="Arial"/>
                <w:szCs w:val="20"/>
                <w:lang w:val="en-SG"/>
              </w:rPr>
            </w:pPr>
            <w:proofErr w:type="spellStart"/>
            <w:ins w:id="9196" w:author="MUBIYARTO WIBISONO" w:date="2025-11-11T16:16:00Z">
              <w:r w:rsidRPr="001941A6">
                <w:rPr>
                  <w:rFonts w:ascii="Arial" w:hAnsi="Arial" w:cs="Arial"/>
                  <w:szCs w:val="20"/>
                  <w:lang w:val="en-SG"/>
                </w:rPr>
                <w:t>eocms_valid_offence_notice</w:t>
              </w:r>
              <w:proofErr w:type="spellEnd"/>
              <w:r w:rsidRPr="001941A6">
                <w:rPr>
                  <w:rFonts w:ascii="Arial" w:hAnsi="Arial" w:cs="Arial"/>
                  <w:szCs w:val="20"/>
                  <w:lang w:val="en-SG"/>
                </w:rPr>
                <w:t xml:space="preserve"> (patch)</w:t>
              </w:r>
            </w:ins>
          </w:p>
        </w:tc>
        <w:tc>
          <w:tcPr>
            <w:tcW w:w="0" w:type="auto"/>
            <w:tcPrChange w:id="9197" w:author="MUBIYARTO WIBISONO" w:date="2025-11-11T17:27:00Z">
              <w:tcPr>
                <w:tcW w:w="0" w:type="auto"/>
                <w:gridSpan w:val="2"/>
              </w:tcPr>
            </w:tcPrChange>
          </w:tcPr>
          <w:p w14:paraId="600E09DF" w14:textId="7634E0E4" w:rsidR="00E5182E" w:rsidRPr="001941A6" w:rsidRDefault="00E5182E" w:rsidP="00E5182E">
            <w:pPr>
              <w:rPr>
                <w:ins w:id="9198" w:author="MUBIYARTO WIBISONO" w:date="2025-11-11T16:16:00Z"/>
                <w:rFonts w:ascii="Arial" w:hAnsi="Arial" w:cs="Arial"/>
                <w:szCs w:val="20"/>
                <w:lang w:val="en-SG"/>
              </w:rPr>
            </w:pPr>
            <w:proofErr w:type="spellStart"/>
            <w:ins w:id="9199" w:author="MUBIYARTO WIBISONO" w:date="2025-11-11T17:27:00Z">
              <w:r w:rsidRPr="001941A6">
                <w:rPr>
                  <w:rFonts w:ascii="Arial" w:hAnsi="Arial" w:cs="Arial"/>
                  <w:szCs w:val="20"/>
                  <w:lang w:val="en-SG"/>
                </w:rPr>
                <w:t>epr_date_of_suspension</w:t>
              </w:r>
            </w:ins>
            <w:proofErr w:type="spellEnd"/>
          </w:p>
        </w:tc>
      </w:tr>
      <w:tr w:rsidR="00E5182E" w:rsidRPr="001941A6" w14:paraId="1E501C78" w14:textId="77777777" w:rsidTr="00E5182E">
        <w:tblPrEx>
          <w:tblW w:w="0" w:type="auto"/>
          <w:tblPrExChange w:id="9200" w:author="MUBIYARTO WIBISONO" w:date="2025-11-11T17:27:00Z">
            <w:tblPrEx>
              <w:tblW w:w="0" w:type="auto"/>
            </w:tblPrEx>
          </w:tblPrExChange>
        </w:tblPrEx>
        <w:trPr>
          <w:ins w:id="9201" w:author="MUBIYARTO WIBISONO" w:date="2025-11-11T16:16:00Z"/>
          <w:trPrChange w:id="9202" w:author="MUBIYARTO WIBISONO" w:date="2025-11-11T17:27:00Z">
            <w:trPr>
              <w:gridAfter w:val="0"/>
            </w:trPr>
          </w:trPrChange>
        </w:trPr>
        <w:tc>
          <w:tcPr>
            <w:tcW w:w="0" w:type="auto"/>
            <w:hideMark/>
            <w:tcPrChange w:id="9203" w:author="MUBIYARTO WIBISONO" w:date="2025-11-11T17:27:00Z">
              <w:tcPr>
                <w:tcW w:w="0" w:type="auto"/>
                <w:hideMark/>
              </w:tcPr>
            </w:tcPrChange>
          </w:tcPr>
          <w:p w14:paraId="59C62E72" w14:textId="77777777" w:rsidR="00E5182E" w:rsidRPr="001941A6" w:rsidRDefault="00E5182E" w:rsidP="00E5182E">
            <w:pPr>
              <w:rPr>
                <w:ins w:id="9204" w:author="MUBIYARTO WIBISONO" w:date="2025-11-11T16:16:00Z"/>
                <w:rFonts w:ascii="Arial" w:hAnsi="Arial" w:cs="Arial"/>
                <w:szCs w:val="20"/>
                <w:lang w:val="en-SG"/>
              </w:rPr>
            </w:pPr>
            <w:ins w:id="9205" w:author="MUBIYARTO WIBISONO" w:date="2025-11-11T16:16:00Z">
              <w:r w:rsidRPr="001941A6">
                <w:rPr>
                  <w:rFonts w:ascii="Arial" w:hAnsi="Arial" w:cs="Arial"/>
                  <w:szCs w:val="20"/>
                  <w:lang w:val="en-SG"/>
                </w:rPr>
                <w:t>internet</w:t>
              </w:r>
            </w:ins>
          </w:p>
        </w:tc>
        <w:tc>
          <w:tcPr>
            <w:tcW w:w="0" w:type="auto"/>
            <w:hideMark/>
            <w:tcPrChange w:id="9206" w:author="MUBIYARTO WIBISONO" w:date="2025-11-11T17:27:00Z">
              <w:tcPr>
                <w:tcW w:w="0" w:type="auto"/>
                <w:gridSpan w:val="2"/>
                <w:hideMark/>
              </w:tcPr>
            </w:tcPrChange>
          </w:tcPr>
          <w:p w14:paraId="22F0B810" w14:textId="77777777" w:rsidR="00E5182E" w:rsidRPr="001941A6" w:rsidRDefault="00E5182E" w:rsidP="00E5182E">
            <w:pPr>
              <w:rPr>
                <w:ins w:id="9207" w:author="MUBIYARTO WIBISONO" w:date="2025-11-11T16:16:00Z"/>
                <w:rFonts w:ascii="Arial" w:hAnsi="Arial" w:cs="Arial"/>
                <w:szCs w:val="20"/>
                <w:lang w:val="en-SG"/>
              </w:rPr>
            </w:pPr>
            <w:proofErr w:type="spellStart"/>
            <w:ins w:id="9208" w:author="MUBIYARTO WIBISONO" w:date="2025-11-11T16:16:00Z">
              <w:r w:rsidRPr="001941A6">
                <w:rPr>
                  <w:rFonts w:ascii="Arial" w:hAnsi="Arial" w:cs="Arial"/>
                  <w:szCs w:val="20"/>
                  <w:lang w:val="en-SG"/>
                </w:rPr>
                <w:t>eocms_valid_offence_notice</w:t>
              </w:r>
              <w:proofErr w:type="spellEnd"/>
              <w:r w:rsidRPr="001941A6">
                <w:rPr>
                  <w:rFonts w:ascii="Arial" w:hAnsi="Arial" w:cs="Arial"/>
                  <w:szCs w:val="20"/>
                  <w:lang w:val="en-SG"/>
                </w:rPr>
                <w:t xml:space="preserve"> (patch)</w:t>
              </w:r>
            </w:ins>
          </w:p>
        </w:tc>
        <w:tc>
          <w:tcPr>
            <w:tcW w:w="0" w:type="auto"/>
            <w:tcPrChange w:id="9209" w:author="MUBIYARTO WIBISONO" w:date="2025-11-11T17:27:00Z">
              <w:tcPr>
                <w:tcW w:w="0" w:type="auto"/>
                <w:gridSpan w:val="2"/>
              </w:tcPr>
            </w:tcPrChange>
          </w:tcPr>
          <w:p w14:paraId="07D1FFD4" w14:textId="17ECC89D" w:rsidR="00E5182E" w:rsidRPr="001941A6" w:rsidRDefault="00E5182E" w:rsidP="00E5182E">
            <w:pPr>
              <w:rPr>
                <w:ins w:id="9210" w:author="MUBIYARTO WIBISONO" w:date="2025-11-11T16:16:00Z"/>
                <w:rFonts w:ascii="Arial" w:hAnsi="Arial" w:cs="Arial"/>
                <w:szCs w:val="20"/>
                <w:lang w:val="en-SG"/>
              </w:rPr>
            </w:pPr>
            <w:proofErr w:type="spellStart"/>
            <w:ins w:id="9211" w:author="MUBIYARTO WIBISONO" w:date="2025-11-11T17:27:00Z">
              <w:r w:rsidRPr="001941A6">
                <w:rPr>
                  <w:rFonts w:ascii="Arial" w:hAnsi="Arial" w:cs="Arial"/>
                  <w:szCs w:val="20"/>
                  <w:lang w:val="en-SG"/>
                </w:rPr>
                <w:t>last_processing_stage</w:t>
              </w:r>
            </w:ins>
            <w:proofErr w:type="spellEnd"/>
          </w:p>
        </w:tc>
      </w:tr>
      <w:tr w:rsidR="00E5182E" w:rsidRPr="001941A6" w14:paraId="6FB5795D" w14:textId="77777777" w:rsidTr="00E5182E">
        <w:tblPrEx>
          <w:tblW w:w="0" w:type="auto"/>
          <w:tblPrExChange w:id="9212" w:author="MUBIYARTO WIBISONO" w:date="2025-11-11T17:27:00Z">
            <w:tblPrEx>
              <w:tblW w:w="0" w:type="auto"/>
            </w:tblPrEx>
          </w:tblPrExChange>
        </w:tblPrEx>
        <w:trPr>
          <w:ins w:id="9213" w:author="MUBIYARTO WIBISONO" w:date="2025-11-11T16:16:00Z"/>
          <w:trPrChange w:id="9214" w:author="MUBIYARTO WIBISONO" w:date="2025-11-11T17:27:00Z">
            <w:trPr>
              <w:gridAfter w:val="0"/>
            </w:trPr>
          </w:trPrChange>
        </w:trPr>
        <w:tc>
          <w:tcPr>
            <w:tcW w:w="0" w:type="auto"/>
            <w:hideMark/>
            <w:tcPrChange w:id="9215" w:author="MUBIYARTO WIBISONO" w:date="2025-11-11T17:27:00Z">
              <w:tcPr>
                <w:tcW w:w="0" w:type="auto"/>
                <w:hideMark/>
              </w:tcPr>
            </w:tcPrChange>
          </w:tcPr>
          <w:p w14:paraId="0260E0C5" w14:textId="77777777" w:rsidR="00E5182E" w:rsidRPr="001941A6" w:rsidRDefault="00E5182E" w:rsidP="00E5182E">
            <w:pPr>
              <w:rPr>
                <w:ins w:id="9216" w:author="MUBIYARTO WIBISONO" w:date="2025-11-11T16:16:00Z"/>
                <w:rFonts w:ascii="Arial" w:hAnsi="Arial" w:cs="Arial"/>
                <w:szCs w:val="20"/>
                <w:lang w:val="en-SG"/>
              </w:rPr>
            </w:pPr>
            <w:ins w:id="9217" w:author="MUBIYARTO WIBISONO" w:date="2025-11-11T16:16:00Z">
              <w:r w:rsidRPr="001941A6">
                <w:rPr>
                  <w:rFonts w:ascii="Arial" w:hAnsi="Arial" w:cs="Arial"/>
                  <w:szCs w:val="20"/>
                  <w:lang w:val="en-SG"/>
                </w:rPr>
                <w:t>internet</w:t>
              </w:r>
            </w:ins>
          </w:p>
        </w:tc>
        <w:tc>
          <w:tcPr>
            <w:tcW w:w="0" w:type="auto"/>
            <w:hideMark/>
            <w:tcPrChange w:id="9218" w:author="MUBIYARTO WIBISONO" w:date="2025-11-11T17:27:00Z">
              <w:tcPr>
                <w:tcW w:w="0" w:type="auto"/>
                <w:gridSpan w:val="2"/>
                <w:hideMark/>
              </w:tcPr>
            </w:tcPrChange>
          </w:tcPr>
          <w:p w14:paraId="599B8962" w14:textId="77777777" w:rsidR="00E5182E" w:rsidRPr="001941A6" w:rsidRDefault="00E5182E" w:rsidP="00E5182E">
            <w:pPr>
              <w:rPr>
                <w:ins w:id="9219" w:author="MUBIYARTO WIBISONO" w:date="2025-11-11T16:16:00Z"/>
                <w:rFonts w:ascii="Arial" w:hAnsi="Arial" w:cs="Arial"/>
                <w:szCs w:val="20"/>
                <w:lang w:val="en-SG"/>
              </w:rPr>
            </w:pPr>
            <w:proofErr w:type="spellStart"/>
            <w:ins w:id="9220" w:author="MUBIYARTO WIBISONO" w:date="2025-11-11T16:16:00Z">
              <w:r w:rsidRPr="001941A6">
                <w:rPr>
                  <w:rFonts w:ascii="Arial" w:hAnsi="Arial" w:cs="Arial"/>
                  <w:szCs w:val="20"/>
                  <w:lang w:val="en-SG"/>
                </w:rPr>
                <w:t>eocms_valid_offence_notice</w:t>
              </w:r>
              <w:proofErr w:type="spellEnd"/>
              <w:r w:rsidRPr="001941A6">
                <w:rPr>
                  <w:rFonts w:ascii="Arial" w:hAnsi="Arial" w:cs="Arial"/>
                  <w:szCs w:val="20"/>
                  <w:lang w:val="en-SG"/>
                </w:rPr>
                <w:t xml:space="preserve"> (patch)</w:t>
              </w:r>
            </w:ins>
          </w:p>
        </w:tc>
        <w:tc>
          <w:tcPr>
            <w:tcW w:w="0" w:type="auto"/>
            <w:tcPrChange w:id="9221" w:author="MUBIYARTO WIBISONO" w:date="2025-11-11T17:27:00Z">
              <w:tcPr>
                <w:tcW w:w="0" w:type="auto"/>
                <w:gridSpan w:val="2"/>
              </w:tcPr>
            </w:tcPrChange>
          </w:tcPr>
          <w:p w14:paraId="3EF247B3" w14:textId="71D8FFBB" w:rsidR="00E5182E" w:rsidRPr="001941A6" w:rsidRDefault="00E5182E" w:rsidP="00E5182E">
            <w:pPr>
              <w:rPr>
                <w:ins w:id="9222" w:author="MUBIYARTO WIBISONO" w:date="2025-11-11T16:16:00Z"/>
                <w:rFonts w:ascii="Arial" w:hAnsi="Arial" w:cs="Arial"/>
                <w:szCs w:val="20"/>
                <w:lang w:val="en-SG"/>
              </w:rPr>
            </w:pPr>
            <w:proofErr w:type="spellStart"/>
            <w:ins w:id="9223" w:author="MUBIYARTO WIBISONO" w:date="2025-11-11T17:27:00Z">
              <w:r w:rsidRPr="001941A6">
                <w:rPr>
                  <w:rFonts w:ascii="Arial" w:hAnsi="Arial" w:cs="Arial"/>
                  <w:szCs w:val="20"/>
                  <w:lang w:val="en-SG"/>
                </w:rPr>
                <w:t>next_processing_stage</w:t>
              </w:r>
            </w:ins>
            <w:proofErr w:type="spellEnd"/>
          </w:p>
        </w:tc>
      </w:tr>
      <w:tr w:rsidR="00E5182E" w:rsidRPr="001941A6" w14:paraId="72932419" w14:textId="77777777" w:rsidTr="00E5182E">
        <w:tblPrEx>
          <w:tblW w:w="0" w:type="auto"/>
          <w:tblPrExChange w:id="9224" w:author="MUBIYARTO WIBISONO" w:date="2025-11-11T17:27:00Z">
            <w:tblPrEx>
              <w:tblW w:w="0" w:type="auto"/>
            </w:tblPrEx>
          </w:tblPrExChange>
        </w:tblPrEx>
        <w:trPr>
          <w:ins w:id="9225" w:author="MUBIYARTO WIBISONO" w:date="2025-11-11T16:16:00Z"/>
          <w:trPrChange w:id="9226" w:author="MUBIYARTO WIBISONO" w:date="2025-11-11T17:27:00Z">
            <w:trPr>
              <w:gridAfter w:val="0"/>
            </w:trPr>
          </w:trPrChange>
        </w:trPr>
        <w:tc>
          <w:tcPr>
            <w:tcW w:w="0" w:type="auto"/>
            <w:tcPrChange w:id="9227" w:author="MUBIYARTO WIBISONO" w:date="2025-11-11T17:27:00Z">
              <w:tcPr>
                <w:tcW w:w="0" w:type="auto"/>
              </w:tcPr>
            </w:tcPrChange>
          </w:tcPr>
          <w:p w14:paraId="1FFDCEBC" w14:textId="0F478F9F" w:rsidR="00E5182E" w:rsidRPr="00E5182E" w:rsidRDefault="00E5182E" w:rsidP="00E5182E">
            <w:pPr>
              <w:rPr>
                <w:ins w:id="9228" w:author="MUBIYARTO WIBISONO" w:date="2025-11-11T16:16:00Z"/>
                <w:rFonts w:ascii="Arial" w:hAnsi="Arial" w:cs="Arial"/>
                <w:szCs w:val="20"/>
                <w:lang w:val="en-SG"/>
              </w:rPr>
            </w:pPr>
            <w:ins w:id="9229" w:author="MUBIYARTO WIBISONO" w:date="2025-11-11T17:28:00Z">
              <w:r w:rsidRPr="00E5182E">
                <w:rPr>
                  <w:rFonts w:ascii="Arial" w:hAnsi="Arial" w:cs="Arial"/>
                  <w:szCs w:val="20"/>
                  <w:lang w:val="en-SG"/>
                </w:rPr>
                <w:lastRenderedPageBreak/>
                <w:t>Internet</w:t>
              </w:r>
            </w:ins>
          </w:p>
        </w:tc>
        <w:tc>
          <w:tcPr>
            <w:tcW w:w="0" w:type="auto"/>
            <w:tcPrChange w:id="9230" w:author="MUBIYARTO WIBISONO" w:date="2025-11-11T17:27:00Z">
              <w:tcPr>
                <w:tcW w:w="0" w:type="auto"/>
                <w:gridSpan w:val="2"/>
              </w:tcPr>
            </w:tcPrChange>
          </w:tcPr>
          <w:p w14:paraId="66F0D624" w14:textId="14A3493D" w:rsidR="00E5182E" w:rsidRPr="00E5182E" w:rsidRDefault="00E5182E" w:rsidP="00E5182E">
            <w:pPr>
              <w:rPr>
                <w:ins w:id="9231" w:author="MUBIYARTO WIBISONO" w:date="2025-11-11T16:16:00Z"/>
                <w:rFonts w:ascii="Arial" w:hAnsi="Arial" w:cs="Arial"/>
                <w:szCs w:val="20"/>
                <w:lang w:val="en-SG"/>
              </w:rPr>
            </w:pPr>
            <w:proofErr w:type="spellStart"/>
            <w:ins w:id="9232" w:author="MUBIYARTO WIBISONO" w:date="2025-11-11T17:29:00Z">
              <w:r w:rsidRPr="00E5182E">
                <w:rPr>
                  <w:rFonts w:ascii="Arial" w:hAnsi="Arial" w:cs="Arial"/>
                  <w:szCs w:val="20"/>
                  <w:rPrChange w:id="9233" w:author="MUBIYARTO WIBISONO" w:date="2025-11-11T17:30:00Z">
                    <w:rPr>
                      <w:rFonts w:ascii="Arial" w:hAnsi="Arial" w:cs="Arial"/>
                      <w:b/>
                      <w:bCs/>
                      <w:szCs w:val="20"/>
                    </w:rPr>
                  </w:rPrChange>
                </w:rPr>
                <w:t>eocms_offence_notice_owner_driver</w:t>
              </w:r>
            </w:ins>
            <w:proofErr w:type="spellEnd"/>
            <w:ins w:id="9234" w:author="MUBIYARTO WIBISONO" w:date="2025-11-11T17:30:00Z">
              <w:r>
                <w:rPr>
                  <w:rFonts w:ascii="Arial" w:hAnsi="Arial" w:cs="Arial"/>
                  <w:szCs w:val="20"/>
                </w:rPr>
                <w:t xml:space="preserve"> (patch)</w:t>
              </w:r>
            </w:ins>
          </w:p>
        </w:tc>
        <w:tc>
          <w:tcPr>
            <w:tcW w:w="0" w:type="auto"/>
            <w:tcPrChange w:id="9235" w:author="MUBIYARTO WIBISONO" w:date="2025-11-11T17:27:00Z">
              <w:tcPr>
                <w:tcW w:w="0" w:type="auto"/>
                <w:gridSpan w:val="2"/>
              </w:tcPr>
            </w:tcPrChange>
          </w:tcPr>
          <w:p w14:paraId="405406BC" w14:textId="32D35C76" w:rsidR="00E5182E" w:rsidRPr="00E5182E" w:rsidRDefault="00E5182E" w:rsidP="00E5182E">
            <w:pPr>
              <w:rPr>
                <w:ins w:id="9236" w:author="MUBIYARTO WIBISONO" w:date="2025-11-11T16:16:00Z"/>
                <w:rFonts w:ascii="Arial" w:hAnsi="Arial" w:cs="Arial"/>
                <w:szCs w:val="20"/>
                <w:lang w:val="en-SG"/>
              </w:rPr>
            </w:pPr>
            <w:proofErr w:type="spellStart"/>
            <w:ins w:id="9237" w:author="MUBIYARTO WIBISONO" w:date="2025-11-11T17:29:00Z">
              <w:r w:rsidRPr="00E5182E">
                <w:rPr>
                  <w:rFonts w:ascii="Arial" w:hAnsi="Arial" w:cs="Arial"/>
                  <w:szCs w:val="20"/>
                  <w:lang w:val="en-US"/>
                </w:rPr>
                <w:t>owner_driver_indicator</w:t>
              </w:r>
            </w:ins>
            <w:proofErr w:type="spellEnd"/>
          </w:p>
        </w:tc>
      </w:tr>
      <w:tr w:rsidR="00E5182E" w:rsidRPr="001941A6" w14:paraId="37E7EB4F" w14:textId="77777777" w:rsidTr="00E5182E">
        <w:tblPrEx>
          <w:tblW w:w="0" w:type="auto"/>
          <w:tblPrExChange w:id="9238" w:author="MUBIYARTO WIBISONO" w:date="2025-11-11T17:28:00Z">
            <w:tblPrEx>
              <w:tblW w:w="0" w:type="auto"/>
            </w:tblPrEx>
          </w:tblPrExChange>
        </w:tblPrEx>
        <w:trPr>
          <w:ins w:id="9239" w:author="MUBIYARTO WIBISONO" w:date="2025-11-11T16:16:00Z"/>
          <w:trPrChange w:id="9240" w:author="MUBIYARTO WIBISONO" w:date="2025-11-11T17:28:00Z">
            <w:trPr>
              <w:gridAfter w:val="0"/>
            </w:trPr>
          </w:trPrChange>
        </w:trPr>
        <w:tc>
          <w:tcPr>
            <w:tcW w:w="0" w:type="auto"/>
            <w:tcPrChange w:id="9241" w:author="MUBIYARTO WIBISONO" w:date="2025-11-11T17:28:00Z">
              <w:tcPr>
                <w:tcW w:w="0" w:type="auto"/>
              </w:tcPr>
            </w:tcPrChange>
          </w:tcPr>
          <w:p w14:paraId="11DCD011" w14:textId="3EF5CC87" w:rsidR="00E5182E" w:rsidRPr="00E5182E" w:rsidRDefault="00E5182E" w:rsidP="00E5182E">
            <w:pPr>
              <w:rPr>
                <w:ins w:id="9242" w:author="MUBIYARTO WIBISONO" w:date="2025-11-11T16:16:00Z"/>
                <w:rFonts w:ascii="Arial" w:hAnsi="Arial" w:cs="Arial"/>
                <w:szCs w:val="20"/>
                <w:lang w:val="en-SG"/>
              </w:rPr>
            </w:pPr>
            <w:ins w:id="9243" w:author="MUBIYARTO WIBISONO" w:date="2025-11-11T17:29:00Z">
              <w:r w:rsidRPr="00E5182E">
                <w:rPr>
                  <w:rFonts w:ascii="Arial" w:hAnsi="Arial" w:cs="Arial"/>
                  <w:szCs w:val="20"/>
                  <w:lang w:val="en-SG"/>
                </w:rPr>
                <w:t>Internet</w:t>
              </w:r>
            </w:ins>
          </w:p>
        </w:tc>
        <w:tc>
          <w:tcPr>
            <w:tcW w:w="0" w:type="auto"/>
            <w:tcPrChange w:id="9244" w:author="MUBIYARTO WIBISONO" w:date="2025-11-11T17:28:00Z">
              <w:tcPr>
                <w:tcW w:w="0" w:type="auto"/>
                <w:gridSpan w:val="2"/>
              </w:tcPr>
            </w:tcPrChange>
          </w:tcPr>
          <w:p w14:paraId="5F26CEC0" w14:textId="22BF53CA" w:rsidR="00E5182E" w:rsidRPr="00E5182E" w:rsidRDefault="00E5182E" w:rsidP="00E5182E">
            <w:pPr>
              <w:rPr>
                <w:ins w:id="9245" w:author="MUBIYARTO WIBISONO" w:date="2025-11-11T16:16:00Z"/>
                <w:rFonts w:ascii="Arial" w:hAnsi="Arial" w:cs="Arial"/>
                <w:szCs w:val="20"/>
                <w:lang w:val="en-SG"/>
              </w:rPr>
            </w:pPr>
            <w:proofErr w:type="spellStart"/>
            <w:ins w:id="9246" w:author="MUBIYARTO WIBISONO" w:date="2025-11-11T17:29:00Z">
              <w:r w:rsidRPr="00E5182E">
                <w:rPr>
                  <w:rFonts w:ascii="Arial" w:hAnsi="Arial" w:cs="Arial"/>
                  <w:szCs w:val="20"/>
                  <w:rPrChange w:id="9247" w:author="MUBIYARTO WIBISONO" w:date="2025-11-11T17:30:00Z">
                    <w:rPr>
                      <w:rFonts w:ascii="Arial" w:hAnsi="Arial" w:cs="Arial"/>
                      <w:b/>
                      <w:bCs/>
                      <w:szCs w:val="20"/>
                    </w:rPr>
                  </w:rPrChange>
                </w:rPr>
                <w:t>eocms_offence_notice_owner_driver</w:t>
              </w:r>
            </w:ins>
            <w:proofErr w:type="spellEnd"/>
            <w:ins w:id="9248" w:author="MUBIYARTO WIBISONO" w:date="2025-11-11T17:30:00Z">
              <w:r>
                <w:rPr>
                  <w:rFonts w:ascii="Arial" w:hAnsi="Arial" w:cs="Arial"/>
                  <w:szCs w:val="20"/>
                </w:rPr>
                <w:t xml:space="preserve"> (patch)</w:t>
              </w:r>
            </w:ins>
          </w:p>
        </w:tc>
        <w:tc>
          <w:tcPr>
            <w:tcW w:w="0" w:type="auto"/>
            <w:tcPrChange w:id="9249" w:author="MUBIYARTO WIBISONO" w:date="2025-11-11T17:28:00Z">
              <w:tcPr>
                <w:tcW w:w="0" w:type="auto"/>
                <w:gridSpan w:val="2"/>
              </w:tcPr>
            </w:tcPrChange>
          </w:tcPr>
          <w:p w14:paraId="6ED68CE4" w14:textId="718EEDBC" w:rsidR="00E5182E" w:rsidRPr="00E5182E" w:rsidRDefault="00E5182E" w:rsidP="00E5182E">
            <w:pPr>
              <w:rPr>
                <w:ins w:id="9250" w:author="MUBIYARTO WIBISONO" w:date="2025-11-11T16:16:00Z"/>
                <w:rFonts w:ascii="Arial" w:hAnsi="Arial" w:cs="Arial"/>
                <w:szCs w:val="20"/>
                <w:lang w:val="en-SG"/>
              </w:rPr>
            </w:pPr>
            <w:proofErr w:type="spellStart"/>
            <w:ins w:id="9251" w:author="MUBIYARTO WIBISONO" w:date="2025-11-11T17:29:00Z">
              <w:r w:rsidRPr="00E5182E">
                <w:rPr>
                  <w:rFonts w:ascii="Arial" w:hAnsi="Arial" w:cs="Arial"/>
                  <w:szCs w:val="20"/>
                  <w:lang w:val="en-US"/>
                </w:rPr>
                <w:t>offender_indicator</w:t>
              </w:r>
            </w:ins>
            <w:proofErr w:type="spellEnd"/>
          </w:p>
        </w:tc>
      </w:tr>
      <w:tr w:rsidR="00E5182E" w:rsidRPr="001941A6" w14:paraId="336B4DE8" w14:textId="77777777" w:rsidTr="00E5182E">
        <w:tblPrEx>
          <w:tblW w:w="0" w:type="auto"/>
          <w:tblPrExChange w:id="9252" w:author="MUBIYARTO WIBISONO" w:date="2025-11-11T17:28:00Z">
            <w:tblPrEx>
              <w:tblW w:w="0" w:type="auto"/>
            </w:tblPrEx>
          </w:tblPrExChange>
        </w:tblPrEx>
        <w:trPr>
          <w:ins w:id="9253" w:author="MUBIYARTO WIBISONO" w:date="2025-11-11T16:16:00Z"/>
          <w:trPrChange w:id="9254" w:author="MUBIYARTO WIBISONO" w:date="2025-11-11T17:28:00Z">
            <w:trPr>
              <w:gridAfter w:val="0"/>
            </w:trPr>
          </w:trPrChange>
        </w:trPr>
        <w:tc>
          <w:tcPr>
            <w:tcW w:w="0" w:type="auto"/>
            <w:tcPrChange w:id="9255" w:author="MUBIYARTO WIBISONO" w:date="2025-11-11T17:28:00Z">
              <w:tcPr>
                <w:tcW w:w="0" w:type="auto"/>
              </w:tcPr>
            </w:tcPrChange>
          </w:tcPr>
          <w:p w14:paraId="573AFF81" w14:textId="79796322" w:rsidR="00E5182E" w:rsidRPr="00E5182E" w:rsidRDefault="00E5182E" w:rsidP="00E5182E">
            <w:pPr>
              <w:rPr>
                <w:ins w:id="9256" w:author="MUBIYARTO WIBISONO" w:date="2025-11-11T16:16:00Z"/>
                <w:rFonts w:ascii="Arial" w:hAnsi="Arial" w:cs="Arial"/>
                <w:szCs w:val="20"/>
                <w:lang w:val="en-SG"/>
              </w:rPr>
            </w:pPr>
            <w:ins w:id="9257" w:author="MUBIYARTO WIBISONO" w:date="2025-11-11T17:29:00Z">
              <w:r w:rsidRPr="00E5182E">
                <w:rPr>
                  <w:rFonts w:ascii="Arial" w:hAnsi="Arial" w:cs="Arial"/>
                  <w:szCs w:val="20"/>
                  <w:lang w:val="en-SG"/>
                </w:rPr>
                <w:t>Internet</w:t>
              </w:r>
            </w:ins>
          </w:p>
        </w:tc>
        <w:tc>
          <w:tcPr>
            <w:tcW w:w="0" w:type="auto"/>
            <w:tcPrChange w:id="9258" w:author="MUBIYARTO WIBISONO" w:date="2025-11-11T17:28:00Z">
              <w:tcPr>
                <w:tcW w:w="0" w:type="auto"/>
                <w:gridSpan w:val="2"/>
              </w:tcPr>
            </w:tcPrChange>
          </w:tcPr>
          <w:p w14:paraId="0D68CE7C" w14:textId="249E5A7B" w:rsidR="00E5182E" w:rsidRPr="00E5182E" w:rsidRDefault="00E5182E" w:rsidP="00E5182E">
            <w:pPr>
              <w:rPr>
                <w:ins w:id="9259" w:author="MUBIYARTO WIBISONO" w:date="2025-11-11T16:16:00Z"/>
                <w:rFonts w:ascii="Arial" w:hAnsi="Arial" w:cs="Arial"/>
                <w:szCs w:val="20"/>
                <w:lang w:val="en-SG"/>
              </w:rPr>
            </w:pPr>
            <w:proofErr w:type="spellStart"/>
            <w:ins w:id="9260" w:author="MUBIYARTO WIBISONO" w:date="2025-11-11T17:29:00Z">
              <w:r w:rsidRPr="00E5182E">
                <w:rPr>
                  <w:rFonts w:ascii="Arial" w:hAnsi="Arial" w:cs="Arial"/>
                  <w:szCs w:val="20"/>
                  <w:rPrChange w:id="9261" w:author="MUBIYARTO WIBISONO" w:date="2025-11-11T17:30:00Z">
                    <w:rPr>
                      <w:rFonts w:ascii="Arial" w:hAnsi="Arial" w:cs="Arial"/>
                      <w:b/>
                      <w:bCs/>
                      <w:szCs w:val="20"/>
                    </w:rPr>
                  </w:rPrChange>
                </w:rPr>
                <w:t>eocms_offence_notice_owner_driver</w:t>
              </w:r>
            </w:ins>
            <w:proofErr w:type="spellEnd"/>
            <w:ins w:id="9262" w:author="MUBIYARTO WIBISONO" w:date="2025-11-11T17:30:00Z">
              <w:r>
                <w:rPr>
                  <w:rFonts w:ascii="Arial" w:hAnsi="Arial" w:cs="Arial"/>
                  <w:szCs w:val="20"/>
                </w:rPr>
                <w:t xml:space="preserve"> (patch)</w:t>
              </w:r>
            </w:ins>
          </w:p>
        </w:tc>
        <w:tc>
          <w:tcPr>
            <w:tcW w:w="0" w:type="auto"/>
            <w:tcPrChange w:id="9263" w:author="MUBIYARTO WIBISONO" w:date="2025-11-11T17:28:00Z">
              <w:tcPr>
                <w:tcW w:w="0" w:type="auto"/>
                <w:gridSpan w:val="2"/>
              </w:tcPr>
            </w:tcPrChange>
          </w:tcPr>
          <w:p w14:paraId="08C61DA1" w14:textId="13434175" w:rsidR="00E5182E" w:rsidRPr="00E5182E" w:rsidRDefault="00E5182E" w:rsidP="00E5182E">
            <w:pPr>
              <w:rPr>
                <w:ins w:id="9264" w:author="MUBIYARTO WIBISONO" w:date="2025-11-11T16:16:00Z"/>
                <w:rFonts w:ascii="Arial" w:hAnsi="Arial" w:cs="Arial"/>
                <w:szCs w:val="20"/>
                <w:lang w:val="en-SG"/>
              </w:rPr>
            </w:pPr>
            <w:proofErr w:type="spellStart"/>
            <w:ins w:id="9265" w:author="MUBIYARTO WIBISONO" w:date="2025-11-11T17:29:00Z">
              <w:r w:rsidRPr="00E5182E">
                <w:rPr>
                  <w:rFonts w:ascii="Arial" w:hAnsi="Arial" w:cs="Arial"/>
                  <w:szCs w:val="20"/>
                  <w:lang w:val="en-US"/>
                </w:rPr>
                <w:t>cre_date</w:t>
              </w:r>
            </w:ins>
            <w:proofErr w:type="spellEnd"/>
          </w:p>
        </w:tc>
      </w:tr>
      <w:tr w:rsidR="00E5182E" w:rsidRPr="001941A6" w14:paraId="5B797C2E" w14:textId="77777777" w:rsidTr="00BB0DEB">
        <w:trPr>
          <w:ins w:id="9266" w:author="MUBIYARTO WIBISONO" w:date="2025-11-11T16:16:00Z"/>
        </w:trPr>
        <w:tc>
          <w:tcPr>
            <w:tcW w:w="0" w:type="auto"/>
          </w:tcPr>
          <w:p w14:paraId="36987B66" w14:textId="7A689AD0" w:rsidR="00E5182E" w:rsidRPr="00E5182E" w:rsidRDefault="00E5182E" w:rsidP="00E5182E">
            <w:pPr>
              <w:rPr>
                <w:ins w:id="9267" w:author="MUBIYARTO WIBISONO" w:date="2025-11-11T16:16:00Z"/>
                <w:rFonts w:ascii="Arial" w:hAnsi="Arial" w:cs="Arial"/>
                <w:szCs w:val="20"/>
                <w:lang w:val="en-SG"/>
              </w:rPr>
            </w:pPr>
            <w:ins w:id="9268" w:author="MUBIYARTO WIBISONO" w:date="2025-11-11T17:29:00Z">
              <w:r w:rsidRPr="00E5182E">
                <w:rPr>
                  <w:rFonts w:ascii="Arial" w:hAnsi="Arial" w:cs="Arial"/>
                  <w:szCs w:val="20"/>
                  <w:lang w:val="en-SG"/>
                </w:rPr>
                <w:t>Internet</w:t>
              </w:r>
            </w:ins>
          </w:p>
        </w:tc>
        <w:tc>
          <w:tcPr>
            <w:tcW w:w="0" w:type="auto"/>
          </w:tcPr>
          <w:p w14:paraId="12C2C1CA" w14:textId="372305B3" w:rsidR="00E5182E" w:rsidRPr="00E5182E" w:rsidRDefault="00E5182E" w:rsidP="00E5182E">
            <w:pPr>
              <w:rPr>
                <w:ins w:id="9269" w:author="MUBIYARTO WIBISONO" w:date="2025-11-11T16:16:00Z"/>
                <w:rFonts w:ascii="Arial" w:hAnsi="Arial" w:cs="Arial"/>
                <w:szCs w:val="20"/>
                <w:lang w:val="en-SG"/>
              </w:rPr>
            </w:pPr>
            <w:proofErr w:type="spellStart"/>
            <w:ins w:id="9270" w:author="MUBIYARTO WIBISONO" w:date="2025-11-11T17:29:00Z">
              <w:r w:rsidRPr="00E5182E">
                <w:rPr>
                  <w:rFonts w:ascii="Arial" w:hAnsi="Arial" w:cs="Arial"/>
                  <w:szCs w:val="20"/>
                  <w:rPrChange w:id="9271" w:author="MUBIYARTO WIBISONO" w:date="2025-11-11T17:30:00Z">
                    <w:rPr>
                      <w:rFonts w:ascii="Arial" w:hAnsi="Arial" w:cs="Arial"/>
                      <w:b/>
                      <w:bCs/>
                      <w:szCs w:val="20"/>
                    </w:rPr>
                  </w:rPrChange>
                </w:rPr>
                <w:t>eocms_offence_notice_owner_driver</w:t>
              </w:r>
            </w:ins>
            <w:proofErr w:type="spellEnd"/>
            <w:ins w:id="9272" w:author="MUBIYARTO WIBISONO" w:date="2025-11-11T17:30:00Z">
              <w:r>
                <w:rPr>
                  <w:rFonts w:ascii="Arial" w:hAnsi="Arial" w:cs="Arial"/>
                  <w:szCs w:val="20"/>
                </w:rPr>
                <w:t xml:space="preserve"> (patch)</w:t>
              </w:r>
            </w:ins>
          </w:p>
        </w:tc>
        <w:tc>
          <w:tcPr>
            <w:tcW w:w="0" w:type="auto"/>
          </w:tcPr>
          <w:p w14:paraId="54910BAB" w14:textId="1632D83C" w:rsidR="00E5182E" w:rsidRPr="00E5182E" w:rsidRDefault="00E5182E" w:rsidP="00E5182E">
            <w:pPr>
              <w:rPr>
                <w:ins w:id="9273" w:author="MUBIYARTO WIBISONO" w:date="2025-11-11T16:16:00Z"/>
                <w:rFonts w:ascii="Arial" w:hAnsi="Arial" w:cs="Arial"/>
                <w:szCs w:val="20"/>
                <w:lang w:val="en-SG"/>
              </w:rPr>
            </w:pPr>
            <w:proofErr w:type="spellStart"/>
            <w:ins w:id="9274" w:author="MUBIYARTO WIBISONO" w:date="2025-11-11T17:29:00Z">
              <w:r w:rsidRPr="00E5182E">
                <w:rPr>
                  <w:rFonts w:ascii="Arial" w:hAnsi="Arial" w:cs="Arial"/>
                  <w:szCs w:val="20"/>
                  <w:lang w:val="en-US"/>
                </w:rPr>
                <w:t>cre_user_id</w:t>
              </w:r>
            </w:ins>
            <w:proofErr w:type="spellEnd"/>
          </w:p>
        </w:tc>
      </w:tr>
      <w:tr w:rsidR="00E5182E" w:rsidRPr="001941A6" w14:paraId="74EF3666" w14:textId="77777777" w:rsidTr="00BB0DEB">
        <w:trPr>
          <w:ins w:id="9275" w:author="MUBIYARTO WIBISONO" w:date="2025-11-11T16:16:00Z"/>
        </w:trPr>
        <w:tc>
          <w:tcPr>
            <w:tcW w:w="0" w:type="auto"/>
          </w:tcPr>
          <w:p w14:paraId="5E9DE17A" w14:textId="292C84FF" w:rsidR="00E5182E" w:rsidRPr="00C810EC" w:rsidRDefault="00E5182E" w:rsidP="00E5182E">
            <w:pPr>
              <w:rPr>
                <w:ins w:id="9276" w:author="MUBIYARTO WIBISONO" w:date="2025-11-11T16:16:00Z"/>
                <w:rFonts w:ascii="Arial" w:hAnsi="Arial" w:cs="Arial"/>
                <w:szCs w:val="20"/>
                <w:lang w:val="en-SG"/>
              </w:rPr>
            </w:pPr>
            <w:ins w:id="9277" w:author="MUBIYARTO WIBISONO" w:date="2025-11-11T17:34:00Z">
              <w:r w:rsidRPr="00C810EC">
                <w:rPr>
                  <w:rFonts w:ascii="Arial" w:hAnsi="Arial" w:cs="Arial"/>
                  <w:szCs w:val="20"/>
                  <w:lang w:val="en-SG"/>
                </w:rPr>
                <w:t>Internet</w:t>
              </w:r>
            </w:ins>
          </w:p>
        </w:tc>
        <w:tc>
          <w:tcPr>
            <w:tcW w:w="0" w:type="auto"/>
          </w:tcPr>
          <w:p w14:paraId="69DFED52" w14:textId="00541BB4" w:rsidR="00E5182E" w:rsidRPr="00C810EC" w:rsidRDefault="00E5182E" w:rsidP="00E5182E">
            <w:pPr>
              <w:rPr>
                <w:ins w:id="9278" w:author="MUBIYARTO WIBISONO" w:date="2025-11-11T16:16:00Z"/>
                <w:rFonts w:ascii="Arial" w:hAnsi="Arial" w:cs="Arial"/>
                <w:szCs w:val="20"/>
                <w:lang w:val="en-SG"/>
              </w:rPr>
            </w:pPr>
            <w:proofErr w:type="spellStart"/>
            <w:ins w:id="9279" w:author="MUBIYARTO WIBISONO" w:date="2025-11-11T17:34:00Z">
              <w:r w:rsidRPr="00C810EC">
                <w:rPr>
                  <w:rFonts w:ascii="Arial" w:hAnsi="Arial" w:cs="Arial"/>
                  <w:szCs w:val="20"/>
                </w:rPr>
                <w:t>eocms_offence_notice_owner_dri</w:t>
              </w:r>
            </w:ins>
            <w:ins w:id="9280" w:author="MUBIYARTO WIBISONO" w:date="2025-11-11T17:35:00Z">
              <w:r w:rsidRPr="00C810EC">
                <w:rPr>
                  <w:rFonts w:ascii="Arial" w:hAnsi="Arial" w:cs="Arial"/>
                  <w:szCs w:val="20"/>
                </w:rPr>
                <w:t>ver</w:t>
              </w:r>
            </w:ins>
            <w:proofErr w:type="spellEnd"/>
          </w:p>
        </w:tc>
        <w:tc>
          <w:tcPr>
            <w:tcW w:w="0" w:type="auto"/>
          </w:tcPr>
          <w:p w14:paraId="4EA04120" w14:textId="4F9B9175" w:rsidR="00E5182E" w:rsidRPr="00C810EC" w:rsidRDefault="00E5182E" w:rsidP="00E5182E">
            <w:pPr>
              <w:rPr>
                <w:ins w:id="9281" w:author="MUBIYARTO WIBISONO" w:date="2025-11-11T16:16:00Z"/>
                <w:rFonts w:ascii="Arial" w:hAnsi="Arial" w:cs="Arial"/>
                <w:szCs w:val="20"/>
                <w:lang w:val="en-SG"/>
              </w:rPr>
            </w:pPr>
            <w:proofErr w:type="spellStart"/>
            <w:ins w:id="9282" w:author="MUBIYARTO WIBISONO" w:date="2025-11-11T17:34:00Z">
              <w:r w:rsidRPr="00C810EC">
                <w:rPr>
                  <w:rFonts w:ascii="Arial" w:hAnsi="Arial" w:cs="Arial"/>
                  <w:color w:val="000000"/>
                  <w:sz w:val="24"/>
                  <w:szCs w:val="20"/>
                  <w:rPrChange w:id="9283" w:author="danupraset@gmail.com" w:date="2025-11-11T17:15:00Z">
                    <w:rPr>
                      <w:rFonts w:ascii="Helvetica" w:hAnsi="Helvetica" w:cs="Helvetica"/>
                      <w:color w:val="000000"/>
                      <w:sz w:val="18"/>
                      <w:szCs w:val="18"/>
                    </w:rPr>
                  </w:rPrChange>
                </w:rPr>
                <w:t>notice_no</w:t>
              </w:r>
            </w:ins>
            <w:proofErr w:type="spellEnd"/>
          </w:p>
        </w:tc>
      </w:tr>
      <w:tr w:rsidR="00E5182E" w:rsidRPr="001941A6" w14:paraId="7AA79D3E" w14:textId="77777777" w:rsidTr="00BB0DEB">
        <w:trPr>
          <w:ins w:id="9284" w:author="MUBIYARTO WIBISONO" w:date="2025-11-11T17:34:00Z"/>
        </w:trPr>
        <w:tc>
          <w:tcPr>
            <w:tcW w:w="0" w:type="auto"/>
          </w:tcPr>
          <w:p w14:paraId="0ECCB147" w14:textId="1B4C13C4" w:rsidR="00E5182E" w:rsidRPr="00C810EC" w:rsidRDefault="00E5182E" w:rsidP="00E5182E">
            <w:pPr>
              <w:rPr>
                <w:ins w:id="9285" w:author="MUBIYARTO WIBISONO" w:date="2025-11-11T17:34:00Z"/>
                <w:rFonts w:ascii="Arial" w:hAnsi="Arial" w:cs="Arial"/>
                <w:szCs w:val="20"/>
                <w:lang w:val="en-SG"/>
              </w:rPr>
            </w:pPr>
            <w:ins w:id="9286" w:author="MUBIYARTO WIBISONO" w:date="2025-11-11T17:35:00Z">
              <w:r w:rsidRPr="00C810EC">
                <w:rPr>
                  <w:rFonts w:ascii="Arial" w:hAnsi="Arial" w:cs="Arial"/>
                  <w:szCs w:val="20"/>
                  <w:lang w:val="en-SG"/>
                </w:rPr>
                <w:t>Internet</w:t>
              </w:r>
            </w:ins>
          </w:p>
        </w:tc>
        <w:tc>
          <w:tcPr>
            <w:tcW w:w="0" w:type="auto"/>
          </w:tcPr>
          <w:p w14:paraId="5DB9B128" w14:textId="509F14F4" w:rsidR="00E5182E" w:rsidRPr="00C810EC" w:rsidRDefault="00E5182E" w:rsidP="00E5182E">
            <w:pPr>
              <w:rPr>
                <w:ins w:id="9287" w:author="MUBIYARTO WIBISONO" w:date="2025-11-11T17:34:00Z"/>
                <w:rFonts w:ascii="Arial" w:hAnsi="Arial" w:cs="Arial"/>
                <w:szCs w:val="20"/>
                <w:lang w:val="en-SG"/>
              </w:rPr>
            </w:pPr>
            <w:proofErr w:type="spellStart"/>
            <w:ins w:id="9288" w:author="MUBIYARTO WIBISONO" w:date="2025-11-11T17:35:00Z">
              <w:r w:rsidRPr="00C810EC">
                <w:rPr>
                  <w:rFonts w:ascii="Arial" w:hAnsi="Arial" w:cs="Arial"/>
                  <w:szCs w:val="20"/>
                </w:rPr>
                <w:t>eocms_offence_notice_owner_driver</w:t>
              </w:r>
            </w:ins>
            <w:proofErr w:type="spellEnd"/>
          </w:p>
        </w:tc>
        <w:tc>
          <w:tcPr>
            <w:tcW w:w="0" w:type="auto"/>
          </w:tcPr>
          <w:p w14:paraId="37CE267F" w14:textId="1E2822D4" w:rsidR="00E5182E" w:rsidRPr="00C810EC" w:rsidRDefault="00E5182E" w:rsidP="00E5182E">
            <w:pPr>
              <w:rPr>
                <w:ins w:id="9289" w:author="MUBIYARTO WIBISONO" w:date="2025-11-11T17:34:00Z"/>
                <w:rFonts w:ascii="Arial" w:hAnsi="Arial" w:cs="Arial"/>
                <w:szCs w:val="20"/>
                <w:lang w:val="en-SG"/>
              </w:rPr>
            </w:pPr>
            <w:proofErr w:type="spellStart"/>
            <w:ins w:id="9290" w:author="MUBIYARTO WIBISONO" w:date="2025-11-11T17:34:00Z">
              <w:r w:rsidRPr="00C810EC">
                <w:rPr>
                  <w:rFonts w:ascii="Arial" w:hAnsi="Arial" w:cs="Arial"/>
                  <w:color w:val="000000"/>
                  <w:sz w:val="24"/>
                  <w:szCs w:val="20"/>
                  <w:rPrChange w:id="9291" w:author="danupraset@gmail.com" w:date="2025-11-11T17:15:00Z">
                    <w:rPr>
                      <w:rFonts w:ascii="Helvetica" w:hAnsi="Helvetica" w:cs="Helvetica"/>
                      <w:color w:val="000000"/>
                      <w:sz w:val="18"/>
                      <w:szCs w:val="18"/>
                    </w:rPr>
                  </w:rPrChange>
                </w:rPr>
                <w:t>owner_driver_indicator</w:t>
              </w:r>
              <w:proofErr w:type="spellEnd"/>
            </w:ins>
          </w:p>
        </w:tc>
      </w:tr>
      <w:tr w:rsidR="00E5182E" w:rsidRPr="001941A6" w14:paraId="1F409184" w14:textId="77777777" w:rsidTr="00BB0DEB">
        <w:trPr>
          <w:ins w:id="9292" w:author="MUBIYARTO WIBISONO" w:date="2025-11-11T17:34:00Z"/>
        </w:trPr>
        <w:tc>
          <w:tcPr>
            <w:tcW w:w="0" w:type="auto"/>
          </w:tcPr>
          <w:p w14:paraId="542B7C1B" w14:textId="01F3AAD0" w:rsidR="00E5182E" w:rsidRPr="00C810EC" w:rsidRDefault="00E5182E" w:rsidP="00E5182E">
            <w:pPr>
              <w:rPr>
                <w:ins w:id="9293" w:author="MUBIYARTO WIBISONO" w:date="2025-11-11T17:34:00Z"/>
                <w:rFonts w:ascii="Arial" w:hAnsi="Arial" w:cs="Arial"/>
                <w:szCs w:val="20"/>
                <w:lang w:val="en-SG"/>
              </w:rPr>
            </w:pPr>
            <w:ins w:id="9294" w:author="MUBIYARTO WIBISONO" w:date="2025-11-11T17:35:00Z">
              <w:r w:rsidRPr="00C810EC">
                <w:rPr>
                  <w:rFonts w:ascii="Arial" w:hAnsi="Arial" w:cs="Arial"/>
                  <w:szCs w:val="20"/>
                  <w:lang w:val="en-SG"/>
                </w:rPr>
                <w:t>Internet</w:t>
              </w:r>
            </w:ins>
          </w:p>
        </w:tc>
        <w:tc>
          <w:tcPr>
            <w:tcW w:w="0" w:type="auto"/>
          </w:tcPr>
          <w:p w14:paraId="2344FE76" w14:textId="7BEC9CB0" w:rsidR="00E5182E" w:rsidRPr="00C810EC" w:rsidRDefault="00E5182E" w:rsidP="00E5182E">
            <w:pPr>
              <w:rPr>
                <w:ins w:id="9295" w:author="MUBIYARTO WIBISONO" w:date="2025-11-11T17:34:00Z"/>
                <w:rFonts w:ascii="Arial" w:hAnsi="Arial" w:cs="Arial"/>
                <w:szCs w:val="20"/>
                <w:lang w:val="en-SG"/>
              </w:rPr>
            </w:pPr>
            <w:proofErr w:type="spellStart"/>
            <w:ins w:id="9296" w:author="MUBIYARTO WIBISONO" w:date="2025-11-11T17:35:00Z">
              <w:r w:rsidRPr="00C810EC">
                <w:rPr>
                  <w:rFonts w:ascii="Arial" w:hAnsi="Arial" w:cs="Arial"/>
                  <w:szCs w:val="20"/>
                </w:rPr>
                <w:t>eocms_offence_notice_owner_driver</w:t>
              </w:r>
            </w:ins>
            <w:proofErr w:type="spellEnd"/>
          </w:p>
        </w:tc>
        <w:tc>
          <w:tcPr>
            <w:tcW w:w="0" w:type="auto"/>
          </w:tcPr>
          <w:p w14:paraId="28E2C8DD" w14:textId="04CCD305" w:rsidR="00E5182E" w:rsidRPr="00C810EC" w:rsidRDefault="00E5182E" w:rsidP="00E5182E">
            <w:pPr>
              <w:rPr>
                <w:ins w:id="9297" w:author="MUBIYARTO WIBISONO" w:date="2025-11-11T17:34:00Z"/>
                <w:rFonts w:ascii="Arial" w:hAnsi="Arial" w:cs="Arial"/>
                <w:szCs w:val="20"/>
                <w:lang w:val="en-SG"/>
              </w:rPr>
            </w:pPr>
            <w:proofErr w:type="spellStart"/>
            <w:ins w:id="9298" w:author="MUBIYARTO WIBISONO" w:date="2025-11-11T17:34:00Z">
              <w:r w:rsidRPr="00C810EC">
                <w:rPr>
                  <w:rFonts w:ascii="Arial" w:hAnsi="Arial" w:cs="Arial"/>
                  <w:color w:val="000000"/>
                  <w:sz w:val="24"/>
                  <w:szCs w:val="20"/>
                  <w:rPrChange w:id="9299" w:author="danupraset@gmail.com" w:date="2025-11-11T17:15:00Z">
                    <w:rPr>
                      <w:rFonts w:ascii="Helvetica" w:hAnsi="Helvetica" w:cs="Helvetica"/>
                      <w:color w:val="000000"/>
                      <w:sz w:val="18"/>
                      <w:szCs w:val="18"/>
                    </w:rPr>
                  </w:rPrChange>
                </w:rPr>
                <w:t>id_no</w:t>
              </w:r>
              <w:proofErr w:type="spellEnd"/>
            </w:ins>
          </w:p>
        </w:tc>
      </w:tr>
      <w:tr w:rsidR="00E5182E" w:rsidRPr="001941A6" w14:paraId="3CB9EA48" w14:textId="77777777" w:rsidTr="00BB0DEB">
        <w:trPr>
          <w:ins w:id="9300" w:author="MUBIYARTO WIBISONO" w:date="2025-11-11T17:34:00Z"/>
        </w:trPr>
        <w:tc>
          <w:tcPr>
            <w:tcW w:w="0" w:type="auto"/>
          </w:tcPr>
          <w:p w14:paraId="45B8457B" w14:textId="3F4415CF" w:rsidR="00E5182E" w:rsidRPr="00C810EC" w:rsidRDefault="00E5182E" w:rsidP="00E5182E">
            <w:pPr>
              <w:rPr>
                <w:ins w:id="9301" w:author="MUBIYARTO WIBISONO" w:date="2025-11-11T17:34:00Z"/>
                <w:rFonts w:ascii="Arial" w:hAnsi="Arial" w:cs="Arial"/>
                <w:szCs w:val="20"/>
                <w:lang w:val="en-SG"/>
              </w:rPr>
            </w:pPr>
            <w:ins w:id="9302" w:author="MUBIYARTO WIBISONO" w:date="2025-11-11T17:35:00Z">
              <w:r w:rsidRPr="00C810EC">
                <w:rPr>
                  <w:rFonts w:ascii="Arial" w:hAnsi="Arial" w:cs="Arial"/>
                  <w:szCs w:val="20"/>
                  <w:lang w:val="en-SG"/>
                </w:rPr>
                <w:t>Internet</w:t>
              </w:r>
            </w:ins>
          </w:p>
        </w:tc>
        <w:tc>
          <w:tcPr>
            <w:tcW w:w="0" w:type="auto"/>
          </w:tcPr>
          <w:p w14:paraId="494E6669" w14:textId="32057925" w:rsidR="00E5182E" w:rsidRPr="00C810EC" w:rsidRDefault="00E5182E" w:rsidP="00E5182E">
            <w:pPr>
              <w:rPr>
                <w:ins w:id="9303" w:author="MUBIYARTO WIBISONO" w:date="2025-11-11T17:34:00Z"/>
                <w:rFonts w:ascii="Arial" w:hAnsi="Arial" w:cs="Arial"/>
                <w:szCs w:val="20"/>
                <w:lang w:val="en-SG"/>
              </w:rPr>
            </w:pPr>
            <w:proofErr w:type="spellStart"/>
            <w:ins w:id="9304" w:author="MUBIYARTO WIBISONO" w:date="2025-11-11T17:35:00Z">
              <w:r w:rsidRPr="00C810EC">
                <w:rPr>
                  <w:rFonts w:ascii="Arial" w:hAnsi="Arial" w:cs="Arial"/>
                  <w:szCs w:val="20"/>
                </w:rPr>
                <w:t>eocms_offence_notice_owner_driver</w:t>
              </w:r>
            </w:ins>
            <w:proofErr w:type="spellEnd"/>
          </w:p>
        </w:tc>
        <w:tc>
          <w:tcPr>
            <w:tcW w:w="0" w:type="auto"/>
          </w:tcPr>
          <w:p w14:paraId="5FBBA51B" w14:textId="40C81C8A" w:rsidR="00E5182E" w:rsidRPr="00C810EC" w:rsidRDefault="00E5182E" w:rsidP="00E5182E">
            <w:pPr>
              <w:rPr>
                <w:ins w:id="9305" w:author="MUBIYARTO WIBISONO" w:date="2025-11-11T17:34:00Z"/>
                <w:rFonts w:ascii="Arial" w:hAnsi="Arial" w:cs="Arial"/>
                <w:szCs w:val="20"/>
                <w:lang w:val="en-SG"/>
              </w:rPr>
            </w:pPr>
            <w:proofErr w:type="spellStart"/>
            <w:ins w:id="9306" w:author="MUBIYARTO WIBISONO" w:date="2025-11-11T17:34:00Z">
              <w:r w:rsidRPr="00C810EC">
                <w:rPr>
                  <w:rFonts w:ascii="Arial" w:hAnsi="Arial" w:cs="Arial"/>
                  <w:color w:val="000000"/>
                  <w:sz w:val="24"/>
                  <w:szCs w:val="20"/>
                  <w:rPrChange w:id="9307" w:author="danupraset@gmail.com" w:date="2025-11-11T17:15:00Z">
                    <w:rPr>
                      <w:rFonts w:ascii="Helvetica" w:hAnsi="Helvetica" w:cs="Helvetica"/>
                      <w:color w:val="000000"/>
                      <w:sz w:val="18"/>
                      <w:szCs w:val="18"/>
                    </w:rPr>
                  </w:rPrChange>
                </w:rPr>
                <w:t>offender_indicator</w:t>
              </w:r>
              <w:proofErr w:type="spellEnd"/>
            </w:ins>
          </w:p>
        </w:tc>
      </w:tr>
      <w:tr w:rsidR="00E5182E" w:rsidRPr="001941A6" w14:paraId="273F7EF5" w14:textId="77777777" w:rsidTr="00BB0DEB">
        <w:trPr>
          <w:ins w:id="9308" w:author="MUBIYARTO WIBISONO" w:date="2025-11-11T17:34:00Z"/>
        </w:trPr>
        <w:tc>
          <w:tcPr>
            <w:tcW w:w="0" w:type="auto"/>
          </w:tcPr>
          <w:p w14:paraId="1790ADD0" w14:textId="17055D35" w:rsidR="00E5182E" w:rsidRPr="00C810EC" w:rsidRDefault="00E5182E" w:rsidP="00E5182E">
            <w:pPr>
              <w:rPr>
                <w:ins w:id="9309" w:author="MUBIYARTO WIBISONO" w:date="2025-11-11T17:34:00Z"/>
                <w:rFonts w:ascii="Arial" w:hAnsi="Arial" w:cs="Arial"/>
                <w:szCs w:val="20"/>
                <w:lang w:val="en-SG"/>
              </w:rPr>
            </w:pPr>
            <w:ins w:id="9310" w:author="MUBIYARTO WIBISONO" w:date="2025-11-11T17:35:00Z">
              <w:r w:rsidRPr="00C810EC">
                <w:rPr>
                  <w:rFonts w:ascii="Arial" w:hAnsi="Arial" w:cs="Arial"/>
                  <w:szCs w:val="20"/>
                  <w:lang w:val="en-SG"/>
                </w:rPr>
                <w:t>Internet</w:t>
              </w:r>
            </w:ins>
          </w:p>
        </w:tc>
        <w:tc>
          <w:tcPr>
            <w:tcW w:w="0" w:type="auto"/>
          </w:tcPr>
          <w:p w14:paraId="2468CB12" w14:textId="43D568C9" w:rsidR="00E5182E" w:rsidRPr="00C810EC" w:rsidRDefault="00E5182E" w:rsidP="00E5182E">
            <w:pPr>
              <w:rPr>
                <w:ins w:id="9311" w:author="MUBIYARTO WIBISONO" w:date="2025-11-11T17:34:00Z"/>
                <w:rFonts w:ascii="Arial" w:hAnsi="Arial" w:cs="Arial"/>
                <w:szCs w:val="20"/>
                <w:lang w:val="en-SG"/>
              </w:rPr>
            </w:pPr>
            <w:proofErr w:type="spellStart"/>
            <w:ins w:id="9312" w:author="MUBIYARTO WIBISONO" w:date="2025-11-11T17:35:00Z">
              <w:r w:rsidRPr="00C810EC">
                <w:rPr>
                  <w:rFonts w:ascii="Arial" w:hAnsi="Arial" w:cs="Arial"/>
                  <w:szCs w:val="20"/>
                </w:rPr>
                <w:t>eocms_offence_notice_owner_driver</w:t>
              </w:r>
            </w:ins>
            <w:proofErr w:type="spellEnd"/>
          </w:p>
        </w:tc>
        <w:tc>
          <w:tcPr>
            <w:tcW w:w="0" w:type="auto"/>
          </w:tcPr>
          <w:p w14:paraId="63434874" w14:textId="57FBBD09" w:rsidR="00E5182E" w:rsidRPr="00C810EC" w:rsidRDefault="00E5182E" w:rsidP="00E5182E">
            <w:pPr>
              <w:rPr>
                <w:ins w:id="9313" w:author="MUBIYARTO WIBISONO" w:date="2025-11-11T17:34:00Z"/>
                <w:rFonts w:ascii="Arial" w:hAnsi="Arial" w:cs="Arial"/>
                <w:szCs w:val="20"/>
                <w:lang w:val="en-SG"/>
              </w:rPr>
            </w:pPr>
            <w:ins w:id="9314" w:author="MUBIYARTO WIBISONO" w:date="2025-11-11T17:34:00Z">
              <w:r w:rsidRPr="00C810EC">
                <w:rPr>
                  <w:rFonts w:ascii="Arial" w:hAnsi="Arial" w:cs="Arial"/>
                  <w:color w:val="000000"/>
                  <w:sz w:val="24"/>
                  <w:szCs w:val="20"/>
                  <w:rPrChange w:id="9315" w:author="danupraset@gmail.com" w:date="2025-11-11T17:15:00Z">
                    <w:rPr>
                      <w:rFonts w:ascii="Helvetica" w:hAnsi="Helvetica" w:cs="Helvetica"/>
                      <w:color w:val="000000"/>
                      <w:sz w:val="18"/>
                      <w:szCs w:val="18"/>
                    </w:rPr>
                  </w:rPrChange>
                </w:rPr>
                <w:t>name</w:t>
              </w:r>
            </w:ins>
          </w:p>
        </w:tc>
      </w:tr>
      <w:tr w:rsidR="00E5182E" w:rsidRPr="001941A6" w14:paraId="6BC5C43E" w14:textId="77777777" w:rsidTr="00BB0DEB">
        <w:trPr>
          <w:ins w:id="9316" w:author="MUBIYARTO WIBISONO" w:date="2025-11-11T17:34:00Z"/>
        </w:trPr>
        <w:tc>
          <w:tcPr>
            <w:tcW w:w="0" w:type="auto"/>
          </w:tcPr>
          <w:p w14:paraId="171CA309" w14:textId="6D21B923" w:rsidR="00E5182E" w:rsidRPr="00C810EC" w:rsidRDefault="00E5182E" w:rsidP="00E5182E">
            <w:pPr>
              <w:rPr>
                <w:ins w:id="9317" w:author="MUBIYARTO WIBISONO" w:date="2025-11-11T17:34:00Z"/>
                <w:rFonts w:ascii="Arial" w:hAnsi="Arial" w:cs="Arial"/>
                <w:szCs w:val="20"/>
                <w:lang w:val="en-SG"/>
              </w:rPr>
            </w:pPr>
            <w:ins w:id="9318" w:author="MUBIYARTO WIBISONO" w:date="2025-11-11T17:35:00Z">
              <w:r w:rsidRPr="00C810EC">
                <w:rPr>
                  <w:rFonts w:ascii="Arial" w:hAnsi="Arial" w:cs="Arial"/>
                  <w:szCs w:val="20"/>
                  <w:lang w:val="en-SG"/>
                </w:rPr>
                <w:t>Internet</w:t>
              </w:r>
            </w:ins>
          </w:p>
        </w:tc>
        <w:tc>
          <w:tcPr>
            <w:tcW w:w="0" w:type="auto"/>
          </w:tcPr>
          <w:p w14:paraId="40A75E32" w14:textId="41C876EA" w:rsidR="00E5182E" w:rsidRPr="00C810EC" w:rsidRDefault="00E5182E" w:rsidP="00E5182E">
            <w:pPr>
              <w:rPr>
                <w:ins w:id="9319" w:author="MUBIYARTO WIBISONO" w:date="2025-11-11T17:34:00Z"/>
                <w:rFonts w:ascii="Arial" w:hAnsi="Arial" w:cs="Arial"/>
                <w:szCs w:val="20"/>
                <w:lang w:val="en-SG"/>
              </w:rPr>
            </w:pPr>
            <w:proofErr w:type="spellStart"/>
            <w:ins w:id="9320" w:author="MUBIYARTO WIBISONO" w:date="2025-11-11T17:35:00Z">
              <w:r w:rsidRPr="00C810EC">
                <w:rPr>
                  <w:rFonts w:ascii="Arial" w:hAnsi="Arial" w:cs="Arial"/>
                  <w:szCs w:val="20"/>
                </w:rPr>
                <w:t>eocms_offence_notice_owner_driver</w:t>
              </w:r>
            </w:ins>
            <w:proofErr w:type="spellEnd"/>
          </w:p>
        </w:tc>
        <w:tc>
          <w:tcPr>
            <w:tcW w:w="0" w:type="auto"/>
          </w:tcPr>
          <w:p w14:paraId="6FD57A67" w14:textId="6F8FF97A" w:rsidR="00E5182E" w:rsidRPr="00C810EC" w:rsidRDefault="00E5182E" w:rsidP="00E5182E">
            <w:pPr>
              <w:rPr>
                <w:ins w:id="9321" w:author="MUBIYARTO WIBISONO" w:date="2025-11-11T17:34:00Z"/>
                <w:rFonts w:ascii="Arial" w:hAnsi="Arial" w:cs="Arial"/>
                <w:szCs w:val="20"/>
                <w:lang w:val="en-SG"/>
              </w:rPr>
            </w:pPr>
            <w:proofErr w:type="spellStart"/>
            <w:ins w:id="9322" w:author="MUBIYARTO WIBISONO" w:date="2025-11-11T17:34:00Z">
              <w:r w:rsidRPr="00C810EC">
                <w:rPr>
                  <w:rFonts w:ascii="Arial" w:hAnsi="Arial" w:cs="Arial"/>
                  <w:color w:val="000000"/>
                  <w:sz w:val="24"/>
                  <w:szCs w:val="20"/>
                  <w:rPrChange w:id="9323" w:author="danupraset@gmail.com" w:date="2025-11-11T17:15:00Z">
                    <w:rPr>
                      <w:rFonts w:ascii="Helvetica" w:hAnsi="Helvetica" w:cs="Helvetica"/>
                      <w:color w:val="000000"/>
                      <w:sz w:val="18"/>
                      <w:szCs w:val="18"/>
                    </w:rPr>
                  </w:rPrChange>
                </w:rPr>
                <w:t>id_type</w:t>
              </w:r>
              <w:proofErr w:type="spellEnd"/>
            </w:ins>
          </w:p>
        </w:tc>
      </w:tr>
      <w:tr w:rsidR="00E5182E" w:rsidRPr="001941A6" w14:paraId="75EAD6B7" w14:textId="77777777" w:rsidTr="00BB0DEB">
        <w:trPr>
          <w:ins w:id="9324" w:author="MUBIYARTO WIBISONO" w:date="2025-11-11T17:34:00Z"/>
        </w:trPr>
        <w:tc>
          <w:tcPr>
            <w:tcW w:w="0" w:type="auto"/>
          </w:tcPr>
          <w:p w14:paraId="1D065E0F" w14:textId="4286CAF2" w:rsidR="00E5182E" w:rsidRPr="00C810EC" w:rsidRDefault="00E5182E" w:rsidP="00E5182E">
            <w:pPr>
              <w:rPr>
                <w:ins w:id="9325" w:author="MUBIYARTO WIBISONO" w:date="2025-11-11T17:34:00Z"/>
                <w:rFonts w:ascii="Arial" w:hAnsi="Arial" w:cs="Arial"/>
                <w:szCs w:val="20"/>
                <w:lang w:val="en-SG"/>
              </w:rPr>
            </w:pPr>
            <w:ins w:id="9326" w:author="MUBIYARTO WIBISONO" w:date="2025-11-11T17:35:00Z">
              <w:r w:rsidRPr="00C810EC">
                <w:rPr>
                  <w:rFonts w:ascii="Arial" w:hAnsi="Arial" w:cs="Arial"/>
                  <w:szCs w:val="20"/>
                  <w:lang w:val="en-SG"/>
                </w:rPr>
                <w:t>Internet</w:t>
              </w:r>
            </w:ins>
          </w:p>
        </w:tc>
        <w:tc>
          <w:tcPr>
            <w:tcW w:w="0" w:type="auto"/>
          </w:tcPr>
          <w:p w14:paraId="18532FB5" w14:textId="48247AE2" w:rsidR="00E5182E" w:rsidRPr="00C810EC" w:rsidRDefault="00E5182E" w:rsidP="00E5182E">
            <w:pPr>
              <w:rPr>
                <w:ins w:id="9327" w:author="MUBIYARTO WIBISONO" w:date="2025-11-11T17:34:00Z"/>
                <w:rFonts w:ascii="Arial" w:hAnsi="Arial" w:cs="Arial"/>
                <w:szCs w:val="20"/>
                <w:lang w:val="en-SG"/>
              </w:rPr>
            </w:pPr>
            <w:proofErr w:type="spellStart"/>
            <w:ins w:id="9328" w:author="MUBIYARTO WIBISONO" w:date="2025-11-11T17:35:00Z">
              <w:r w:rsidRPr="00C810EC">
                <w:rPr>
                  <w:rFonts w:ascii="Arial" w:hAnsi="Arial" w:cs="Arial"/>
                  <w:szCs w:val="20"/>
                </w:rPr>
                <w:t>eocms_offence_notice_owner_driver</w:t>
              </w:r>
            </w:ins>
            <w:proofErr w:type="spellEnd"/>
          </w:p>
        </w:tc>
        <w:tc>
          <w:tcPr>
            <w:tcW w:w="0" w:type="auto"/>
          </w:tcPr>
          <w:p w14:paraId="4A59E674" w14:textId="0162BD27" w:rsidR="00E5182E" w:rsidRPr="00C810EC" w:rsidRDefault="00E5182E" w:rsidP="00E5182E">
            <w:pPr>
              <w:rPr>
                <w:ins w:id="9329" w:author="MUBIYARTO WIBISONO" w:date="2025-11-11T17:34:00Z"/>
                <w:rFonts w:ascii="Arial" w:hAnsi="Arial" w:cs="Arial"/>
                <w:szCs w:val="20"/>
                <w:lang w:val="en-SG"/>
              </w:rPr>
            </w:pPr>
            <w:proofErr w:type="spellStart"/>
            <w:ins w:id="9330" w:author="MUBIYARTO WIBISONO" w:date="2025-11-11T17:34:00Z">
              <w:r w:rsidRPr="00C810EC">
                <w:rPr>
                  <w:rFonts w:ascii="Arial" w:hAnsi="Arial" w:cs="Arial"/>
                  <w:color w:val="000000"/>
                  <w:sz w:val="24"/>
                  <w:szCs w:val="20"/>
                  <w:rPrChange w:id="9331" w:author="danupraset@gmail.com" w:date="2025-11-11T17:15:00Z">
                    <w:rPr>
                      <w:rFonts w:ascii="Helvetica" w:hAnsi="Helvetica" w:cs="Helvetica"/>
                      <w:color w:val="000000"/>
                      <w:sz w:val="18"/>
                      <w:szCs w:val="18"/>
                    </w:rPr>
                  </w:rPrChange>
                </w:rPr>
                <w:t>cre_date</w:t>
              </w:r>
              <w:proofErr w:type="spellEnd"/>
            </w:ins>
          </w:p>
        </w:tc>
      </w:tr>
      <w:tr w:rsidR="00E5182E" w:rsidRPr="001941A6" w14:paraId="73EC2119" w14:textId="77777777" w:rsidTr="00BB0DEB">
        <w:trPr>
          <w:ins w:id="9332" w:author="MUBIYARTO WIBISONO" w:date="2025-11-11T17:34:00Z"/>
        </w:trPr>
        <w:tc>
          <w:tcPr>
            <w:tcW w:w="0" w:type="auto"/>
          </w:tcPr>
          <w:p w14:paraId="08EF1554" w14:textId="3A8B0931" w:rsidR="00E5182E" w:rsidRPr="00C810EC" w:rsidRDefault="00E5182E" w:rsidP="00E5182E">
            <w:pPr>
              <w:rPr>
                <w:ins w:id="9333" w:author="MUBIYARTO WIBISONO" w:date="2025-11-11T17:34:00Z"/>
                <w:rFonts w:ascii="Arial" w:hAnsi="Arial" w:cs="Arial"/>
                <w:szCs w:val="20"/>
                <w:lang w:val="en-SG"/>
              </w:rPr>
            </w:pPr>
            <w:ins w:id="9334" w:author="MUBIYARTO WIBISONO" w:date="2025-11-11T17:35:00Z">
              <w:r w:rsidRPr="00C810EC">
                <w:rPr>
                  <w:rFonts w:ascii="Arial" w:hAnsi="Arial" w:cs="Arial"/>
                  <w:szCs w:val="20"/>
                  <w:lang w:val="en-SG"/>
                </w:rPr>
                <w:t>Internet</w:t>
              </w:r>
            </w:ins>
          </w:p>
        </w:tc>
        <w:tc>
          <w:tcPr>
            <w:tcW w:w="0" w:type="auto"/>
          </w:tcPr>
          <w:p w14:paraId="5711EBD1" w14:textId="02EC7585" w:rsidR="00E5182E" w:rsidRPr="00C810EC" w:rsidRDefault="00E5182E" w:rsidP="00E5182E">
            <w:pPr>
              <w:rPr>
                <w:ins w:id="9335" w:author="MUBIYARTO WIBISONO" w:date="2025-11-11T17:34:00Z"/>
                <w:rFonts w:ascii="Arial" w:hAnsi="Arial" w:cs="Arial"/>
                <w:szCs w:val="20"/>
                <w:lang w:val="en-SG"/>
              </w:rPr>
            </w:pPr>
            <w:proofErr w:type="spellStart"/>
            <w:ins w:id="9336" w:author="MUBIYARTO WIBISONO" w:date="2025-11-11T17:35:00Z">
              <w:r w:rsidRPr="00C810EC">
                <w:rPr>
                  <w:rFonts w:ascii="Arial" w:hAnsi="Arial" w:cs="Arial"/>
                  <w:szCs w:val="20"/>
                </w:rPr>
                <w:t>eocms_offence_notice_owner_driver</w:t>
              </w:r>
            </w:ins>
            <w:proofErr w:type="spellEnd"/>
          </w:p>
        </w:tc>
        <w:tc>
          <w:tcPr>
            <w:tcW w:w="0" w:type="auto"/>
          </w:tcPr>
          <w:p w14:paraId="65908285" w14:textId="43FF3026" w:rsidR="00E5182E" w:rsidRPr="00C810EC" w:rsidRDefault="00E5182E" w:rsidP="00E5182E">
            <w:pPr>
              <w:rPr>
                <w:ins w:id="9337" w:author="MUBIYARTO WIBISONO" w:date="2025-11-11T17:34:00Z"/>
                <w:rFonts w:ascii="Arial" w:hAnsi="Arial" w:cs="Arial"/>
                <w:szCs w:val="20"/>
                <w:lang w:val="en-SG"/>
              </w:rPr>
            </w:pPr>
            <w:proofErr w:type="spellStart"/>
            <w:ins w:id="9338" w:author="MUBIYARTO WIBISONO" w:date="2025-11-11T17:34:00Z">
              <w:r w:rsidRPr="00C810EC">
                <w:rPr>
                  <w:rFonts w:ascii="Arial" w:hAnsi="Arial" w:cs="Arial"/>
                  <w:color w:val="000000"/>
                  <w:sz w:val="24"/>
                  <w:szCs w:val="20"/>
                  <w:rPrChange w:id="9339" w:author="danupraset@gmail.com" w:date="2025-11-11T17:15:00Z">
                    <w:rPr>
                      <w:rFonts w:ascii="Helvetica" w:hAnsi="Helvetica" w:cs="Helvetica"/>
                      <w:color w:val="000000"/>
                      <w:sz w:val="18"/>
                      <w:szCs w:val="18"/>
                    </w:rPr>
                  </w:rPrChange>
                </w:rPr>
                <w:t>cre_user_id</w:t>
              </w:r>
              <w:proofErr w:type="spellEnd"/>
            </w:ins>
          </w:p>
        </w:tc>
      </w:tr>
      <w:tr w:rsidR="00E5182E" w:rsidRPr="001941A6" w14:paraId="0C444389" w14:textId="77777777" w:rsidTr="00BB0DEB">
        <w:trPr>
          <w:ins w:id="9340" w:author="MUBIYARTO WIBISONO" w:date="2025-11-11T17:36:00Z"/>
        </w:trPr>
        <w:tc>
          <w:tcPr>
            <w:tcW w:w="0" w:type="auto"/>
          </w:tcPr>
          <w:p w14:paraId="0DD8782D" w14:textId="4A1B4142" w:rsidR="00E5182E" w:rsidRPr="00C810EC" w:rsidRDefault="00E5182E" w:rsidP="00E5182E">
            <w:pPr>
              <w:rPr>
                <w:ins w:id="9341" w:author="MUBIYARTO WIBISONO" w:date="2025-11-11T17:36:00Z"/>
                <w:rFonts w:ascii="Arial" w:hAnsi="Arial" w:cs="Arial"/>
                <w:szCs w:val="20"/>
                <w:lang w:val="en-SG"/>
              </w:rPr>
            </w:pPr>
            <w:ins w:id="9342" w:author="MUBIYARTO WIBISONO" w:date="2025-11-11T17:37:00Z">
              <w:r w:rsidRPr="00C810EC">
                <w:rPr>
                  <w:rFonts w:ascii="Arial" w:hAnsi="Arial" w:cs="Arial"/>
                  <w:szCs w:val="20"/>
                  <w:lang w:val="en-SG"/>
                </w:rPr>
                <w:t>Intranet</w:t>
              </w:r>
            </w:ins>
          </w:p>
        </w:tc>
        <w:tc>
          <w:tcPr>
            <w:tcW w:w="0" w:type="auto"/>
          </w:tcPr>
          <w:p w14:paraId="448712BD" w14:textId="49B4E13B" w:rsidR="00E5182E" w:rsidRPr="00C810EC" w:rsidRDefault="00E5182E" w:rsidP="00E5182E">
            <w:pPr>
              <w:rPr>
                <w:ins w:id="9343" w:author="MUBIYARTO WIBISONO" w:date="2025-11-11T17:36:00Z"/>
                <w:rFonts w:ascii="Arial" w:hAnsi="Arial" w:cs="Arial"/>
                <w:szCs w:val="20"/>
              </w:rPr>
            </w:pPr>
            <w:proofErr w:type="spellStart"/>
            <w:ins w:id="9344" w:author="MUBIYARTO WIBISONO" w:date="2025-11-11T17:37:00Z">
              <w:r w:rsidRPr="00C810EC">
                <w:rPr>
                  <w:rFonts w:ascii="Arial" w:hAnsi="Arial" w:cs="Arial"/>
                  <w:szCs w:val="20"/>
                </w:rPr>
                <w:t>ocms_offence_notice_owner_driver</w:t>
              </w:r>
            </w:ins>
            <w:proofErr w:type="spellEnd"/>
          </w:p>
        </w:tc>
        <w:tc>
          <w:tcPr>
            <w:tcW w:w="0" w:type="auto"/>
          </w:tcPr>
          <w:p w14:paraId="0CE6C5F0" w14:textId="221F829F" w:rsidR="00E5182E" w:rsidRPr="00C810EC" w:rsidRDefault="00E5182E" w:rsidP="00E5182E">
            <w:pPr>
              <w:rPr>
                <w:ins w:id="9345" w:author="MUBIYARTO WIBISONO" w:date="2025-11-11T17:36:00Z"/>
                <w:rFonts w:ascii="Arial" w:hAnsi="Arial" w:cs="Arial"/>
                <w:color w:val="000000"/>
                <w:szCs w:val="20"/>
              </w:rPr>
            </w:pPr>
            <w:proofErr w:type="spellStart"/>
            <w:ins w:id="9346" w:author="MUBIYARTO WIBISONO" w:date="2025-11-11T17:38:00Z">
              <w:r w:rsidRPr="00C810EC">
                <w:rPr>
                  <w:rFonts w:ascii="Arial" w:hAnsi="Arial" w:cs="Arial"/>
                  <w:szCs w:val="20"/>
                  <w:lang w:val="en-SG"/>
                </w:rPr>
                <w:t>is_sync</w:t>
              </w:r>
              <w:proofErr w:type="spellEnd"/>
              <w:r w:rsidRPr="00C810EC">
                <w:rPr>
                  <w:rFonts w:ascii="Arial" w:hAnsi="Arial" w:cs="Arial"/>
                  <w:szCs w:val="20"/>
                  <w:lang w:val="en-SG"/>
                </w:rPr>
                <w:t xml:space="preserve"> (set true)</w:t>
              </w:r>
            </w:ins>
          </w:p>
        </w:tc>
      </w:tr>
      <w:tr w:rsidR="00E5182E" w:rsidRPr="001941A6" w14:paraId="17206314" w14:textId="77777777" w:rsidTr="00BB0DEB">
        <w:trPr>
          <w:ins w:id="9347" w:author="MUBIYARTO WIBISONO" w:date="2025-11-11T17:38:00Z"/>
        </w:trPr>
        <w:tc>
          <w:tcPr>
            <w:tcW w:w="0" w:type="auto"/>
          </w:tcPr>
          <w:p w14:paraId="6E97E369" w14:textId="2703BBFD" w:rsidR="00E5182E" w:rsidRPr="00C810EC" w:rsidRDefault="00E5182E" w:rsidP="00E5182E">
            <w:pPr>
              <w:rPr>
                <w:ins w:id="9348" w:author="MUBIYARTO WIBISONO" w:date="2025-11-11T17:38:00Z"/>
                <w:rFonts w:ascii="Arial" w:hAnsi="Arial" w:cs="Arial"/>
                <w:szCs w:val="20"/>
                <w:lang w:val="en-SG"/>
              </w:rPr>
            </w:pPr>
            <w:ins w:id="9349" w:author="MUBIYARTO WIBISONO" w:date="2025-11-11T17:38:00Z">
              <w:r w:rsidRPr="00C810EC">
                <w:rPr>
                  <w:rFonts w:ascii="Arial" w:hAnsi="Arial" w:cs="Arial"/>
                  <w:szCs w:val="20"/>
                  <w:lang w:val="en-SG"/>
                </w:rPr>
                <w:t>Intranet</w:t>
              </w:r>
            </w:ins>
          </w:p>
        </w:tc>
        <w:tc>
          <w:tcPr>
            <w:tcW w:w="0" w:type="auto"/>
          </w:tcPr>
          <w:p w14:paraId="53FC2988" w14:textId="554F948D" w:rsidR="00E5182E" w:rsidRPr="00C810EC" w:rsidRDefault="00E5182E" w:rsidP="00E5182E">
            <w:pPr>
              <w:rPr>
                <w:ins w:id="9350" w:author="MUBIYARTO WIBISONO" w:date="2025-11-11T17:38:00Z"/>
                <w:rFonts w:ascii="Arial" w:hAnsi="Arial" w:cs="Arial"/>
                <w:szCs w:val="20"/>
              </w:rPr>
            </w:pPr>
            <w:proofErr w:type="spellStart"/>
            <w:ins w:id="9351" w:author="MUBIYARTO WIBISONO" w:date="2025-11-11T17:38:00Z">
              <w:r w:rsidRPr="00C810EC">
                <w:rPr>
                  <w:rFonts w:ascii="Arial" w:hAnsi="Arial" w:cs="Arial"/>
                  <w:szCs w:val="20"/>
                </w:rPr>
                <w:t>ocms_offence_notice_owner_driver</w:t>
              </w:r>
              <w:proofErr w:type="spellEnd"/>
            </w:ins>
          </w:p>
        </w:tc>
        <w:tc>
          <w:tcPr>
            <w:tcW w:w="0" w:type="auto"/>
          </w:tcPr>
          <w:p w14:paraId="0BD21FF3" w14:textId="2DE2CC67" w:rsidR="00E5182E" w:rsidRPr="00C810EC" w:rsidRDefault="00E5182E" w:rsidP="00E5182E">
            <w:pPr>
              <w:rPr>
                <w:ins w:id="9352" w:author="MUBIYARTO WIBISONO" w:date="2025-11-11T17:38:00Z"/>
                <w:rFonts w:ascii="Arial" w:hAnsi="Arial" w:cs="Arial"/>
                <w:color w:val="000000"/>
                <w:szCs w:val="20"/>
              </w:rPr>
            </w:pPr>
            <w:proofErr w:type="spellStart"/>
            <w:ins w:id="9353" w:author="MUBIYARTO WIBISONO" w:date="2025-11-11T17:38:00Z">
              <w:r w:rsidRPr="00C810EC">
                <w:rPr>
                  <w:rFonts w:ascii="Arial" w:hAnsi="Arial" w:cs="Arial"/>
                  <w:szCs w:val="20"/>
                  <w:lang w:val="en-SG"/>
                </w:rPr>
                <w:t>upd_date</w:t>
              </w:r>
              <w:proofErr w:type="spellEnd"/>
            </w:ins>
          </w:p>
        </w:tc>
      </w:tr>
    </w:tbl>
    <w:p w14:paraId="41129DBF" w14:textId="77777777" w:rsidR="008054F1" w:rsidRDefault="008054F1" w:rsidP="009956B4">
      <w:pPr>
        <w:rPr>
          <w:ins w:id="9354" w:author="MUBIYARTO WIBISONO" w:date="2025-11-11T16:16:00Z"/>
        </w:rPr>
      </w:pPr>
    </w:p>
    <w:p w14:paraId="6C704F67" w14:textId="77777777" w:rsidR="008054F1" w:rsidRDefault="008054F1" w:rsidP="009956B4">
      <w:pPr>
        <w:rPr>
          <w:ins w:id="9355" w:author="MUBIYARTO WIBISONO" w:date="2025-11-11T16:16:00Z"/>
        </w:rPr>
      </w:pPr>
    </w:p>
    <w:p w14:paraId="293DE47F" w14:textId="77777777" w:rsidR="008054F1" w:rsidRDefault="008054F1" w:rsidP="009956B4">
      <w:pPr>
        <w:rPr>
          <w:ins w:id="9356" w:author="MUBIYARTO WIBISONO" w:date="2025-11-11T16:16:00Z"/>
        </w:rPr>
      </w:pPr>
    </w:p>
    <w:p w14:paraId="7E94480F" w14:textId="77777777" w:rsidR="008054F1" w:rsidRDefault="008054F1" w:rsidP="009956B4">
      <w:pPr>
        <w:rPr>
          <w:ins w:id="9357" w:author="MUBIYARTO WIBISONO" w:date="2025-11-11T16:16:00Z"/>
        </w:rPr>
      </w:pPr>
    </w:p>
    <w:p w14:paraId="2E636E6F" w14:textId="77777777" w:rsidR="008054F1" w:rsidRDefault="008054F1" w:rsidP="009956B4">
      <w:pPr>
        <w:rPr>
          <w:ins w:id="9358" w:author="MUBIYARTO WIBISONO" w:date="2025-11-11T16:16:00Z"/>
        </w:rPr>
      </w:pPr>
    </w:p>
    <w:p w14:paraId="3B1C8B12" w14:textId="77777777" w:rsidR="008054F1" w:rsidRDefault="008054F1" w:rsidP="009956B4">
      <w:pPr>
        <w:rPr>
          <w:ins w:id="9359" w:author="MUBIYARTO WIBISONO" w:date="2025-11-11T16:16:00Z"/>
        </w:rPr>
      </w:pPr>
    </w:p>
    <w:p w14:paraId="6C443FEE" w14:textId="77777777" w:rsidR="008054F1" w:rsidRDefault="008054F1" w:rsidP="009956B4">
      <w:pPr>
        <w:rPr>
          <w:ins w:id="9360" w:author="MUBIYARTO WIBISONO" w:date="2025-11-11T16:16:00Z"/>
        </w:rPr>
      </w:pPr>
    </w:p>
    <w:p w14:paraId="17B020F6" w14:textId="77777777" w:rsidR="008054F1" w:rsidRDefault="008054F1" w:rsidP="009956B4">
      <w:pPr>
        <w:rPr>
          <w:ins w:id="9361" w:author="MUBIYARTO WIBISONO" w:date="2025-11-11T16:16:00Z"/>
        </w:rPr>
      </w:pPr>
    </w:p>
    <w:p w14:paraId="57554D34" w14:textId="77777777" w:rsidR="008054F1" w:rsidRDefault="008054F1" w:rsidP="009956B4">
      <w:pPr>
        <w:rPr>
          <w:ins w:id="9362" w:author="MUBIYARTO WIBISONO" w:date="2025-11-11T16:16:00Z"/>
        </w:rPr>
      </w:pPr>
    </w:p>
    <w:p w14:paraId="7FE44B56" w14:textId="77777777" w:rsidR="008054F1" w:rsidRDefault="008054F1" w:rsidP="009956B4">
      <w:pPr>
        <w:rPr>
          <w:ins w:id="9363" w:author="MUBIYARTO WIBISONO" w:date="2025-11-11T16:16:00Z"/>
        </w:rPr>
      </w:pPr>
    </w:p>
    <w:p w14:paraId="354B475F" w14:textId="77777777" w:rsidR="008054F1" w:rsidRDefault="008054F1" w:rsidP="009956B4">
      <w:pPr>
        <w:rPr>
          <w:ins w:id="9364" w:author="MUBIYARTO WIBISONO" w:date="2025-11-11T16:16:00Z"/>
        </w:rPr>
      </w:pPr>
    </w:p>
    <w:p w14:paraId="59DE37DB" w14:textId="77777777" w:rsidR="008054F1" w:rsidRDefault="008054F1" w:rsidP="009956B4">
      <w:pPr>
        <w:rPr>
          <w:ins w:id="9365" w:author="MUBIYARTO WIBISONO" w:date="2025-11-11T16:16:00Z"/>
        </w:rPr>
      </w:pPr>
    </w:p>
    <w:p w14:paraId="68D32C9B" w14:textId="77777777" w:rsidR="008054F1" w:rsidRDefault="008054F1" w:rsidP="009956B4">
      <w:pPr>
        <w:rPr>
          <w:ins w:id="9366" w:author="MUBIYARTO WIBISONO" w:date="2025-11-11T16:16:00Z"/>
        </w:rPr>
      </w:pPr>
    </w:p>
    <w:p w14:paraId="5CA5C582" w14:textId="77777777" w:rsidR="008054F1" w:rsidRDefault="008054F1" w:rsidP="009956B4">
      <w:pPr>
        <w:rPr>
          <w:ins w:id="9367" w:author="MUBIYARTO WIBISONO" w:date="2025-11-11T16:16:00Z"/>
        </w:rPr>
      </w:pPr>
    </w:p>
    <w:p w14:paraId="603E123D" w14:textId="77777777" w:rsidR="008054F1" w:rsidRDefault="008054F1" w:rsidP="009956B4">
      <w:pPr>
        <w:rPr>
          <w:ins w:id="9368" w:author="MUBIYARTO WIBISONO" w:date="2025-11-11T16:16:00Z"/>
        </w:rPr>
      </w:pPr>
    </w:p>
    <w:p w14:paraId="645A56C6" w14:textId="77777777" w:rsidR="008054F1" w:rsidRDefault="008054F1" w:rsidP="009956B4">
      <w:pPr>
        <w:rPr>
          <w:ins w:id="9369" w:author="MUBIYARTO WIBISONO" w:date="2025-11-11T16:16:00Z"/>
        </w:rPr>
      </w:pPr>
    </w:p>
    <w:p w14:paraId="5C0699F6" w14:textId="77777777" w:rsidR="008054F1" w:rsidRDefault="008054F1" w:rsidP="009956B4">
      <w:pPr>
        <w:rPr>
          <w:ins w:id="9370" w:author="MUBIYARTO WIBISONO" w:date="2025-11-11T16:16:00Z"/>
        </w:rPr>
      </w:pPr>
    </w:p>
    <w:p w14:paraId="25AAB0D5" w14:textId="77777777" w:rsidR="008054F1" w:rsidRDefault="008054F1" w:rsidP="009956B4">
      <w:pPr>
        <w:rPr>
          <w:ins w:id="9371" w:author="MUBIYARTO WIBISONO" w:date="2025-11-11T16:16:00Z"/>
        </w:rPr>
      </w:pPr>
    </w:p>
    <w:p w14:paraId="026646BE" w14:textId="77777777" w:rsidR="008054F1" w:rsidRDefault="008054F1" w:rsidP="009956B4">
      <w:pPr>
        <w:rPr>
          <w:ins w:id="9372" w:author="MUBIYARTO WIBISONO" w:date="2025-11-11T16:16:00Z"/>
        </w:rPr>
      </w:pPr>
    </w:p>
    <w:p w14:paraId="3172EAE0" w14:textId="77777777" w:rsidR="008054F1" w:rsidRDefault="008054F1" w:rsidP="009956B4">
      <w:pPr>
        <w:rPr>
          <w:ins w:id="9373" w:author="MUBIYARTO WIBISONO" w:date="2025-11-11T16:16:00Z"/>
        </w:rPr>
      </w:pPr>
    </w:p>
    <w:p w14:paraId="1F6AE1AC" w14:textId="77777777" w:rsidR="008054F1" w:rsidRDefault="008054F1" w:rsidP="009956B4">
      <w:pPr>
        <w:rPr>
          <w:ins w:id="9374" w:author="MUBIYARTO WIBISONO" w:date="2025-11-11T16:16:00Z"/>
        </w:rPr>
      </w:pPr>
    </w:p>
    <w:p w14:paraId="213D40A0" w14:textId="77777777" w:rsidR="008054F1" w:rsidRDefault="008054F1" w:rsidP="009956B4">
      <w:pPr>
        <w:rPr>
          <w:ins w:id="9375" w:author="MUBIYARTO WIBISONO" w:date="2025-11-11T16:16:00Z"/>
        </w:rPr>
      </w:pPr>
    </w:p>
    <w:p w14:paraId="7E5E91DE" w14:textId="77777777" w:rsidR="008054F1" w:rsidRDefault="008054F1" w:rsidP="009956B4">
      <w:pPr>
        <w:rPr>
          <w:ins w:id="9376" w:author="MUBIYARTO WIBISONO" w:date="2025-11-11T16:16:00Z"/>
        </w:rPr>
      </w:pPr>
    </w:p>
    <w:p w14:paraId="105895D8" w14:textId="77777777" w:rsidR="008054F1" w:rsidRDefault="008054F1" w:rsidP="009956B4">
      <w:pPr>
        <w:rPr>
          <w:ins w:id="9377" w:author="MUBIYARTO WIBISONO" w:date="2025-11-11T16:16:00Z"/>
        </w:rPr>
      </w:pPr>
    </w:p>
    <w:p w14:paraId="11F1DC19" w14:textId="77777777" w:rsidR="008054F1" w:rsidRDefault="008054F1" w:rsidP="009956B4">
      <w:pPr>
        <w:rPr>
          <w:ins w:id="9378" w:author="MUBIYARTO WIBISONO" w:date="2025-11-11T17:38:00Z"/>
        </w:rPr>
      </w:pPr>
    </w:p>
    <w:p w14:paraId="3E542079" w14:textId="77777777" w:rsidR="00E5182E" w:rsidRDefault="00E5182E" w:rsidP="009956B4">
      <w:pPr>
        <w:rPr>
          <w:ins w:id="9379" w:author="MUBIYARTO WIBISONO" w:date="2025-11-11T17:38:00Z"/>
        </w:rPr>
      </w:pPr>
    </w:p>
    <w:p w14:paraId="2E3D21EE" w14:textId="77777777" w:rsidR="00E5182E" w:rsidRDefault="00E5182E" w:rsidP="009956B4">
      <w:pPr>
        <w:rPr>
          <w:ins w:id="9380" w:author="MUBIYARTO WIBISONO" w:date="2025-11-11T17:38:00Z"/>
        </w:rPr>
      </w:pPr>
    </w:p>
    <w:p w14:paraId="4E089301" w14:textId="77777777" w:rsidR="00E5182E" w:rsidRDefault="00E5182E" w:rsidP="009956B4">
      <w:pPr>
        <w:rPr>
          <w:ins w:id="9381" w:author="MUBIYARTO WIBISONO" w:date="2025-11-11T17:38:00Z"/>
        </w:rPr>
      </w:pPr>
    </w:p>
    <w:p w14:paraId="262F239D" w14:textId="77777777" w:rsidR="00E5182E" w:rsidRDefault="00E5182E" w:rsidP="009956B4">
      <w:pPr>
        <w:rPr>
          <w:ins w:id="9382" w:author="MUBIYARTO WIBISONO" w:date="2025-11-11T17:38:00Z"/>
        </w:rPr>
      </w:pPr>
    </w:p>
    <w:p w14:paraId="3D76F7FC" w14:textId="77777777" w:rsidR="00E5182E" w:rsidRDefault="00E5182E" w:rsidP="009956B4">
      <w:pPr>
        <w:rPr>
          <w:ins w:id="9383" w:author="MUBIYARTO WIBISONO" w:date="2025-11-11T17:38:00Z"/>
        </w:rPr>
      </w:pPr>
    </w:p>
    <w:p w14:paraId="603C17E0" w14:textId="77777777" w:rsidR="00E5182E" w:rsidRDefault="00E5182E" w:rsidP="009956B4">
      <w:pPr>
        <w:rPr>
          <w:ins w:id="9384" w:author="MUBIYARTO WIBISONO" w:date="2025-11-11T17:38:00Z"/>
        </w:rPr>
      </w:pPr>
    </w:p>
    <w:p w14:paraId="771C19B2" w14:textId="77777777" w:rsidR="00E5182E" w:rsidRDefault="00E5182E" w:rsidP="009956B4">
      <w:pPr>
        <w:rPr>
          <w:ins w:id="9385" w:author="MUBIYARTO WIBISONO" w:date="2025-11-11T17:38:00Z"/>
        </w:rPr>
      </w:pPr>
    </w:p>
    <w:p w14:paraId="475C2B1E" w14:textId="77777777" w:rsidR="00E5182E" w:rsidRDefault="00E5182E" w:rsidP="009956B4">
      <w:pPr>
        <w:rPr>
          <w:ins w:id="9386" w:author="MUBIYARTO WIBISONO" w:date="2025-11-11T17:38:00Z"/>
        </w:rPr>
      </w:pPr>
    </w:p>
    <w:p w14:paraId="2D54EBCE" w14:textId="77777777" w:rsidR="00E5182E" w:rsidRDefault="00E5182E" w:rsidP="009956B4">
      <w:pPr>
        <w:rPr>
          <w:ins w:id="9387" w:author="MUBIYARTO WIBISONO" w:date="2025-11-11T17:38:00Z"/>
        </w:rPr>
      </w:pPr>
    </w:p>
    <w:p w14:paraId="142E08EA" w14:textId="77777777" w:rsidR="00E5182E" w:rsidRDefault="00E5182E" w:rsidP="009956B4">
      <w:pPr>
        <w:rPr>
          <w:ins w:id="9388" w:author="MUBIYARTO WIBISONO" w:date="2025-11-11T17:38:00Z"/>
        </w:rPr>
      </w:pPr>
    </w:p>
    <w:p w14:paraId="5D4D91D9" w14:textId="77777777" w:rsidR="00E5182E" w:rsidRDefault="00E5182E" w:rsidP="009956B4">
      <w:pPr>
        <w:rPr>
          <w:ins w:id="9389" w:author="MUBIYARTO WIBISONO" w:date="2025-11-11T17:38:00Z"/>
        </w:rPr>
      </w:pPr>
    </w:p>
    <w:p w14:paraId="6EBCD24C" w14:textId="77777777" w:rsidR="00E5182E" w:rsidRDefault="00E5182E" w:rsidP="009956B4">
      <w:pPr>
        <w:rPr>
          <w:ins w:id="9390" w:author="MUBIYARTO WIBISONO" w:date="2025-11-11T17:38:00Z"/>
        </w:rPr>
      </w:pPr>
    </w:p>
    <w:p w14:paraId="156A1FE7" w14:textId="77777777" w:rsidR="00E5182E" w:rsidRDefault="00E5182E" w:rsidP="009956B4">
      <w:pPr>
        <w:rPr>
          <w:ins w:id="9391" w:author="MUBIYARTO WIBISONO" w:date="2025-11-11T17:38:00Z"/>
        </w:rPr>
      </w:pPr>
    </w:p>
    <w:p w14:paraId="38997C14" w14:textId="77777777" w:rsidR="00E5182E" w:rsidRDefault="00E5182E" w:rsidP="009956B4">
      <w:pPr>
        <w:rPr>
          <w:ins w:id="9392" w:author="MUBIYARTO WIBISONO" w:date="2025-11-11T17:38:00Z"/>
        </w:rPr>
      </w:pPr>
    </w:p>
    <w:p w14:paraId="258B0BCF" w14:textId="77777777" w:rsidR="00E5182E" w:rsidRDefault="00E5182E" w:rsidP="009956B4">
      <w:pPr>
        <w:rPr>
          <w:ins w:id="9393" w:author="MUBIYARTO WIBISONO" w:date="2025-11-11T17:38:00Z"/>
        </w:rPr>
      </w:pPr>
    </w:p>
    <w:p w14:paraId="50EA93C1" w14:textId="77777777" w:rsidR="00E5182E" w:rsidRDefault="00E5182E" w:rsidP="009956B4">
      <w:pPr>
        <w:rPr>
          <w:ins w:id="9394" w:author="MUBIYARTO WIBISONO" w:date="2025-11-11T17:38:00Z"/>
        </w:rPr>
      </w:pPr>
    </w:p>
    <w:p w14:paraId="13E27531" w14:textId="77777777" w:rsidR="00E5182E" w:rsidRDefault="00E5182E" w:rsidP="009956B4">
      <w:pPr>
        <w:rPr>
          <w:ins w:id="9395" w:author="MUBIYARTO WIBISONO" w:date="2025-11-11T17:38:00Z"/>
        </w:rPr>
      </w:pPr>
    </w:p>
    <w:p w14:paraId="02335CD9" w14:textId="77777777" w:rsidR="00E5182E" w:rsidRDefault="00E5182E" w:rsidP="009956B4">
      <w:pPr>
        <w:rPr>
          <w:ins w:id="9396" w:author="MUBIYARTO WIBISONO" w:date="2025-11-11T17:38:00Z"/>
        </w:rPr>
      </w:pPr>
    </w:p>
    <w:p w14:paraId="7CA49EE2" w14:textId="77777777" w:rsidR="00E5182E" w:rsidRDefault="00E5182E" w:rsidP="009956B4">
      <w:pPr>
        <w:rPr>
          <w:ins w:id="9397" w:author="danupraset@gmail.com" w:date="2025-11-11T18:24:00Z"/>
        </w:rPr>
      </w:pPr>
    </w:p>
    <w:p w14:paraId="098DECC7" w14:textId="77777777" w:rsidR="00F5463A" w:rsidRDefault="00F5463A" w:rsidP="009956B4">
      <w:pPr>
        <w:rPr>
          <w:ins w:id="9398" w:author="danupraset@gmail.com" w:date="2025-11-11T18:24:00Z"/>
        </w:rPr>
      </w:pPr>
    </w:p>
    <w:p w14:paraId="6D9F47AA" w14:textId="77777777" w:rsidR="00F5463A" w:rsidRDefault="00F5463A" w:rsidP="009956B4">
      <w:pPr>
        <w:rPr>
          <w:ins w:id="9399" w:author="danupraset@gmail.com" w:date="2025-11-11T18:24:00Z"/>
        </w:rPr>
      </w:pPr>
    </w:p>
    <w:p w14:paraId="072CFEB4" w14:textId="77777777" w:rsidR="00F5463A" w:rsidRDefault="00F5463A" w:rsidP="009956B4">
      <w:pPr>
        <w:rPr>
          <w:ins w:id="9400" w:author="MUBIYARTO WIBISONO" w:date="2025-11-11T17:38:00Z"/>
        </w:rPr>
      </w:pPr>
    </w:p>
    <w:p w14:paraId="3885B3CF" w14:textId="77777777" w:rsidR="00E5182E" w:rsidRDefault="00E5182E" w:rsidP="009956B4">
      <w:pPr>
        <w:rPr>
          <w:ins w:id="9401" w:author="MUBIYARTO WIBISONO" w:date="2025-11-11T17:38:00Z"/>
        </w:rPr>
      </w:pPr>
    </w:p>
    <w:p w14:paraId="2069BD1C" w14:textId="77777777" w:rsidR="00E5182E" w:rsidRDefault="00E5182E" w:rsidP="009956B4">
      <w:pPr>
        <w:rPr>
          <w:ins w:id="9402" w:author="MUBIYARTO WIBISONO" w:date="2025-11-11T17:38:00Z"/>
        </w:rPr>
      </w:pPr>
    </w:p>
    <w:p w14:paraId="79C6BD1C" w14:textId="77777777" w:rsidR="00E5182E" w:rsidRDefault="00E5182E" w:rsidP="009956B4">
      <w:pPr>
        <w:rPr>
          <w:ins w:id="9403" w:author="MUBIYARTO WIBISONO" w:date="2025-11-11T17:38:00Z"/>
        </w:rPr>
      </w:pPr>
    </w:p>
    <w:p w14:paraId="2BDABFCE" w14:textId="77777777" w:rsidR="008054F1" w:rsidRDefault="008054F1" w:rsidP="009956B4">
      <w:pPr>
        <w:rPr>
          <w:ins w:id="9404" w:author="MUBIYARTO WIBISONO" w:date="2025-11-11T16:16:00Z"/>
        </w:rPr>
      </w:pPr>
    </w:p>
    <w:p w14:paraId="613EE584" w14:textId="77777777" w:rsidR="008054F1" w:rsidRDefault="008054F1" w:rsidP="009956B4">
      <w:pPr>
        <w:rPr>
          <w:ins w:id="9405" w:author="MUBIYARTO WIBISONO" w:date="2025-11-11T16:16:00Z"/>
        </w:rPr>
      </w:pPr>
    </w:p>
    <w:p w14:paraId="18A791C2" w14:textId="01FCFB3C" w:rsidR="00572E61" w:rsidRDefault="00572E61" w:rsidP="009956B4">
      <w:r w:rsidRPr="00B32071">
        <w:rPr>
          <w:rFonts w:ascii="Arial" w:hAnsi="Arial" w:cs="Arial"/>
          <w:noProof/>
          <w:lang w:val="en-SG" w:eastAsia="en-SG"/>
          <w14:ligatures w14:val="standardContextual"/>
        </w:rPr>
        <mc:AlternateContent>
          <mc:Choice Requires="wps">
            <w:drawing>
              <wp:anchor distT="0" distB="0" distL="114300" distR="114300" simplePos="0" relativeHeight="251669504" behindDoc="0" locked="0" layoutInCell="1" allowOverlap="1" wp14:anchorId="0821E9BA" wp14:editId="5CB7C0B7">
                <wp:simplePos x="0" y="0"/>
                <wp:positionH relativeFrom="column">
                  <wp:posOffset>-885825</wp:posOffset>
                </wp:positionH>
                <wp:positionV relativeFrom="paragraph">
                  <wp:posOffset>125095</wp:posOffset>
                </wp:positionV>
                <wp:extent cx="7743825" cy="1895475"/>
                <wp:effectExtent l="0" t="0" r="9525" b="9525"/>
                <wp:wrapNone/>
                <wp:docPr id="769509243" name="Rectangle 2"/>
                <wp:cNvGraphicFramePr/>
                <a:graphic xmlns:a="http://schemas.openxmlformats.org/drawingml/2006/main">
                  <a:graphicData uri="http://schemas.microsoft.com/office/word/2010/wordprocessingShape">
                    <wps:wsp>
                      <wps:cNvSpPr/>
                      <wps:spPr>
                        <a:xfrm>
                          <a:off x="0" y="0"/>
                          <a:ext cx="7743825" cy="1895475"/>
                        </a:xfrm>
                        <a:prstGeom prst="rect">
                          <a:avLst/>
                        </a:prstGeom>
                        <a:solidFill>
                          <a:sysClr val="window" lastClr="FFFFFF"/>
                        </a:solidFill>
                        <a:ln w="19050" cap="flat" cmpd="sng" algn="ctr">
                          <a:noFill/>
                          <a:prstDash val="solid"/>
                          <a:miter lim="800000"/>
                        </a:ln>
                        <a:effectLst/>
                      </wps:spPr>
                      <wps:txbx>
                        <w:txbxContent>
                          <w:p w14:paraId="417A02A5" w14:textId="624294D2" w:rsidR="00BB0DEB" w:rsidRPr="00A120E2" w:rsidRDefault="00BB0DEB" w:rsidP="00572E61">
                            <w:pPr>
                              <w:pStyle w:val="Heading1"/>
                            </w:pPr>
                            <w:bookmarkStart w:id="9406" w:name="_Toc205888911"/>
                            <w:bookmarkStart w:id="9407" w:name="_Toc205889346"/>
                            <w:bookmarkStart w:id="9408" w:name="_Toc205889475"/>
                            <w:bookmarkStart w:id="9409" w:name="_Toc209553435"/>
                            <w:bookmarkStart w:id="9410" w:name="_Toc209556479"/>
                            <w:bookmarkStart w:id="9411" w:name="_Toc212740081"/>
                            <w:bookmarkStart w:id="9412" w:name="_Toc213778528"/>
                            <w:r w:rsidRPr="00A120E2">
                              <w:t xml:space="preserve">Section </w:t>
                            </w:r>
                            <w:ins w:id="9413" w:author="danupraset@gmail.com" w:date="2025-09-23T16:09:00Z">
                              <w:r>
                                <w:t>2</w:t>
                              </w:r>
                            </w:ins>
                            <w:del w:id="9414" w:author="danupraset@gmail.com" w:date="2025-09-23T16:09:00Z">
                              <w:r w:rsidDel="00E14532">
                                <w:delText>4</w:delText>
                              </w:r>
                            </w:del>
                            <w:r w:rsidRPr="00A120E2">
                              <w:t xml:space="preserve"> </w:t>
                            </w:r>
                            <w:r>
                              <w:rPr>
                                <w:color w:val="005392"/>
                              </w:rPr>
                              <w:t>–</w:t>
                            </w:r>
                            <w:r w:rsidRPr="00A120E2">
                              <w:t xml:space="preserve"> </w:t>
                            </w:r>
                            <w:r w:rsidRPr="00CD54FC">
                              <w:t>Update payment status from Internet to Intranet</w:t>
                            </w:r>
                            <w:bookmarkEnd w:id="9406"/>
                            <w:bookmarkEnd w:id="9407"/>
                            <w:bookmarkEnd w:id="9408"/>
                            <w:bookmarkEnd w:id="9409"/>
                            <w:bookmarkEnd w:id="9410"/>
                            <w:bookmarkEnd w:id="9411"/>
                            <w:bookmarkEnd w:id="94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21E9BA" id="_x0000_s1031" style="position:absolute;margin-left:-69.75pt;margin-top:9.85pt;width:609.75pt;height:149.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" fillcolor="window" stroked="f" strokeweight="1.5pt">
                <v:textbox>
                  <w:txbxContent>
                    <w:p w14:paraId="417A02A5" w14:textId="624294D2" w:rsidR="00BB0DEB" w:rsidRPr="00A120E2" w:rsidRDefault="00BB0DEB" w:rsidP="00572E61">
                      <w:pPr>
                        <w:pStyle w:val="Heading1"/>
                      </w:pPr>
                      <w:bookmarkStart w:id="9407" w:name="_Toc205888911"/>
                      <w:bookmarkStart w:id="9408" w:name="_Toc205889346"/>
                      <w:bookmarkStart w:id="9409" w:name="_Toc205889475"/>
                      <w:bookmarkStart w:id="9410" w:name="_Toc209553435"/>
                      <w:bookmarkStart w:id="9411" w:name="_Toc209556479"/>
                      <w:bookmarkStart w:id="9412" w:name="_Toc212740081"/>
                      <w:bookmarkStart w:id="9413" w:name="_Toc213778528"/>
                      <w:r w:rsidRPr="00A120E2">
                        <w:t xml:space="preserve">Section </w:t>
                      </w:r>
                      <w:ins w:id="9414" w:author="danupraset@gmail.com" w:date="2025-09-23T16:09:00Z">
                        <w:r>
                          <w:t>2</w:t>
                        </w:r>
                      </w:ins>
                      <w:del w:id="9415" w:author="danupraset@gmail.com" w:date="2025-09-23T16:09:00Z">
                        <w:r w:rsidDel="00E14532">
                          <w:delText>4</w:delText>
                        </w:r>
                      </w:del>
                      <w:r w:rsidRPr="00A120E2">
                        <w:t xml:space="preserve"> </w:t>
                      </w:r>
                      <w:r>
                        <w:rPr>
                          <w:color w:val="005392"/>
                        </w:rPr>
                        <w:t>–</w:t>
                      </w:r>
                      <w:r w:rsidRPr="00A120E2">
                        <w:t xml:space="preserve"> </w:t>
                      </w:r>
                      <w:r w:rsidRPr="00CD54FC">
                        <w:t>Update payment status from Internet to Intranet</w:t>
                      </w:r>
                      <w:bookmarkEnd w:id="9407"/>
                      <w:bookmarkEnd w:id="9408"/>
                      <w:bookmarkEnd w:id="9409"/>
                      <w:bookmarkEnd w:id="9410"/>
                      <w:bookmarkEnd w:id="9411"/>
                      <w:bookmarkEnd w:id="9412"/>
                      <w:bookmarkEnd w:id="9413"/>
                    </w:p>
                  </w:txbxContent>
                </v:textbox>
              </v:rect>
            </w:pict>
          </mc:Fallback>
        </mc:AlternateContent>
      </w:r>
    </w:p>
    <w:p w14:paraId="706A2795" w14:textId="77777777" w:rsidR="00572E61" w:rsidRDefault="00572E61" w:rsidP="009956B4"/>
    <w:p w14:paraId="6D93D3C4" w14:textId="19F62C83" w:rsidR="00572E61" w:rsidRDefault="00572E61" w:rsidP="009956B4"/>
    <w:p w14:paraId="59BDD4C5" w14:textId="252D13B3" w:rsidR="00572E61" w:rsidRDefault="00572E61" w:rsidP="009956B4"/>
    <w:p w14:paraId="0C8BEE8D" w14:textId="77777777" w:rsidR="00572E61" w:rsidRDefault="00572E61" w:rsidP="009956B4"/>
    <w:p w14:paraId="3532F593" w14:textId="77777777" w:rsidR="00572E61" w:rsidRDefault="00572E61" w:rsidP="009956B4"/>
    <w:p w14:paraId="4F4561A6" w14:textId="77777777" w:rsidR="00572E61" w:rsidRDefault="00572E61" w:rsidP="009956B4"/>
    <w:p w14:paraId="66F7926C" w14:textId="77777777" w:rsidR="00572E61" w:rsidRDefault="00572E61" w:rsidP="009956B4"/>
    <w:p w14:paraId="529EC03E" w14:textId="77777777" w:rsidR="00572E61" w:rsidRDefault="00572E61" w:rsidP="009956B4"/>
    <w:p w14:paraId="114C6E25" w14:textId="77777777" w:rsidR="00572E61" w:rsidRDefault="00572E61" w:rsidP="009956B4"/>
    <w:p w14:paraId="3C25970F" w14:textId="77777777" w:rsidR="00572E61" w:rsidRDefault="00572E61" w:rsidP="009956B4"/>
    <w:p w14:paraId="4EB61EA9" w14:textId="77777777" w:rsidR="00572E61" w:rsidRDefault="00572E61" w:rsidP="009956B4"/>
    <w:p w14:paraId="45EDF4A8" w14:textId="77777777" w:rsidR="00572E61" w:rsidRDefault="00572E61" w:rsidP="009956B4"/>
    <w:p w14:paraId="40A3DE9C" w14:textId="77777777" w:rsidR="00572E61" w:rsidRDefault="00572E61" w:rsidP="009956B4"/>
    <w:p w14:paraId="37747C3E" w14:textId="77777777" w:rsidR="00572E61" w:rsidRDefault="00572E61" w:rsidP="009956B4"/>
    <w:p w14:paraId="48BBBA40" w14:textId="77777777" w:rsidR="00572E61" w:rsidRDefault="00572E61" w:rsidP="009956B4"/>
    <w:p w14:paraId="426387A1" w14:textId="77777777" w:rsidR="00572E61" w:rsidRDefault="00572E61" w:rsidP="009956B4"/>
    <w:p w14:paraId="47BC4177" w14:textId="77777777" w:rsidR="00572E61" w:rsidRDefault="00572E61" w:rsidP="009956B4"/>
    <w:p w14:paraId="5037A901" w14:textId="77777777" w:rsidR="00572E61" w:rsidRDefault="00572E61" w:rsidP="009956B4"/>
    <w:p w14:paraId="08F57A2B" w14:textId="77777777" w:rsidR="00572E61" w:rsidRDefault="00572E61" w:rsidP="009956B4"/>
    <w:p w14:paraId="1199EB07" w14:textId="77777777" w:rsidR="00572E61" w:rsidRDefault="00572E61" w:rsidP="009956B4"/>
    <w:p w14:paraId="4435255B" w14:textId="77777777" w:rsidR="00572E61" w:rsidRDefault="00572E61" w:rsidP="009956B4"/>
    <w:p w14:paraId="49AB666C" w14:textId="77777777" w:rsidR="00572E61" w:rsidRDefault="00572E61" w:rsidP="009956B4"/>
    <w:p w14:paraId="3F34ECB0" w14:textId="77777777" w:rsidR="00572E61" w:rsidRDefault="00572E61" w:rsidP="009956B4"/>
    <w:p w14:paraId="11114BD3" w14:textId="77777777" w:rsidR="00572E61" w:rsidRDefault="00572E61" w:rsidP="009956B4"/>
    <w:p w14:paraId="2C78C59D" w14:textId="77777777" w:rsidR="00572E61" w:rsidRDefault="00572E61" w:rsidP="009956B4"/>
    <w:p w14:paraId="69681865" w14:textId="77777777" w:rsidR="00572E61" w:rsidRDefault="00572E61" w:rsidP="009956B4"/>
    <w:p w14:paraId="230C35B7" w14:textId="77777777" w:rsidR="00572E61" w:rsidRDefault="00572E61" w:rsidP="009956B4"/>
    <w:p w14:paraId="01A7D693" w14:textId="77777777" w:rsidR="00572E61" w:rsidRDefault="00572E61" w:rsidP="009956B4"/>
    <w:p w14:paraId="65FB2592" w14:textId="6F086E7A" w:rsidR="00572E61" w:rsidRDefault="00572E61" w:rsidP="008B3ACD">
      <w:pPr>
        <w:pStyle w:val="ListParagraph"/>
        <w:numPr>
          <w:ilvl w:val="0"/>
          <w:numId w:val="5"/>
        </w:numPr>
      </w:pPr>
    </w:p>
    <w:p w14:paraId="3349ECF3" w14:textId="3129BEFC" w:rsidR="008B3ACD" w:rsidRDefault="008B3ACD" w:rsidP="008B3ACD">
      <w:pPr>
        <w:pStyle w:val="Heading2"/>
      </w:pPr>
      <w:bookmarkStart w:id="9415" w:name="_Toc205888912"/>
      <w:bookmarkStart w:id="9416" w:name="_Toc205889347"/>
      <w:bookmarkStart w:id="9417" w:name="_Toc205889476"/>
      <w:bookmarkStart w:id="9418" w:name="_Toc209553436"/>
      <w:bookmarkStart w:id="9419" w:name="_Toc209556480"/>
      <w:bookmarkStart w:id="9420" w:name="_Toc212740082"/>
      <w:bookmarkStart w:id="9421" w:name="_Toc213778529"/>
      <w:r>
        <w:t>Use Case</w:t>
      </w:r>
      <w:bookmarkEnd w:id="9415"/>
      <w:bookmarkEnd w:id="9416"/>
      <w:bookmarkEnd w:id="9417"/>
      <w:bookmarkEnd w:id="9418"/>
      <w:bookmarkEnd w:id="9419"/>
      <w:bookmarkEnd w:id="9420"/>
      <w:bookmarkEnd w:id="9421"/>
    </w:p>
    <w:p w14:paraId="68D5145B" w14:textId="77777777" w:rsidR="008B3ACD" w:rsidRPr="00F97F83" w:rsidRDefault="008B3ACD" w:rsidP="008B3ACD">
      <w:pPr>
        <w:pStyle w:val="ListParagraph"/>
        <w:numPr>
          <w:ilvl w:val="0"/>
          <w:numId w:val="36"/>
        </w:numPr>
        <w:spacing w:line="360" w:lineRule="auto"/>
        <w:ind w:left="426"/>
        <w:rPr>
          <w:rFonts w:ascii="Arial" w:hAnsi="Arial" w:cs="Arial"/>
          <w:sz w:val="20"/>
          <w:szCs w:val="20"/>
        </w:rPr>
      </w:pPr>
      <w:r w:rsidRPr="00F97F83">
        <w:rPr>
          <w:rFonts w:ascii="Arial" w:hAnsi="Arial" w:cs="Arial"/>
          <w:sz w:val="20"/>
          <w:szCs w:val="20"/>
        </w:rPr>
        <w:t>When a notice is successfully paid via the eService or AXS:</w:t>
      </w:r>
    </w:p>
    <w:p w14:paraId="517AD01B" w14:textId="77777777" w:rsidR="008B3ACD" w:rsidRPr="00F97F83" w:rsidRDefault="008B3ACD" w:rsidP="008B3ACD">
      <w:pPr>
        <w:pStyle w:val="ListParagraph"/>
        <w:numPr>
          <w:ilvl w:val="1"/>
          <w:numId w:val="8"/>
        </w:numPr>
        <w:spacing w:line="360" w:lineRule="auto"/>
        <w:ind w:left="851"/>
        <w:rPr>
          <w:rFonts w:ascii="Arial" w:hAnsi="Arial" w:cs="Arial"/>
          <w:sz w:val="20"/>
          <w:szCs w:val="20"/>
        </w:rPr>
      </w:pPr>
      <w:r w:rsidRPr="00F97F83">
        <w:rPr>
          <w:rFonts w:ascii="Arial" w:hAnsi="Arial" w:cs="Arial"/>
          <w:sz w:val="20"/>
          <w:szCs w:val="20"/>
        </w:rPr>
        <w:t>OCMS updates the notice’s payment status in the Internet database</w:t>
      </w:r>
    </w:p>
    <w:p w14:paraId="6F8E8EF9" w14:textId="77777777" w:rsidR="008B3ACD" w:rsidRDefault="008B3ACD" w:rsidP="008B3ACD">
      <w:pPr>
        <w:pStyle w:val="ListParagraph"/>
        <w:numPr>
          <w:ilvl w:val="1"/>
          <w:numId w:val="8"/>
        </w:numPr>
        <w:spacing w:line="360" w:lineRule="auto"/>
        <w:ind w:left="851"/>
        <w:rPr>
          <w:rFonts w:ascii="Arial" w:hAnsi="Arial" w:cs="Arial"/>
          <w:sz w:val="20"/>
          <w:szCs w:val="20"/>
        </w:rPr>
      </w:pPr>
      <w:r w:rsidRPr="00F97F83">
        <w:rPr>
          <w:rFonts w:ascii="Arial" w:hAnsi="Arial" w:cs="Arial"/>
          <w:sz w:val="20"/>
          <w:szCs w:val="20"/>
        </w:rPr>
        <w:t>OCMS records the transaction details (e.g. payment date/time, method, and receipt number) in the Internet database</w:t>
      </w:r>
    </w:p>
    <w:p w14:paraId="4B0FC744" w14:textId="77777777" w:rsidR="008B3ACD" w:rsidRPr="00D7688A" w:rsidRDefault="008B3ACD" w:rsidP="008B3ACD">
      <w:pPr>
        <w:spacing w:line="360" w:lineRule="auto"/>
        <w:rPr>
          <w:rFonts w:ascii="Arial" w:hAnsi="Arial" w:cs="Arial"/>
          <w:sz w:val="20"/>
          <w:szCs w:val="20"/>
        </w:rPr>
      </w:pPr>
    </w:p>
    <w:p w14:paraId="375C4941" w14:textId="77777777" w:rsidR="008B3ACD" w:rsidRDefault="008B3ACD" w:rsidP="008B3ACD">
      <w:pPr>
        <w:pStyle w:val="ListParagraph"/>
        <w:numPr>
          <w:ilvl w:val="0"/>
          <w:numId w:val="36"/>
        </w:numPr>
        <w:spacing w:line="360" w:lineRule="auto"/>
        <w:ind w:left="426"/>
        <w:rPr>
          <w:rFonts w:ascii="Arial" w:hAnsi="Arial" w:cs="Arial"/>
          <w:sz w:val="20"/>
          <w:szCs w:val="20"/>
        </w:rPr>
      </w:pPr>
      <w:r w:rsidRPr="00F97F83">
        <w:rPr>
          <w:rFonts w:ascii="Arial" w:hAnsi="Arial" w:cs="Arial"/>
          <w:sz w:val="20"/>
          <w:szCs w:val="20"/>
        </w:rPr>
        <w:t xml:space="preserve">The updated payment status and transaction details </w:t>
      </w:r>
      <w:proofErr w:type="gramStart"/>
      <w:r w:rsidRPr="00F97F83">
        <w:rPr>
          <w:rFonts w:ascii="Arial" w:hAnsi="Arial" w:cs="Arial"/>
          <w:sz w:val="20"/>
          <w:szCs w:val="20"/>
        </w:rPr>
        <w:t>in</w:t>
      </w:r>
      <w:proofErr w:type="gramEnd"/>
      <w:r w:rsidRPr="00F97F83">
        <w:rPr>
          <w:rFonts w:ascii="Arial" w:hAnsi="Arial" w:cs="Arial"/>
          <w:sz w:val="20"/>
          <w:szCs w:val="20"/>
        </w:rPr>
        <w:t xml:space="preserve"> the Internet are then synchronized to the Intranet database to keep the data in both environments aligned.</w:t>
      </w:r>
    </w:p>
    <w:p w14:paraId="6A731C60" w14:textId="77777777" w:rsidR="008B3ACD" w:rsidRPr="00D7688A" w:rsidRDefault="008B3ACD" w:rsidP="008B3ACD">
      <w:pPr>
        <w:spacing w:line="360" w:lineRule="auto"/>
        <w:ind w:left="426"/>
        <w:rPr>
          <w:rFonts w:ascii="Arial" w:hAnsi="Arial" w:cs="Arial"/>
          <w:sz w:val="20"/>
          <w:szCs w:val="20"/>
        </w:rPr>
      </w:pPr>
    </w:p>
    <w:p w14:paraId="5D147FF1" w14:textId="77777777" w:rsidR="008B3ACD" w:rsidRDefault="008B3ACD" w:rsidP="008B3ACD">
      <w:pPr>
        <w:pStyle w:val="ListParagraph"/>
        <w:numPr>
          <w:ilvl w:val="0"/>
          <w:numId w:val="36"/>
        </w:numPr>
        <w:spacing w:line="360" w:lineRule="auto"/>
        <w:ind w:left="426"/>
        <w:rPr>
          <w:rFonts w:ascii="Arial" w:hAnsi="Arial" w:cs="Arial"/>
          <w:sz w:val="20"/>
          <w:szCs w:val="20"/>
        </w:rPr>
      </w:pPr>
      <w:r w:rsidRPr="00F97F83">
        <w:rPr>
          <w:rFonts w:ascii="Arial" w:hAnsi="Arial" w:cs="Arial"/>
          <w:sz w:val="20"/>
          <w:szCs w:val="20"/>
        </w:rPr>
        <w:t xml:space="preserve">The OCMS Internet backend will send the payment status update to the Intranet via </w:t>
      </w:r>
      <w:proofErr w:type="spellStart"/>
      <w:r>
        <w:rPr>
          <w:rFonts w:ascii="Arial" w:hAnsi="Arial" w:cs="Arial"/>
          <w:sz w:val="20"/>
          <w:szCs w:val="20"/>
        </w:rPr>
        <w:t>cron</w:t>
      </w:r>
      <w:proofErr w:type="spellEnd"/>
      <w:r>
        <w:rPr>
          <w:rFonts w:ascii="Arial" w:hAnsi="Arial" w:cs="Arial"/>
          <w:sz w:val="20"/>
          <w:szCs w:val="20"/>
        </w:rPr>
        <w:t xml:space="preserve"> in Intranet backend</w:t>
      </w:r>
      <w:r w:rsidRPr="00F97F83">
        <w:rPr>
          <w:rFonts w:ascii="Arial" w:hAnsi="Arial" w:cs="Arial"/>
          <w:sz w:val="20"/>
          <w:szCs w:val="20"/>
        </w:rPr>
        <w:t>.</w:t>
      </w:r>
    </w:p>
    <w:p w14:paraId="767D1E0F" w14:textId="77777777" w:rsidR="008B3ACD" w:rsidRPr="00D7688A" w:rsidRDefault="008B3ACD" w:rsidP="008B3ACD">
      <w:pPr>
        <w:spacing w:line="360" w:lineRule="auto"/>
        <w:ind w:left="426"/>
        <w:rPr>
          <w:rFonts w:ascii="Arial" w:hAnsi="Arial" w:cs="Arial"/>
          <w:sz w:val="20"/>
          <w:szCs w:val="20"/>
        </w:rPr>
      </w:pPr>
    </w:p>
    <w:p w14:paraId="38F719AA" w14:textId="77777777" w:rsidR="008B3ACD" w:rsidRDefault="008B3ACD" w:rsidP="008B3ACD">
      <w:pPr>
        <w:pStyle w:val="ListParagraph"/>
        <w:numPr>
          <w:ilvl w:val="0"/>
          <w:numId w:val="36"/>
        </w:numPr>
        <w:spacing w:line="360" w:lineRule="auto"/>
        <w:ind w:left="426"/>
        <w:rPr>
          <w:rFonts w:ascii="Arial" w:hAnsi="Arial" w:cs="Arial"/>
          <w:sz w:val="20"/>
          <w:szCs w:val="20"/>
        </w:rPr>
      </w:pPr>
      <w:r w:rsidRPr="00F97F83">
        <w:rPr>
          <w:rFonts w:ascii="Arial" w:hAnsi="Arial" w:cs="Arial"/>
          <w:sz w:val="20"/>
          <w:szCs w:val="20"/>
        </w:rPr>
        <w:t>During processing of the data retrieved from the Internet database, the OCMS Intranet backend will:</w:t>
      </w:r>
    </w:p>
    <w:p w14:paraId="7AA05E1B" w14:textId="77777777" w:rsidR="008B3ACD" w:rsidRDefault="008B3ACD" w:rsidP="008B3ACD">
      <w:pPr>
        <w:pStyle w:val="ListParagraph"/>
        <w:numPr>
          <w:ilvl w:val="1"/>
          <w:numId w:val="36"/>
        </w:numPr>
        <w:spacing w:line="360" w:lineRule="auto"/>
        <w:ind w:left="851"/>
        <w:rPr>
          <w:rFonts w:ascii="Arial" w:hAnsi="Arial" w:cs="Arial"/>
          <w:sz w:val="20"/>
          <w:szCs w:val="20"/>
        </w:rPr>
      </w:pPr>
      <w:r w:rsidRPr="00F97F83">
        <w:rPr>
          <w:rFonts w:ascii="Arial" w:hAnsi="Arial" w:cs="Arial"/>
          <w:sz w:val="20"/>
          <w:szCs w:val="20"/>
        </w:rPr>
        <w:t>Verify that the notice details from the Internet match the corresponding notice in the Intranet</w:t>
      </w:r>
    </w:p>
    <w:p w14:paraId="7547195B" w14:textId="77777777" w:rsidR="008B3ACD" w:rsidRDefault="008B3ACD" w:rsidP="008B3ACD">
      <w:pPr>
        <w:pStyle w:val="ListParagraph"/>
        <w:numPr>
          <w:ilvl w:val="1"/>
          <w:numId w:val="36"/>
        </w:numPr>
        <w:spacing w:line="360" w:lineRule="auto"/>
        <w:ind w:left="851"/>
        <w:rPr>
          <w:rFonts w:ascii="Arial" w:hAnsi="Arial" w:cs="Arial"/>
          <w:sz w:val="20"/>
          <w:szCs w:val="20"/>
        </w:rPr>
      </w:pPr>
      <w:r w:rsidRPr="00F97F83">
        <w:rPr>
          <w:rFonts w:ascii="Arial" w:hAnsi="Arial" w:cs="Arial"/>
          <w:sz w:val="20"/>
          <w:szCs w:val="20"/>
        </w:rPr>
        <w:t>Update the Intranet Notice’s payment status in the Intranet after successful validation</w:t>
      </w:r>
    </w:p>
    <w:p w14:paraId="43A4B976" w14:textId="77777777" w:rsidR="008B3ACD" w:rsidRPr="004F130B" w:rsidRDefault="008B3ACD" w:rsidP="008B3ACD">
      <w:pPr>
        <w:pStyle w:val="ListParagraph"/>
        <w:numPr>
          <w:ilvl w:val="1"/>
          <w:numId w:val="36"/>
        </w:numPr>
        <w:spacing w:line="360" w:lineRule="auto"/>
        <w:ind w:left="851"/>
        <w:rPr>
          <w:rFonts w:ascii="Arial" w:hAnsi="Arial" w:cs="Arial"/>
          <w:sz w:val="20"/>
          <w:szCs w:val="20"/>
        </w:rPr>
      </w:pPr>
      <w:r w:rsidRPr="00F97F83">
        <w:rPr>
          <w:rFonts w:ascii="Arial" w:hAnsi="Arial" w:cs="Arial"/>
          <w:sz w:val="20"/>
          <w:szCs w:val="20"/>
        </w:rPr>
        <w:t>Permanently suspend the Intranet Notice if it is fully paid</w:t>
      </w:r>
      <w:r>
        <w:rPr>
          <w:rFonts w:ascii="Arial" w:hAnsi="Arial" w:cs="Arial"/>
          <w:sz w:val="20"/>
          <w:szCs w:val="20"/>
        </w:rPr>
        <w:t>/</w:t>
      </w:r>
      <w:r w:rsidRPr="00F97F83">
        <w:rPr>
          <w:rFonts w:ascii="Arial" w:hAnsi="Arial" w:cs="Arial"/>
          <w:sz w:val="20"/>
          <w:szCs w:val="20"/>
        </w:rPr>
        <w:t>partially paid</w:t>
      </w:r>
    </w:p>
    <w:p w14:paraId="216BB205" w14:textId="77777777" w:rsidR="008B3ACD" w:rsidRDefault="008B3ACD" w:rsidP="008B3ACD">
      <w:pPr>
        <w:rPr>
          <w:rFonts w:ascii="Arial" w:hAnsi="Arial" w:cs="Arial"/>
          <w:sz w:val="20"/>
          <w:szCs w:val="20"/>
        </w:rPr>
      </w:pPr>
    </w:p>
    <w:p w14:paraId="60459795" w14:textId="77777777" w:rsidR="008B3ACD" w:rsidRDefault="008B3ACD" w:rsidP="008B3ACD"/>
    <w:p w14:paraId="7C9616DC" w14:textId="77777777" w:rsidR="00644935" w:rsidRDefault="00644935" w:rsidP="008B3ACD"/>
    <w:p w14:paraId="5953683B" w14:textId="77777777" w:rsidR="00644935" w:rsidRDefault="00644935" w:rsidP="008B3ACD"/>
    <w:p w14:paraId="7A12D21F" w14:textId="77777777" w:rsidR="00644935" w:rsidRDefault="00644935" w:rsidP="008B3ACD"/>
    <w:p w14:paraId="7B2CB618" w14:textId="77777777" w:rsidR="00644935" w:rsidRDefault="00644935" w:rsidP="008B3ACD"/>
    <w:p w14:paraId="68F2B0E5" w14:textId="77777777" w:rsidR="00644935" w:rsidRDefault="00644935" w:rsidP="008B3ACD"/>
    <w:p w14:paraId="632D989B" w14:textId="77777777" w:rsidR="00644935" w:rsidRDefault="00644935" w:rsidP="008B3ACD"/>
    <w:p w14:paraId="422FDF38" w14:textId="77777777" w:rsidR="00644935" w:rsidRDefault="00644935" w:rsidP="008B3ACD"/>
    <w:p w14:paraId="47EB08BF" w14:textId="77777777" w:rsidR="00644935" w:rsidRDefault="00644935" w:rsidP="008B3ACD"/>
    <w:p w14:paraId="1822E200" w14:textId="77777777" w:rsidR="00644935" w:rsidRDefault="00644935" w:rsidP="008B3ACD"/>
    <w:p w14:paraId="2529805F" w14:textId="77777777" w:rsidR="00644935" w:rsidRDefault="00644935" w:rsidP="008B3ACD"/>
    <w:p w14:paraId="4787AC2E" w14:textId="77777777" w:rsidR="00644935" w:rsidRDefault="00644935" w:rsidP="008B3ACD"/>
    <w:p w14:paraId="0965697B" w14:textId="77777777" w:rsidR="00644935" w:rsidRDefault="00644935" w:rsidP="008B3ACD"/>
    <w:p w14:paraId="2BCEF358" w14:textId="77777777" w:rsidR="00644935" w:rsidRDefault="00644935" w:rsidP="008B3ACD"/>
    <w:p w14:paraId="48181DB4" w14:textId="77777777" w:rsidR="00644935" w:rsidRDefault="00644935" w:rsidP="008B3ACD"/>
    <w:p w14:paraId="704AB1AB" w14:textId="77777777" w:rsidR="00644935" w:rsidRDefault="00644935" w:rsidP="008B3ACD"/>
    <w:p w14:paraId="0FA3F864" w14:textId="77777777" w:rsidR="00644935" w:rsidRDefault="00644935" w:rsidP="008B3ACD"/>
    <w:p w14:paraId="6C1B91C0" w14:textId="77777777" w:rsidR="00644935" w:rsidRDefault="00644935" w:rsidP="008B3ACD"/>
    <w:p w14:paraId="143A2FD3" w14:textId="77777777" w:rsidR="00644935" w:rsidRDefault="00644935" w:rsidP="008B3ACD"/>
    <w:p w14:paraId="79348C91" w14:textId="77777777" w:rsidR="00644935" w:rsidRDefault="00644935" w:rsidP="008B3ACD"/>
    <w:p w14:paraId="063A1C2E" w14:textId="77777777" w:rsidR="00644935" w:rsidRDefault="00644935" w:rsidP="008B3ACD"/>
    <w:p w14:paraId="0A1F1F51" w14:textId="77777777" w:rsidR="00644935" w:rsidRDefault="00644935" w:rsidP="008B3ACD"/>
    <w:p w14:paraId="3198F597" w14:textId="77777777" w:rsidR="00644935" w:rsidRDefault="00644935" w:rsidP="008B3ACD"/>
    <w:p w14:paraId="61688CA2" w14:textId="77777777" w:rsidR="00644935" w:rsidRDefault="00644935" w:rsidP="008B3ACD"/>
    <w:p w14:paraId="18BEE503" w14:textId="77777777" w:rsidR="00644935" w:rsidRDefault="00644935" w:rsidP="008B3ACD"/>
    <w:p w14:paraId="19A00871" w14:textId="792C1481" w:rsidR="00644935" w:rsidRDefault="00644935" w:rsidP="00644935">
      <w:pPr>
        <w:pStyle w:val="Heading2"/>
        <w:rPr>
          <w:ins w:id="9422" w:author="danupraset@gmail.com" w:date="2025-09-23T14:21:00Z"/>
        </w:rPr>
      </w:pPr>
      <w:bookmarkStart w:id="9423" w:name="_Toc205888913"/>
      <w:bookmarkStart w:id="9424" w:name="_Toc205889348"/>
      <w:bookmarkStart w:id="9425" w:name="_Toc205889477"/>
      <w:bookmarkStart w:id="9426" w:name="_Toc209553437"/>
      <w:bookmarkStart w:id="9427" w:name="_Toc209556481"/>
      <w:bookmarkStart w:id="9428" w:name="_Toc212740083"/>
      <w:bookmarkStart w:id="9429" w:name="_Toc213778530"/>
      <w:r>
        <w:t>High Level Flow</w:t>
      </w:r>
      <w:bookmarkEnd w:id="9423"/>
      <w:bookmarkEnd w:id="9424"/>
      <w:bookmarkEnd w:id="9425"/>
      <w:bookmarkEnd w:id="9426"/>
      <w:bookmarkEnd w:id="9427"/>
      <w:bookmarkEnd w:id="9428"/>
      <w:bookmarkEnd w:id="9429"/>
    </w:p>
    <w:p w14:paraId="04707D35" w14:textId="18D64EBF" w:rsidR="00FB751F" w:rsidRPr="00FB751F" w:rsidDel="00FB751F" w:rsidRDefault="00FB751F">
      <w:pPr>
        <w:rPr>
          <w:del w:id="9430" w:author="danupraset@gmail.com" w:date="2025-09-23T14:22:00Z"/>
        </w:rPr>
        <w:pPrChange w:id="9431" w:author="danupraset@gmail.com" w:date="2025-09-23T14:21:00Z">
          <w:pPr>
            <w:pStyle w:val="Heading2"/>
          </w:pPr>
        </w:pPrChange>
      </w:pPr>
      <w:ins w:id="9432" w:author="danupraset@gmail.com" w:date="2025-09-23T14:22:00Z">
        <w:del w:id="9433" w:author="Rafif" w:date="2025-11-11T20:39:00Z">
          <w:r w:rsidDel="00701A96">
            <w:rPr>
              <w:noProof/>
              <w:lang w:val="en-SG" w:eastAsia="en-SG"/>
              <w14:ligatures w14:val="standardContextual"/>
              <w:rPrChange w:id="9434" w:author="Unknown">
                <w:rPr>
                  <w:noProof/>
                  <w:lang w:val="en-SG" w:eastAsia="en-SG"/>
                </w:rPr>
              </w:rPrChange>
            </w:rPr>
            <w:drawing>
              <wp:inline distT="0" distB="0" distL="0" distR="0" wp14:anchorId="0232E279" wp14:editId="24C66C5C">
                <wp:extent cx="5943600" cy="1779270"/>
                <wp:effectExtent l="0" t="0" r="0" b="0"/>
                <wp:docPr id="20168925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92574" name="Picture 201689257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779270"/>
                        </a:xfrm>
                        <a:prstGeom prst="rect">
                          <a:avLst/>
                        </a:prstGeom>
                      </pic:spPr>
                    </pic:pic>
                  </a:graphicData>
                </a:graphic>
              </wp:inline>
            </w:drawing>
          </w:r>
        </w:del>
      </w:ins>
    </w:p>
    <w:p w14:paraId="5C6FF70F" w14:textId="36800DD2" w:rsidR="00644935" w:rsidRDefault="00644935" w:rsidP="00644935">
      <w:pPr>
        <w:rPr>
          <w:ins w:id="9435" w:author="Rafif" w:date="2025-11-11T20:39:00Z"/>
        </w:rPr>
      </w:pPr>
      <w:del w:id="9436" w:author="danupraset@gmail.com" w:date="2025-09-23T14:22:00Z">
        <w:r w:rsidDel="00FB751F">
          <w:rPr>
            <w:noProof/>
            <w:lang w:val="en-SG" w:eastAsia="en-SG"/>
          </w:rPr>
          <w:drawing>
            <wp:inline distT="0" distB="0" distL="0" distR="0" wp14:anchorId="5E4380F8" wp14:editId="699F14DE">
              <wp:extent cx="5943600" cy="1566545"/>
              <wp:effectExtent l="0" t="0" r="0" b="0"/>
              <wp:docPr id="20327218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566545"/>
                      </a:xfrm>
                      <a:prstGeom prst="rect">
                        <a:avLst/>
                      </a:prstGeom>
                      <a:noFill/>
                      <a:ln>
                        <a:noFill/>
                      </a:ln>
                    </pic:spPr>
                  </pic:pic>
                </a:graphicData>
              </a:graphic>
            </wp:inline>
          </w:drawing>
        </w:r>
      </w:del>
    </w:p>
    <w:p w14:paraId="2FEB3A19" w14:textId="2533F34B" w:rsidR="00701A96" w:rsidRDefault="00701A96" w:rsidP="00644935">
      <w:ins w:id="9437" w:author="Rafif" w:date="2025-11-11T20:39:00Z">
        <w:r>
          <w:rPr>
            <w:noProof/>
            <w:lang w:val="en-SG" w:eastAsia="en-SG"/>
          </w:rPr>
          <w:drawing>
            <wp:inline distT="0" distB="0" distL="0" distR="0" wp14:anchorId="66B5A1CF" wp14:editId="347D3839">
              <wp:extent cx="5943600" cy="1780540"/>
              <wp:effectExtent l="0" t="0" r="0" b="0"/>
              <wp:docPr id="5883487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ins>
    </w:p>
    <w:p w14:paraId="349A3B4B" w14:textId="77777777" w:rsidR="00644935" w:rsidRDefault="00644935" w:rsidP="00644935">
      <w:pPr>
        <w:rPr>
          <w:rFonts w:ascii="Arial" w:hAnsi="Arial" w:cs="Arial"/>
          <w:sz w:val="20"/>
          <w:szCs w:val="20"/>
        </w:rPr>
      </w:pPr>
      <w:r w:rsidRPr="00B32071">
        <w:rPr>
          <w:rFonts w:ascii="Arial" w:hAnsi="Arial" w:cs="Arial"/>
          <w:sz w:val="20"/>
          <w:szCs w:val="20"/>
        </w:rPr>
        <w:lastRenderedPageBreak/>
        <w:t>NOTE: Due to page size limit, the full-sized image is appended.</w:t>
      </w:r>
    </w:p>
    <w:p w14:paraId="30D79E9F" w14:textId="01217901" w:rsidR="00644935" w:rsidRDefault="00C33061" w:rsidP="00644935">
      <w:pPr>
        <w:rPr>
          <w:ins w:id="9438" w:author="danupraset@gmail.com" w:date="2025-09-23T14:20:00Z"/>
        </w:rPr>
      </w:pPr>
      <w:ins w:id="9439" w:author="danupraset@gmail.com" w:date="2025-09-23T14:23:00Z">
        <w:del w:id="9440" w:author="Rafif" w:date="2025-11-11T20:39:00Z">
          <w:r w:rsidDel="00701A96">
            <w:object w:dxaOrig="1041" w:dyaOrig="674" w14:anchorId="1D69BEED">
              <v:shape id="_x0000_i1043" type="#_x0000_t75" style="width:51.75pt;height:34.5pt" o:ole="">
                <v:imagedata r:id="rId77" o:title=""/>
              </v:shape>
              <o:OLEObject Type="Embed" ProgID="Package" ShapeID="_x0000_i1043" DrawAspect="Icon" ObjectID="_1827413446" r:id="rId78"/>
            </w:object>
          </w:r>
        </w:del>
      </w:ins>
      <w:del w:id="9441" w:author="danupraset@gmail.com" w:date="2025-09-23T14:22:00Z">
        <w:r w:rsidR="00750175" w:rsidDel="00FB751F">
          <w:object w:dxaOrig="1287" w:dyaOrig="837" w14:anchorId="35E0674B">
            <v:shape id="_x0000_i1044" type="#_x0000_t75" style="width:62.25pt;height:42pt" o:ole="">
              <v:imagedata r:id="rId79" o:title=""/>
            </v:shape>
            <o:OLEObject Type="Embed" ProgID="Package" ShapeID="_x0000_i1044" DrawAspect="Icon" ObjectID="_1827413447" r:id="rId80"/>
          </w:object>
        </w:r>
      </w:del>
      <w:ins w:id="9442" w:author="Rafif" w:date="2025-11-11T20:40:00Z">
        <w:r w:rsidR="00701A96">
          <w:object w:dxaOrig="1520" w:dyaOrig="987" w14:anchorId="7C2BDDAC">
            <v:shape id="_x0000_i1045" type="#_x0000_t75" style="width:76.5pt;height:49.5pt" o:ole="">
              <v:imagedata r:id="rId81" o:title=""/>
            </v:shape>
            <o:OLEObject Type="Embed" ProgID="Package" ShapeID="_x0000_i1045" DrawAspect="Icon" ObjectID="_1827413448" r:id="rId82"/>
          </w:object>
        </w:r>
      </w:ins>
    </w:p>
    <w:tbl>
      <w:tblPr>
        <w:tblStyle w:val="TableGrid"/>
        <w:tblW w:w="0" w:type="auto"/>
        <w:tblLook w:val="04A0" w:firstRow="1" w:lastRow="0" w:firstColumn="1" w:lastColumn="0" w:noHBand="0" w:noVBand="1"/>
      </w:tblPr>
      <w:tblGrid>
        <w:gridCol w:w="3192"/>
        <w:gridCol w:w="1742"/>
        <w:gridCol w:w="4416"/>
        <w:tblGridChange w:id="9443">
          <w:tblGrid>
            <w:gridCol w:w="2977"/>
            <w:gridCol w:w="215"/>
            <w:gridCol w:w="1396"/>
            <w:gridCol w:w="346"/>
            <w:gridCol w:w="4416"/>
            <w:gridCol w:w="10"/>
          </w:tblGrid>
        </w:tblGridChange>
      </w:tblGrid>
      <w:tr w:rsidR="00866F7F" w:rsidRPr="00866F7F" w14:paraId="5F73EFC8" w14:textId="77777777" w:rsidTr="00866F7F">
        <w:trPr>
          <w:ins w:id="9444" w:author="danupraset@gmail.com" w:date="2025-09-23T14:20:00Z"/>
        </w:trPr>
        <w:tc>
          <w:tcPr>
            <w:tcW w:w="0" w:type="auto"/>
            <w:shd w:val="clear" w:color="auto" w:fill="F2F2F2" w:themeFill="background1" w:themeFillShade="F2"/>
            <w:hideMark/>
          </w:tcPr>
          <w:p w14:paraId="2FB19093" w14:textId="77777777" w:rsidR="00866F7F" w:rsidRPr="00866F7F" w:rsidRDefault="00866F7F">
            <w:pPr>
              <w:jc w:val="center"/>
              <w:rPr>
                <w:ins w:id="9445" w:author="danupraset@gmail.com" w:date="2025-09-23T14:20:00Z"/>
                <w:rFonts w:ascii="Arial" w:hAnsi="Arial" w:cs="Arial"/>
                <w:b/>
                <w:bCs/>
                <w:szCs w:val="20"/>
                <w:lang w:val="en-US"/>
                <w:rPrChange w:id="9446" w:author="danupraset@gmail.com" w:date="2025-09-23T14:21:00Z">
                  <w:rPr>
                    <w:ins w:id="9447" w:author="danupraset@gmail.com" w:date="2025-09-23T14:20:00Z"/>
                    <w:b/>
                    <w:bCs/>
                    <w:lang w:val="en-US"/>
                  </w:rPr>
                </w:rPrChange>
              </w:rPr>
              <w:pPrChange w:id="9448" w:author="danupraset@gmail.com" w:date="2025-09-23T14:21:00Z">
                <w:pPr/>
              </w:pPrChange>
            </w:pPr>
            <w:ins w:id="9449" w:author="danupraset@gmail.com" w:date="2025-09-23T14:20:00Z">
              <w:r w:rsidRPr="00866F7F">
                <w:rPr>
                  <w:rFonts w:ascii="Arial" w:hAnsi="Arial" w:cs="Arial"/>
                  <w:b/>
                  <w:bCs/>
                  <w:szCs w:val="20"/>
                  <w:lang w:val="en-US"/>
                  <w:rPrChange w:id="9450" w:author="danupraset@gmail.com" w:date="2025-09-23T14:21:00Z">
                    <w:rPr>
                      <w:b/>
                      <w:bCs/>
                      <w:lang w:val="en-US"/>
                    </w:rPr>
                  </w:rPrChange>
                </w:rPr>
                <w:t>Step</w:t>
              </w:r>
            </w:ins>
          </w:p>
        </w:tc>
        <w:tc>
          <w:tcPr>
            <w:tcW w:w="0" w:type="auto"/>
            <w:shd w:val="clear" w:color="auto" w:fill="F2F2F2" w:themeFill="background1" w:themeFillShade="F2"/>
            <w:hideMark/>
          </w:tcPr>
          <w:p w14:paraId="4A04282D" w14:textId="77777777" w:rsidR="00866F7F" w:rsidRPr="00866F7F" w:rsidRDefault="00866F7F">
            <w:pPr>
              <w:jc w:val="center"/>
              <w:rPr>
                <w:ins w:id="9451" w:author="danupraset@gmail.com" w:date="2025-09-23T14:20:00Z"/>
                <w:rFonts w:ascii="Arial" w:hAnsi="Arial" w:cs="Arial"/>
                <w:b/>
                <w:bCs/>
                <w:szCs w:val="20"/>
                <w:lang w:val="en-US"/>
                <w:rPrChange w:id="9452" w:author="danupraset@gmail.com" w:date="2025-09-23T14:21:00Z">
                  <w:rPr>
                    <w:ins w:id="9453" w:author="danupraset@gmail.com" w:date="2025-09-23T14:20:00Z"/>
                    <w:b/>
                    <w:bCs/>
                    <w:lang w:val="en-US"/>
                  </w:rPr>
                </w:rPrChange>
              </w:rPr>
              <w:pPrChange w:id="9454" w:author="danupraset@gmail.com" w:date="2025-09-23T14:21:00Z">
                <w:pPr/>
              </w:pPrChange>
            </w:pPr>
            <w:ins w:id="9455" w:author="danupraset@gmail.com" w:date="2025-09-23T14:20:00Z">
              <w:r w:rsidRPr="00866F7F">
                <w:rPr>
                  <w:rFonts w:ascii="Arial" w:hAnsi="Arial" w:cs="Arial"/>
                  <w:b/>
                  <w:bCs/>
                  <w:szCs w:val="20"/>
                  <w:lang w:val="en-US"/>
                  <w:rPrChange w:id="9456" w:author="danupraset@gmail.com" w:date="2025-09-23T14:21:00Z">
                    <w:rPr>
                      <w:b/>
                      <w:bCs/>
                      <w:lang w:val="en-US"/>
                    </w:rPr>
                  </w:rPrChange>
                </w:rPr>
                <w:t>Definition</w:t>
              </w:r>
            </w:ins>
          </w:p>
        </w:tc>
        <w:tc>
          <w:tcPr>
            <w:tcW w:w="0" w:type="auto"/>
            <w:shd w:val="clear" w:color="auto" w:fill="F2F2F2" w:themeFill="background1" w:themeFillShade="F2"/>
            <w:hideMark/>
          </w:tcPr>
          <w:p w14:paraId="1C8618D9" w14:textId="77777777" w:rsidR="00866F7F" w:rsidRPr="00866F7F" w:rsidRDefault="00866F7F">
            <w:pPr>
              <w:jc w:val="center"/>
              <w:rPr>
                <w:ins w:id="9457" w:author="danupraset@gmail.com" w:date="2025-09-23T14:20:00Z"/>
                <w:rFonts w:ascii="Arial" w:hAnsi="Arial" w:cs="Arial"/>
                <w:b/>
                <w:bCs/>
                <w:szCs w:val="20"/>
                <w:lang w:val="en-US"/>
                <w:rPrChange w:id="9458" w:author="danupraset@gmail.com" w:date="2025-09-23T14:21:00Z">
                  <w:rPr>
                    <w:ins w:id="9459" w:author="danupraset@gmail.com" w:date="2025-09-23T14:20:00Z"/>
                    <w:b/>
                    <w:bCs/>
                    <w:lang w:val="en-US"/>
                  </w:rPr>
                </w:rPrChange>
              </w:rPr>
              <w:pPrChange w:id="9460" w:author="danupraset@gmail.com" w:date="2025-09-23T14:21:00Z">
                <w:pPr/>
              </w:pPrChange>
            </w:pPr>
            <w:ins w:id="9461" w:author="danupraset@gmail.com" w:date="2025-09-23T14:20:00Z">
              <w:r w:rsidRPr="00866F7F">
                <w:rPr>
                  <w:rFonts w:ascii="Arial" w:hAnsi="Arial" w:cs="Arial"/>
                  <w:b/>
                  <w:bCs/>
                  <w:szCs w:val="20"/>
                  <w:lang w:val="en-US"/>
                  <w:rPrChange w:id="9462" w:author="danupraset@gmail.com" w:date="2025-09-23T14:21:00Z">
                    <w:rPr>
                      <w:b/>
                      <w:bCs/>
                      <w:lang w:val="en-US"/>
                    </w:rPr>
                  </w:rPrChange>
                </w:rPr>
                <w:t>Brief Description</w:t>
              </w:r>
            </w:ins>
          </w:p>
        </w:tc>
      </w:tr>
      <w:tr w:rsidR="00866F7F" w:rsidRPr="00866F7F" w14:paraId="1EAB245B" w14:textId="77777777" w:rsidTr="00866F7F">
        <w:tblPrEx>
          <w:tblW w:w="0" w:type="auto"/>
          <w:tblPrExChange w:id="9463" w:author="danupraset@gmail.com" w:date="2025-09-23T14:21:00Z">
            <w:tblPrEx>
              <w:tblW w:w="0" w:type="auto"/>
              <w:tblCellSpacing w:w="15" w:type="dxa"/>
              <w:tblCellMar>
                <w:top w:w="15" w:type="dxa"/>
                <w:left w:w="15" w:type="dxa"/>
                <w:bottom w:w="15" w:type="dxa"/>
                <w:right w:w="15" w:type="dxa"/>
              </w:tblCellMar>
            </w:tblPrEx>
          </w:tblPrExChange>
        </w:tblPrEx>
        <w:trPr>
          <w:ins w:id="9464" w:author="danupraset@gmail.com" w:date="2025-09-23T14:20:00Z"/>
          <w:trPrChange w:id="9465" w:author="danupraset@gmail.com" w:date="2025-09-23T14:21:00Z">
            <w:trPr>
              <w:tblCellSpacing w:w="15" w:type="dxa"/>
            </w:trPr>
          </w:trPrChange>
        </w:trPr>
        <w:tc>
          <w:tcPr>
            <w:tcW w:w="0" w:type="auto"/>
            <w:hideMark/>
            <w:tcPrChange w:id="9466" w:author="danupraset@gmail.com" w:date="2025-09-23T14:21:00Z">
              <w:tcPr>
                <w:tcW w:w="0" w:type="auto"/>
                <w:vAlign w:val="center"/>
                <w:hideMark/>
              </w:tcPr>
            </w:tcPrChange>
          </w:tcPr>
          <w:p w14:paraId="7DC2B946" w14:textId="77777777" w:rsidR="00866F7F" w:rsidRPr="00866F7F" w:rsidRDefault="00866F7F" w:rsidP="00866F7F">
            <w:pPr>
              <w:rPr>
                <w:ins w:id="9467" w:author="danupraset@gmail.com" w:date="2025-09-23T14:20:00Z"/>
                <w:rFonts w:ascii="Arial" w:hAnsi="Arial" w:cs="Arial"/>
                <w:szCs w:val="20"/>
                <w:lang w:val="en-US"/>
                <w:rPrChange w:id="9468" w:author="danupraset@gmail.com" w:date="2025-09-23T14:21:00Z">
                  <w:rPr>
                    <w:ins w:id="9469" w:author="danupraset@gmail.com" w:date="2025-09-23T14:20:00Z"/>
                    <w:lang w:val="en-US"/>
                  </w:rPr>
                </w:rPrChange>
              </w:rPr>
            </w:pPr>
            <w:ins w:id="9470" w:author="danupraset@gmail.com" w:date="2025-09-23T14:20:00Z">
              <w:r w:rsidRPr="00866F7F">
                <w:rPr>
                  <w:rFonts w:ascii="Arial" w:hAnsi="Arial" w:cs="Arial"/>
                  <w:szCs w:val="20"/>
                  <w:lang w:val="en-US"/>
                  <w:rPrChange w:id="9471" w:author="danupraset@gmail.com" w:date="2025-09-23T14:21:00Z">
                    <w:rPr>
                      <w:lang w:val="en-US"/>
                    </w:rPr>
                  </w:rPrChange>
                </w:rPr>
                <w:t>Cron Pull Internet Start</w:t>
              </w:r>
            </w:ins>
          </w:p>
        </w:tc>
        <w:tc>
          <w:tcPr>
            <w:tcW w:w="0" w:type="auto"/>
            <w:hideMark/>
            <w:tcPrChange w:id="9472" w:author="danupraset@gmail.com" w:date="2025-09-23T14:21:00Z">
              <w:tcPr>
                <w:tcW w:w="0" w:type="auto"/>
                <w:gridSpan w:val="2"/>
                <w:vAlign w:val="center"/>
                <w:hideMark/>
              </w:tcPr>
            </w:tcPrChange>
          </w:tcPr>
          <w:p w14:paraId="324AA8AB" w14:textId="77777777" w:rsidR="00866F7F" w:rsidRPr="00866F7F" w:rsidRDefault="00866F7F" w:rsidP="00866F7F">
            <w:pPr>
              <w:rPr>
                <w:ins w:id="9473" w:author="danupraset@gmail.com" w:date="2025-09-23T14:20:00Z"/>
                <w:rFonts w:ascii="Arial" w:hAnsi="Arial" w:cs="Arial"/>
                <w:szCs w:val="20"/>
                <w:lang w:val="en-US"/>
                <w:rPrChange w:id="9474" w:author="danupraset@gmail.com" w:date="2025-09-23T14:21:00Z">
                  <w:rPr>
                    <w:ins w:id="9475" w:author="danupraset@gmail.com" w:date="2025-09-23T14:20:00Z"/>
                    <w:lang w:val="en-US"/>
                  </w:rPr>
                </w:rPrChange>
              </w:rPr>
            </w:pPr>
            <w:ins w:id="9476" w:author="danupraset@gmail.com" w:date="2025-09-23T14:20:00Z">
              <w:r w:rsidRPr="00866F7F">
                <w:rPr>
                  <w:rFonts w:ascii="Arial" w:hAnsi="Arial" w:cs="Arial"/>
                  <w:szCs w:val="20"/>
                  <w:lang w:val="en-US"/>
                  <w:rPrChange w:id="9477" w:author="danupraset@gmail.com" w:date="2025-09-23T14:21:00Z">
                    <w:rPr>
                      <w:lang w:val="en-US"/>
                    </w:rPr>
                  </w:rPrChange>
                </w:rPr>
                <w:t>Process initiation</w:t>
              </w:r>
            </w:ins>
          </w:p>
        </w:tc>
        <w:tc>
          <w:tcPr>
            <w:tcW w:w="0" w:type="auto"/>
            <w:hideMark/>
            <w:tcPrChange w:id="9478" w:author="danupraset@gmail.com" w:date="2025-09-23T14:21:00Z">
              <w:tcPr>
                <w:tcW w:w="0" w:type="auto"/>
                <w:gridSpan w:val="3"/>
                <w:vAlign w:val="center"/>
                <w:hideMark/>
              </w:tcPr>
            </w:tcPrChange>
          </w:tcPr>
          <w:p w14:paraId="753573DF" w14:textId="77777777" w:rsidR="00866F7F" w:rsidRPr="00866F7F" w:rsidRDefault="00866F7F" w:rsidP="00866F7F">
            <w:pPr>
              <w:rPr>
                <w:ins w:id="9479" w:author="danupraset@gmail.com" w:date="2025-09-23T14:20:00Z"/>
                <w:rFonts w:ascii="Arial" w:hAnsi="Arial" w:cs="Arial"/>
                <w:szCs w:val="20"/>
                <w:lang w:val="en-US"/>
                <w:rPrChange w:id="9480" w:author="danupraset@gmail.com" w:date="2025-09-23T14:21:00Z">
                  <w:rPr>
                    <w:ins w:id="9481" w:author="danupraset@gmail.com" w:date="2025-09-23T14:20:00Z"/>
                    <w:lang w:val="en-US"/>
                  </w:rPr>
                </w:rPrChange>
              </w:rPr>
            </w:pPr>
            <w:ins w:id="9482" w:author="danupraset@gmail.com" w:date="2025-09-23T14:20:00Z">
              <w:r w:rsidRPr="00866F7F">
                <w:rPr>
                  <w:rFonts w:ascii="Arial" w:hAnsi="Arial" w:cs="Arial"/>
                  <w:szCs w:val="20"/>
                  <w:lang w:val="en-US"/>
                  <w:rPrChange w:id="9483" w:author="danupraset@gmail.com" w:date="2025-09-23T14:21:00Z">
                    <w:rPr>
                      <w:lang w:val="en-US"/>
                    </w:rPr>
                  </w:rPrChange>
                </w:rPr>
                <w:t xml:space="preserve">The </w:t>
              </w:r>
              <w:proofErr w:type="spellStart"/>
              <w:r w:rsidRPr="00866F7F">
                <w:rPr>
                  <w:rFonts w:ascii="Arial" w:hAnsi="Arial" w:cs="Arial"/>
                  <w:szCs w:val="20"/>
                  <w:lang w:val="en-US"/>
                  <w:rPrChange w:id="9484" w:author="danupraset@gmail.com" w:date="2025-09-23T14:21:00Z">
                    <w:rPr>
                      <w:lang w:val="en-US"/>
                    </w:rPr>
                  </w:rPrChange>
                </w:rPr>
                <w:t>cron</w:t>
              </w:r>
              <w:proofErr w:type="spellEnd"/>
              <w:r w:rsidRPr="00866F7F">
                <w:rPr>
                  <w:rFonts w:ascii="Arial" w:hAnsi="Arial" w:cs="Arial"/>
                  <w:szCs w:val="20"/>
                  <w:lang w:val="en-US"/>
                  <w:rPrChange w:id="9485" w:author="danupraset@gmail.com" w:date="2025-09-23T14:21:00Z">
                    <w:rPr>
                      <w:lang w:val="en-US"/>
                    </w:rPr>
                  </w:rPrChange>
                </w:rPr>
                <w:t xml:space="preserve"> job is triggered every 5 minutes to start pulling updates from the internet.</w:t>
              </w:r>
            </w:ins>
          </w:p>
        </w:tc>
      </w:tr>
      <w:tr w:rsidR="00866F7F" w:rsidRPr="00866F7F" w14:paraId="52096BBE" w14:textId="77777777" w:rsidTr="00866F7F">
        <w:tblPrEx>
          <w:tblW w:w="0" w:type="auto"/>
          <w:tblPrExChange w:id="9486" w:author="danupraset@gmail.com" w:date="2025-09-23T14:21:00Z">
            <w:tblPrEx>
              <w:tblW w:w="0" w:type="auto"/>
              <w:tblCellSpacing w:w="15" w:type="dxa"/>
              <w:tblCellMar>
                <w:top w:w="15" w:type="dxa"/>
                <w:left w:w="15" w:type="dxa"/>
                <w:bottom w:w="15" w:type="dxa"/>
                <w:right w:w="15" w:type="dxa"/>
              </w:tblCellMar>
            </w:tblPrEx>
          </w:tblPrExChange>
        </w:tblPrEx>
        <w:trPr>
          <w:ins w:id="9487" w:author="danupraset@gmail.com" w:date="2025-09-23T14:20:00Z"/>
          <w:trPrChange w:id="9488" w:author="danupraset@gmail.com" w:date="2025-09-23T14:21:00Z">
            <w:trPr>
              <w:tblCellSpacing w:w="15" w:type="dxa"/>
            </w:trPr>
          </w:trPrChange>
        </w:trPr>
        <w:tc>
          <w:tcPr>
            <w:tcW w:w="0" w:type="auto"/>
            <w:hideMark/>
            <w:tcPrChange w:id="9489" w:author="danupraset@gmail.com" w:date="2025-09-23T14:21:00Z">
              <w:tcPr>
                <w:tcW w:w="0" w:type="auto"/>
                <w:vAlign w:val="center"/>
                <w:hideMark/>
              </w:tcPr>
            </w:tcPrChange>
          </w:tcPr>
          <w:p w14:paraId="269E71BB" w14:textId="77777777" w:rsidR="00866F7F" w:rsidRPr="00866F7F" w:rsidRDefault="00866F7F" w:rsidP="00866F7F">
            <w:pPr>
              <w:rPr>
                <w:ins w:id="9490" w:author="danupraset@gmail.com" w:date="2025-09-23T14:20:00Z"/>
                <w:rFonts w:ascii="Arial" w:hAnsi="Arial" w:cs="Arial"/>
                <w:szCs w:val="20"/>
                <w:lang w:val="en-US"/>
                <w:rPrChange w:id="9491" w:author="danupraset@gmail.com" w:date="2025-09-23T14:21:00Z">
                  <w:rPr>
                    <w:ins w:id="9492" w:author="danupraset@gmail.com" w:date="2025-09-23T14:20:00Z"/>
                    <w:lang w:val="en-US"/>
                  </w:rPr>
                </w:rPrChange>
              </w:rPr>
            </w:pPr>
            <w:ins w:id="9493" w:author="danupraset@gmail.com" w:date="2025-09-23T14:20:00Z">
              <w:r w:rsidRPr="00866F7F">
                <w:rPr>
                  <w:rFonts w:ascii="Arial" w:hAnsi="Arial" w:cs="Arial"/>
                  <w:szCs w:val="20"/>
                  <w:lang w:val="en-US"/>
                  <w:rPrChange w:id="9494" w:author="danupraset@gmail.com" w:date="2025-09-23T14:21:00Z">
                    <w:rPr>
                      <w:lang w:val="en-US"/>
                    </w:rPr>
                  </w:rPrChange>
                </w:rPr>
                <w:t xml:space="preserve">Retrieve internet table </w:t>
              </w:r>
              <w:proofErr w:type="spellStart"/>
              <w:r w:rsidRPr="00866F7F">
                <w:rPr>
                  <w:rFonts w:ascii="Arial" w:hAnsi="Arial" w:cs="Arial"/>
                  <w:szCs w:val="20"/>
                  <w:lang w:val="en-US"/>
                  <w:rPrChange w:id="9495" w:author="danupraset@gmail.com" w:date="2025-09-23T14:21:00Z">
                    <w:rPr>
                      <w:lang w:val="en-US"/>
                    </w:rPr>
                  </w:rPrChange>
                </w:rPr>
                <w:t>eocms_web_txn_detail</w:t>
              </w:r>
              <w:proofErr w:type="spellEnd"/>
            </w:ins>
          </w:p>
        </w:tc>
        <w:tc>
          <w:tcPr>
            <w:tcW w:w="0" w:type="auto"/>
            <w:hideMark/>
            <w:tcPrChange w:id="9496" w:author="danupraset@gmail.com" w:date="2025-09-23T14:21:00Z">
              <w:tcPr>
                <w:tcW w:w="0" w:type="auto"/>
                <w:gridSpan w:val="2"/>
                <w:vAlign w:val="center"/>
                <w:hideMark/>
              </w:tcPr>
            </w:tcPrChange>
          </w:tcPr>
          <w:p w14:paraId="277DCF07" w14:textId="77777777" w:rsidR="00866F7F" w:rsidRPr="00866F7F" w:rsidRDefault="00866F7F" w:rsidP="00866F7F">
            <w:pPr>
              <w:rPr>
                <w:ins w:id="9497" w:author="danupraset@gmail.com" w:date="2025-09-23T14:20:00Z"/>
                <w:rFonts w:ascii="Arial" w:hAnsi="Arial" w:cs="Arial"/>
                <w:szCs w:val="20"/>
                <w:lang w:val="en-US"/>
                <w:rPrChange w:id="9498" w:author="danupraset@gmail.com" w:date="2025-09-23T14:21:00Z">
                  <w:rPr>
                    <w:ins w:id="9499" w:author="danupraset@gmail.com" w:date="2025-09-23T14:20:00Z"/>
                    <w:lang w:val="en-US"/>
                  </w:rPr>
                </w:rPrChange>
              </w:rPr>
            </w:pPr>
            <w:ins w:id="9500" w:author="danupraset@gmail.com" w:date="2025-09-23T14:20:00Z">
              <w:r w:rsidRPr="00866F7F">
                <w:rPr>
                  <w:rFonts w:ascii="Arial" w:hAnsi="Arial" w:cs="Arial"/>
                  <w:szCs w:val="20"/>
                  <w:lang w:val="en-US"/>
                  <w:rPrChange w:id="9501" w:author="danupraset@gmail.com" w:date="2025-09-23T14:21:00Z">
                    <w:rPr>
                      <w:lang w:val="en-US"/>
                    </w:rPr>
                  </w:rPrChange>
                </w:rPr>
                <w:t>Data retrieval</w:t>
              </w:r>
            </w:ins>
          </w:p>
        </w:tc>
        <w:tc>
          <w:tcPr>
            <w:tcW w:w="0" w:type="auto"/>
            <w:hideMark/>
            <w:tcPrChange w:id="9502" w:author="danupraset@gmail.com" w:date="2025-09-23T14:21:00Z">
              <w:tcPr>
                <w:tcW w:w="0" w:type="auto"/>
                <w:gridSpan w:val="3"/>
                <w:vAlign w:val="center"/>
                <w:hideMark/>
              </w:tcPr>
            </w:tcPrChange>
          </w:tcPr>
          <w:p w14:paraId="207C0CF2" w14:textId="77777777" w:rsidR="00866F7F" w:rsidRPr="00866F7F" w:rsidRDefault="00866F7F" w:rsidP="00866F7F">
            <w:pPr>
              <w:rPr>
                <w:ins w:id="9503" w:author="danupraset@gmail.com" w:date="2025-09-23T14:20:00Z"/>
                <w:rFonts w:ascii="Arial" w:hAnsi="Arial" w:cs="Arial"/>
                <w:szCs w:val="20"/>
                <w:lang w:val="en-US"/>
                <w:rPrChange w:id="9504" w:author="danupraset@gmail.com" w:date="2025-09-23T14:21:00Z">
                  <w:rPr>
                    <w:ins w:id="9505" w:author="danupraset@gmail.com" w:date="2025-09-23T14:20:00Z"/>
                    <w:lang w:val="en-US"/>
                  </w:rPr>
                </w:rPrChange>
              </w:rPr>
            </w:pPr>
            <w:ins w:id="9506" w:author="danupraset@gmail.com" w:date="2025-09-23T14:20:00Z">
              <w:r w:rsidRPr="00866F7F">
                <w:rPr>
                  <w:rFonts w:ascii="Arial" w:hAnsi="Arial" w:cs="Arial"/>
                  <w:szCs w:val="20"/>
                  <w:lang w:val="en-US"/>
                  <w:rPrChange w:id="9507" w:author="danupraset@gmail.com" w:date="2025-09-23T14:21:00Z">
                    <w:rPr>
                      <w:lang w:val="en-US"/>
                    </w:rPr>
                  </w:rPrChange>
                </w:rPr>
                <w:t xml:space="preserve">The system queries the internet table for records where </w:t>
              </w:r>
              <w:proofErr w:type="spellStart"/>
              <w:r w:rsidRPr="00866F7F">
                <w:rPr>
                  <w:rFonts w:ascii="Arial" w:hAnsi="Arial" w:cs="Arial"/>
                  <w:szCs w:val="20"/>
                  <w:lang w:val="en-US"/>
                  <w:rPrChange w:id="9508" w:author="danupraset@gmail.com" w:date="2025-09-23T14:21:00Z">
                    <w:rPr>
                      <w:lang w:val="en-US"/>
                    </w:rPr>
                  </w:rPrChange>
                </w:rPr>
                <w:t>is_sync</w:t>
              </w:r>
              <w:proofErr w:type="spellEnd"/>
              <w:r w:rsidRPr="00866F7F">
                <w:rPr>
                  <w:rFonts w:ascii="Arial" w:hAnsi="Arial" w:cs="Arial"/>
                  <w:szCs w:val="20"/>
                  <w:lang w:val="en-US"/>
                  <w:rPrChange w:id="9509" w:author="danupraset@gmail.com" w:date="2025-09-23T14:21:00Z">
                    <w:rPr>
                      <w:lang w:val="en-US"/>
                    </w:rPr>
                  </w:rPrChange>
                </w:rPr>
                <w:t xml:space="preserve"> = false and status = S.</w:t>
              </w:r>
            </w:ins>
          </w:p>
        </w:tc>
      </w:tr>
      <w:tr w:rsidR="00866F7F" w:rsidRPr="00866F7F" w14:paraId="43300A43" w14:textId="77777777" w:rsidTr="00866F7F">
        <w:tblPrEx>
          <w:tblW w:w="0" w:type="auto"/>
          <w:tblPrExChange w:id="9510" w:author="danupraset@gmail.com" w:date="2025-09-23T14:21:00Z">
            <w:tblPrEx>
              <w:tblW w:w="0" w:type="auto"/>
              <w:tblCellSpacing w:w="15" w:type="dxa"/>
              <w:tblCellMar>
                <w:top w:w="15" w:type="dxa"/>
                <w:left w:w="15" w:type="dxa"/>
                <w:bottom w:w="15" w:type="dxa"/>
                <w:right w:w="15" w:type="dxa"/>
              </w:tblCellMar>
            </w:tblPrEx>
          </w:tblPrExChange>
        </w:tblPrEx>
        <w:trPr>
          <w:ins w:id="9511" w:author="danupraset@gmail.com" w:date="2025-09-23T14:20:00Z"/>
          <w:trPrChange w:id="9512" w:author="danupraset@gmail.com" w:date="2025-09-23T14:21:00Z">
            <w:trPr>
              <w:tblCellSpacing w:w="15" w:type="dxa"/>
            </w:trPr>
          </w:trPrChange>
        </w:trPr>
        <w:tc>
          <w:tcPr>
            <w:tcW w:w="0" w:type="auto"/>
            <w:hideMark/>
            <w:tcPrChange w:id="9513" w:author="danupraset@gmail.com" w:date="2025-09-23T14:21:00Z">
              <w:tcPr>
                <w:tcW w:w="0" w:type="auto"/>
                <w:vAlign w:val="center"/>
                <w:hideMark/>
              </w:tcPr>
            </w:tcPrChange>
          </w:tcPr>
          <w:p w14:paraId="4E772AF8" w14:textId="77777777" w:rsidR="00866F7F" w:rsidRPr="00866F7F" w:rsidRDefault="00866F7F" w:rsidP="00866F7F">
            <w:pPr>
              <w:rPr>
                <w:ins w:id="9514" w:author="danupraset@gmail.com" w:date="2025-09-23T14:20:00Z"/>
                <w:rFonts w:ascii="Arial" w:hAnsi="Arial" w:cs="Arial"/>
                <w:szCs w:val="20"/>
                <w:lang w:val="en-US"/>
                <w:rPrChange w:id="9515" w:author="danupraset@gmail.com" w:date="2025-09-23T14:21:00Z">
                  <w:rPr>
                    <w:ins w:id="9516" w:author="danupraset@gmail.com" w:date="2025-09-23T14:20:00Z"/>
                    <w:lang w:val="en-US"/>
                  </w:rPr>
                </w:rPrChange>
              </w:rPr>
            </w:pPr>
            <w:ins w:id="9517" w:author="danupraset@gmail.com" w:date="2025-09-23T14:20:00Z">
              <w:r w:rsidRPr="00866F7F">
                <w:rPr>
                  <w:rFonts w:ascii="Arial" w:hAnsi="Arial" w:cs="Arial"/>
                  <w:szCs w:val="20"/>
                  <w:lang w:val="en-US"/>
                  <w:rPrChange w:id="9518" w:author="danupraset@gmail.com" w:date="2025-09-23T14:21:00Z">
                    <w:rPr>
                      <w:lang w:val="en-US"/>
                    </w:rPr>
                  </w:rPrChange>
                </w:rPr>
                <w:t>Any record?</w:t>
              </w:r>
            </w:ins>
          </w:p>
        </w:tc>
        <w:tc>
          <w:tcPr>
            <w:tcW w:w="0" w:type="auto"/>
            <w:hideMark/>
            <w:tcPrChange w:id="9519" w:author="danupraset@gmail.com" w:date="2025-09-23T14:21:00Z">
              <w:tcPr>
                <w:tcW w:w="0" w:type="auto"/>
                <w:gridSpan w:val="2"/>
                <w:vAlign w:val="center"/>
                <w:hideMark/>
              </w:tcPr>
            </w:tcPrChange>
          </w:tcPr>
          <w:p w14:paraId="4CB848DB" w14:textId="77777777" w:rsidR="00866F7F" w:rsidRPr="00866F7F" w:rsidRDefault="00866F7F" w:rsidP="00866F7F">
            <w:pPr>
              <w:rPr>
                <w:ins w:id="9520" w:author="danupraset@gmail.com" w:date="2025-09-23T14:20:00Z"/>
                <w:rFonts w:ascii="Arial" w:hAnsi="Arial" w:cs="Arial"/>
                <w:szCs w:val="20"/>
                <w:lang w:val="en-US"/>
                <w:rPrChange w:id="9521" w:author="danupraset@gmail.com" w:date="2025-09-23T14:21:00Z">
                  <w:rPr>
                    <w:ins w:id="9522" w:author="danupraset@gmail.com" w:date="2025-09-23T14:20:00Z"/>
                    <w:lang w:val="en-US"/>
                  </w:rPr>
                </w:rPrChange>
              </w:rPr>
            </w:pPr>
            <w:ins w:id="9523" w:author="danupraset@gmail.com" w:date="2025-09-23T14:20:00Z">
              <w:r w:rsidRPr="00866F7F">
                <w:rPr>
                  <w:rFonts w:ascii="Arial" w:hAnsi="Arial" w:cs="Arial"/>
                  <w:szCs w:val="20"/>
                  <w:lang w:val="en-US"/>
                  <w:rPrChange w:id="9524" w:author="danupraset@gmail.com" w:date="2025-09-23T14:21:00Z">
                    <w:rPr>
                      <w:lang w:val="en-US"/>
                    </w:rPr>
                  </w:rPrChange>
                </w:rPr>
                <w:t>Decision point</w:t>
              </w:r>
            </w:ins>
          </w:p>
        </w:tc>
        <w:tc>
          <w:tcPr>
            <w:tcW w:w="0" w:type="auto"/>
            <w:hideMark/>
            <w:tcPrChange w:id="9525" w:author="danupraset@gmail.com" w:date="2025-09-23T14:21:00Z">
              <w:tcPr>
                <w:tcW w:w="0" w:type="auto"/>
                <w:gridSpan w:val="3"/>
                <w:vAlign w:val="center"/>
                <w:hideMark/>
              </w:tcPr>
            </w:tcPrChange>
          </w:tcPr>
          <w:p w14:paraId="54CFCE74" w14:textId="77777777" w:rsidR="00866F7F" w:rsidRPr="00866F7F" w:rsidRDefault="00866F7F" w:rsidP="00866F7F">
            <w:pPr>
              <w:rPr>
                <w:ins w:id="9526" w:author="danupraset@gmail.com" w:date="2025-09-23T14:20:00Z"/>
                <w:rFonts w:ascii="Arial" w:hAnsi="Arial" w:cs="Arial"/>
                <w:szCs w:val="20"/>
                <w:lang w:val="en-US"/>
                <w:rPrChange w:id="9527" w:author="danupraset@gmail.com" w:date="2025-09-23T14:21:00Z">
                  <w:rPr>
                    <w:ins w:id="9528" w:author="danupraset@gmail.com" w:date="2025-09-23T14:20:00Z"/>
                    <w:lang w:val="en-US"/>
                  </w:rPr>
                </w:rPrChange>
              </w:rPr>
            </w:pPr>
            <w:ins w:id="9529" w:author="danupraset@gmail.com" w:date="2025-09-23T14:20:00Z">
              <w:r w:rsidRPr="00866F7F">
                <w:rPr>
                  <w:rFonts w:ascii="Arial" w:hAnsi="Arial" w:cs="Arial"/>
                  <w:szCs w:val="20"/>
                  <w:lang w:val="en-US"/>
                  <w:rPrChange w:id="9530" w:author="danupraset@gmail.com" w:date="2025-09-23T14:21:00Z">
                    <w:rPr>
                      <w:lang w:val="en-US"/>
                    </w:rPr>
                  </w:rPrChange>
                </w:rPr>
                <w:t>Checks if the query retrieved any records. If no records exist, log “no record” and end the process. If records exist, continue.</w:t>
              </w:r>
            </w:ins>
          </w:p>
        </w:tc>
      </w:tr>
      <w:tr w:rsidR="00866F7F" w:rsidRPr="00866F7F" w14:paraId="6BF8529B" w14:textId="77777777" w:rsidTr="00866F7F">
        <w:tblPrEx>
          <w:tblW w:w="0" w:type="auto"/>
          <w:tblPrExChange w:id="9531" w:author="danupraset@gmail.com" w:date="2025-09-23T14:21:00Z">
            <w:tblPrEx>
              <w:tblW w:w="0" w:type="auto"/>
              <w:tblCellSpacing w:w="15" w:type="dxa"/>
              <w:tblCellMar>
                <w:top w:w="15" w:type="dxa"/>
                <w:left w:w="15" w:type="dxa"/>
                <w:bottom w:w="15" w:type="dxa"/>
                <w:right w:w="15" w:type="dxa"/>
              </w:tblCellMar>
            </w:tblPrEx>
          </w:tblPrExChange>
        </w:tblPrEx>
        <w:trPr>
          <w:ins w:id="9532" w:author="danupraset@gmail.com" w:date="2025-09-23T14:20:00Z"/>
          <w:trPrChange w:id="9533" w:author="danupraset@gmail.com" w:date="2025-09-23T14:21:00Z">
            <w:trPr>
              <w:tblCellSpacing w:w="15" w:type="dxa"/>
            </w:trPr>
          </w:trPrChange>
        </w:trPr>
        <w:tc>
          <w:tcPr>
            <w:tcW w:w="0" w:type="auto"/>
            <w:hideMark/>
            <w:tcPrChange w:id="9534" w:author="danupraset@gmail.com" w:date="2025-09-23T14:21:00Z">
              <w:tcPr>
                <w:tcW w:w="0" w:type="auto"/>
                <w:vAlign w:val="center"/>
                <w:hideMark/>
              </w:tcPr>
            </w:tcPrChange>
          </w:tcPr>
          <w:p w14:paraId="2506892E" w14:textId="77777777" w:rsidR="00866F7F" w:rsidRPr="00866F7F" w:rsidRDefault="00866F7F" w:rsidP="00866F7F">
            <w:pPr>
              <w:rPr>
                <w:ins w:id="9535" w:author="danupraset@gmail.com" w:date="2025-09-23T14:20:00Z"/>
                <w:rFonts w:ascii="Arial" w:hAnsi="Arial" w:cs="Arial"/>
                <w:szCs w:val="20"/>
                <w:lang w:val="en-US"/>
                <w:rPrChange w:id="9536" w:author="danupraset@gmail.com" w:date="2025-09-23T14:21:00Z">
                  <w:rPr>
                    <w:ins w:id="9537" w:author="danupraset@gmail.com" w:date="2025-09-23T14:20:00Z"/>
                    <w:lang w:val="en-US"/>
                  </w:rPr>
                </w:rPrChange>
              </w:rPr>
            </w:pPr>
            <w:ins w:id="9538" w:author="danupraset@gmail.com" w:date="2025-09-23T14:20:00Z">
              <w:r w:rsidRPr="00866F7F">
                <w:rPr>
                  <w:rFonts w:ascii="Arial" w:hAnsi="Arial" w:cs="Arial"/>
                  <w:szCs w:val="20"/>
                  <w:lang w:val="en-US"/>
                  <w:rPrChange w:id="9539" w:author="danupraset@gmail.com" w:date="2025-09-23T14:21:00Z">
                    <w:rPr>
                      <w:lang w:val="en-US"/>
                    </w:rPr>
                  </w:rPrChange>
                </w:rPr>
                <w:t xml:space="preserve">Update/insert to intranet table </w:t>
              </w:r>
              <w:proofErr w:type="spellStart"/>
              <w:r w:rsidRPr="00866F7F">
                <w:rPr>
                  <w:rFonts w:ascii="Arial" w:hAnsi="Arial" w:cs="Arial"/>
                  <w:szCs w:val="20"/>
                  <w:lang w:val="en-US"/>
                  <w:rPrChange w:id="9540" w:author="danupraset@gmail.com" w:date="2025-09-23T14:21:00Z">
                    <w:rPr>
                      <w:lang w:val="en-US"/>
                    </w:rPr>
                  </w:rPrChange>
                </w:rPr>
                <w:t>ocms_web_txn_detail</w:t>
              </w:r>
              <w:proofErr w:type="spellEnd"/>
            </w:ins>
          </w:p>
        </w:tc>
        <w:tc>
          <w:tcPr>
            <w:tcW w:w="0" w:type="auto"/>
            <w:hideMark/>
            <w:tcPrChange w:id="9541" w:author="danupraset@gmail.com" w:date="2025-09-23T14:21:00Z">
              <w:tcPr>
                <w:tcW w:w="0" w:type="auto"/>
                <w:gridSpan w:val="2"/>
                <w:vAlign w:val="center"/>
                <w:hideMark/>
              </w:tcPr>
            </w:tcPrChange>
          </w:tcPr>
          <w:p w14:paraId="06C95F37" w14:textId="77777777" w:rsidR="00866F7F" w:rsidRPr="00866F7F" w:rsidRDefault="00866F7F" w:rsidP="00866F7F">
            <w:pPr>
              <w:rPr>
                <w:ins w:id="9542" w:author="danupraset@gmail.com" w:date="2025-09-23T14:20:00Z"/>
                <w:rFonts w:ascii="Arial" w:hAnsi="Arial" w:cs="Arial"/>
                <w:szCs w:val="20"/>
                <w:lang w:val="en-US"/>
                <w:rPrChange w:id="9543" w:author="danupraset@gmail.com" w:date="2025-09-23T14:21:00Z">
                  <w:rPr>
                    <w:ins w:id="9544" w:author="danupraset@gmail.com" w:date="2025-09-23T14:20:00Z"/>
                    <w:lang w:val="en-US"/>
                  </w:rPr>
                </w:rPrChange>
              </w:rPr>
            </w:pPr>
            <w:ins w:id="9545" w:author="danupraset@gmail.com" w:date="2025-09-23T14:20:00Z">
              <w:r w:rsidRPr="00866F7F">
                <w:rPr>
                  <w:rFonts w:ascii="Arial" w:hAnsi="Arial" w:cs="Arial"/>
                  <w:szCs w:val="20"/>
                  <w:lang w:val="en-US"/>
                  <w:rPrChange w:id="9546" w:author="danupraset@gmail.com" w:date="2025-09-23T14:21:00Z">
                    <w:rPr>
                      <w:lang w:val="en-US"/>
                    </w:rPr>
                  </w:rPrChange>
                </w:rPr>
                <w:t>Data synchronization</w:t>
              </w:r>
            </w:ins>
          </w:p>
        </w:tc>
        <w:tc>
          <w:tcPr>
            <w:tcW w:w="0" w:type="auto"/>
            <w:hideMark/>
            <w:tcPrChange w:id="9547" w:author="danupraset@gmail.com" w:date="2025-09-23T14:21:00Z">
              <w:tcPr>
                <w:tcW w:w="0" w:type="auto"/>
                <w:gridSpan w:val="3"/>
                <w:vAlign w:val="center"/>
                <w:hideMark/>
              </w:tcPr>
            </w:tcPrChange>
          </w:tcPr>
          <w:p w14:paraId="7656689D" w14:textId="77777777" w:rsidR="00866F7F" w:rsidRPr="00866F7F" w:rsidRDefault="00866F7F" w:rsidP="00866F7F">
            <w:pPr>
              <w:rPr>
                <w:ins w:id="9548" w:author="danupraset@gmail.com" w:date="2025-09-23T14:20:00Z"/>
                <w:rFonts w:ascii="Arial" w:hAnsi="Arial" w:cs="Arial"/>
                <w:szCs w:val="20"/>
                <w:lang w:val="en-US"/>
                <w:rPrChange w:id="9549" w:author="danupraset@gmail.com" w:date="2025-09-23T14:21:00Z">
                  <w:rPr>
                    <w:ins w:id="9550" w:author="danupraset@gmail.com" w:date="2025-09-23T14:20:00Z"/>
                    <w:lang w:val="en-US"/>
                  </w:rPr>
                </w:rPrChange>
              </w:rPr>
            </w:pPr>
            <w:ins w:id="9551" w:author="danupraset@gmail.com" w:date="2025-09-23T14:20:00Z">
              <w:r w:rsidRPr="00866F7F">
                <w:rPr>
                  <w:rFonts w:ascii="Arial" w:hAnsi="Arial" w:cs="Arial"/>
                  <w:szCs w:val="20"/>
                  <w:lang w:val="en-US"/>
                  <w:rPrChange w:id="9552" w:author="danupraset@gmail.com" w:date="2025-09-23T14:21:00Z">
                    <w:rPr>
                      <w:lang w:val="en-US"/>
                    </w:rPr>
                  </w:rPrChange>
                </w:rPr>
                <w:t>Records from the internet table are inserted or updated into the intranet table.</w:t>
              </w:r>
            </w:ins>
          </w:p>
        </w:tc>
      </w:tr>
      <w:tr w:rsidR="00866F7F" w:rsidRPr="00866F7F" w14:paraId="049ACFFF" w14:textId="77777777" w:rsidTr="00866F7F">
        <w:tblPrEx>
          <w:tblW w:w="0" w:type="auto"/>
          <w:tblPrExChange w:id="9553" w:author="danupraset@gmail.com" w:date="2025-09-23T14:21:00Z">
            <w:tblPrEx>
              <w:tblW w:w="0" w:type="auto"/>
              <w:tblCellSpacing w:w="15" w:type="dxa"/>
              <w:tblCellMar>
                <w:top w:w="15" w:type="dxa"/>
                <w:left w:w="15" w:type="dxa"/>
                <w:bottom w:w="15" w:type="dxa"/>
                <w:right w:w="15" w:type="dxa"/>
              </w:tblCellMar>
            </w:tblPrEx>
          </w:tblPrExChange>
        </w:tblPrEx>
        <w:trPr>
          <w:ins w:id="9554" w:author="danupraset@gmail.com" w:date="2025-09-23T14:20:00Z"/>
          <w:trPrChange w:id="9555" w:author="danupraset@gmail.com" w:date="2025-09-23T14:21:00Z">
            <w:trPr>
              <w:tblCellSpacing w:w="15" w:type="dxa"/>
            </w:trPr>
          </w:trPrChange>
        </w:trPr>
        <w:tc>
          <w:tcPr>
            <w:tcW w:w="0" w:type="auto"/>
            <w:hideMark/>
            <w:tcPrChange w:id="9556" w:author="danupraset@gmail.com" w:date="2025-09-23T14:21:00Z">
              <w:tcPr>
                <w:tcW w:w="0" w:type="auto"/>
                <w:vAlign w:val="center"/>
                <w:hideMark/>
              </w:tcPr>
            </w:tcPrChange>
          </w:tcPr>
          <w:p w14:paraId="30860303" w14:textId="77777777" w:rsidR="00866F7F" w:rsidRPr="00866F7F" w:rsidRDefault="00866F7F" w:rsidP="00866F7F">
            <w:pPr>
              <w:rPr>
                <w:ins w:id="9557" w:author="danupraset@gmail.com" w:date="2025-09-23T14:20:00Z"/>
                <w:rFonts w:ascii="Arial" w:hAnsi="Arial" w:cs="Arial"/>
                <w:szCs w:val="20"/>
                <w:lang w:val="en-US"/>
                <w:rPrChange w:id="9558" w:author="danupraset@gmail.com" w:date="2025-09-23T14:21:00Z">
                  <w:rPr>
                    <w:ins w:id="9559" w:author="danupraset@gmail.com" w:date="2025-09-23T14:20:00Z"/>
                    <w:lang w:val="en-US"/>
                  </w:rPr>
                </w:rPrChange>
              </w:rPr>
            </w:pPr>
            <w:ins w:id="9560" w:author="danupraset@gmail.com" w:date="2025-09-23T14:20:00Z">
              <w:r w:rsidRPr="00866F7F">
                <w:rPr>
                  <w:rFonts w:ascii="Arial" w:hAnsi="Arial" w:cs="Arial"/>
                  <w:szCs w:val="20"/>
                  <w:lang w:val="en-US"/>
                  <w:rPrChange w:id="9561" w:author="danupraset@gmail.com" w:date="2025-09-23T14:21:00Z">
                    <w:rPr>
                      <w:lang w:val="en-US"/>
                    </w:rPr>
                  </w:rPrChange>
                </w:rPr>
                <w:t>Any fail record(s)? (after intranet update)</w:t>
              </w:r>
            </w:ins>
          </w:p>
        </w:tc>
        <w:tc>
          <w:tcPr>
            <w:tcW w:w="0" w:type="auto"/>
            <w:hideMark/>
            <w:tcPrChange w:id="9562" w:author="danupraset@gmail.com" w:date="2025-09-23T14:21:00Z">
              <w:tcPr>
                <w:tcW w:w="0" w:type="auto"/>
                <w:gridSpan w:val="2"/>
                <w:vAlign w:val="center"/>
                <w:hideMark/>
              </w:tcPr>
            </w:tcPrChange>
          </w:tcPr>
          <w:p w14:paraId="202E69ED" w14:textId="77777777" w:rsidR="00866F7F" w:rsidRPr="00866F7F" w:rsidRDefault="00866F7F" w:rsidP="00866F7F">
            <w:pPr>
              <w:rPr>
                <w:ins w:id="9563" w:author="danupraset@gmail.com" w:date="2025-09-23T14:20:00Z"/>
                <w:rFonts w:ascii="Arial" w:hAnsi="Arial" w:cs="Arial"/>
                <w:szCs w:val="20"/>
                <w:lang w:val="en-US"/>
                <w:rPrChange w:id="9564" w:author="danupraset@gmail.com" w:date="2025-09-23T14:21:00Z">
                  <w:rPr>
                    <w:ins w:id="9565" w:author="danupraset@gmail.com" w:date="2025-09-23T14:20:00Z"/>
                    <w:lang w:val="en-US"/>
                  </w:rPr>
                </w:rPrChange>
              </w:rPr>
            </w:pPr>
            <w:ins w:id="9566" w:author="danupraset@gmail.com" w:date="2025-09-23T14:20:00Z">
              <w:r w:rsidRPr="00866F7F">
                <w:rPr>
                  <w:rFonts w:ascii="Arial" w:hAnsi="Arial" w:cs="Arial"/>
                  <w:szCs w:val="20"/>
                  <w:lang w:val="en-US"/>
                  <w:rPrChange w:id="9567" w:author="danupraset@gmail.com" w:date="2025-09-23T14:21:00Z">
                    <w:rPr>
                      <w:lang w:val="en-US"/>
                    </w:rPr>
                  </w:rPrChange>
                </w:rPr>
                <w:t>Decision point</w:t>
              </w:r>
            </w:ins>
          </w:p>
        </w:tc>
        <w:tc>
          <w:tcPr>
            <w:tcW w:w="0" w:type="auto"/>
            <w:hideMark/>
            <w:tcPrChange w:id="9568" w:author="danupraset@gmail.com" w:date="2025-09-23T14:21:00Z">
              <w:tcPr>
                <w:tcW w:w="0" w:type="auto"/>
                <w:gridSpan w:val="3"/>
                <w:vAlign w:val="center"/>
                <w:hideMark/>
              </w:tcPr>
            </w:tcPrChange>
          </w:tcPr>
          <w:p w14:paraId="2FA268CA" w14:textId="77777777" w:rsidR="00866F7F" w:rsidRPr="00866F7F" w:rsidRDefault="00866F7F" w:rsidP="00866F7F">
            <w:pPr>
              <w:rPr>
                <w:ins w:id="9569" w:author="danupraset@gmail.com" w:date="2025-09-23T14:20:00Z"/>
                <w:rFonts w:ascii="Arial" w:hAnsi="Arial" w:cs="Arial"/>
                <w:szCs w:val="20"/>
                <w:lang w:val="en-US"/>
                <w:rPrChange w:id="9570" w:author="danupraset@gmail.com" w:date="2025-09-23T14:21:00Z">
                  <w:rPr>
                    <w:ins w:id="9571" w:author="danupraset@gmail.com" w:date="2025-09-23T14:20:00Z"/>
                    <w:lang w:val="en-US"/>
                  </w:rPr>
                </w:rPrChange>
              </w:rPr>
            </w:pPr>
            <w:ins w:id="9572" w:author="danupraset@gmail.com" w:date="2025-09-23T14:20:00Z">
              <w:r w:rsidRPr="00866F7F">
                <w:rPr>
                  <w:rFonts w:ascii="Arial" w:hAnsi="Arial" w:cs="Arial"/>
                  <w:szCs w:val="20"/>
                  <w:lang w:val="en-US"/>
                  <w:rPrChange w:id="9573" w:author="danupraset@gmail.com" w:date="2025-09-23T14:21:00Z">
                    <w:rPr>
                      <w:lang w:val="en-US"/>
                    </w:rPr>
                  </w:rPrChange>
                </w:rPr>
                <w:t>Verifies if there are any failed records during the update/insert process. If failures occur, log an error. If none, continue.</w:t>
              </w:r>
            </w:ins>
          </w:p>
        </w:tc>
      </w:tr>
      <w:tr w:rsidR="00866F7F" w:rsidRPr="00866F7F" w14:paraId="0AAE36D9" w14:textId="77777777" w:rsidTr="00866F7F">
        <w:tblPrEx>
          <w:tblW w:w="0" w:type="auto"/>
          <w:tblPrExChange w:id="9574" w:author="danupraset@gmail.com" w:date="2025-09-23T14:21:00Z">
            <w:tblPrEx>
              <w:tblW w:w="0" w:type="auto"/>
              <w:tblCellSpacing w:w="15" w:type="dxa"/>
              <w:tblCellMar>
                <w:top w:w="15" w:type="dxa"/>
                <w:left w:w="15" w:type="dxa"/>
                <w:bottom w:w="15" w:type="dxa"/>
                <w:right w:w="15" w:type="dxa"/>
              </w:tblCellMar>
            </w:tblPrEx>
          </w:tblPrExChange>
        </w:tblPrEx>
        <w:trPr>
          <w:ins w:id="9575" w:author="danupraset@gmail.com" w:date="2025-09-23T14:20:00Z"/>
          <w:trPrChange w:id="9576" w:author="danupraset@gmail.com" w:date="2025-09-23T14:21:00Z">
            <w:trPr>
              <w:tblCellSpacing w:w="15" w:type="dxa"/>
            </w:trPr>
          </w:trPrChange>
        </w:trPr>
        <w:tc>
          <w:tcPr>
            <w:tcW w:w="0" w:type="auto"/>
            <w:hideMark/>
            <w:tcPrChange w:id="9577" w:author="danupraset@gmail.com" w:date="2025-09-23T14:21:00Z">
              <w:tcPr>
                <w:tcW w:w="0" w:type="auto"/>
                <w:vAlign w:val="center"/>
                <w:hideMark/>
              </w:tcPr>
            </w:tcPrChange>
          </w:tcPr>
          <w:p w14:paraId="422A2F78" w14:textId="77777777" w:rsidR="00866F7F" w:rsidRPr="00866F7F" w:rsidRDefault="00866F7F" w:rsidP="00866F7F">
            <w:pPr>
              <w:rPr>
                <w:ins w:id="9578" w:author="danupraset@gmail.com" w:date="2025-09-23T14:20:00Z"/>
                <w:rFonts w:ascii="Arial" w:hAnsi="Arial" w:cs="Arial"/>
                <w:szCs w:val="20"/>
                <w:lang w:val="en-US"/>
                <w:rPrChange w:id="9579" w:author="danupraset@gmail.com" w:date="2025-09-23T14:21:00Z">
                  <w:rPr>
                    <w:ins w:id="9580" w:author="danupraset@gmail.com" w:date="2025-09-23T14:20:00Z"/>
                    <w:lang w:val="en-US"/>
                  </w:rPr>
                </w:rPrChange>
              </w:rPr>
            </w:pPr>
            <w:ins w:id="9581" w:author="danupraset@gmail.com" w:date="2025-09-23T14:20:00Z">
              <w:r w:rsidRPr="00866F7F">
                <w:rPr>
                  <w:rFonts w:ascii="Arial" w:hAnsi="Arial" w:cs="Arial"/>
                  <w:szCs w:val="20"/>
                  <w:lang w:val="en-US"/>
                  <w:rPrChange w:id="9582" w:author="danupraset@gmail.com" w:date="2025-09-23T14:21:00Z">
                    <w:rPr>
                      <w:lang w:val="en-US"/>
                    </w:rPr>
                  </w:rPrChange>
                </w:rPr>
                <w:t>Update internet table</w:t>
              </w:r>
            </w:ins>
          </w:p>
        </w:tc>
        <w:tc>
          <w:tcPr>
            <w:tcW w:w="0" w:type="auto"/>
            <w:hideMark/>
            <w:tcPrChange w:id="9583" w:author="danupraset@gmail.com" w:date="2025-09-23T14:21:00Z">
              <w:tcPr>
                <w:tcW w:w="0" w:type="auto"/>
                <w:gridSpan w:val="2"/>
                <w:vAlign w:val="center"/>
                <w:hideMark/>
              </w:tcPr>
            </w:tcPrChange>
          </w:tcPr>
          <w:p w14:paraId="676BF385" w14:textId="77777777" w:rsidR="00866F7F" w:rsidRPr="00866F7F" w:rsidRDefault="00866F7F" w:rsidP="00866F7F">
            <w:pPr>
              <w:rPr>
                <w:ins w:id="9584" w:author="danupraset@gmail.com" w:date="2025-09-23T14:20:00Z"/>
                <w:rFonts w:ascii="Arial" w:hAnsi="Arial" w:cs="Arial"/>
                <w:szCs w:val="20"/>
                <w:lang w:val="en-US"/>
                <w:rPrChange w:id="9585" w:author="danupraset@gmail.com" w:date="2025-09-23T14:21:00Z">
                  <w:rPr>
                    <w:ins w:id="9586" w:author="danupraset@gmail.com" w:date="2025-09-23T14:20:00Z"/>
                    <w:lang w:val="en-US"/>
                  </w:rPr>
                </w:rPrChange>
              </w:rPr>
            </w:pPr>
            <w:ins w:id="9587" w:author="danupraset@gmail.com" w:date="2025-09-23T14:20:00Z">
              <w:r w:rsidRPr="00866F7F">
                <w:rPr>
                  <w:rFonts w:ascii="Arial" w:hAnsi="Arial" w:cs="Arial"/>
                  <w:szCs w:val="20"/>
                  <w:lang w:val="en-US"/>
                  <w:rPrChange w:id="9588" w:author="danupraset@gmail.com" w:date="2025-09-23T14:21:00Z">
                    <w:rPr>
                      <w:lang w:val="en-US"/>
                    </w:rPr>
                  </w:rPrChange>
                </w:rPr>
                <w:t>Status update</w:t>
              </w:r>
            </w:ins>
          </w:p>
        </w:tc>
        <w:tc>
          <w:tcPr>
            <w:tcW w:w="0" w:type="auto"/>
            <w:hideMark/>
            <w:tcPrChange w:id="9589" w:author="danupraset@gmail.com" w:date="2025-09-23T14:21:00Z">
              <w:tcPr>
                <w:tcW w:w="0" w:type="auto"/>
                <w:gridSpan w:val="3"/>
                <w:vAlign w:val="center"/>
                <w:hideMark/>
              </w:tcPr>
            </w:tcPrChange>
          </w:tcPr>
          <w:p w14:paraId="336A28DB" w14:textId="77777777" w:rsidR="00866F7F" w:rsidRPr="00866F7F" w:rsidRDefault="00866F7F" w:rsidP="00866F7F">
            <w:pPr>
              <w:rPr>
                <w:ins w:id="9590" w:author="danupraset@gmail.com" w:date="2025-09-23T14:20:00Z"/>
                <w:rFonts w:ascii="Arial" w:hAnsi="Arial" w:cs="Arial"/>
                <w:szCs w:val="20"/>
                <w:lang w:val="en-US"/>
                <w:rPrChange w:id="9591" w:author="danupraset@gmail.com" w:date="2025-09-23T14:21:00Z">
                  <w:rPr>
                    <w:ins w:id="9592" w:author="danupraset@gmail.com" w:date="2025-09-23T14:20:00Z"/>
                    <w:lang w:val="en-US"/>
                  </w:rPr>
                </w:rPrChange>
              </w:rPr>
            </w:pPr>
            <w:ins w:id="9593" w:author="danupraset@gmail.com" w:date="2025-09-23T14:20:00Z">
              <w:r w:rsidRPr="00866F7F">
                <w:rPr>
                  <w:rFonts w:ascii="Arial" w:hAnsi="Arial" w:cs="Arial"/>
                  <w:szCs w:val="20"/>
                  <w:lang w:val="en-US"/>
                  <w:rPrChange w:id="9594" w:author="danupraset@gmail.com" w:date="2025-09-23T14:21:00Z">
                    <w:rPr>
                      <w:lang w:val="en-US"/>
                    </w:rPr>
                  </w:rPrChange>
                </w:rPr>
                <w:t xml:space="preserve">Updates the internet table by setting </w:t>
              </w:r>
              <w:proofErr w:type="spellStart"/>
              <w:r w:rsidRPr="00866F7F">
                <w:rPr>
                  <w:rFonts w:ascii="Arial" w:hAnsi="Arial" w:cs="Arial"/>
                  <w:szCs w:val="20"/>
                  <w:lang w:val="en-US"/>
                  <w:rPrChange w:id="9595" w:author="danupraset@gmail.com" w:date="2025-09-23T14:21:00Z">
                    <w:rPr>
                      <w:lang w:val="en-US"/>
                    </w:rPr>
                  </w:rPrChange>
                </w:rPr>
                <w:t>is_sync</w:t>
              </w:r>
              <w:proofErr w:type="spellEnd"/>
              <w:r w:rsidRPr="00866F7F">
                <w:rPr>
                  <w:rFonts w:ascii="Arial" w:hAnsi="Arial" w:cs="Arial"/>
                  <w:szCs w:val="20"/>
                  <w:lang w:val="en-US"/>
                  <w:rPrChange w:id="9596" w:author="danupraset@gmail.com" w:date="2025-09-23T14:21:00Z">
                    <w:rPr>
                      <w:lang w:val="en-US"/>
                    </w:rPr>
                  </w:rPrChange>
                </w:rPr>
                <w:t xml:space="preserve"> = true and </w:t>
              </w:r>
              <w:proofErr w:type="spellStart"/>
              <w:r w:rsidRPr="00866F7F">
                <w:rPr>
                  <w:rFonts w:ascii="Arial" w:hAnsi="Arial" w:cs="Arial"/>
                  <w:szCs w:val="20"/>
                  <w:lang w:val="en-US"/>
                  <w:rPrChange w:id="9597" w:author="danupraset@gmail.com" w:date="2025-09-23T14:21:00Z">
                    <w:rPr>
                      <w:lang w:val="en-US"/>
                    </w:rPr>
                  </w:rPrChange>
                </w:rPr>
                <w:t>upd_date</w:t>
              </w:r>
              <w:proofErr w:type="spellEnd"/>
              <w:r w:rsidRPr="00866F7F">
                <w:rPr>
                  <w:rFonts w:ascii="Arial" w:hAnsi="Arial" w:cs="Arial"/>
                  <w:szCs w:val="20"/>
                  <w:lang w:val="en-US"/>
                  <w:rPrChange w:id="9598" w:author="danupraset@gmail.com" w:date="2025-09-23T14:21:00Z">
                    <w:rPr>
                      <w:lang w:val="en-US"/>
                    </w:rPr>
                  </w:rPrChange>
                </w:rPr>
                <w:t xml:space="preserve"> = today for successfully processed records.</w:t>
              </w:r>
            </w:ins>
          </w:p>
        </w:tc>
      </w:tr>
      <w:tr w:rsidR="00866F7F" w:rsidRPr="00866F7F" w14:paraId="4FE10218" w14:textId="77777777" w:rsidTr="00866F7F">
        <w:tblPrEx>
          <w:tblW w:w="0" w:type="auto"/>
          <w:tblPrExChange w:id="9599" w:author="danupraset@gmail.com" w:date="2025-09-23T14:21:00Z">
            <w:tblPrEx>
              <w:tblW w:w="0" w:type="auto"/>
              <w:tblCellSpacing w:w="15" w:type="dxa"/>
              <w:tblCellMar>
                <w:top w:w="15" w:type="dxa"/>
                <w:left w:w="15" w:type="dxa"/>
                <w:bottom w:w="15" w:type="dxa"/>
                <w:right w:w="15" w:type="dxa"/>
              </w:tblCellMar>
            </w:tblPrEx>
          </w:tblPrExChange>
        </w:tblPrEx>
        <w:trPr>
          <w:ins w:id="9600" w:author="danupraset@gmail.com" w:date="2025-09-23T14:20:00Z"/>
          <w:trPrChange w:id="9601" w:author="danupraset@gmail.com" w:date="2025-09-23T14:21:00Z">
            <w:trPr>
              <w:tblCellSpacing w:w="15" w:type="dxa"/>
            </w:trPr>
          </w:trPrChange>
        </w:trPr>
        <w:tc>
          <w:tcPr>
            <w:tcW w:w="0" w:type="auto"/>
            <w:hideMark/>
            <w:tcPrChange w:id="9602" w:author="danupraset@gmail.com" w:date="2025-09-23T14:21:00Z">
              <w:tcPr>
                <w:tcW w:w="0" w:type="auto"/>
                <w:vAlign w:val="center"/>
                <w:hideMark/>
              </w:tcPr>
            </w:tcPrChange>
          </w:tcPr>
          <w:p w14:paraId="587ADBC7" w14:textId="77777777" w:rsidR="00866F7F" w:rsidRPr="00866F7F" w:rsidRDefault="00866F7F" w:rsidP="00866F7F">
            <w:pPr>
              <w:rPr>
                <w:ins w:id="9603" w:author="danupraset@gmail.com" w:date="2025-09-23T14:20:00Z"/>
                <w:rFonts w:ascii="Arial" w:hAnsi="Arial" w:cs="Arial"/>
                <w:szCs w:val="20"/>
                <w:lang w:val="en-US"/>
                <w:rPrChange w:id="9604" w:author="danupraset@gmail.com" w:date="2025-09-23T14:21:00Z">
                  <w:rPr>
                    <w:ins w:id="9605" w:author="danupraset@gmail.com" w:date="2025-09-23T14:20:00Z"/>
                    <w:lang w:val="en-US"/>
                  </w:rPr>
                </w:rPrChange>
              </w:rPr>
            </w:pPr>
            <w:ins w:id="9606" w:author="danupraset@gmail.com" w:date="2025-09-23T14:20:00Z">
              <w:r w:rsidRPr="00866F7F">
                <w:rPr>
                  <w:rFonts w:ascii="Arial" w:hAnsi="Arial" w:cs="Arial"/>
                  <w:szCs w:val="20"/>
                  <w:lang w:val="en-US"/>
                  <w:rPrChange w:id="9607" w:author="danupraset@gmail.com" w:date="2025-09-23T14:21:00Z">
                    <w:rPr>
                      <w:lang w:val="en-US"/>
                    </w:rPr>
                  </w:rPrChange>
                </w:rPr>
                <w:t>Any fail record(s)? (after internet update)</w:t>
              </w:r>
            </w:ins>
          </w:p>
        </w:tc>
        <w:tc>
          <w:tcPr>
            <w:tcW w:w="0" w:type="auto"/>
            <w:hideMark/>
            <w:tcPrChange w:id="9608" w:author="danupraset@gmail.com" w:date="2025-09-23T14:21:00Z">
              <w:tcPr>
                <w:tcW w:w="0" w:type="auto"/>
                <w:gridSpan w:val="2"/>
                <w:vAlign w:val="center"/>
                <w:hideMark/>
              </w:tcPr>
            </w:tcPrChange>
          </w:tcPr>
          <w:p w14:paraId="7C4E3CED" w14:textId="77777777" w:rsidR="00866F7F" w:rsidRPr="00866F7F" w:rsidRDefault="00866F7F" w:rsidP="00866F7F">
            <w:pPr>
              <w:rPr>
                <w:ins w:id="9609" w:author="danupraset@gmail.com" w:date="2025-09-23T14:20:00Z"/>
                <w:rFonts w:ascii="Arial" w:hAnsi="Arial" w:cs="Arial"/>
                <w:szCs w:val="20"/>
                <w:lang w:val="en-US"/>
                <w:rPrChange w:id="9610" w:author="danupraset@gmail.com" w:date="2025-09-23T14:21:00Z">
                  <w:rPr>
                    <w:ins w:id="9611" w:author="danupraset@gmail.com" w:date="2025-09-23T14:20:00Z"/>
                    <w:lang w:val="en-US"/>
                  </w:rPr>
                </w:rPrChange>
              </w:rPr>
            </w:pPr>
            <w:ins w:id="9612" w:author="danupraset@gmail.com" w:date="2025-09-23T14:20:00Z">
              <w:r w:rsidRPr="00866F7F">
                <w:rPr>
                  <w:rFonts w:ascii="Arial" w:hAnsi="Arial" w:cs="Arial"/>
                  <w:szCs w:val="20"/>
                  <w:lang w:val="en-US"/>
                  <w:rPrChange w:id="9613" w:author="danupraset@gmail.com" w:date="2025-09-23T14:21:00Z">
                    <w:rPr>
                      <w:lang w:val="en-US"/>
                    </w:rPr>
                  </w:rPrChange>
                </w:rPr>
                <w:t>Decision point</w:t>
              </w:r>
            </w:ins>
          </w:p>
        </w:tc>
        <w:tc>
          <w:tcPr>
            <w:tcW w:w="0" w:type="auto"/>
            <w:hideMark/>
            <w:tcPrChange w:id="9614" w:author="danupraset@gmail.com" w:date="2025-09-23T14:21:00Z">
              <w:tcPr>
                <w:tcW w:w="0" w:type="auto"/>
                <w:gridSpan w:val="3"/>
                <w:vAlign w:val="center"/>
                <w:hideMark/>
              </w:tcPr>
            </w:tcPrChange>
          </w:tcPr>
          <w:p w14:paraId="608455EB" w14:textId="77777777" w:rsidR="00866F7F" w:rsidRPr="00866F7F" w:rsidRDefault="00866F7F" w:rsidP="00866F7F">
            <w:pPr>
              <w:rPr>
                <w:ins w:id="9615" w:author="danupraset@gmail.com" w:date="2025-09-23T14:20:00Z"/>
                <w:rFonts w:ascii="Arial" w:hAnsi="Arial" w:cs="Arial"/>
                <w:szCs w:val="20"/>
                <w:lang w:val="en-US"/>
                <w:rPrChange w:id="9616" w:author="danupraset@gmail.com" w:date="2025-09-23T14:21:00Z">
                  <w:rPr>
                    <w:ins w:id="9617" w:author="danupraset@gmail.com" w:date="2025-09-23T14:20:00Z"/>
                    <w:lang w:val="en-US"/>
                  </w:rPr>
                </w:rPrChange>
              </w:rPr>
            </w:pPr>
            <w:proofErr w:type="gramStart"/>
            <w:ins w:id="9618" w:author="danupraset@gmail.com" w:date="2025-09-23T14:20:00Z">
              <w:r w:rsidRPr="00866F7F">
                <w:rPr>
                  <w:rFonts w:ascii="Arial" w:hAnsi="Arial" w:cs="Arial"/>
                  <w:szCs w:val="20"/>
                  <w:lang w:val="en-US"/>
                  <w:rPrChange w:id="9619" w:author="danupraset@gmail.com" w:date="2025-09-23T14:21:00Z">
                    <w:rPr>
                      <w:lang w:val="en-US"/>
                    </w:rPr>
                  </w:rPrChange>
                </w:rPr>
                <w:t>Checks</w:t>
              </w:r>
              <w:proofErr w:type="gramEnd"/>
              <w:r w:rsidRPr="00866F7F">
                <w:rPr>
                  <w:rFonts w:ascii="Arial" w:hAnsi="Arial" w:cs="Arial"/>
                  <w:szCs w:val="20"/>
                  <w:lang w:val="en-US"/>
                  <w:rPrChange w:id="9620" w:author="danupraset@gmail.com" w:date="2025-09-23T14:21:00Z">
                    <w:rPr>
                      <w:lang w:val="en-US"/>
                    </w:rPr>
                  </w:rPrChange>
                </w:rPr>
                <w:t xml:space="preserve"> again if any errors occurred while updating the internet table. If yes, log an error. If </w:t>
              </w:r>
              <w:proofErr w:type="gramStart"/>
              <w:r w:rsidRPr="00866F7F">
                <w:rPr>
                  <w:rFonts w:ascii="Arial" w:hAnsi="Arial" w:cs="Arial"/>
                  <w:szCs w:val="20"/>
                  <w:lang w:val="en-US"/>
                  <w:rPrChange w:id="9621" w:author="danupraset@gmail.com" w:date="2025-09-23T14:21:00Z">
                    <w:rPr>
                      <w:lang w:val="en-US"/>
                    </w:rPr>
                  </w:rPrChange>
                </w:rPr>
                <w:t>no</w:t>
              </w:r>
              <w:proofErr w:type="gramEnd"/>
              <w:r w:rsidRPr="00866F7F">
                <w:rPr>
                  <w:rFonts w:ascii="Arial" w:hAnsi="Arial" w:cs="Arial"/>
                  <w:szCs w:val="20"/>
                  <w:lang w:val="en-US"/>
                  <w:rPrChange w:id="9622" w:author="danupraset@gmail.com" w:date="2025-09-23T14:21:00Z">
                    <w:rPr>
                      <w:lang w:val="en-US"/>
                    </w:rPr>
                  </w:rPrChange>
                </w:rPr>
                <w:t>, continue.</w:t>
              </w:r>
            </w:ins>
          </w:p>
        </w:tc>
      </w:tr>
      <w:tr w:rsidR="00866F7F" w:rsidRPr="00866F7F" w14:paraId="47602103" w14:textId="77777777" w:rsidTr="00F21B4D">
        <w:tblPrEx>
          <w:tblW w:w="0" w:type="auto"/>
          <w:tblPrExChange w:id="9623" w:author="MUBIYARTO WIBISONO" w:date="2025-11-10T15:14:00Z">
            <w:tblPrEx>
              <w:tblW w:w="0" w:type="auto"/>
              <w:tblCellSpacing w:w="15" w:type="dxa"/>
              <w:tblCellMar>
                <w:top w:w="15" w:type="dxa"/>
                <w:left w:w="15" w:type="dxa"/>
                <w:bottom w:w="15" w:type="dxa"/>
                <w:right w:w="15" w:type="dxa"/>
              </w:tblCellMar>
            </w:tblPrEx>
          </w:tblPrExChange>
        </w:tblPrEx>
        <w:trPr>
          <w:ins w:id="9624" w:author="danupraset@gmail.com" w:date="2025-09-23T14:20:00Z"/>
          <w:trPrChange w:id="9625" w:author="MUBIYARTO WIBISONO" w:date="2025-11-10T15:14:00Z">
            <w:trPr>
              <w:tblCellSpacing w:w="15" w:type="dxa"/>
            </w:trPr>
          </w:trPrChange>
        </w:trPr>
        <w:tc>
          <w:tcPr>
            <w:tcW w:w="0" w:type="auto"/>
            <w:hideMark/>
            <w:tcPrChange w:id="9626" w:author="MUBIYARTO WIBISONO" w:date="2025-11-10T15:14:00Z">
              <w:tcPr>
                <w:tcW w:w="0" w:type="auto"/>
                <w:vAlign w:val="center"/>
                <w:hideMark/>
              </w:tcPr>
            </w:tcPrChange>
          </w:tcPr>
          <w:p w14:paraId="061A37E0" w14:textId="77777777" w:rsidR="00866F7F" w:rsidRPr="00B10FAC" w:rsidRDefault="00866F7F" w:rsidP="00866F7F">
            <w:pPr>
              <w:rPr>
                <w:ins w:id="9627" w:author="danupraset@gmail.com" w:date="2025-09-23T14:20:00Z"/>
                <w:rFonts w:ascii="Arial" w:hAnsi="Arial" w:cs="Arial"/>
                <w:strike/>
                <w:szCs w:val="20"/>
                <w:lang w:val="en-US"/>
                <w:rPrChange w:id="9628" w:author="MUBIYARTO WIBISONO" w:date="2025-11-10T15:14:00Z">
                  <w:rPr>
                    <w:ins w:id="9629" w:author="danupraset@gmail.com" w:date="2025-09-23T14:20:00Z"/>
                    <w:lang w:val="en-US"/>
                  </w:rPr>
                </w:rPrChange>
              </w:rPr>
            </w:pPr>
            <w:commentRangeStart w:id="9630"/>
            <w:commentRangeStart w:id="9631"/>
            <w:ins w:id="9632" w:author="danupraset@gmail.com" w:date="2025-09-23T14:20:00Z">
              <w:r w:rsidRPr="00B10FAC">
                <w:rPr>
                  <w:rFonts w:ascii="Arial" w:hAnsi="Arial" w:cs="Arial"/>
                  <w:strike/>
                  <w:szCs w:val="20"/>
                  <w:lang w:val="en-US"/>
                  <w:rPrChange w:id="9633" w:author="MUBIYARTO WIBISONO" w:date="2025-11-10T15:14:00Z">
                    <w:rPr>
                      <w:lang w:val="en-US"/>
                    </w:rPr>
                  </w:rPrChange>
                </w:rPr>
                <w:t xml:space="preserve">Update status </w:t>
              </w:r>
              <w:proofErr w:type="spellStart"/>
              <w:r w:rsidRPr="00B10FAC">
                <w:rPr>
                  <w:rFonts w:ascii="Arial" w:hAnsi="Arial" w:cs="Arial"/>
                  <w:strike/>
                  <w:szCs w:val="20"/>
                  <w:lang w:val="en-US"/>
                  <w:rPrChange w:id="9634" w:author="MUBIYARTO WIBISONO" w:date="2025-11-10T15:14:00Z">
                    <w:rPr>
                      <w:lang w:val="en-US"/>
                    </w:rPr>
                  </w:rPrChange>
                </w:rPr>
                <w:t>cron</w:t>
              </w:r>
              <w:proofErr w:type="spellEnd"/>
              <w:r w:rsidRPr="00B10FAC">
                <w:rPr>
                  <w:rFonts w:ascii="Arial" w:hAnsi="Arial" w:cs="Arial"/>
                  <w:strike/>
                  <w:szCs w:val="20"/>
                  <w:lang w:val="en-US"/>
                  <w:rPrChange w:id="9635" w:author="MUBIYARTO WIBISONO" w:date="2025-11-10T15:14:00Z">
                    <w:rPr>
                      <w:lang w:val="en-US"/>
                    </w:rPr>
                  </w:rPrChange>
                </w:rPr>
                <w:t xml:space="preserve"> in </w:t>
              </w:r>
              <w:proofErr w:type="spellStart"/>
              <w:r w:rsidRPr="00B10FAC">
                <w:rPr>
                  <w:rFonts w:ascii="Arial" w:hAnsi="Arial" w:cs="Arial"/>
                  <w:strike/>
                  <w:szCs w:val="20"/>
                  <w:lang w:val="en-US"/>
                  <w:rPrChange w:id="9636" w:author="MUBIYARTO WIBISONO" w:date="2025-11-10T15:14:00Z">
                    <w:rPr>
                      <w:lang w:val="en-US"/>
                    </w:rPr>
                  </w:rPrChange>
                </w:rPr>
                <w:t>ocms_batch_job</w:t>
              </w:r>
            </w:ins>
            <w:commentRangeEnd w:id="9630"/>
            <w:proofErr w:type="spellEnd"/>
            <w:r w:rsidR="0046344E" w:rsidRPr="00B10FAC">
              <w:rPr>
                <w:rStyle w:val="CommentReference"/>
                <w:strike/>
                <w:rPrChange w:id="9637" w:author="MUBIYARTO WIBISONO" w:date="2025-11-10T15:14:00Z">
                  <w:rPr>
                    <w:rStyle w:val="CommentReference"/>
                  </w:rPr>
                </w:rPrChange>
              </w:rPr>
              <w:commentReference w:id="9630"/>
            </w:r>
            <w:commentRangeEnd w:id="9631"/>
            <w:r w:rsidR="00701A96">
              <w:rPr>
                <w:rStyle w:val="CommentReference"/>
              </w:rPr>
              <w:commentReference w:id="9631"/>
            </w:r>
          </w:p>
        </w:tc>
        <w:tc>
          <w:tcPr>
            <w:tcW w:w="0" w:type="auto"/>
            <w:hideMark/>
            <w:tcPrChange w:id="9638" w:author="MUBIYARTO WIBISONO" w:date="2025-11-10T15:14:00Z">
              <w:tcPr>
                <w:tcW w:w="0" w:type="auto"/>
                <w:gridSpan w:val="2"/>
                <w:vAlign w:val="center"/>
                <w:hideMark/>
              </w:tcPr>
            </w:tcPrChange>
          </w:tcPr>
          <w:p w14:paraId="36DE4818" w14:textId="77777777" w:rsidR="00866F7F" w:rsidRPr="00B10FAC" w:rsidRDefault="00866F7F" w:rsidP="00866F7F">
            <w:pPr>
              <w:rPr>
                <w:ins w:id="9639" w:author="danupraset@gmail.com" w:date="2025-09-23T14:20:00Z"/>
                <w:rFonts w:ascii="Arial" w:hAnsi="Arial" w:cs="Arial"/>
                <w:strike/>
                <w:szCs w:val="20"/>
                <w:lang w:val="en-US"/>
                <w:rPrChange w:id="9640" w:author="MUBIYARTO WIBISONO" w:date="2025-11-10T15:14:00Z">
                  <w:rPr>
                    <w:ins w:id="9641" w:author="danupraset@gmail.com" w:date="2025-09-23T14:20:00Z"/>
                    <w:lang w:val="en-US"/>
                  </w:rPr>
                </w:rPrChange>
              </w:rPr>
            </w:pPr>
            <w:ins w:id="9642" w:author="danupraset@gmail.com" w:date="2025-09-23T14:20:00Z">
              <w:r w:rsidRPr="00B10FAC">
                <w:rPr>
                  <w:rFonts w:ascii="Arial" w:hAnsi="Arial" w:cs="Arial"/>
                  <w:strike/>
                  <w:szCs w:val="20"/>
                  <w:lang w:val="en-US"/>
                  <w:rPrChange w:id="9643" w:author="MUBIYARTO WIBISONO" w:date="2025-11-10T15:14:00Z">
                    <w:rPr>
                      <w:lang w:val="en-US"/>
                    </w:rPr>
                  </w:rPrChange>
                </w:rPr>
                <w:t>Process tracking</w:t>
              </w:r>
            </w:ins>
          </w:p>
        </w:tc>
        <w:tc>
          <w:tcPr>
            <w:tcW w:w="0" w:type="auto"/>
            <w:hideMark/>
            <w:tcPrChange w:id="9644" w:author="MUBIYARTO WIBISONO" w:date="2025-11-10T15:14:00Z">
              <w:tcPr>
                <w:tcW w:w="0" w:type="auto"/>
                <w:gridSpan w:val="3"/>
                <w:vAlign w:val="center"/>
                <w:hideMark/>
              </w:tcPr>
            </w:tcPrChange>
          </w:tcPr>
          <w:p w14:paraId="088091A5" w14:textId="77777777" w:rsidR="00866F7F" w:rsidRPr="00B10FAC" w:rsidRDefault="00866F7F" w:rsidP="00866F7F">
            <w:pPr>
              <w:rPr>
                <w:ins w:id="9645" w:author="danupraset@gmail.com" w:date="2025-09-23T14:20:00Z"/>
                <w:rFonts w:ascii="Arial" w:hAnsi="Arial" w:cs="Arial"/>
                <w:strike/>
                <w:szCs w:val="20"/>
                <w:lang w:val="en-US"/>
                <w:rPrChange w:id="9646" w:author="MUBIYARTO WIBISONO" w:date="2025-11-10T15:14:00Z">
                  <w:rPr>
                    <w:ins w:id="9647" w:author="danupraset@gmail.com" w:date="2025-09-23T14:20:00Z"/>
                    <w:lang w:val="en-US"/>
                  </w:rPr>
                </w:rPrChange>
              </w:rPr>
            </w:pPr>
            <w:ins w:id="9648" w:author="danupraset@gmail.com" w:date="2025-09-23T14:20:00Z">
              <w:r w:rsidRPr="00B10FAC">
                <w:rPr>
                  <w:rFonts w:ascii="Arial" w:hAnsi="Arial" w:cs="Arial"/>
                  <w:strike/>
                  <w:szCs w:val="20"/>
                  <w:lang w:val="en-US"/>
                  <w:rPrChange w:id="9649" w:author="MUBIYARTO WIBISONO" w:date="2025-11-10T15:14:00Z">
                    <w:rPr>
                      <w:lang w:val="en-US"/>
                    </w:rPr>
                  </w:rPrChange>
                </w:rPr>
                <w:t xml:space="preserve">Updates the status of the </w:t>
              </w:r>
              <w:proofErr w:type="spellStart"/>
              <w:r w:rsidRPr="00B10FAC">
                <w:rPr>
                  <w:rFonts w:ascii="Arial" w:hAnsi="Arial" w:cs="Arial"/>
                  <w:strike/>
                  <w:szCs w:val="20"/>
                  <w:lang w:val="en-US"/>
                  <w:rPrChange w:id="9650" w:author="MUBIYARTO WIBISONO" w:date="2025-11-10T15:14:00Z">
                    <w:rPr>
                      <w:lang w:val="en-US"/>
                    </w:rPr>
                  </w:rPrChange>
                </w:rPr>
                <w:t>cron</w:t>
              </w:r>
              <w:proofErr w:type="spellEnd"/>
              <w:r w:rsidRPr="00B10FAC">
                <w:rPr>
                  <w:rFonts w:ascii="Arial" w:hAnsi="Arial" w:cs="Arial"/>
                  <w:strike/>
                  <w:szCs w:val="20"/>
                  <w:lang w:val="en-US"/>
                  <w:rPrChange w:id="9651" w:author="MUBIYARTO WIBISONO" w:date="2025-11-10T15:14:00Z">
                    <w:rPr>
                      <w:lang w:val="en-US"/>
                    </w:rPr>
                  </w:rPrChange>
                </w:rPr>
                <w:t xml:space="preserve"> job in the intranet batch job tracking table </w:t>
              </w:r>
              <w:proofErr w:type="spellStart"/>
              <w:r w:rsidRPr="00B10FAC">
                <w:rPr>
                  <w:rFonts w:ascii="Arial" w:hAnsi="Arial" w:cs="Arial"/>
                  <w:strike/>
                  <w:szCs w:val="20"/>
                  <w:lang w:val="en-US"/>
                  <w:rPrChange w:id="9652" w:author="MUBIYARTO WIBISONO" w:date="2025-11-10T15:14:00Z">
                    <w:rPr>
                      <w:lang w:val="en-US"/>
                    </w:rPr>
                  </w:rPrChange>
                </w:rPr>
                <w:t>ocms_batch_job</w:t>
              </w:r>
              <w:proofErr w:type="spellEnd"/>
              <w:r w:rsidRPr="00B10FAC">
                <w:rPr>
                  <w:rFonts w:ascii="Arial" w:hAnsi="Arial" w:cs="Arial"/>
                  <w:strike/>
                  <w:szCs w:val="20"/>
                  <w:lang w:val="en-US"/>
                  <w:rPrChange w:id="9653" w:author="MUBIYARTO WIBISONO" w:date="2025-11-10T15:14:00Z">
                    <w:rPr>
                      <w:lang w:val="en-US"/>
                    </w:rPr>
                  </w:rPrChange>
                </w:rPr>
                <w:t>.</w:t>
              </w:r>
            </w:ins>
          </w:p>
        </w:tc>
      </w:tr>
      <w:tr w:rsidR="00866F7F" w:rsidRPr="00866F7F" w14:paraId="6294F586" w14:textId="77777777" w:rsidTr="00866F7F">
        <w:tblPrEx>
          <w:tblW w:w="0" w:type="auto"/>
          <w:tblPrExChange w:id="9654" w:author="danupraset@gmail.com" w:date="2025-09-23T14:21:00Z">
            <w:tblPrEx>
              <w:tblW w:w="0" w:type="auto"/>
              <w:tblCellSpacing w:w="15" w:type="dxa"/>
              <w:tblCellMar>
                <w:top w:w="15" w:type="dxa"/>
                <w:left w:w="15" w:type="dxa"/>
                <w:bottom w:w="15" w:type="dxa"/>
                <w:right w:w="15" w:type="dxa"/>
              </w:tblCellMar>
            </w:tblPrEx>
          </w:tblPrExChange>
        </w:tblPrEx>
        <w:trPr>
          <w:ins w:id="9655" w:author="danupraset@gmail.com" w:date="2025-09-23T14:20:00Z"/>
          <w:trPrChange w:id="9656" w:author="danupraset@gmail.com" w:date="2025-09-23T14:21:00Z">
            <w:trPr>
              <w:tblCellSpacing w:w="15" w:type="dxa"/>
            </w:trPr>
          </w:trPrChange>
        </w:trPr>
        <w:tc>
          <w:tcPr>
            <w:tcW w:w="0" w:type="auto"/>
            <w:hideMark/>
            <w:tcPrChange w:id="9657" w:author="danupraset@gmail.com" w:date="2025-09-23T14:21:00Z">
              <w:tcPr>
                <w:tcW w:w="0" w:type="auto"/>
                <w:vAlign w:val="center"/>
                <w:hideMark/>
              </w:tcPr>
            </w:tcPrChange>
          </w:tcPr>
          <w:p w14:paraId="4DDF4129" w14:textId="77777777" w:rsidR="00866F7F" w:rsidRPr="00866F7F" w:rsidRDefault="00866F7F" w:rsidP="00866F7F">
            <w:pPr>
              <w:rPr>
                <w:ins w:id="9658" w:author="danupraset@gmail.com" w:date="2025-09-23T14:20:00Z"/>
                <w:rFonts w:ascii="Arial" w:hAnsi="Arial" w:cs="Arial"/>
                <w:szCs w:val="20"/>
                <w:lang w:val="en-US"/>
                <w:rPrChange w:id="9659" w:author="danupraset@gmail.com" w:date="2025-09-23T14:21:00Z">
                  <w:rPr>
                    <w:ins w:id="9660" w:author="danupraset@gmail.com" w:date="2025-09-23T14:20:00Z"/>
                    <w:lang w:val="en-US"/>
                  </w:rPr>
                </w:rPrChange>
              </w:rPr>
            </w:pPr>
            <w:ins w:id="9661" w:author="danupraset@gmail.com" w:date="2025-09-23T14:20:00Z">
              <w:r w:rsidRPr="00866F7F">
                <w:rPr>
                  <w:rFonts w:ascii="Arial" w:hAnsi="Arial" w:cs="Arial"/>
                  <w:szCs w:val="20"/>
                  <w:lang w:val="en-US"/>
                  <w:rPrChange w:id="9662" w:author="danupraset@gmail.com" w:date="2025-09-23T14:21:00Z">
                    <w:rPr>
                      <w:lang w:val="en-US"/>
                    </w:rPr>
                  </w:rPrChange>
                </w:rPr>
                <w:t>End</w:t>
              </w:r>
            </w:ins>
          </w:p>
        </w:tc>
        <w:tc>
          <w:tcPr>
            <w:tcW w:w="0" w:type="auto"/>
            <w:hideMark/>
            <w:tcPrChange w:id="9663" w:author="danupraset@gmail.com" w:date="2025-09-23T14:21:00Z">
              <w:tcPr>
                <w:tcW w:w="0" w:type="auto"/>
                <w:gridSpan w:val="2"/>
                <w:vAlign w:val="center"/>
                <w:hideMark/>
              </w:tcPr>
            </w:tcPrChange>
          </w:tcPr>
          <w:p w14:paraId="08D3B045" w14:textId="77777777" w:rsidR="00866F7F" w:rsidRPr="00866F7F" w:rsidRDefault="00866F7F" w:rsidP="00866F7F">
            <w:pPr>
              <w:rPr>
                <w:ins w:id="9664" w:author="danupraset@gmail.com" w:date="2025-09-23T14:20:00Z"/>
                <w:rFonts w:ascii="Arial" w:hAnsi="Arial" w:cs="Arial"/>
                <w:szCs w:val="20"/>
                <w:lang w:val="en-US"/>
                <w:rPrChange w:id="9665" w:author="danupraset@gmail.com" w:date="2025-09-23T14:21:00Z">
                  <w:rPr>
                    <w:ins w:id="9666" w:author="danupraset@gmail.com" w:date="2025-09-23T14:20:00Z"/>
                    <w:lang w:val="en-US"/>
                  </w:rPr>
                </w:rPrChange>
              </w:rPr>
            </w:pPr>
            <w:ins w:id="9667" w:author="danupraset@gmail.com" w:date="2025-09-23T14:20:00Z">
              <w:r w:rsidRPr="00866F7F">
                <w:rPr>
                  <w:rFonts w:ascii="Arial" w:hAnsi="Arial" w:cs="Arial"/>
                  <w:szCs w:val="20"/>
                  <w:lang w:val="en-US"/>
                  <w:rPrChange w:id="9668" w:author="danupraset@gmail.com" w:date="2025-09-23T14:21:00Z">
                    <w:rPr>
                      <w:lang w:val="en-US"/>
                    </w:rPr>
                  </w:rPrChange>
                </w:rPr>
                <w:t>Completion</w:t>
              </w:r>
            </w:ins>
          </w:p>
        </w:tc>
        <w:tc>
          <w:tcPr>
            <w:tcW w:w="0" w:type="auto"/>
            <w:hideMark/>
            <w:tcPrChange w:id="9669" w:author="danupraset@gmail.com" w:date="2025-09-23T14:21:00Z">
              <w:tcPr>
                <w:tcW w:w="0" w:type="auto"/>
                <w:gridSpan w:val="3"/>
                <w:vAlign w:val="center"/>
                <w:hideMark/>
              </w:tcPr>
            </w:tcPrChange>
          </w:tcPr>
          <w:p w14:paraId="3C1DE989" w14:textId="77777777" w:rsidR="00866F7F" w:rsidRPr="00866F7F" w:rsidRDefault="00866F7F" w:rsidP="00866F7F">
            <w:pPr>
              <w:rPr>
                <w:ins w:id="9670" w:author="danupraset@gmail.com" w:date="2025-09-23T14:20:00Z"/>
                <w:rFonts w:ascii="Arial" w:hAnsi="Arial" w:cs="Arial"/>
                <w:szCs w:val="20"/>
                <w:lang w:val="en-US"/>
                <w:rPrChange w:id="9671" w:author="danupraset@gmail.com" w:date="2025-09-23T14:21:00Z">
                  <w:rPr>
                    <w:ins w:id="9672" w:author="danupraset@gmail.com" w:date="2025-09-23T14:20:00Z"/>
                    <w:lang w:val="en-US"/>
                  </w:rPr>
                </w:rPrChange>
              </w:rPr>
            </w:pPr>
            <w:ins w:id="9673" w:author="danupraset@gmail.com" w:date="2025-09-23T14:20:00Z">
              <w:r w:rsidRPr="00866F7F">
                <w:rPr>
                  <w:rFonts w:ascii="Arial" w:hAnsi="Arial" w:cs="Arial"/>
                  <w:szCs w:val="20"/>
                  <w:lang w:val="en-US"/>
                  <w:rPrChange w:id="9674" w:author="danupraset@gmail.com" w:date="2025-09-23T14:21:00Z">
                    <w:rPr>
                      <w:lang w:val="en-US"/>
                    </w:rPr>
                  </w:rPrChange>
                </w:rPr>
                <w:t xml:space="preserve">The process ends after updating the </w:t>
              </w:r>
              <w:proofErr w:type="spellStart"/>
              <w:r w:rsidRPr="00866F7F">
                <w:rPr>
                  <w:rFonts w:ascii="Arial" w:hAnsi="Arial" w:cs="Arial"/>
                  <w:szCs w:val="20"/>
                  <w:lang w:val="en-US"/>
                  <w:rPrChange w:id="9675" w:author="danupraset@gmail.com" w:date="2025-09-23T14:21:00Z">
                    <w:rPr>
                      <w:lang w:val="en-US"/>
                    </w:rPr>
                  </w:rPrChange>
                </w:rPr>
                <w:t>cron</w:t>
              </w:r>
              <w:proofErr w:type="spellEnd"/>
              <w:r w:rsidRPr="00866F7F">
                <w:rPr>
                  <w:rFonts w:ascii="Arial" w:hAnsi="Arial" w:cs="Arial"/>
                  <w:szCs w:val="20"/>
                  <w:lang w:val="en-US"/>
                  <w:rPrChange w:id="9676" w:author="danupraset@gmail.com" w:date="2025-09-23T14:21:00Z">
                    <w:rPr>
                      <w:lang w:val="en-US"/>
                    </w:rPr>
                  </w:rPrChange>
                </w:rPr>
                <w:t xml:space="preserve"> status.</w:t>
              </w:r>
            </w:ins>
          </w:p>
        </w:tc>
      </w:tr>
    </w:tbl>
    <w:p w14:paraId="16304C50" w14:textId="77777777" w:rsidR="00866F7F" w:rsidRDefault="00866F7F" w:rsidP="00644935">
      <w:pPr>
        <w:rPr>
          <w:ins w:id="9677" w:author="danupraset@gmail.com" w:date="2025-09-23T14:20:00Z"/>
        </w:rPr>
      </w:pPr>
    </w:p>
    <w:p w14:paraId="55F824F6" w14:textId="77777777" w:rsidR="00866F7F" w:rsidRDefault="00866F7F" w:rsidP="00644935"/>
    <w:tbl>
      <w:tblPr>
        <w:tblStyle w:val="TableGrid"/>
        <w:tblW w:w="0" w:type="auto"/>
        <w:tblLook w:val="04A0" w:firstRow="1" w:lastRow="0" w:firstColumn="1" w:lastColumn="0" w:noHBand="0" w:noVBand="1"/>
      </w:tblPr>
      <w:tblGrid>
        <w:gridCol w:w="4622"/>
        <w:gridCol w:w="1417"/>
        <w:gridCol w:w="3311"/>
      </w:tblGrid>
      <w:tr w:rsidR="001735AF" w:rsidRPr="001735AF" w:rsidDel="00866F7F" w14:paraId="05900CAA" w14:textId="008BB404" w:rsidTr="001735AF">
        <w:trPr>
          <w:del w:id="9678" w:author="danupraset@gmail.com" w:date="2025-09-23T14:21:00Z"/>
        </w:trPr>
        <w:tc>
          <w:tcPr>
            <w:tcW w:w="0" w:type="auto"/>
            <w:shd w:val="clear" w:color="auto" w:fill="F2F2F2" w:themeFill="background1" w:themeFillShade="F2"/>
            <w:hideMark/>
          </w:tcPr>
          <w:p w14:paraId="555570D0" w14:textId="72A91998" w:rsidR="001735AF" w:rsidRPr="001735AF" w:rsidDel="00866F7F" w:rsidRDefault="001735AF" w:rsidP="001735AF">
            <w:pPr>
              <w:rPr>
                <w:del w:id="9679" w:author="danupraset@gmail.com" w:date="2025-09-23T14:21:00Z"/>
                <w:rFonts w:ascii="Arial" w:hAnsi="Arial" w:cs="Arial"/>
                <w:b/>
                <w:bCs/>
                <w:szCs w:val="20"/>
                <w:lang w:val="en-SG"/>
              </w:rPr>
            </w:pPr>
            <w:del w:id="9680" w:author="danupraset@gmail.com" w:date="2025-09-23T14:21:00Z">
              <w:r w:rsidRPr="001735AF" w:rsidDel="00866F7F">
                <w:rPr>
                  <w:rFonts w:ascii="Arial" w:hAnsi="Arial" w:cs="Arial"/>
                  <w:b/>
                  <w:bCs/>
                  <w:szCs w:val="20"/>
                  <w:lang w:val="en-SG"/>
                </w:rPr>
                <w:delText>Step</w:delText>
              </w:r>
            </w:del>
          </w:p>
        </w:tc>
        <w:tc>
          <w:tcPr>
            <w:tcW w:w="0" w:type="auto"/>
            <w:shd w:val="clear" w:color="auto" w:fill="F2F2F2" w:themeFill="background1" w:themeFillShade="F2"/>
            <w:hideMark/>
          </w:tcPr>
          <w:p w14:paraId="49D5C955" w14:textId="49CC24FB" w:rsidR="001735AF" w:rsidRPr="001735AF" w:rsidDel="00866F7F" w:rsidRDefault="001735AF" w:rsidP="001735AF">
            <w:pPr>
              <w:rPr>
                <w:del w:id="9681" w:author="danupraset@gmail.com" w:date="2025-09-23T14:21:00Z"/>
                <w:rFonts w:ascii="Arial" w:hAnsi="Arial" w:cs="Arial"/>
                <w:b/>
                <w:bCs/>
                <w:szCs w:val="20"/>
                <w:lang w:val="en-SG"/>
              </w:rPr>
            </w:pPr>
            <w:del w:id="9682" w:author="danupraset@gmail.com" w:date="2025-09-23T14:21:00Z">
              <w:r w:rsidRPr="001735AF" w:rsidDel="00866F7F">
                <w:rPr>
                  <w:rFonts w:ascii="Arial" w:hAnsi="Arial" w:cs="Arial"/>
                  <w:b/>
                  <w:bCs/>
                  <w:szCs w:val="20"/>
                  <w:lang w:val="en-SG"/>
                </w:rPr>
                <w:delText>Definition</w:delText>
              </w:r>
            </w:del>
          </w:p>
        </w:tc>
        <w:tc>
          <w:tcPr>
            <w:tcW w:w="0" w:type="auto"/>
            <w:shd w:val="clear" w:color="auto" w:fill="F2F2F2" w:themeFill="background1" w:themeFillShade="F2"/>
            <w:hideMark/>
          </w:tcPr>
          <w:p w14:paraId="29999FB1" w14:textId="7F33C7FA" w:rsidR="001735AF" w:rsidRPr="001735AF" w:rsidDel="00866F7F" w:rsidRDefault="001735AF" w:rsidP="001735AF">
            <w:pPr>
              <w:rPr>
                <w:del w:id="9683" w:author="danupraset@gmail.com" w:date="2025-09-23T14:21:00Z"/>
                <w:rFonts w:ascii="Arial" w:hAnsi="Arial" w:cs="Arial"/>
                <w:b/>
                <w:bCs/>
                <w:szCs w:val="20"/>
                <w:lang w:val="en-SG"/>
              </w:rPr>
            </w:pPr>
            <w:del w:id="9684" w:author="danupraset@gmail.com" w:date="2025-09-23T14:21:00Z">
              <w:r w:rsidRPr="001735AF" w:rsidDel="00866F7F">
                <w:rPr>
                  <w:rFonts w:ascii="Arial" w:hAnsi="Arial" w:cs="Arial"/>
                  <w:b/>
                  <w:bCs/>
                  <w:szCs w:val="20"/>
                  <w:lang w:val="en-SG"/>
                </w:rPr>
                <w:delText>Brief Description</w:delText>
              </w:r>
            </w:del>
          </w:p>
        </w:tc>
      </w:tr>
      <w:tr w:rsidR="001735AF" w:rsidRPr="001735AF" w:rsidDel="00866F7F" w14:paraId="3B282F65" w14:textId="65EAEC85" w:rsidTr="001735AF">
        <w:trPr>
          <w:del w:id="9685" w:author="danupraset@gmail.com" w:date="2025-09-23T14:21:00Z"/>
        </w:trPr>
        <w:tc>
          <w:tcPr>
            <w:tcW w:w="0" w:type="auto"/>
            <w:hideMark/>
          </w:tcPr>
          <w:p w14:paraId="0242948D" w14:textId="44D8F808" w:rsidR="001735AF" w:rsidRPr="001735AF" w:rsidDel="00866F7F" w:rsidRDefault="001735AF" w:rsidP="001735AF">
            <w:pPr>
              <w:rPr>
                <w:del w:id="9686" w:author="danupraset@gmail.com" w:date="2025-09-23T14:21:00Z"/>
                <w:rFonts w:ascii="Arial" w:hAnsi="Arial" w:cs="Arial"/>
                <w:szCs w:val="20"/>
                <w:lang w:val="en-SG"/>
              </w:rPr>
            </w:pPr>
            <w:del w:id="9687" w:author="danupraset@gmail.com" w:date="2025-09-23T14:21:00Z">
              <w:r w:rsidRPr="001735AF" w:rsidDel="00866F7F">
                <w:rPr>
                  <w:rFonts w:ascii="Arial" w:hAnsi="Arial" w:cs="Arial"/>
                  <w:szCs w:val="20"/>
                  <w:lang w:val="en-SG"/>
                </w:rPr>
                <w:delText>Cron Pull Internet Start (Runs every 5 mins)</w:delText>
              </w:r>
            </w:del>
          </w:p>
        </w:tc>
        <w:tc>
          <w:tcPr>
            <w:tcW w:w="0" w:type="auto"/>
            <w:hideMark/>
          </w:tcPr>
          <w:p w14:paraId="4F49A0F1" w14:textId="4B7A09C8" w:rsidR="001735AF" w:rsidRPr="001735AF" w:rsidDel="00866F7F" w:rsidRDefault="001735AF" w:rsidP="001735AF">
            <w:pPr>
              <w:rPr>
                <w:del w:id="9688" w:author="danupraset@gmail.com" w:date="2025-09-23T14:21:00Z"/>
                <w:rFonts w:ascii="Arial" w:hAnsi="Arial" w:cs="Arial"/>
                <w:szCs w:val="20"/>
                <w:lang w:val="en-SG"/>
              </w:rPr>
            </w:pPr>
            <w:del w:id="9689" w:author="danupraset@gmail.com" w:date="2025-09-23T14:21:00Z">
              <w:r w:rsidRPr="001735AF" w:rsidDel="00866F7F">
                <w:rPr>
                  <w:rFonts w:ascii="Arial" w:hAnsi="Arial" w:cs="Arial"/>
                  <w:szCs w:val="20"/>
                  <w:lang w:val="en-SG"/>
                </w:rPr>
                <w:delText>Start</w:delText>
              </w:r>
            </w:del>
          </w:p>
        </w:tc>
        <w:tc>
          <w:tcPr>
            <w:tcW w:w="0" w:type="auto"/>
            <w:hideMark/>
          </w:tcPr>
          <w:p w14:paraId="56B00E7A" w14:textId="6578CA04" w:rsidR="001735AF" w:rsidRPr="001735AF" w:rsidDel="00866F7F" w:rsidRDefault="001735AF" w:rsidP="001735AF">
            <w:pPr>
              <w:rPr>
                <w:del w:id="9690" w:author="danupraset@gmail.com" w:date="2025-09-23T14:21:00Z"/>
                <w:rFonts w:ascii="Arial" w:hAnsi="Arial" w:cs="Arial"/>
                <w:szCs w:val="20"/>
                <w:lang w:val="en-SG"/>
              </w:rPr>
            </w:pPr>
            <w:del w:id="9691" w:author="danupraset@gmail.com" w:date="2025-09-23T14:21:00Z">
              <w:r w:rsidRPr="001735AF" w:rsidDel="00866F7F">
                <w:rPr>
                  <w:rFonts w:ascii="Arial" w:hAnsi="Arial" w:cs="Arial"/>
                  <w:szCs w:val="20"/>
                  <w:lang w:val="en-SG"/>
                </w:rPr>
                <w:delText>Triggers the cron job.</w:delText>
              </w:r>
            </w:del>
          </w:p>
        </w:tc>
      </w:tr>
      <w:tr w:rsidR="001735AF" w:rsidRPr="001735AF" w:rsidDel="00866F7F" w14:paraId="04E03900" w14:textId="341D26BF" w:rsidTr="001735AF">
        <w:trPr>
          <w:del w:id="9692" w:author="danupraset@gmail.com" w:date="2025-09-23T14:21:00Z"/>
        </w:trPr>
        <w:tc>
          <w:tcPr>
            <w:tcW w:w="0" w:type="auto"/>
            <w:hideMark/>
          </w:tcPr>
          <w:p w14:paraId="0FAEFDB3" w14:textId="5DE79DDD" w:rsidR="001735AF" w:rsidRPr="001735AF" w:rsidDel="00866F7F" w:rsidRDefault="001735AF" w:rsidP="001735AF">
            <w:pPr>
              <w:rPr>
                <w:del w:id="9693" w:author="danupraset@gmail.com" w:date="2025-09-23T14:21:00Z"/>
                <w:rFonts w:ascii="Arial" w:hAnsi="Arial" w:cs="Arial"/>
                <w:szCs w:val="20"/>
                <w:lang w:val="en-SG"/>
              </w:rPr>
            </w:pPr>
            <w:del w:id="9694" w:author="danupraset@gmail.com" w:date="2025-09-23T14:21:00Z">
              <w:r w:rsidRPr="001735AF" w:rsidDel="00866F7F">
                <w:rPr>
                  <w:rFonts w:ascii="Arial" w:hAnsi="Arial" w:cs="Arial"/>
                  <w:szCs w:val="20"/>
                  <w:lang w:val="en-SG"/>
                </w:rPr>
                <w:delText>retrieve internet table eocms_web_txn_detail</w:delText>
              </w:r>
            </w:del>
          </w:p>
        </w:tc>
        <w:tc>
          <w:tcPr>
            <w:tcW w:w="0" w:type="auto"/>
            <w:hideMark/>
          </w:tcPr>
          <w:p w14:paraId="474784DC" w14:textId="2E8275C8" w:rsidR="001735AF" w:rsidRPr="001735AF" w:rsidDel="00866F7F" w:rsidRDefault="001735AF" w:rsidP="001735AF">
            <w:pPr>
              <w:rPr>
                <w:del w:id="9695" w:author="danupraset@gmail.com" w:date="2025-09-23T14:21:00Z"/>
                <w:rFonts w:ascii="Arial" w:hAnsi="Arial" w:cs="Arial"/>
                <w:szCs w:val="20"/>
                <w:lang w:val="en-SG"/>
              </w:rPr>
            </w:pPr>
            <w:del w:id="9696" w:author="danupraset@gmail.com" w:date="2025-09-23T14:21:00Z">
              <w:r w:rsidRPr="001735AF" w:rsidDel="00866F7F">
                <w:rPr>
                  <w:rFonts w:ascii="Arial" w:hAnsi="Arial" w:cs="Arial"/>
                  <w:szCs w:val="20"/>
                  <w:lang w:val="en-SG"/>
                </w:rPr>
                <w:delText>Retrieve</w:delText>
              </w:r>
            </w:del>
          </w:p>
        </w:tc>
        <w:tc>
          <w:tcPr>
            <w:tcW w:w="0" w:type="auto"/>
            <w:hideMark/>
          </w:tcPr>
          <w:p w14:paraId="1DC0B4AE" w14:textId="743BC5B8" w:rsidR="001735AF" w:rsidRPr="001735AF" w:rsidDel="00866F7F" w:rsidRDefault="001735AF" w:rsidP="001735AF">
            <w:pPr>
              <w:rPr>
                <w:del w:id="9697" w:author="danupraset@gmail.com" w:date="2025-09-23T14:21:00Z"/>
                <w:rFonts w:ascii="Arial" w:hAnsi="Arial" w:cs="Arial"/>
                <w:szCs w:val="20"/>
                <w:lang w:val="en-SG"/>
              </w:rPr>
            </w:pPr>
            <w:del w:id="9698" w:author="danupraset@gmail.com" w:date="2025-09-23T14:21:00Z">
              <w:r w:rsidRPr="001735AF" w:rsidDel="00866F7F">
                <w:rPr>
                  <w:rFonts w:ascii="Arial" w:hAnsi="Arial" w:cs="Arial"/>
                  <w:szCs w:val="20"/>
                  <w:lang w:val="en-SG"/>
                </w:rPr>
                <w:delText>Read from internet table.</w:delText>
              </w:r>
            </w:del>
          </w:p>
        </w:tc>
      </w:tr>
      <w:tr w:rsidR="001735AF" w:rsidRPr="001735AF" w:rsidDel="00866F7F" w14:paraId="6C84A7DC" w14:textId="19BFC7A6" w:rsidTr="001735AF">
        <w:trPr>
          <w:del w:id="9699" w:author="danupraset@gmail.com" w:date="2025-09-23T14:21:00Z"/>
        </w:trPr>
        <w:tc>
          <w:tcPr>
            <w:tcW w:w="0" w:type="auto"/>
            <w:hideMark/>
          </w:tcPr>
          <w:p w14:paraId="28F77AE9" w14:textId="67307A3A" w:rsidR="001735AF" w:rsidRPr="001735AF" w:rsidDel="00866F7F" w:rsidRDefault="001735AF" w:rsidP="001735AF">
            <w:pPr>
              <w:rPr>
                <w:del w:id="9700" w:author="danupraset@gmail.com" w:date="2025-09-23T14:21:00Z"/>
                <w:rFonts w:ascii="Arial" w:hAnsi="Arial" w:cs="Arial"/>
                <w:szCs w:val="20"/>
                <w:lang w:val="en-SG"/>
              </w:rPr>
            </w:pPr>
            <w:del w:id="9701" w:author="danupraset@gmail.com" w:date="2025-09-23T14:21:00Z">
              <w:r w:rsidRPr="001735AF" w:rsidDel="00866F7F">
                <w:rPr>
                  <w:rFonts w:ascii="Arial" w:hAnsi="Arial" w:cs="Arial"/>
                  <w:szCs w:val="20"/>
                  <w:lang w:val="en-SG"/>
                </w:rPr>
                <w:delText>SELECT FROM eocms_web_txn_detail where is_sync = false and status = S</w:delText>
              </w:r>
            </w:del>
          </w:p>
        </w:tc>
        <w:tc>
          <w:tcPr>
            <w:tcW w:w="0" w:type="auto"/>
            <w:hideMark/>
          </w:tcPr>
          <w:p w14:paraId="3933022E" w14:textId="7F0A29FA" w:rsidR="001735AF" w:rsidRPr="001735AF" w:rsidDel="00866F7F" w:rsidRDefault="001735AF" w:rsidP="001735AF">
            <w:pPr>
              <w:rPr>
                <w:del w:id="9702" w:author="danupraset@gmail.com" w:date="2025-09-23T14:21:00Z"/>
                <w:rFonts w:ascii="Arial" w:hAnsi="Arial" w:cs="Arial"/>
                <w:szCs w:val="20"/>
                <w:lang w:val="en-SG"/>
              </w:rPr>
            </w:pPr>
            <w:del w:id="9703" w:author="danupraset@gmail.com" w:date="2025-09-23T14:21:00Z">
              <w:r w:rsidRPr="001735AF" w:rsidDel="00866F7F">
                <w:rPr>
                  <w:rFonts w:ascii="Arial" w:hAnsi="Arial" w:cs="Arial"/>
                  <w:szCs w:val="20"/>
                  <w:lang w:val="en-SG"/>
                </w:rPr>
                <w:delText>Query note</w:delText>
              </w:r>
            </w:del>
          </w:p>
        </w:tc>
        <w:tc>
          <w:tcPr>
            <w:tcW w:w="0" w:type="auto"/>
            <w:hideMark/>
          </w:tcPr>
          <w:p w14:paraId="74E767C3" w14:textId="518295F5" w:rsidR="001735AF" w:rsidRPr="001735AF" w:rsidDel="00866F7F" w:rsidRDefault="001735AF" w:rsidP="001735AF">
            <w:pPr>
              <w:rPr>
                <w:del w:id="9704" w:author="danupraset@gmail.com" w:date="2025-09-23T14:21:00Z"/>
                <w:rFonts w:ascii="Arial" w:hAnsi="Arial" w:cs="Arial"/>
                <w:szCs w:val="20"/>
                <w:lang w:val="en-SG"/>
              </w:rPr>
            </w:pPr>
            <w:del w:id="9705" w:author="danupraset@gmail.com" w:date="2025-09-23T14:21:00Z">
              <w:r w:rsidRPr="001735AF" w:rsidDel="00866F7F">
                <w:rPr>
                  <w:rFonts w:ascii="Arial" w:hAnsi="Arial" w:cs="Arial"/>
                  <w:szCs w:val="20"/>
                  <w:lang w:val="en-SG"/>
                </w:rPr>
                <w:delText>Filter used for retrieval.</w:delText>
              </w:r>
            </w:del>
          </w:p>
        </w:tc>
      </w:tr>
      <w:tr w:rsidR="001735AF" w:rsidRPr="001735AF" w:rsidDel="00866F7F" w14:paraId="6C689ACA" w14:textId="7371D9A3" w:rsidTr="001735AF">
        <w:trPr>
          <w:del w:id="9706" w:author="danupraset@gmail.com" w:date="2025-09-23T14:21:00Z"/>
        </w:trPr>
        <w:tc>
          <w:tcPr>
            <w:tcW w:w="0" w:type="auto"/>
            <w:hideMark/>
          </w:tcPr>
          <w:p w14:paraId="3828A539" w14:textId="55D605A6" w:rsidR="001735AF" w:rsidRPr="001735AF" w:rsidDel="00866F7F" w:rsidRDefault="001735AF" w:rsidP="001735AF">
            <w:pPr>
              <w:rPr>
                <w:del w:id="9707" w:author="danupraset@gmail.com" w:date="2025-09-23T14:21:00Z"/>
                <w:rFonts w:ascii="Arial" w:hAnsi="Arial" w:cs="Arial"/>
                <w:szCs w:val="20"/>
                <w:lang w:val="en-SG"/>
              </w:rPr>
            </w:pPr>
            <w:del w:id="9708" w:author="danupraset@gmail.com" w:date="2025-09-23T14:21:00Z">
              <w:r w:rsidRPr="001735AF" w:rsidDel="00866F7F">
                <w:rPr>
                  <w:rFonts w:ascii="Arial" w:hAnsi="Arial" w:cs="Arial"/>
                  <w:szCs w:val="20"/>
                  <w:lang w:val="en-SG"/>
                </w:rPr>
                <w:delText>Possible points of failure</w:delText>
              </w:r>
            </w:del>
          </w:p>
        </w:tc>
        <w:tc>
          <w:tcPr>
            <w:tcW w:w="0" w:type="auto"/>
            <w:hideMark/>
          </w:tcPr>
          <w:p w14:paraId="0A5750C1" w14:textId="3637386C" w:rsidR="001735AF" w:rsidRPr="001735AF" w:rsidDel="00866F7F" w:rsidRDefault="001735AF" w:rsidP="001735AF">
            <w:pPr>
              <w:rPr>
                <w:del w:id="9709" w:author="danupraset@gmail.com" w:date="2025-09-23T14:21:00Z"/>
                <w:rFonts w:ascii="Arial" w:hAnsi="Arial" w:cs="Arial"/>
                <w:szCs w:val="20"/>
                <w:lang w:val="en-SG"/>
              </w:rPr>
            </w:pPr>
            <w:del w:id="9710" w:author="danupraset@gmail.com" w:date="2025-09-23T14:21:00Z">
              <w:r w:rsidRPr="001735AF" w:rsidDel="00866F7F">
                <w:rPr>
                  <w:rFonts w:ascii="Arial" w:hAnsi="Arial" w:cs="Arial"/>
                  <w:szCs w:val="20"/>
                  <w:lang w:val="en-SG"/>
                </w:rPr>
                <w:delText>Note</w:delText>
              </w:r>
            </w:del>
          </w:p>
        </w:tc>
        <w:tc>
          <w:tcPr>
            <w:tcW w:w="0" w:type="auto"/>
            <w:hideMark/>
          </w:tcPr>
          <w:p w14:paraId="11EF4752" w14:textId="5DD95349" w:rsidR="001735AF" w:rsidDel="00866F7F" w:rsidRDefault="001735AF" w:rsidP="001735AF">
            <w:pPr>
              <w:rPr>
                <w:del w:id="9711" w:author="danupraset@gmail.com" w:date="2025-09-23T14:21:00Z"/>
                <w:rFonts w:ascii="Arial" w:hAnsi="Arial" w:cs="Arial"/>
                <w:szCs w:val="20"/>
                <w:lang w:val="en-SG"/>
              </w:rPr>
            </w:pPr>
            <w:del w:id="9712" w:author="danupraset@gmail.com" w:date="2025-09-23T14:21:00Z">
              <w:r w:rsidRPr="001735AF" w:rsidDel="00866F7F">
                <w:rPr>
                  <w:rFonts w:ascii="Arial" w:hAnsi="Arial" w:cs="Arial"/>
                  <w:szCs w:val="20"/>
                  <w:lang w:val="en-SG"/>
                </w:rPr>
                <w:delText xml:space="preserve">Intra cron cannot run </w:delText>
              </w:r>
            </w:del>
          </w:p>
          <w:p w14:paraId="52C1B5CF" w14:textId="0B591471" w:rsidR="001735AF" w:rsidRPr="001735AF" w:rsidDel="00866F7F" w:rsidRDefault="001735AF" w:rsidP="001735AF">
            <w:pPr>
              <w:rPr>
                <w:del w:id="9713" w:author="danupraset@gmail.com" w:date="2025-09-23T14:21:00Z"/>
                <w:rFonts w:ascii="Arial" w:hAnsi="Arial" w:cs="Arial"/>
                <w:szCs w:val="20"/>
                <w:lang w:val="en-SG"/>
              </w:rPr>
            </w:pPr>
            <w:del w:id="9714" w:author="danupraset@gmail.com" w:date="2025-09-23T14:21:00Z">
              <w:r w:rsidRPr="001735AF" w:rsidDel="00866F7F">
                <w:rPr>
                  <w:rFonts w:ascii="Arial" w:hAnsi="Arial" w:cs="Arial"/>
                  <w:szCs w:val="20"/>
                  <w:lang w:val="en-SG"/>
                </w:rPr>
                <w:delText>Intra cron cannot connect to Inter DB</w:delText>
              </w:r>
            </w:del>
          </w:p>
        </w:tc>
      </w:tr>
      <w:tr w:rsidR="001735AF" w:rsidRPr="001735AF" w:rsidDel="00866F7F" w14:paraId="60681908" w14:textId="03D0EDE4" w:rsidTr="001735AF">
        <w:trPr>
          <w:del w:id="9715" w:author="danupraset@gmail.com" w:date="2025-09-23T14:21:00Z"/>
        </w:trPr>
        <w:tc>
          <w:tcPr>
            <w:tcW w:w="0" w:type="auto"/>
            <w:hideMark/>
          </w:tcPr>
          <w:p w14:paraId="04073A5D" w14:textId="1BDE12D4" w:rsidR="001735AF" w:rsidRPr="001735AF" w:rsidDel="00866F7F" w:rsidRDefault="001735AF" w:rsidP="001735AF">
            <w:pPr>
              <w:rPr>
                <w:del w:id="9716" w:author="danupraset@gmail.com" w:date="2025-09-23T14:21:00Z"/>
                <w:rFonts w:ascii="Arial" w:hAnsi="Arial" w:cs="Arial"/>
                <w:szCs w:val="20"/>
                <w:lang w:val="en-SG"/>
              </w:rPr>
            </w:pPr>
            <w:del w:id="9717" w:author="danupraset@gmail.com" w:date="2025-09-23T14:21:00Z">
              <w:r w:rsidRPr="001735AF" w:rsidDel="00866F7F">
                <w:rPr>
                  <w:rFonts w:ascii="Arial" w:hAnsi="Arial" w:cs="Arial"/>
                  <w:szCs w:val="20"/>
                  <w:lang w:val="en-SG"/>
                </w:rPr>
                <w:delText>any record ?</w:delText>
              </w:r>
            </w:del>
          </w:p>
        </w:tc>
        <w:tc>
          <w:tcPr>
            <w:tcW w:w="0" w:type="auto"/>
            <w:hideMark/>
          </w:tcPr>
          <w:p w14:paraId="2456A262" w14:textId="58F0D419" w:rsidR="001735AF" w:rsidRPr="001735AF" w:rsidDel="00866F7F" w:rsidRDefault="001735AF" w:rsidP="001735AF">
            <w:pPr>
              <w:rPr>
                <w:del w:id="9718" w:author="danupraset@gmail.com" w:date="2025-09-23T14:21:00Z"/>
                <w:rFonts w:ascii="Arial" w:hAnsi="Arial" w:cs="Arial"/>
                <w:szCs w:val="20"/>
                <w:lang w:val="en-SG"/>
              </w:rPr>
            </w:pPr>
            <w:del w:id="9719" w:author="danupraset@gmail.com" w:date="2025-09-23T14:21:00Z">
              <w:r w:rsidRPr="001735AF" w:rsidDel="00866F7F">
                <w:rPr>
                  <w:rFonts w:ascii="Arial" w:hAnsi="Arial" w:cs="Arial"/>
                  <w:szCs w:val="20"/>
                  <w:lang w:val="en-SG"/>
                </w:rPr>
                <w:delText>Decision</w:delText>
              </w:r>
            </w:del>
          </w:p>
        </w:tc>
        <w:tc>
          <w:tcPr>
            <w:tcW w:w="0" w:type="auto"/>
            <w:hideMark/>
          </w:tcPr>
          <w:p w14:paraId="2AA03D9A" w14:textId="34001FCE" w:rsidR="001735AF" w:rsidRPr="001735AF" w:rsidDel="00866F7F" w:rsidRDefault="001735AF" w:rsidP="001735AF">
            <w:pPr>
              <w:rPr>
                <w:del w:id="9720" w:author="danupraset@gmail.com" w:date="2025-09-23T14:21:00Z"/>
                <w:rFonts w:ascii="Arial" w:hAnsi="Arial" w:cs="Arial"/>
                <w:szCs w:val="20"/>
                <w:lang w:val="en-SG"/>
              </w:rPr>
            </w:pPr>
            <w:del w:id="9721" w:author="danupraset@gmail.com" w:date="2025-09-23T14:21:00Z">
              <w:r w:rsidRPr="001735AF" w:rsidDel="00866F7F">
                <w:rPr>
                  <w:rFonts w:ascii="Arial" w:hAnsi="Arial" w:cs="Arial"/>
                  <w:szCs w:val="20"/>
                  <w:lang w:val="en-SG"/>
                </w:rPr>
                <w:delText>Branch based on whether records are returned.</w:delText>
              </w:r>
            </w:del>
          </w:p>
        </w:tc>
      </w:tr>
      <w:tr w:rsidR="001735AF" w:rsidRPr="001735AF" w:rsidDel="00866F7F" w14:paraId="12F304DE" w14:textId="72EF3B61" w:rsidTr="001735AF">
        <w:trPr>
          <w:del w:id="9722" w:author="danupraset@gmail.com" w:date="2025-09-23T14:21:00Z"/>
        </w:trPr>
        <w:tc>
          <w:tcPr>
            <w:tcW w:w="0" w:type="auto"/>
            <w:hideMark/>
          </w:tcPr>
          <w:p w14:paraId="14952AD1" w14:textId="032FC4D4" w:rsidR="001735AF" w:rsidRPr="001735AF" w:rsidDel="00866F7F" w:rsidRDefault="001735AF" w:rsidP="001735AF">
            <w:pPr>
              <w:rPr>
                <w:del w:id="9723" w:author="danupraset@gmail.com" w:date="2025-09-23T14:21:00Z"/>
                <w:rFonts w:ascii="Arial" w:hAnsi="Arial" w:cs="Arial"/>
                <w:szCs w:val="20"/>
                <w:lang w:val="en-SG"/>
              </w:rPr>
            </w:pPr>
            <w:del w:id="9724" w:author="danupraset@gmail.com" w:date="2025-09-23T14:21:00Z">
              <w:r w:rsidRPr="001735AF" w:rsidDel="00866F7F">
                <w:rPr>
                  <w:rFonts w:ascii="Arial" w:hAnsi="Arial" w:cs="Arial"/>
                  <w:szCs w:val="20"/>
                  <w:lang w:val="en-SG"/>
                </w:rPr>
                <w:lastRenderedPageBreak/>
                <w:delText>log no record</w:delText>
              </w:r>
            </w:del>
          </w:p>
        </w:tc>
        <w:tc>
          <w:tcPr>
            <w:tcW w:w="0" w:type="auto"/>
            <w:hideMark/>
          </w:tcPr>
          <w:p w14:paraId="39983E69" w14:textId="13B9A18B" w:rsidR="001735AF" w:rsidRPr="001735AF" w:rsidDel="00866F7F" w:rsidRDefault="001735AF" w:rsidP="001735AF">
            <w:pPr>
              <w:rPr>
                <w:del w:id="9725" w:author="danupraset@gmail.com" w:date="2025-09-23T14:21:00Z"/>
                <w:rFonts w:ascii="Arial" w:hAnsi="Arial" w:cs="Arial"/>
                <w:szCs w:val="20"/>
                <w:lang w:val="en-SG"/>
              </w:rPr>
            </w:pPr>
            <w:del w:id="9726" w:author="danupraset@gmail.com" w:date="2025-09-23T14:21:00Z">
              <w:r w:rsidRPr="001735AF" w:rsidDel="00866F7F">
                <w:rPr>
                  <w:rFonts w:ascii="Arial" w:hAnsi="Arial" w:cs="Arial"/>
                  <w:szCs w:val="20"/>
                  <w:lang w:val="en-SG"/>
                </w:rPr>
                <w:delText>Log</w:delText>
              </w:r>
            </w:del>
          </w:p>
        </w:tc>
        <w:tc>
          <w:tcPr>
            <w:tcW w:w="0" w:type="auto"/>
            <w:hideMark/>
          </w:tcPr>
          <w:p w14:paraId="209F1B9C" w14:textId="19768594" w:rsidR="001735AF" w:rsidRPr="001735AF" w:rsidDel="00866F7F" w:rsidRDefault="001735AF" w:rsidP="001735AF">
            <w:pPr>
              <w:rPr>
                <w:del w:id="9727" w:author="danupraset@gmail.com" w:date="2025-09-23T14:21:00Z"/>
                <w:rFonts w:ascii="Arial" w:hAnsi="Arial" w:cs="Arial"/>
                <w:szCs w:val="20"/>
                <w:lang w:val="en-SG"/>
              </w:rPr>
            </w:pPr>
            <w:del w:id="9728" w:author="danupraset@gmail.com" w:date="2025-09-23T14:21:00Z">
              <w:r w:rsidRPr="001735AF" w:rsidDel="00866F7F">
                <w:rPr>
                  <w:rFonts w:ascii="Arial" w:hAnsi="Arial" w:cs="Arial"/>
                  <w:szCs w:val="20"/>
                  <w:lang w:val="en-SG"/>
                </w:rPr>
                <w:delText>Record that no rows were found.</w:delText>
              </w:r>
            </w:del>
          </w:p>
        </w:tc>
      </w:tr>
      <w:tr w:rsidR="001735AF" w:rsidRPr="001735AF" w:rsidDel="00866F7F" w14:paraId="007E9EC6" w14:textId="71217783" w:rsidTr="001735AF">
        <w:trPr>
          <w:del w:id="9729" w:author="danupraset@gmail.com" w:date="2025-09-23T14:21:00Z"/>
        </w:trPr>
        <w:tc>
          <w:tcPr>
            <w:tcW w:w="0" w:type="auto"/>
            <w:hideMark/>
          </w:tcPr>
          <w:p w14:paraId="100E8048" w14:textId="6B8B3C36" w:rsidR="001735AF" w:rsidRPr="001735AF" w:rsidDel="00866F7F" w:rsidRDefault="001735AF" w:rsidP="001735AF">
            <w:pPr>
              <w:rPr>
                <w:del w:id="9730" w:author="danupraset@gmail.com" w:date="2025-09-23T14:21:00Z"/>
                <w:rFonts w:ascii="Arial" w:hAnsi="Arial" w:cs="Arial"/>
                <w:szCs w:val="20"/>
                <w:lang w:val="en-SG"/>
              </w:rPr>
            </w:pPr>
            <w:del w:id="9731" w:author="danupraset@gmail.com" w:date="2025-09-23T14:21:00Z">
              <w:r w:rsidRPr="001735AF" w:rsidDel="00866F7F">
                <w:rPr>
                  <w:rFonts w:ascii="Arial" w:hAnsi="Arial" w:cs="Arial"/>
                  <w:szCs w:val="20"/>
                  <w:lang w:val="en-SG"/>
                </w:rPr>
                <w:delText>update/insert to intranet table ocms_web_txn_detail</w:delText>
              </w:r>
            </w:del>
          </w:p>
        </w:tc>
        <w:tc>
          <w:tcPr>
            <w:tcW w:w="0" w:type="auto"/>
            <w:hideMark/>
          </w:tcPr>
          <w:p w14:paraId="175C1683" w14:textId="1239E87C" w:rsidR="001735AF" w:rsidRPr="001735AF" w:rsidDel="00866F7F" w:rsidRDefault="001735AF" w:rsidP="001735AF">
            <w:pPr>
              <w:rPr>
                <w:del w:id="9732" w:author="danupraset@gmail.com" w:date="2025-09-23T14:21:00Z"/>
                <w:rFonts w:ascii="Arial" w:hAnsi="Arial" w:cs="Arial"/>
                <w:szCs w:val="20"/>
                <w:lang w:val="en-SG"/>
              </w:rPr>
            </w:pPr>
            <w:del w:id="9733" w:author="danupraset@gmail.com" w:date="2025-09-23T14:21:00Z">
              <w:r w:rsidRPr="001735AF" w:rsidDel="00866F7F">
                <w:rPr>
                  <w:rFonts w:ascii="Arial" w:hAnsi="Arial" w:cs="Arial"/>
                  <w:szCs w:val="20"/>
                  <w:lang w:val="en-SG"/>
                </w:rPr>
                <w:delText>Update/Insert</w:delText>
              </w:r>
            </w:del>
          </w:p>
        </w:tc>
        <w:tc>
          <w:tcPr>
            <w:tcW w:w="0" w:type="auto"/>
            <w:hideMark/>
          </w:tcPr>
          <w:p w14:paraId="42D85696" w14:textId="44A7B6ED" w:rsidR="001735AF" w:rsidRPr="001735AF" w:rsidDel="00866F7F" w:rsidRDefault="001735AF" w:rsidP="001735AF">
            <w:pPr>
              <w:rPr>
                <w:del w:id="9734" w:author="danupraset@gmail.com" w:date="2025-09-23T14:21:00Z"/>
                <w:rFonts w:ascii="Arial" w:hAnsi="Arial" w:cs="Arial"/>
                <w:szCs w:val="20"/>
                <w:lang w:val="en-SG"/>
              </w:rPr>
            </w:pPr>
            <w:del w:id="9735" w:author="danupraset@gmail.com" w:date="2025-09-23T14:21:00Z">
              <w:r w:rsidRPr="001735AF" w:rsidDel="00866F7F">
                <w:rPr>
                  <w:rFonts w:ascii="Arial" w:hAnsi="Arial" w:cs="Arial"/>
                  <w:szCs w:val="20"/>
                  <w:lang w:val="en-SG"/>
                </w:rPr>
                <w:delText>Apply insert/update to intranet ocms_web_txn_detail.</w:delText>
              </w:r>
            </w:del>
          </w:p>
        </w:tc>
      </w:tr>
      <w:tr w:rsidR="001735AF" w:rsidRPr="001735AF" w:rsidDel="00866F7F" w14:paraId="2FAEDC7F" w14:textId="58C80071" w:rsidTr="001735AF">
        <w:trPr>
          <w:del w:id="9736" w:author="danupraset@gmail.com" w:date="2025-09-23T14:21:00Z"/>
        </w:trPr>
        <w:tc>
          <w:tcPr>
            <w:tcW w:w="0" w:type="auto"/>
            <w:hideMark/>
          </w:tcPr>
          <w:p w14:paraId="149DC316" w14:textId="58E48B32" w:rsidR="001735AF" w:rsidRPr="001735AF" w:rsidDel="00866F7F" w:rsidRDefault="001735AF" w:rsidP="001735AF">
            <w:pPr>
              <w:rPr>
                <w:del w:id="9737" w:author="danupraset@gmail.com" w:date="2025-09-23T14:21:00Z"/>
                <w:rFonts w:ascii="Arial" w:hAnsi="Arial" w:cs="Arial"/>
                <w:szCs w:val="20"/>
                <w:lang w:val="en-SG"/>
              </w:rPr>
            </w:pPr>
            <w:del w:id="9738" w:author="danupraset@gmail.com" w:date="2025-09-23T14:21:00Z">
              <w:r w:rsidRPr="001735AF" w:rsidDel="00866F7F">
                <w:rPr>
                  <w:rFonts w:ascii="Arial" w:hAnsi="Arial" w:cs="Arial"/>
                  <w:i/>
                  <w:iCs/>
                  <w:szCs w:val="20"/>
                  <w:lang w:val="en-SG"/>
                </w:rPr>
                <w:delText>(note)</w:delText>
              </w:r>
              <w:r w:rsidRPr="001735AF" w:rsidDel="00866F7F">
                <w:rPr>
                  <w:rFonts w:ascii="Arial" w:hAnsi="Arial" w:cs="Arial"/>
                  <w:szCs w:val="20"/>
                  <w:lang w:val="en-SG"/>
                </w:rPr>
                <w:delText xml:space="preserve"> insert/update to ocms_web_txn_detail</w:delText>
              </w:r>
            </w:del>
          </w:p>
        </w:tc>
        <w:tc>
          <w:tcPr>
            <w:tcW w:w="0" w:type="auto"/>
            <w:hideMark/>
          </w:tcPr>
          <w:p w14:paraId="0351DC78" w14:textId="313AD6EB" w:rsidR="001735AF" w:rsidRPr="001735AF" w:rsidDel="00866F7F" w:rsidRDefault="001735AF" w:rsidP="001735AF">
            <w:pPr>
              <w:rPr>
                <w:del w:id="9739" w:author="danupraset@gmail.com" w:date="2025-09-23T14:21:00Z"/>
                <w:rFonts w:ascii="Arial" w:hAnsi="Arial" w:cs="Arial"/>
                <w:szCs w:val="20"/>
                <w:lang w:val="en-SG"/>
              </w:rPr>
            </w:pPr>
            <w:del w:id="9740" w:author="danupraset@gmail.com" w:date="2025-09-23T14:21:00Z">
              <w:r w:rsidRPr="001735AF" w:rsidDel="00866F7F">
                <w:rPr>
                  <w:rFonts w:ascii="Arial" w:hAnsi="Arial" w:cs="Arial"/>
                  <w:szCs w:val="20"/>
                  <w:lang w:val="en-SG"/>
                </w:rPr>
                <w:delText>Note</w:delText>
              </w:r>
            </w:del>
          </w:p>
        </w:tc>
        <w:tc>
          <w:tcPr>
            <w:tcW w:w="0" w:type="auto"/>
            <w:hideMark/>
          </w:tcPr>
          <w:p w14:paraId="76838C6B" w14:textId="5AB7D089" w:rsidR="001735AF" w:rsidRPr="001735AF" w:rsidDel="00866F7F" w:rsidRDefault="001735AF" w:rsidP="001735AF">
            <w:pPr>
              <w:rPr>
                <w:del w:id="9741" w:author="danupraset@gmail.com" w:date="2025-09-23T14:21:00Z"/>
                <w:rFonts w:ascii="Arial" w:hAnsi="Arial" w:cs="Arial"/>
                <w:szCs w:val="20"/>
                <w:lang w:val="en-SG"/>
              </w:rPr>
            </w:pPr>
            <w:del w:id="9742" w:author="danupraset@gmail.com" w:date="2025-09-23T14:21:00Z">
              <w:r w:rsidRPr="001735AF" w:rsidDel="00866F7F">
                <w:rPr>
                  <w:rFonts w:ascii="Arial" w:hAnsi="Arial" w:cs="Arial"/>
                  <w:szCs w:val="20"/>
                  <w:lang w:val="en-SG"/>
                </w:rPr>
                <w:delText>Operation detail for previous step.</w:delText>
              </w:r>
            </w:del>
          </w:p>
        </w:tc>
      </w:tr>
      <w:tr w:rsidR="001735AF" w:rsidRPr="001735AF" w:rsidDel="00866F7F" w14:paraId="1F61FAD0" w14:textId="2E05E1FB" w:rsidTr="001735AF">
        <w:trPr>
          <w:del w:id="9743" w:author="danupraset@gmail.com" w:date="2025-09-23T14:21:00Z"/>
        </w:trPr>
        <w:tc>
          <w:tcPr>
            <w:tcW w:w="0" w:type="auto"/>
            <w:hideMark/>
          </w:tcPr>
          <w:p w14:paraId="624DD16C" w14:textId="420B52B6" w:rsidR="001735AF" w:rsidRPr="001735AF" w:rsidDel="00866F7F" w:rsidRDefault="001735AF" w:rsidP="001735AF">
            <w:pPr>
              <w:rPr>
                <w:del w:id="9744" w:author="danupraset@gmail.com" w:date="2025-09-23T14:21:00Z"/>
                <w:rFonts w:ascii="Arial" w:hAnsi="Arial" w:cs="Arial"/>
                <w:szCs w:val="20"/>
                <w:lang w:val="en-SG"/>
              </w:rPr>
            </w:pPr>
            <w:del w:id="9745" w:author="danupraset@gmail.com" w:date="2025-09-23T14:21:00Z">
              <w:r w:rsidRPr="001735AF" w:rsidDel="00866F7F">
                <w:rPr>
                  <w:rFonts w:ascii="Arial" w:hAnsi="Arial" w:cs="Arial"/>
                  <w:szCs w:val="20"/>
                  <w:lang w:val="en-SG"/>
                </w:rPr>
                <w:delText>any fail record(s) ?</w:delText>
              </w:r>
            </w:del>
          </w:p>
        </w:tc>
        <w:tc>
          <w:tcPr>
            <w:tcW w:w="0" w:type="auto"/>
            <w:hideMark/>
          </w:tcPr>
          <w:p w14:paraId="5E67FB8B" w14:textId="4FACE61E" w:rsidR="001735AF" w:rsidRPr="001735AF" w:rsidDel="00866F7F" w:rsidRDefault="001735AF" w:rsidP="001735AF">
            <w:pPr>
              <w:rPr>
                <w:del w:id="9746" w:author="danupraset@gmail.com" w:date="2025-09-23T14:21:00Z"/>
                <w:rFonts w:ascii="Arial" w:hAnsi="Arial" w:cs="Arial"/>
                <w:szCs w:val="20"/>
                <w:lang w:val="en-SG"/>
              </w:rPr>
            </w:pPr>
            <w:del w:id="9747" w:author="danupraset@gmail.com" w:date="2025-09-23T14:21:00Z">
              <w:r w:rsidRPr="001735AF" w:rsidDel="00866F7F">
                <w:rPr>
                  <w:rFonts w:ascii="Arial" w:hAnsi="Arial" w:cs="Arial"/>
                  <w:szCs w:val="20"/>
                  <w:lang w:val="en-SG"/>
                </w:rPr>
                <w:delText>Decision</w:delText>
              </w:r>
            </w:del>
          </w:p>
        </w:tc>
        <w:tc>
          <w:tcPr>
            <w:tcW w:w="0" w:type="auto"/>
            <w:hideMark/>
          </w:tcPr>
          <w:p w14:paraId="5629DF22" w14:textId="53C0FF10" w:rsidR="001735AF" w:rsidRPr="001735AF" w:rsidDel="00866F7F" w:rsidRDefault="001735AF" w:rsidP="001735AF">
            <w:pPr>
              <w:rPr>
                <w:del w:id="9748" w:author="danupraset@gmail.com" w:date="2025-09-23T14:21:00Z"/>
                <w:rFonts w:ascii="Arial" w:hAnsi="Arial" w:cs="Arial"/>
                <w:szCs w:val="20"/>
                <w:lang w:val="en-SG"/>
              </w:rPr>
            </w:pPr>
            <w:del w:id="9749" w:author="danupraset@gmail.com" w:date="2025-09-23T14:21:00Z">
              <w:r w:rsidRPr="001735AF" w:rsidDel="00866F7F">
                <w:rPr>
                  <w:rFonts w:ascii="Arial" w:hAnsi="Arial" w:cs="Arial"/>
                  <w:szCs w:val="20"/>
                  <w:lang w:val="en-SG"/>
                </w:rPr>
                <w:delText>Check if any failures occurred during the intranet update/insert.</w:delText>
              </w:r>
            </w:del>
          </w:p>
        </w:tc>
      </w:tr>
      <w:tr w:rsidR="001735AF" w:rsidRPr="001735AF" w:rsidDel="00866F7F" w14:paraId="70B34B73" w14:textId="605039CC" w:rsidTr="001735AF">
        <w:trPr>
          <w:del w:id="9750" w:author="danupraset@gmail.com" w:date="2025-09-23T14:21:00Z"/>
        </w:trPr>
        <w:tc>
          <w:tcPr>
            <w:tcW w:w="0" w:type="auto"/>
            <w:hideMark/>
          </w:tcPr>
          <w:p w14:paraId="0CDFC0C7" w14:textId="4DE813FA" w:rsidR="001735AF" w:rsidRPr="001735AF" w:rsidDel="00866F7F" w:rsidRDefault="001735AF" w:rsidP="001735AF">
            <w:pPr>
              <w:rPr>
                <w:del w:id="9751" w:author="danupraset@gmail.com" w:date="2025-09-23T14:21:00Z"/>
                <w:rFonts w:ascii="Arial" w:hAnsi="Arial" w:cs="Arial"/>
                <w:szCs w:val="20"/>
                <w:lang w:val="en-SG"/>
              </w:rPr>
            </w:pPr>
            <w:del w:id="9752" w:author="danupraset@gmail.com" w:date="2025-09-23T14:21:00Z">
              <w:r w:rsidRPr="001735AF" w:rsidDel="00866F7F">
                <w:rPr>
                  <w:rFonts w:ascii="Arial" w:hAnsi="Arial" w:cs="Arial"/>
                  <w:szCs w:val="20"/>
                  <w:lang w:val="en-SG"/>
                </w:rPr>
                <w:delText>log error</w:delText>
              </w:r>
            </w:del>
          </w:p>
        </w:tc>
        <w:tc>
          <w:tcPr>
            <w:tcW w:w="0" w:type="auto"/>
            <w:hideMark/>
          </w:tcPr>
          <w:p w14:paraId="7EF34325" w14:textId="260BF7B8" w:rsidR="001735AF" w:rsidRPr="001735AF" w:rsidDel="00866F7F" w:rsidRDefault="001735AF" w:rsidP="001735AF">
            <w:pPr>
              <w:rPr>
                <w:del w:id="9753" w:author="danupraset@gmail.com" w:date="2025-09-23T14:21:00Z"/>
                <w:rFonts w:ascii="Arial" w:hAnsi="Arial" w:cs="Arial"/>
                <w:szCs w:val="20"/>
                <w:lang w:val="en-SG"/>
              </w:rPr>
            </w:pPr>
            <w:del w:id="9754" w:author="danupraset@gmail.com" w:date="2025-09-23T14:21:00Z">
              <w:r w:rsidRPr="001735AF" w:rsidDel="00866F7F">
                <w:rPr>
                  <w:rFonts w:ascii="Arial" w:hAnsi="Arial" w:cs="Arial"/>
                  <w:szCs w:val="20"/>
                  <w:lang w:val="en-SG"/>
                </w:rPr>
                <w:delText>Log</w:delText>
              </w:r>
            </w:del>
          </w:p>
        </w:tc>
        <w:tc>
          <w:tcPr>
            <w:tcW w:w="0" w:type="auto"/>
            <w:hideMark/>
          </w:tcPr>
          <w:p w14:paraId="5563CCC4" w14:textId="73961929" w:rsidR="001735AF" w:rsidRPr="001735AF" w:rsidDel="00866F7F" w:rsidRDefault="001735AF" w:rsidP="001735AF">
            <w:pPr>
              <w:rPr>
                <w:del w:id="9755" w:author="danupraset@gmail.com" w:date="2025-09-23T14:21:00Z"/>
                <w:rFonts w:ascii="Arial" w:hAnsi="Arial" w:cs="Arial"/>
                <w:szCs w:val="20"/>
                <w:lang w:val="en-SG"/>
              </w:rPr>
            </w:pPr>
            <w:del w:id="9756" w:author="danupraset@gmail.com" w:date="2025-09-23T14:21:00Z">
              <w:r w:rsidRPr="001735AF" w:rsidDel="00866F7F">
                <w:rPr>
                  <w:rFonts w:ascii="Arial" w:hAnsi="Arial" w:cs="Arial"/>
                  <w:szCs w:val="20"/>
                  <w:lang w:val="en-SG"/>
                </w:rPr>
                <w:delText>Record failure details.</w:delText>
              </w:r>
            </w:del>
          </w:p>
        </w:tc>
      </w:tr>
      <w:tr w:rsidR="001735AF" w:rsidRPr="001735AF" w:rsidDel="00866F7F" w14:paraId="04F54E3B" w14:textId="5764A3F1" w:rsidTr="001735AF">
        <w:trPr>
          <w:del w:id="9757" w:author="danupraset@gmail.com" w:date="2025-09-23T14:21:00Z"/>
        </w:trPr>
        <w:tc>
          <w:tcPr>
            <w:tcW w:w="0" w:type="auto"/>
            <w:hideMark/>
          </w:tcPr>
          <w:p w14:paraId="29626939" w14:textId="4C46D7CF" w:rsidR="001735AF" w:rsidRPr="001735AF" w:rsidDel="00866F7F" w:rsidRDefault="001735AF" w:rsidP="001735AF">
            <w:pPr>
              <w:rPr>
                <w:del w:id="9758" w:author="danupraset@gmail.com" w:date="2025-09-23T14:21:00Z"/>
                <w:rFonts w:ascii="Arial" w:hAnsi="Arial" w:cs="Arial"/>
                <w:szCs w:val="20"/>
                <w:lang w:val="en-SG"/>
              </w:rPr>
            </w:pPr>
            <w:del w:id="9759" w:author="danupraset@gmail.com" w:date="2025-09-23T14:21:00Z">
              <w:r w:rsidRPr="001735AF" w:rsidDel="00866F7F">
                <w:rPr>
                  <w:rFonts w:ascii="Arial" w:hAnsi="Arial" w:cs="Arial"/>
                  <w:szCs w:val="20"/>
                  <w:lang w:val="en-SG"/>
                </w:rPr>
                <w:delText>update internet table</w:delText>
              </w:r>
            </w:del>
          </w:p>
        </w:tc>
        <w:tc>
          <w:tcPr>
            <w:tcW w:w="0" w:type="auto"/>
            <w:hideMark/>
          </w:tcPr>
          <w:p w14:paraId="3F6B7FA8" w14:textId="199CCA4D" w:rsidR="001735AF" w:rsidRPr="001735AF" w:rsidDel="00866F7F" w:rsidRDefault="001735AF" w:rsidP="001735AF">
            <w:pPr>
              <w:rPr>
                <w:del w:id="9760" w:author="danupraset@gmail.com" w:date="2025-09-23T14:21:00Z"/>
                <w:rFonts w:ascii="Arial" w:hAnsi="Arial" w:cs="Arial"/>
                <w:szCs w:val="20"/>
                <w:lang w:val="en-SG"/>
              </w:rPr>
            </w:pPr>
            <w:del w:id="9761" w:author="danupraset@gmail.com" w:date="2025-09-23T14:21:00Z">
              <w:r w:rsidRPr="001735AF" w:rsidDel="00866F7F">
                <w:rPr>
                  <w:rFonts w:ascii="Arial" w:hAnsi="Arial" w:cs="Arial"/>
                  <w:szCs w:val="20"/>
                  <w:lang w:val="en-SG"/>
                </w:rPr>
                <w:delText>Update</w:delText>
              </w:r>
            </w:del>
          </w:p>
        </w:tc>
        <w:tc>
          <w:tcPr>
            <w:tcW w:w="0" w:type="auto"/>
            <w:hideMark/>
          </w:tcPr>
          <w:p w14:paraId="1A0D229B" w14:textId="22029040" w:rsidR="001735AF" w:rsidRPr="001735AF" w:rsidDel="00866F7F" w:rsidRDefault="001735AF" w:rsidP="001735AF">
            <w:pPr>
              <w:rPr>
                <w:del w:id="9762" w:author="danupraset@gmail.com" w:date="2025-09-23T14:21:00Z"/>
                <w:rFonts w:ascii="Arial" w:hAnsi="Arial" w:cs="Arial"/>
                <w:szCs w:val="20"/>
                <w:lang w:val="en-SG"/>
              </w:rPr>
            </w:pPr>
            <w:del w:id="9763" w:author="danupraset@gmail.com" w:date="2025-09-23T14:21:00Z">
              <w:r w:rsidRPr="001735AF" w:rsidDel="00866F7F">
                <w:rPr>
                  <w:rFonts w:ascii="Arial" w:hAnsi="Arial" w:cs="Arial"/>
                  <w:szCs w:val="20"/>
                  <w:lang w:val="en-SG"/>
                </w:rPr>
                <w:delText>Apply updates to internet table.</w:delText>
              </w:r>
            </w:del>
          </w:p>
        </w:tc>
      </w:tr>
      <w:tr w:rsidR="001735AF" w:rsidRPr="001735AF" w:rsidDel="00866F7F" w14:paraId="4C1E2287" w14:textId="25052DFD" w:rsidTr="001735AF">
        <w:trPr>
          <w:del w:id="9764" w:author="danupraset@gmail.com" w:date="2025-09-23T14:21:00Z"/>
        </w:trPr>
        <w:tc>
          <w:tcPr>
            <w:tcW w:w="0" w:type="auto"/>
            <w:hideMark/>
          </w:tcPr>
          <w:p w14:paraId="51C6F092" w14:textId="48A83B77" w:rsidR="001735AF" w:rsidRPr="001735AF" w:rsidDel="00866F7F" w:rsidRDefault="001735AF" w:rsidP="001735AF">
            <w:pPr>
              <w:rPr>
                <w:del w:id="9765" w:author="danupraset@gmail.com" w:date="2025-09-23T14:21:00Z"/>
                <w:rFonts w:ascii="Arial" w:hAnsi="Arial" w:cs="Arial"/>
                <w:szCs w:val="20"/>
                <w:lang w:val="en-SG"/>
              </w:rPr>
            </w:pPr>
            <w:del w:id="9766" w:author="danupraset@gmail.com" w:date="2025-09-23T14:21:00Z">
              <w:r w:rsidRPr="001735AF" w:rsidDel="00866F7F">
                <w:rPr>
                  <w:rFonts w:ascii="Arial" w:hAnsi="Arial" w:cs="Arial"/>
                  <w:szCs w:val="20"/>
                  <w:lang w:val="en-SG"/>
                </w:rPr>
                <w:delText>update is_sync = true, upd_date = today</w:delText>
              </w:r>
            </w:del>
          </w:p>
        </w:tc>
        <w:tc>
          <w:tcPr>
            <w:tcW w:w="0" w:type="auto"/>
            <w:hideMark/>
          </w:tcPr>
          <w:p w14:paraId="5807E149" w14:textId="473EF0F0" w:rsidR="001735AF" w:rsidRPr="001735AF" w:rsidDel="00866F7F" w:rsidRDefault="001735AF" w:rsidP="001735AF">
            <w:pPr>
              <w:rPr>
                <w:del w:id="9767" w:author="danupraset@gmail.com" w:date="2025-09-23T14:21:00Z"/>
                <w:rFonts w:ascii="Arial" w:hAnsi="Arial" w:cs="Arial"/>
                <w:szCs w:val="20"/>
                <w:lang w:val="en-SG"/>
              </w:rPr>
            </w:pPr>
            <w:del w:id="9768" w:author="danupraset@gmail.com" w:date="2025-09-23T14:21:00Z">
              <w:r w:rsidRPr="001735AF" w:rsidDel="00866F7F">
                <w:rPr>
                  <w:rFonts w:ascii="Arial" w:hAnsi="Arial" w:cs="Arial"/>
                  <w:szCs w:val="20"/>
                  <w:lang w:val="en-SG"/>
                </w:rPr>
                <w:delText>Note</w:delText>
              </w:r>
            </w:del>
          </w:p>
        </w:tc>
        <w:tc>
          <w:tcPr>
            <w:tcW w:w="0" w:type="auto"/>
            <w:hideMark/>
          </w:tcPr>
          <w:p w14:paraId="415A9BF7" w14:textId="2FFD5727" w:rsidR="001735AF" w:rsidRPr="001735AF" w:rsidDel="00866F7F" w:rsidRDefault="001735AF" w:rsidP="001735AF">
            <w:pPr>
              <w:rPr>
                <w:del w:id="9769" w:author="danupraset@gmail.com" w:date="2025-09-23T14:21:00Z"/>
                <w:rFonts w:ascii="Arial" w:hAnsi="Arial" w:cs="Arial"/>
                <w:szCs w:val="20"/>
                <w:lang w:val="en-SG"/>
              </w:rPr>
            </w:pPr>
            <w:del w:id="9770" w:author="danupraset@gmail.com" w:date="2025-09-23T14:21:00Z">
              <w:r w:rsidRPr="001735AF" w:rsidDel="00866F7F">
                <w:rPr>
                  <w:rFonts w:ascii="Arial" w:hAnsi="Arial" w:cs="Arial"/>
                  <w:szCs w:val="20"/>
                  <w:lang w:val="en-SG"/>
                </w:rPr>
                <w:delText>Field updates applied to internet table.</w:delText>
              </w:r>
            </w:del>
          </w:p>
        </w:tc>
      </w:tr>
      <w:tr w:rsidR="001735AF" w:rsidRPr="001735AF" w:rsidDel="00866F7F" w14:paraId="7BF4B472" w14:textId="6AA880B3" w:rsidTr="001735AF">
        <w:trPr>
          <w:del w:id="9771" w:author="danupraset@gmail.com" w:date="2025-09-23T14:21:00Z"/>
        </w:trPr>
        <w:tc>
          <w:tcPr>
            <w:tcW w:w="0" w:type="auto"/>
            <w:hideMark/>
          </w:tcPr>
          <w:p w14:paraId="3B1F800B" w14:textId="79773EB5" w:rsidR="001735AF" w:rsidRPr="001735AF" w:rsidDel="00866F7F" w:rsidRDefault="001735AF" w:rsidP="001735AF">
            <w:pPr>
              <w:rPr>
                <w:del w:id="9772" w:author="danupraset@gmail.com" w:date="2025-09-23T14:21:00Z"/>
                <w:rFonts w:ascii="Arial" w:hAnsi="Arial" w:cs="Arial"/>
                <w:szCs w:val="20"/>
                <w:lang w:val="en-SG"/>
              </w:rPr>
            </w:pPr>
            <w:del w:id="9773" w:author="danupraset@gmail.com" w:date="2025-09-23T14:21:00Z">
              <w:r w:rsidRPr="001735AF" w:rsidDel="00866F7F">
                <w:rPr>
                  <w:rFonts w:ascii="Arial" w:hAnsi="Arial" w:cs="Arial"/>
                  <w:szCs w:val="20"/>
                  <w:lang w:val="en-SG"/>
                </w:rPr>
                <w:delText>any fail record(s) ?</w:delText>
              </w:r>
            </w:del>
          </w:p>
        </w:tc>
        <w:tc>
          <w:tcPr>
            <w:tcW w:w="0" w:type="auto"/>
            <w:hideMark/>
          </w:tcPr>
          <w:p w14:paraId="427FE828" w14:textId="14C7B0B8" w:rsidR="001735AF" w:rsidRPr="001735AF" w:rsidDel="00866F7F" w:rsidRDefault="001735AF" w:rsidP="001735AF">
            <w:pPr>
              <w:rPr>
                <w:del w:id="9774" w:author="danupraset@gmail.com" w:date="2025-09-23T14:21:00Z"/>
                <w:rFonts w:ascii="Arial" w:hAnsi="Arial" w:cs="Arial"/>
                <w:szCs w:val="20"/>
                <w:lang w:val="en-SG"/>
              </w:rPr>
            </w:pPr>
            <w:del w:id="9775" w:author="danupraset@gmail.com" w:date="2025-09-23T14:21:00Z">
              <w:r w:rsidRPr="001735AF" w:rsidDel="00866F7F">
                <w:rPr>
                  <w:rFonts w:ascii="Arial" w:hAnsi="Arial" w:cs="Arial"/>
                  <w:szCs w:val="20"/>
                  <w:lang w:val="en-SG"/>
                </w:rPr>
                <w:delText>Decision</w:delText>
              </w:r>
            </w:del>
          </w:p>
        </w:tc>
        <w:tc>
          <w:tcPr>
            <w:tcW w:w="0" w:type="auto"/>
            <w:hideMark/>
          </w:tcPr>
          <w:p w14:paraId="3FFA2F48" w14:textId="02F42127" w:rsidR="001735AF" w:rsidRPr="001735AF" w:rsidDel="00866F7F" w:rsidRDefault="001735AF" w:rsidP="001735AF">
            <w:pPr>
              <w:rPr>
                <w:del w:id="9776" w:author="danupraset@gmail.com" w:date="2025-09-23T14:21:00Z"/>
                <w:rFonts w:ascii="Arial" w:hAnsi="Arial" w:cs="Arial"/>
                <w:szCs w:val="20"/>
                <w:lang w:val="en-SG"/>
              </w:rPr>
            </w:pPr>
            <w:del w:id="9777" w:author="danupraset@gmail.com" w:date="2025-09-23T14:21:00Z">
              <w:r w:rsidRPr="001735AF" w:rsidDel="00866F7F">
                <w:rPr>
                  <w:rFonts w:ascii="Arial" w:hAnsi="Arial" w:cs="Arial"/>
                  <w:szCs w:val="20"/>
                  <w:lang w:val="en-SG"/>
                </w:rPr>
                <w:delText>Check if any failures occurred during the internet update.</w:delText>
              </w:r>
            </w:del>
          </w:p>
        </w:tc>
      </w:tr>
      <w:tr w:rsidR="001735AF" w:rsidRPr="001735AF" w:rsidDel="00866F7F" w14:paraId="2EC49335" w14:textId="1992F05F" w:rsidTr="001735AF">
        <w:trPr>
          <w:del w:id="9778" w:author="danupraset@gmail.com" w:date="2025-09-23T14:21:00Z"/>
        </w:trPr>
        <w:tc>
          <w:tcPr>
            <w:tcW w:w="0" w:type="auto"/>
            <w:hideMark/>
          </w:tcPr>
          <w:p w14:paraId="75BB6AB4" w14:textId="03FCE605" w:rsidR="001735AF" w:rsidRPr="001735AF" w:rsidDel="00866F7F" w:rsidRDefault="001735AF" w:rsidP="001735AF">
            <w:pPr>
              <w:rPr>
                <w:del w:id="9779" w:author="danupraset@gmail.com" w:date="2025-09-23T14:21:00Z"/>
                <w:rFonts w:ascii="Arial" w:hAnsi="Arial" w:cs="Arial"/>
                <w:szCs w:val="20"/>
                <w:lang w:val="en-SG"/>
              </w:rPr>
            </w:pPr>
            <w:del w:id="9780" w:author="danupraset@gmail.com" w:date="2025-09-23T14:21:00Z">
              <w:r w:rsidRPr="001735AF" w:rsidDel="00866F7F">
                <w:rPr>
                  <w:rFonts w:ascii="Arial" w:hAnsi="Arial" w:cs="Arial"/>
                  <w:szCs w:val="20"/>
                  <w:lang w:val="en-SG"/>
                </w:rPr>
                <w:delText>log error</w:delText>
              </w:r>
            </w:del>
          </w:p>
        </w:tc>
        <w:tc>
          <w:tcPr>
            <w:tcW w:w="0" w:type="auto"/>
            <w:hideMark/>
          </w:tcPr>
          <w:p w14:paraId="31F96DCF" w14:textId="61DE0FB9" w:rsidR="001735AF" w:rsidRPr="001735AF" w:rsidDel="00866F7F" w:rsidRDefault="001735AF" w:rsidP="001735AF">
            <w:pPr>
              <w:rPr>
                <w:del w:id="9781" w:author="danupraset@gmail.com" w:date="2025-09-23T14:21:00Z"/>
                <w:rFonts w:ascii="Arial" w:hAnsi="Arial" w:cs="Arial"/>
                <w:szCs w:val="20"/>
                <w:lang w:val="en-SG"/>
              </w:rPr>
            </w:pPr>
            <w:del w:id="9782" w:author="danupraset@gmail.com" w:date="2025-09-23T14:21:00Z">
              <w:r w:rsidRPr="001735AF" w:rsidDel="00866F7F">
                <w:rPr>
                  <w:rFonts w:ascii="Arial" w:hAnsi="Arial" w:cs="Arial"/>
                  <w:szCs w:val="20"/>
                  <w:lang w:val="en-SG"/>
                </w:rPr>
                <w:delText>Log</w:delText>
              </w:r>
            </w:del>
          </w:p>
        </w:tc>
        <w:tc>
          <w:tcPr>
            <w:tcW w:w="0" w:type="auto"/>
            <w:hideMark/>
          </w:tcPr>
          <w:p w14:paraId="48F65FC3" w14:textId="7B522644" w:rsidR="001735AF" w:rsidRPr="001735AF" w:rsidDel="00866F7F" w:rsidRDefault="001735AF" w:rsidP="001735AF">
            <w:pPr>
              <w:rPr>
                <w:del w:id="9783" w:author="danupraset@gmail.com" w:date="2025-09-23T14:21:00Z"/>
                <w:rFonts w:ascii="Arial" w:hAnsi="Arial" w:cs="Arial"/>
                <w:szCs w:val="20"/>
                <w:lang w:val="en-SG"/>
              </w:rPr>
            </w:pPr>
            <w:del w:id="9784" w:author="danupraset@gmail.com" w:date="2025-09-23T14:21:00Z">
              <w:r w:rsidRPr="001735AF" w:rsidDel="00866F7F">
                <w:rPr>
                  <w:rFonts w:ascii="Arial" w:hAnsi="Arial" w:cs="Arial"/>
                  <w:szCs w:val="20"/>
                  <w:lang w:val="en-SG"/>
                </w:rPr>
                <w:delText>Record failure details.</w:delText>
              </w:r>
            </w:del>
          </w:p>
        </w:tc>
      </w:tr>
      <w:tr w:rsidR="001735AF" w:rsidRPr="001735AF" w:rsidDel="00866F7F" w14:paraId="690FC093" w14:textId="28055D66" w:rsidTr="001735AF">
        <w:trPr>
          <w:del w:id="9785" w:author="danupraset@gmail.com" w:date="2025-09-23T14:21:00Z"/>
        </w:trPr>
        <w:tc>
          <w:tcPr>
            <w:tcW w:w="0" w:type="auto"/>
            <w:hideMark/>
          </w:tcPr>
          <w:p w14:paraId="46502A27" w14:textId="344EDCB9" w:rsidR="001735AF" w:rsidRPr="001735AF" w:rsidDel="00866F7F" w:rsidRDefault="001735AF" w:rsidP="001735AF">
            <w:pPr>
              <w:rPr>
                <w:del w:id="9786" w:author="danupraset@gmail.com" w:date="2025-09-23T14:21:00Z"/>
                <w:rFonts w:ascii="Arial" w:hAnsi="Arial" w:cs="Arial"/>
                <w:szCs w:val="20"/>
                <w:lang w:val="en-SG"/>
              </w:rPr>
            </w:pPr>
            <w:del w:id="9787" w:author="danupraset@gmail.com" w:date="2025-09-23T14:21:00Z">
              <w:r w:rsidRPr="001735AF" w:rsidDel="00866F7F">
                <w:rPr>
                  <w:rFonts w:ascii="Arial" w:hAnsi="Arial" w:cs="Arial"/>
                  <w:szCs w:val="20"/>
                  <w:lang w:val="en-SG"/>
                </w:rPr>
                <w:delText xml:space="preserve">update status cron in </w:delText>
              </w:r>
              <w:commentRangeStart w:id="9788"/>
              <w:commentRangeStart w:id="9789"/>
              <w:commentRangeStart w:id="9790"/>
              <w:commentRangeStart w:id="9791"/>
              <w:r w:rsidRPr="001735AF" w:rsidDel="00866F7F">
                <w:rPr>
                  <w:rFonts w:ascii="Arial" w:hAnsi="Arial" w:cs="Arial"/>
                  <w:szCs w:val="20"/>
                  <w:lang w:val="en-SG"/>
                </w:rPr>
                <w:delText>ocms_batch_job</w:delText>
              </w:r>
              <w:commentRangeEnd w:id="9788"/>
              <w:r w:rsidR="00FC566E" w:rsidDel="00866F7F">
                <w:rPr>
                  <w:rStyle w:val="CommentReference"/>
                </w:rPr>
                <w:commentReference w:id="9788"/>
              </w:r>
              <w:commentRangeEnd w:id="9789"/>
              <w:r w:rsidR="00B805E4" w:rsidDel="00866F7F">
                <w:rPr>
                  <w:rStyle w:val="CommentReference"/>
                </w:rPr>
                <w:commentReference w:id="9789"/>
              </w:r>
            </w:del>
            <w:commentRangeEnd w:id="9790"/>
            <w:r w:rsidR="0071550E">
              <w:rPr>
                <w:rStyle w:val="CommentReference"/>
              </w:rPr>
              <w:commentReference w:id="9790"/>
            </w:r>
            <w:commentRangeEnd w:id="9791"/>
            <w:r w:rsidR="00701A96">
              <w:rPr>
                <w:rStyle w:val="CommentReference"/>
              </w:rPr>
              <w:commentReference w:id="9791"/>
            </w:r>
          </w:p>
        </w:tc>
        <w:tc>
          <w:tcPr>
            <w:tcW w:w="0" w:type="auto"/>
            <w:hideMark/>
          </w:tcPr>
          <w:p w14:paraId="0C6DE21A" w14:textId="6B7F11D7" w:rsidR="001735AF" w:rsidRPr="001735AF" w:rsidDel="00866F7F" w:rsidRDefault="001735AF" w:rsidP="001735AF">
            <w:pPr>
              <w:rPr>
                <w:del w:id="9792" w:author="danupraset@gmail.com" w:date="2025-09-23T14:21:00Z"/>
                <w:rFonts w:ascii="Arial" w:hAnsi="Arial" w:cs="Arial"/>
                <w:szCs w:val="20"/>
                <w:lang w:val="en-SG"/>
              </w:rPr>
            </w:pPr>
            <w:del w:id="9793" w:author="danupraset@gmail.com" w:date="2025-09-23T14:21:00Z">
              <w:r w:rsidRPr="001735AF" w:rsidDel="00866F7F">
                <w:rPr>
                  <w:rFonts w:ascii="Arial" w:hAnsi="Arial" w:cs="Arial"/>
                  <w:szCs w:val="20"/>
                  <w:lang w:val="en-SG"/>
                </w:rPr>
                <w:delText>Update</w:delText>
              </w:r>
            </w:del>
          </w:p>
        </w:tc>
        <w:tc>
          <w:tcPr>
            <w:tcW w:w="0" w:type="auto"/>
            <w:hideMark/>
          </w:tcPr>
          <w:p w14:paraId="6E87C14E" w14:textId="15E25C8D" w:rsidR="001735AF" w:rsidRPr="001735AF" w:rsidDel="00866F7F" w:rsidRDefault="001735AF" w:rsidP="001735AF">
            <w:pPr>
              <w:rPr>
                <w:del w:id="9794" w:author="danupraset@gmail.com" w:date="2025-09-23T14:21:00Z"/>
                <w:rFonts w:ascii="Arial" w:hAnsi="Arial" w:cs="Arial"/>
                <w:szCs w:val="20"/>
                <w:lang w:val="en-SG"/>
              </w:rPr>
            </w:pPr>
            <w:del w:id="9795" w:author="danupraset@gmail.com" w:date="2025-09-23T14:21:00Z">
              <w:r w:rsidRPr="001735AF" w:rsidDel="00866F7F">
                <w:rPr>
                  <w:rFonts w:ascii="Arial" w:hAnsi="Arial" w:cs="Arial"/>
                  <w:szCs w:val="20"/>
                  <w:lang w:val="en-SG"/>
                </w:rPr>
                <w:delText>Mark cron status.</w:delText>
              </w:r>
            </w:del>
          </w:p>
        </w:tc>
      </w:tr>
      <w:tr w:rsidR="001735AF" w:rsidRPr="001735AF" w:rsidDel="00866F7F" w14:paraId="3414B7EF" w14:textId="12496EA4" w:rsidTr="001735AF">
        <w:trPr>
          <w:del w:id="9796" w:author="danupraset@gmail.com" w:date="2025-09-23T14:21:00Z"/>
        </w:trPr>
        <w:tc>
          <w:tcPr>
            <w:tcW w:w="0" w:type="auto"/>
            <w:hideMark/>
          </w:tcPr>
          <w:p w14:paraId="1C5BAF55" w14:textId="629DEC8A" w:rsidR="001735AF" w:rsidRPr="001735AF" w:rsidDel="00866F7F" w:rsidRDefault="001735AF" w:rsidP="001735AF">
            <w:pPr>
              <w:rPr>
                <w:del w:id="9797" w:author="danupraset@gmail.com" w:date="2025-09-23T14:21:00Z"/>
                <w:rFonts w:ascii="Arial" w:hAnsi="Arial" w:cs="Arial"/>
                <w:szCs w:val="20"/>
                <w:lang w:val="en-SG"/>
              </w:rPr>
            </w:pPr>
            <w:del w:id="9798" w:author="danupraset@gmail.com" w:date="2025-09-23T14:21:00Z">
              <w:r w:rsidRPr="001735AF" w:rsidDel="00866F7F">
                <w:rPr>
                  <w:rFonts w:ascii="Arial" w:hAnsi="Arial" w:cs="Arial"/>
                  <w:szCs w:val="20"/>
                  <w:lang w:val="en-SG"/>
                </w:rPr>
                <w:delText>End</w:delText>
              </w:r>
            </w:del>
          </w:p>
        </w:tc>
        <w:tc>
          <w:tcPr>
            <w:tcW w:w="0" w:type="auto"/>
            <w:hideMark/>
          </w:tcPr>
          <w:p w14:paraId="046200E3" w14:textId="0C285C2A" w:rsidR="001735AF" w:rsidRPr="001735AF" w:rsidDel="00866F7F" w:rsidRDefault="001735AF" w:rsidP="001735AF">
            <w:pPr>
              <w:rPr>
                <w:del w:id="9799" w:author="danupraset@gmail.com" w:date="2025-09-23T14:21:00Z"/>
                <w:rFonts w:ascii="Arial" w:hAnsi="Arial" w:cs="Arial"/>
                <w:szCs w:val="20"/>
                <w:lang w:val="en-SG"/>
              </w:rPr>
            </w:pPr>
            <w:del w:id="9800" w:author="danupraset@gmail.com" w:date="2025-09-23T14:21:00Z">
              <w:r w:rsidRPr="001735AF" w:rsidDel="00866F7F">
                <w:rPr>
                  <w:rFonts w:ascii="Arial" w:hAnsi="Arial" w:cs="Arial"/>
                  <w:szCs w:val="20"/>
                  <w:lang w:val="en-SG"/>
                </w:rPr>
                <w:delText>End</w:delText>
              </w:r>
            </w:del>
          </w:p>
        </w:tc>
        <w:tc>
          <w:tcPr>
            <w:tcW w:w="0" w:type="auto"/>
            <w:hideMark/>
          </w:tcPr>
          <w:p w14:paraId="3EC8B000" w14:textId="3DF244E2" w:rsidR="001735AF" w:rsidRPr="001735AF" w:rsidDel="00866F7F" w:rsidRDefault="001735AF" w:rsidP="001735AF">
            <w:pPr>
              <w:rPr>
                <w:del w:id="9801" w:author="danupraset@gmail.com" w:date="2025-09-23T14:21:00Z"/>
                <w:rFonts w:ascii="Arial" w:hAnsi="Arial" w:cs="Arial"/>
                <w:szCs w:val="20"/>
                <w:lang w:val="en-SG"/>
              </w:rPr>
            </w:pPr>
            <w:del w:id="9802" w:author="danupraset@gmail.com" w:date="2025-09-23T14:21:00Z">
              <w:r w:rsidRPr="001735AF" w:rsidDel="00866F7F">
                <w:rPr>
                  <w:rFonts w:ascii="Arial" w:hAnsi="Arial" w:cs="Arial"/>
                  <w:szCs w:val="20"/>
                  <w:lang w:val="en-SG"/>
                </w:rPr>
                <w:delText>Flow terminates.</w:delText>
              </w:r>
            </w:del>
          </w:p>
        </w:tc>
      </w:tr>
    </w:tbl>
    <w:p w14:paraId="591190AE" w14:textId="15A9F8EB" w:rsidR="00644935" w:rsidDel="00E26BD3" w:rsidRDefault="00882CD6" w:rsidP="00882CD6">
      <w:pPr>
        <w:pStyle w:val="Heading3"/>
        <w:rPr>
          <w:del w:id="9803" w:author="Yi Jie NEO (URA)" w:date="2025-09-16T18:07:00Z"/>
        </w:rPr>
      </w:pPr>
      <w:bookmarkStart w:id="9804" w:name="_Toc205888914"/>
      <w:bookmarkStart w:id="9805" w:name="_Toc205889349"/>
      <w:bookmarkStart w:id="9806" w:name="_Toc205889478"/>
      <w:del w:id="9807" w:author="Yi Jie NEO (URA)" w:date="2025-09-16T18:07:00Z">
        <w:r w:rsidDel="00E26BD3">
          <w:delText>Design Ration</w:delText>
        </w:r>
        <w:r w:rsidR="00F34383" w:rsidDel="00E26BD3">
          <w:delText>a</w:delText>
        </w:r>
        <w:r w:rsidDel="00E26BD3">
          <w:delText>le</w:delText>
        </w:r>
        <w:bookmarkEnd w:id="9804"/>
        <w:bookmarkEnd w:id="9805"/>
        <w:bookmarkEnd w:id="9806"/>
      </w:del>
    </w:p>
    <w:p w14:paraId="3A65E8E9" w14:textId="70268C24" w:rsidR="00882CD6" w:rsidDel="00E26BD3" w:rsidRDefault="00882CD6" w:rsidP="00882CD6">
      <w:pPr>
        <w:pStyle w:val="Heading4"/>
        <w:rPr>
          <w:del w:id="9808" w:author="Yi Jie NEO (URA)" w:date="2025-09-16T18:07:00Z"/>
        </w:rPr>
      </w:pPr>
      <w:bookmarkStart w:id="9809" w:name="_Toc205889479"/>
      <w:del w:id="9810" w:author="Yi Jie NEO (URA)" w:date="2025-09-16T18:07:00Z">
        <w:r w:rsidDel="00E26BD3">
          <w:delText>Mechanism</w:delText>
        </w:r>
        <w:bookmarkEnd w:id="9809"/>
      </w:del>
    </w:p>
    <w:tbl>
      <w:tblPr>
        <w:tblStyle w:val="TableGrid"/>
        <w:tblW w:w="0" w:type="auto"/>
        <w:tblLook w:val="04A0" w:firstRow="1" w:lastRow="0" w:firstColumn="1" w:lastColumn="0" w:noHBand="0" w:noVBand="1"/>
      </w:tblPr>
      <w:tblGrid>
        <w:gridCol w:w="4709"/>
        <w:gridCol w:w="4641"/>
      </w:tblGrid>
      <w:tr w:rsidR="00BA1B8E" w:rsidRPr="00BA1B8E" w:rsidDel="00E26BD3" w14:paraId="6E001ED0" w14:textId="392BAD97" w:rsidTr="00BA1B8E">
        <w:trPr>
          <w:del w:id="9811" w:author="Yi Jie NEO (URA)" w:date="2025-09-16T18:07:00Z"/>
        </w:trPr>
        <w:tc>
          <w:tcPr>
            <w:tcW w:w="0" w:type="auto"/>
            <w:shd w:val="clear" w:color="auto" w:fill="F2F2F2" w:themeFill="background1" w:themeFillShade="F2"/>
            <w:hideMark/>
          </w:tcPr>
          <w:p w14:paraId="07F2299C" w14:textId="22A0C1B3" w:rsidR="00BA1B8E" w:rsidRPr="00BA1B8E" w:rsidDel="00E26BD3" w:rsidRDefault="00BA1B8E" w:rsidP="00BA1B8E">
            <w:pPr>
              <w:rPr>
                <w:del w:id="9812" w:author="Yi Jie NEO (URA)" w:date="2025-09-16T18:07:00Z"/>
                <w:rFonts w:ascii="Arial" w:hAnsi="Arial" w:cs="Arial"/>
                <w:b/>
                <w:bCs/>
                <w:lang w:val="en-SG"/>
              </w:rPr>
            </w:pPr>
            <w:del w:id="9813" w:author="Yi Jie NEO (URA)" w:date="2025-09-16T18:07:00Z">
              <w:r w:rsidRPr="00BA1B8E" w:rsidDel="00E26BD3">
                <w:rPr>
                  <w:rFonts w:ascii="Arial" w:hAnsi="Arial" w:cs="Arial"/>
                  <w:b/>
                  <w:bCs/>
                  <w:lang w:val="en-SG"/>
                </w:rPr>
                <w:delText>Mechanism</w:delText>
              </w:r>
            </w:del>
          </w:p>
        </w:tc>
        <w:tc>
          <w:tcPr>
            <w:tcW w:w="0" w:type="auto"/>
            <w:shd w:val="clear" w:color="auto" w:fill="F2F2F2" w:themeFill="background1" w:themeFillShade="F2"/>
            <w:hideMark/>
          </w:tcPr>
          <w:p w14:paraId="7032F579" w14:textId="36CEDE1C" w:rsidR="00BA1B8E" w:rsidRPr="00BA1B8E" w:rsidDel="00E26BD3" w:rsidRDefault="00BA1B8E" w:rsidP="00BA1B8E">
            <w:pPr>
              <w:rPr>
                <w:del w:id="9814" w:author="Yi Jie NEO (URA)" w:date="2025-09-16T18:07:00Z"/>
                <w:rFonts w:ascii="Arial" w:hAnsi="Arial" w:cs="Arial"/>
                <w:b/>
                <w:bCs/>
                <w:lang w:val="en-SG"/>
              </w:rPr>
            </w:pPr>
            <w:del w:id="9815" w:author="Yi Jie NEO (URA)" w:date="2025-09-16T18:07:00Z">
              <w:r w:rsidRPr="00BA1B8E" w:rsidDel="00E26BD3">
                <w:rPr>
                  <w:rFonts w:ascii="Arial" w:hAnsi="Arial" w:cs="Arial"/>
                  <w:b/>
                  <w:bCs/>
                  <w:lang w:val="en-SG"/>
                </w:rPr>
                <w:delText>Purpose</w:delText>
              </w:r>
            </w:del>
          </w:p>
        </w:tc>
      </w:tr>
      <w:tr w:rsidR="00BA1B8E" w:rsidRPr="00BA1B8E" w:rsidDel="00E26BD3" w14:paraId="2D701167" w14:textId="31C6FB51" w:rsidTr="00BA1B8E">
        <w:trPr>
          <w:del w:id="9816" w:author="Yi Jie NEO (URA)" w:date="2025-09-16T18:07:00Z"/>
        </w:trPr>
        <w:tc>
          <w:tcPr>
            <w:tcW w:w="0" w:type="auto"/>
            <w:hideMark/>
          </w:tcPr>
          <w:p w14:paraId="15AAF525" w14:textId="30FC91B2" w:rsidR="00BA1B8E" w:rsidRPr="00BA1B8E" w:rsidDel="00E26BD3" w:rsidRDefault="00BA1B8E" w:rsidP="00BA1B8E">
            <w:pPr>
              <w:rPr>
                <w:del w:id="9817" w:author="Yi Jie NEO (URA)" w:date="2025-09-16T18:07:00Z"/>
                <w:rFonts w:ascii="Arial" w:hAnsi="Arial" w:cs="Arial"/>
                <w:lang w:val="en-SG"/>
              </w:rPr>
            </w:pPr>
            <w:del w:id="9818" w:author="Yi Jie NEO (URA)" w:date="2025-09-16T18:07:00Z">
              <w:r w:rsidDel="00E26BD3">
                <w:rPr>
                  <w:rFonts w:ascii="Arial" w:hAnsi="Arial" w:cs="Arial"/>
                  <w:lang w:val="en-SG"/>
                </w:rPr>
                <w:delText>Cron</w:delText>
              </w:r>
              <w:r w:rsidRPr="00BA1B8E" w:rsidDel="00E26BD3">
                <w:rPr>
                  <w:rFonts w:ascii="Arial" w:hAnsi="Arial" w:cs="Arial"/>
                  <w:lang w:val="en-SG"/>
                </w:rPr>
                <w:delText xml:space="preserve"> scheduler (every 5 mins)</w:delText>
              </w:r>
            </w:del>
          </w:p>
        </w:tc>
        <w:tc>
          <w:tcPr>
            <w:tcW w:w="0" w:type="auto"/>
            <w:hideMark/>
          </w:tcPr>
          <w:p w14:paraId="5A8B4F5A" w14:textId="73056A2B" w:rsidR="00BA1B8E" w:rsidRPr="00BA1B8E" w:rsidDel="00E26BD3" w:rsidRDefault="00BA1B8E" w:rsidP="00BA1B8E">
            <w:pPr>
              <w:rPr>
                <w:del w:id="9819" w:author="Yi Jie NEO (URA)" w:date="2025-09-16T18:07:00Z"/>
                <w:rFonts w:ascii="Arial" w:hAnsi="Arial" w:cs="Arial"/>
                <w:lang w:val="en-SG"/>
              </w:rPr>
            </w:pPr>
            <w:del w:id="9820" w:author="Yi Jie NEO (URA)" w:date="2025-09-16T18:07:00Z">
              <w:r w:rsidRPr="00BA1B8E" w:rsidDel="00E26BD3">
                <w:rPr>
                  <w:rFonts w:ascii="Arial" w:hAnsi="Arial" w:cs="Arial"/>
                  <w:lang w:val="en-SG"/>
                </w:rPr>
                <w:delText>Make sure data intranet and internet keep sync.</w:delText>
              </w:r>
            </w:del>
          </w:p>
        </w:tc>
      </w:tr>
      <w:tr w:rsidR="00BA1B8E" w:rsidRPr="00BA1B8E" w:rsidDel="00E26BD3" w14:paraId="63085891" w14:textId="5B7C9A34" w:rsidTr="00BA1B8E">
        <w:trPr>
          <w:del w:id="9821" w:author="Yi Jie NEO (URA)" w:date="2025-09-16T18:07:00Z"/>
        </w:trPr>
        <w:tc>
          <w:tcPr>
            <w:tcW w:w="0" w:type="auto"/>
            <w:hideMark/>
          </w:tcPr>
          <w:p w14:paraId="3F5870DD" w14:textId="69FE017A" w:rsidR="00BA1B8E" w:rsidRPr="00BA1B8E" w:rsidDel="00E26BD3" w:rsidRDefault="00BA1B8E" w:rsidP="00BA1B8E">
            <w:pPr>
              <w:rPr>
                <w:del w:id="9822" w:author="Yi Jie NEO (URA)" w:date="2025-09-16T18:07:00Z"/>
                <w:rFonts w:ascii="Arial" w:hAnsi="Arial" w:cs="Arial"/>
                <w:lang w:val="en-SG"/>
              </w:rPr>
            </w:pPr>
            <w:del w:id="9823" w:author="Yi Jie NEO (URA)" w:date="2025-09-16T18:07:00Z">
              <w:r w:rsidRPr="00BA1B8E" w:rsidDel="00E26BD3">
                <w:rPr>
                  <w:rFonts w:ascii="Arial" w:hAnsi="Arial" w:cs="Arial"/>
                  <w:lang w:val="en-SG"/>
                </w:rPr>
                <w:delText>Source filtering (is_sync = false AND status = 'S')</w:delText>
              </w:r>
            </w:del>
          </w:p>
        </w:tc>
        <w:tc>
          <w:tcPr>
            <w:tcW w:w="0" w:type="auto"/>
            <w:hideMark/>
          </w:tcPr>
          <w:p w14:paraId="3EEE9CF6" w14:textId="28979D5C" w:rsidR="00BA1B8E" w:rsidRPr="00BA1B8E" w:rsidDel="00E26BD3" w:rsidRDefault="00BA1B8E" w:rsidP="00BA1B8E">
            <w:pPr>
              <w:rPr>
                <w:del w:id="9824" w:author="Yi Jie NEO (URA)" w:date="2025-09-16T18:07:00Z"/>
                <w:rFonts w:ascii="Arial" w:hAnsi="Arial" w:cs="Arial"/>
                <w:lang w:val="en-SG"/>
              </w:rPr>
            </w:pPr>
            <w:del w:id="9825" w:author="Yi Jie NEO (URA)" w:date="2025-09-16T18:07:00Z">
              <w:r w:rsidRPr="00BA1B8E" w:rsidDel="00E26BD3">
                <w:rPr>
                  <w:rFonts w:ascii="Arial" w:hAnsi="Arial" w:cs="Arial"/>
                  <w:lang w:val="en-SG"/>
                </w:rPr>
                <w:delText>Limits work to eligible, unsynced rows to avoid redundant processing.</w:delText>
              </w:r>
            </w:del>
          </w:p>
        </w:tc>
      </w:tr>
      <w:tr w:rsidR="00BA1B8E" w:rsidRPr="00BA1B8E" w:rsidDel="00E26BD3" w14:paraId="2946327D" w14:textId="0E8DA695" w:rsidTr="00BA1B8E">
        <w:trPr>
          <w:del w:id="9826" w:author="Yi Jie NEO (URA)" w:date="2025-09-16T18:07:00Z"/>
        </w:trPr>
        <w:tc>
          <w:tcPr>
            <w:tcW w:w="0" w:type="auto"/>
            <w:hideMark/>
          </w:tcPr>
          <w:p w14:paraId="26002992" w14:textId="3A9894D5" w:rsidR="00BA1B8E" w:rsidRPr="00BA1B8E" w:rsidDel="00E26BD3" w:rsidRDefault="00BA1B8E" w:rsidP="00BA1B8E">
            <w:pPr>
              <w:rPr>
                <w:del w:id="9827" w:author="Yi Jie NEO (URA)" w:date="2025-09-16T18:07:00Z"/>
                <w:rFonts w:ascii="Arial" w:hAnsi="Arial" w:cs="Arial"/>
                <w:lang w:val="en-SG"/>
              </w:rPr>
            </w:pPr>
            <w:del w:id="9828" w:author="Yi Jie NEO (URA)" w:date="2025-09-16T18:07:00Z">
              <w:r w:rsidRPr="00BA1B8E" w:rsidDel="00E26BD3">
                <w:rPr>
                  <w:rFonts w:ascii="Arial" w:hAnsi="Arial" w:cs="Arial"/>
                  <w:lang w:val="en-SG"/>
                </w:rPr>
                <w:delText>Intranet-first persistence (update/insert)</w:delText>
              </w:r>
            </w:del>
          </w:p>
        </w:tc>
        <w:tc>
          <w:tcPr>
            <w:tcW w:w="0" w:type="auto"/>
            <w:hideMark/>
          </w:tcPr>
          <w:p w14:paraId="6F479C5B" w14:textId="2EE12678" w:rsidR="00BA1B8E" w:rsidRPr="00BA1B8E" w:rsidDel="00E26BD3" w:rsidRDefault="00BA1B8E" w:rsidP="00BA1B8E">
            <w:pPr>
              <w:rPr>
                <w:del w:id="9829" w:author="Yi Jie NEO (URA)" w:date="2025-09-16T18:07:00Z"/>
                <w:rFonts w:ascii="Arial" w:hAnsi="Arial" w:cs="Arial"/>
                <w:lang w:val="en-SG"/>
              </w:rPr>
            </w:pPr>
            <w:del w:id="9830" w:author="Yi Jie NEO (URA)" w:date="2025-09-16T18:07:00Z">
              <w:r w:rsidRPr="00BA1B8E" w:rsidDel="00E26BD3">
                <w:rPr>
                  <w:rFonts w:ascii="Arial" w:hAnsi="Arial" w:cs="Arial"/>
                  <w:lang w:val="en-SG"/>
                </w:rPr>
                <w:delText>Ensures internal data is stored before acknowledging sync completion.</w:delText>
              </w:r>
            </w:del>
          </w:p>
        </w:tc>
      </w:tr>
      <w:tr w:rsidR="00BA1B8E" w:rsidRPr="00BA1B8E" w:rsidDel="00E26BD3" w14:paraId="06803BF1" w14:textId="6E012ABA" w:rsidTr="00BA1B8E">
        <w:trPr>
          <w:del w:id="9831" w:author="Yi Jie NEO (URA)" w:date="2025-09-16T18:07:00Z"/>
        </w:trPr>
        <w:tc>
          <w:tcPr>
            <w:tcW w:w="0" w:type="auto"/>
            <w:hideMark/>
          </w:tcPr>
          <w:p w14:paraId="050BC0C0" w14:textId="07113170" w:rsidR="00BA1B8E" w:rsidRPr="00BA1B8E" w:rsidDel="00E26BD3" w:rsidRDefault="00BA1B8E" w:rsidP="00BA1B8E">
            <w:pPr>
              <w:rPr>
                <w:del w:id="9832" w:author="Yi Jie NEO (URA)" w:date="2025-09-16T18:07:00Z"/>
                <w:rFonts w:ascii="Arial" w:hAnsi="Arial" w:cs="Arial"/>
                <w:lang w:val="en-SG"/>
              </w:rPr>
            </w:pPr>
            <w:del w:id="9833" w:author="Yi Jie NEO (URA)" w:date="2025-09-16T18:07:00Z">
              <w:r w:rsidRPr="00BA1B8E" w:rsidDel="00E26BD3">
                <w:rPr>
                  <w:rFonts w:ascii="Arial" w:hAnsi="Arial" w:cs="Arial"/>
                  <w:lang w:val="en-SG"/>
                </w:rPr>
                <w:delText>Source acknowledgment (is_sync = true, upd_date = today)</w:delText>
              </w:r>
            </w:del>
          </w:p>
        </w:tc>
        <w:tc>
          <w:tcPr>
            <w:tcW w:w="0" w:type="auto"/>
            <w:hideMark/>
          </w:tcPr>
          <w:p w14:paraId="2EEE4956" w14:textId="227E9AB1" w:rsidR="00BA1B8E" w:rsidRPr="00BA1B8E" w:rsidDel="00E26BD3" w:rsidRDefault="00BA1B8E" w:rsidP="00BA1B8E">
            <w:pPr>
              <w:rPr>
                <w:del w:id="9834" w:author="Yi Jie NEO (URA)" w:date="2025-09-16T18:07:00Z"/>
                <w:rFonts w:ascii="Arial" w:hAnsi="Arial" w:cs="Arial"/>
                <w:lang w:val="en-SG"/>
              </w:rPr>
            </w:pPr>
            <w:del w:id="9835" w:author="Yi Jie NEO (URA)" w:date="2025-09-16T18:07:00Z">
              <w:r w:rsidRPr="00BA1B8E" w:rsidDel="00E26BD3">
                <w:rPr>
                  <w:rFonts w:ascii="Arial" w:hAnsi="Arial" w:cs="Arial"/>
                  <w:lang w:val="en-SG"/>
                </w:rPr>
                <w:delText>Marks origin rows as processed and time-stamps the sync.</w:delText>
              </w:r>
            </w:del>
          </w:p>
        </w:tc>
      </w:tr>
      <w:tr w:rsidR="00BA1B8E" w:rsidRPr="00BA1B8E" w:rsidDel="00E26BD3" w14:paraId="40A2453E" w14:textId="6341F78B" w:rsidTr="00BA1B8E">
        <w:trPr>
          <w:del w:id="9836" w:author="Yi Jie NEO (URA)" w:date="2025-09-16T18:07:00Z"/>
        </w:trPr>
        <w:tc>
          <w:tcPr>
            <w:tcW w:w="0" w:type="auto"/>
            <w:hideMark/>
          </w:tcPr>
          <w:p w14:paraId="2F3BC415" w14:textId="16B10CA7" w:rsidR="00BA1B8E" w:rsidRPr="00BA1B8E" w:rsidDel="00E26BD3" w:rsidRDefault="00BA1B8E" w:rsidP="00BA1B8E">
            <w:pPr>
              <w:rPr>
                <w:del w:id="9837" w:author="Yi Jie NEO (URA)" w:date="2025-09-16T18:07:00Z"/>
                <w:rFonts w:ascii="Arial" w:hAnsi="Arial" w:cs="Arial"/>
                <w:lang w:val="en-SG"/>
              </w:rPr>
            </w:pPr>
            <w:del w:id="9838" w:author="Yi Jie NEO (URA)" w:date="2025-09-16T18:07:00Z">
              <w:r w:rsidRPr="00BA1B8E" w:rsidDel="00E26BD3">
                <w:rPr>
                  <w:rFonts w:ascii="Arial" w:hAnsi="Arial" w:cs="Arial"/>
                  <w:lang w:val="en-SG"/>
                </w:rPr>
                <w:delText>Operational telemetry (log messages + cron status in ocms_batch_job)</w:delText>
              </w:r>
            </w:del>
          </w:p>
        </w:tc>
        <w:tc>
          <w:tcPr>
            <w:tcW w:w="0" w:type="auto"/>
            <w:hideMark/>
          </w:tcPr>
          <w:p w14:paraId="22DE2E48" w14:textId="0F7A5600" w:rsidR="00BA1B8E" w:rsidRPr="00BA1B8E" w:rsidDel="00E26BD3" w:rsidRDefault="00BA1B8E" w:rsidP="00BA1B8E">
            <w:pPr>
              <w:rPr>
                <w:del w:id="9839" w:author="Yi Jie NEO (URA)" w:date="2025-09-16T18:07:00Z"/>
                <w:rFonts w:ascii="Arial" w:hAnsi="Arial" w:cs="Arial"/>
                <w:lang w:val="en-SG"/>
              </w:rPr>
            </w:pPr>
            <w:del w:id="9840" w:author="Yi Jie NEO (URA)" w:date="2025-09-16T18:07:00Z">
              <w:r w:rsidRPr="00BA1B8E" w:rsidDel="00E26BD3">
                <w:rPr>
                  <w:rFonts w:ascii="Arial" w:hAnsi="Arial" w:cs="Arial"/>
                  <w:lang w:val="en-SG"/>
                </w:rPr>
                <w:delText>Captures run outcomes and errors for troubleshooting and audit.</w:delText>
              </w:r>
            </w:del>
          </w:p>
        </w:tc>
      </w:tr>
    </w:tbl>
    <w:p w14:paraId="24F7CA2B" w14:textId="74C27C84" w:rsidR="00BA1B8E" w:rsidRPr="00BA1B8E" w:rsidDel="00E26BD3" w:rsidRDefault="00BA1B8E" w:rsidP="00BA1B8E">
      <w:pPr>
        <w:rPr>
          <w:del w:id="9841" w:author="Yi Jie NEO (URA)" w:date="2025-09-16T18:07:00Z"/>
        </w:rPr>
      </w:pPr>
    </w:p>
    <w:p w14:paraId="155A3C9F" w14:textId="16022A14" w:rsidR="00882CD6" w:rsidDel="00E26BD3" w:rsidRDefault="00882CD6" w:rsidP="00882CD6">
      <w:pPr>
        <w:pStyle w:val="Heading4"/>
        <w:rPr>
          <w:del w:id="9842" w:author="Yi Jie NEO (URA)" w:date="2025-09-16T18:07:00Z"/>
        </w:rPr>
      </w:pPr>
      <w:bookmarkStart w:id="9843" w:name="_Toc205889480"/>
      <w:del w:id="9844" w:author="Yi Jie NEO (URA)" w:date="2025-09-16T18:07:00Z">
        <w:r w:rsidDel="00E26BD3">
          <w:delText>Advantage</w:delText>
        </w:r>
        <w:bookmarkEnd w:id="9843"/>
      </w:del>
    </w:p>
    <w:tbl>
      <w:tblPr>
        <w:tblStyle w:val="TableGrid"/>
        <w:tblW w:w="0" w:type="auto"/>
        <w:tblLook w:val="04A0" w:firstRow="1" w:lastRow="0" w:firstColumn="1" w:lastColumn="0" w:noHBand="0" w:noVBand="1"/>
      </w:tblPr>
      <w:tblGrid>
        <w:gridCol w:w="4036"/>
        <w:gridCol w:w="5314"/>
      </w:tblGrid>
      <w:tr w:rsidR="00BA1B8E" w:rsidRPr="00BA1B8E" w:rsidDel="00E26BD3" w14:paraId="6FA7747A" w14:textId="100FA1EF" w:rsidTr="00BA1B8E">
        <w:trPr>
          <w:del w:id="9845" w:author="Yi Jie NEO (URA)" w:date="2025-09-16T18:07:00Z"/>
        </w:trPr>
        <w:tc>
          <w:tcPr>
            <w:tcW w:w="0" w:type="auto"/>
            <w:shd w:val="clear" w:color="auto" w:fill="F2F2F2" w:themeFill="background1" w:themeFillShade="F2"/>
            <w:hideMark/>
          </w:tcPr>
          <w:p w14:paraId="41E2B61F" w14:textId="7DDDCD96" w:rsidR="00BA1B8E" w:rsidRPr="00BA1B8E" w:rsidDel="00E26BD3" w:rsidRDefault="00BA1B8E" w:rsidP="00BA1B8E">
            <w:pPr>
              <w:rPr>
                <w:del w:id="9846" w:author="Yi Jie NEO (URA)" w:date="2025-09-16T18:07:00Z"/>
                <w:rFonts w:ascii="Arial" w:hAnsi="Arial" w:cs="Arial"/>
                <w:b/>
                <w:bCs/>
                <w:lang w:val="en-SG"/>
              </w:rPr>
            </w:pPr>
            <w:del w:id="9847" w:author="Yi Jie NEO (URA)" w:date="2025-09-16T18:07:00Z">
              <w:r w:rsidRPr="00BA1B8E" w:rsidDel="00E26BD3">
                <w:rPr>
                  <w:rFonts w:ascii="Arial" w:hAnsi="Arial" w:cs="Arial"/>
                  <w:b/>
                  <w:bCs/>
                  <w:lang w:val="en-SG"/>
                </w:rPr>
                <w:delText>Advantage</w:delText>
              </w:r>
            </w:del>
          </w:p>
        </w:tc>
        <w:tc>
          <w:tcPr>
            <w:tcW w:w="0" w:type="auto"/>
            <w:shd w:val="clear" w:color="auto" w:fill="F2F2F2" w:themeFill="background1" w:themeFillShade="F2"/>
            <w:hideMark/>
          </w:tcPr>
          <w:p w14:paraId="3171A3D8" w14:textId="3EBA6709" w:rsidR="00BA1B8E" w:rsidRPr="00BA1B8E" w:rsidDel="00E26BD3" w:rsidRDefault="00BA1B8E" w:rsidP="00BA1B8E">
            <w:pPr>
              <w:rPr>
                <w:del w:id="9848" w:author="Yi Jie NEO (URA)" w:date="2025-09-16T18:07:00Z"/>
                <w:rFonts w:ascii="Arial" w:hAnsi="Arial" w:cs="Arial"/>
                <w:b/>
                <w:bCs/>
                <w:lang w:val="en-SG"/>
              </w:rPr>
            </w:pPr>
            <w:del w:id="9849" w:author="Yi Jie NEO (URA)" w:date="2025-09-16T18:07:00Z">
              <w:r w:rsidRPr="00BA1B8E" w:rsidDel="00E26BD3">
                <w:rPr>
                  <w:rFonts w:ascii="Arial" w:hAnsi="Arial" w:cs="Arial"/>
                  <w:b/>
                  <w:bCs/>
                  <w:lang w:val="en-SG"/>
                </w:rPr>
                <w:delText>Purpose</w:delText>
              </w:r>
            </w:del>
          </w:p>
        </w:tc>
      </w:tr>
      <w:tr w:rsidR="00BA1B8E" w:rsidRPr="00BA1B8E" w:rsidDel="00E26BD3" w14:paraId="29199E02" w14:textId="55C4EABF" w:rsidTr="00BA1B8E">
        <w:trPr>
          <w:del w:id="9850" w:author="Yi Jie NEO (URA)" w:date="2025-09-16T18:07:00Z"/>
        </w:trPr>
        <w:tc>
          <w:tcPr>
            <w:tcW w:w="0" w:type="auto"/>
            <w:hideMark/>
          </w:tcPr>
          <w:p w14:paraId="062C5274" w14:textId="74BD7547" w:rsidR="00BA1B8E" w:rsidRPr="00BA1B8E" w:rsidDel="00E26BD3" w:rsidRDefault="00BA1B8E" w:rsidP="00BA1B8E">
            <w:pPr>
              <w:rPr>
                <w:del w:id="9851" w:author="Yi Jie NEO (URA)" w:date="2025-09-16T18:07:00Z"/>
                <w:rFonts w:ascii="Arial" w:hAnsi="Arial" w:cs="Arial"/>
                <w:lang w:val="en-SG"/>
              </w:rPr>
            </w:pPr>
            <w:del w:id="9852" w:author="Yi Jie NEO (URA)" w:date="2025-09-16T18:07:00Z">
              <w:r w:rsidRPr="00BA1B8E" w:rsidDel="00E26BD3">
                <w:rPr>
                  <w:rFonts w:ascii="Arial" w:hAnsi="Arial" w:cs="Arial"/>
                  <w:lang w:val="en-SG"/>
                </w:rPr>
                <w:delText>Continuous alignment of intranet ↔ internet data</w:delText>
              </w:r>
            </w:del>
          </w:p>
        </w:tc>
        <w:tc>
          <w:tcPr>
            <w:tcW w:w="0" w:type="auto"/>
            <w:hideMark/>
          </w:tcPr>
          <w:p w14:paraId="6D63CF6E" w14:textId="33581907" w:rsidR="00BA1B8E" w:rsidRPr="00BA1B8E" w:rsidDel="00E26BD3" w:rsidRDefault="00BA1B8E" w:rsidP="00BA1B8E">
            <w:pPr>
              <w:rPr>
                <w:del w:id="9853" w:author="Yi Jie NEO (URA)" w:date="2025-09-16T18:07:00Z"/>
                <w:rFonts w:ascii="Arial" w:hAnsi="Arial" w:cs="Arial"/>
                <w:lang w:val="en-SG"/>
              </w:rPr>
            </w:pPr>
            <w:del w:id="9854" w:author="Yi Jie NEO (URA)" w:date="2025-09-16T18:07:00Z">
              <w:r w:rsidRPr="00BA1B8E" w:rsidDel="00E26BD3">
                <w:rPr>
                  <w:rFonts w:ascii="Arial" w:hAnsi="Arial" w:cs="Arial"/>
                  <w:lang w:val="en-SG"/>
                </w:rPr>
                <w:delText>Keeps both sides synchronized on a regular cadence.</w:delText>
              </w:r>
            </w:del>
          </w:p>
        </w:tc>
      </w:tr>
      <w:tr w:rsidR="00BA1B8E" w:rsidRPr="00BA1B8E" w:rsidDel="00E26BD3" w14:paraId="756D8CC4" w14:textId="518BEB43" w:rsidTr="00BA1B8E">
        <w:trPr>
          <w:del w:id="9855" w:author="Yi Jie NEO (URA)" w:date="2025-09-16T18:07:00Z"/>
        </w:trPr>
        <w:tc>
          <w:tcPr>
            <w:tcW w:w="0" w:type="auto"/>
            <w:hideMark/>
          </w:tcPr>
          <w:p w14:paraId="56CF6DB2" w14:textId="72237317" w:rsidR="00BA1B8E" w:rsidRPr="00BA1B8E" w:rsidDel="00E26BD3" w:rsidRDefault="00BA1B8E" w:rsidP="00BA1B8E">
            <w:pPr>
              <w:rPr>
                <w:del w:id="9856" w:author="Yi Jie NEO (URA)" w:date="2025-09-16T18:07:00Z"/>
                <w:rFonts w:ascii="Arial" w:hAnsi="Arial" w:cs="Arial"/>
                <w:lang w:val="en-SG"/>
              </w:rPr>
            </w:pPr>
            <w:del w:id="9857" w:author="Yi Jie NEO (URA)" w:date="2025-09-16T18:07:00Z">
              <w:r w:rsidRPr="00BA1B8E" w:rsidDel="00E26BD3">
                <w:rPr>
                  <w:rFonts w:ascii="Arial" w:hAnsi="Arial" w:cs="Arial"/>
                  <w:lang w:val="en-SG"/>
                </w:rPr>
                <w:lastRenderedPageBreak/>
                <w:delText>Selective processing via tight filters</w:delText>
              </w:r>
            </w:del>
          </w:p>
        </w:tc>
        <w:tc>
          <w:tcPr>
            <w:tcW w:w="0" w:type="auto"/>
            <w:hideMark/>
          </w:tcPr>
          <w:p w14:paraId="6EB01DA1" w14:textId="751213BB" w:rsidR="00BA1B8E" w:rsidRPr="00BA1B8E" w:rsidDel="00E26BD3" w:rsidRDefault="00BA1B8E" w:rsidP="00BA1B8E">
            <w:pPr>
              <w:rPr>
                <w:del w:id="9858" w:author="Yi Jie NEO (URA)" w:date="2025-09-16T18:07:00Z"/>
                <w:rFonts w:ascii="Arial" w:hAnsi="Arial" w:cs="Arial"/>
                <w:lang w:val="en-SG"/>
              </w:rPr>
            </w:pPr>
            <w:del w:id="9859" w:author="Yi Jie NEO (URA)" w:date="2025-09-16T18:07:00Z">
              <w:r w:rsidRPr="00BA1B8E" w:rsidDel="00E26BD3">
                <w:rPr>
                  <w:rFonts w:ascii="Arial" w:hAnsi="Arial" w:cs="Arial"/>
                  <w:lang w:val="en-SG"/>
                </w:rPr>
                <w:delText>Reduces drift by focusing only on unsynced, eligible rows.</w:delText>
              </w:r>
            </w:del>
          </w:p>
        </w:tc>
      </w:tr>
      <w:tr w:rsidR="00BA1B8E" w:rsidRPr="00BA1B8E" w:rsidDel="00E26BD3" w14:paraId="6BFF2F8C" w14:textId="00297B52" w:rsidTr="00BA1B8E">
        <w:trPr>
          <w:del w:id="9860" w:author="Yi Jie NEO (URA)" w:date="2025-09-16T18:07:00Z"/>
        </w:trPr>
        <w:tc>
          <w:tcPr>
            <w:tcW w:w="0" w:type="auto"/>
            <w:hideMark/>
          </w:tcPr>
          <w:p w14:paraId="06BE2EF9" w14:textId="0206FCD5" w:rsidR="00BA1B8E" w:rsidRPr="00BA1B8E" w:rsidDel="00E26BD3" w:rsidRDefault="00BA1B8E" w:rsidP="00BA1B8E">
            <w:pPr>
              <w:rPr>
                <w:del w:id="9861" w:author="Yi Jie NEO (URA)" w:date="2025-09-16T18:07:00Z"/>
                <w:rFonts w:ascii="Arial" w:hAnsi="Arial" w:cs="Arial"/>
                <w:lang w:val="en-SG"/>
              </w:rPr>
            </w:pPr>
            <w:del w:id="9862" w:author="Yi Jie NEO (URA)" w:date="2025-09-16T18:07:00Z">
              <w:r w:rsidRPr="00BA1B8E" w:rsidDel="00E26BD3">
                <w:rPr>
                  <w:rFonts w:ascii="Arial" w:hAnsi="Arial" w:cs="Arial"/>
                  <w:lang w:val="en-SG"/>
                </w:rPr>
                <w:delText>Deterministic end states (success/no-work/error)</w:delText>
              </w:r>
            </w:del>
          </w:p>
        </w:tc>
        <w:tc>
          <w:tcPr>
            <w:tcW w:w="0" w:type="auto"/>
            <w:hideMark/>
          </w:tcPr>
          <w:p w14:paraId="491CABFF" w14:textId="06A84346" w:rsidR="00BA1B8E" w:rsidRPr="00BA1B8E" w:rsidDel="00E26BD3" w:rsidRDefault="00BA1B8E" w:rsidP="00BA1B8E">
            <w:pPr>
              <w:rPr>
                <w:del w:id="9863" w:author="Yi Jie NEO (URA)" w:date="2025-09-16T18:07:00Z"/>
                <w:rFonts w:ascii="Arial" w:hAnsi="Arial" w:cs="Arial"/>
                <w:lang w:val="en-SG"/>
              </w:rPr>
            </w:pPr>
            <w:del w:id="9864" w:author="Yi Jie NEO (URA)" w:date="2025-09-16T18:07:00Z">
              <w:r w:rsidRPr="00BA1B8E" w:rsidDel="00E26BD3">
                <w:rPr>
                  <w:rFonts w:ascii="Arial" w:hAnsi="Arial" w:cs="Arial"/>
                  <w:lang w:val="en-SG"/>
                </w:rPr>
                <w:delText>Simplifies confirming whether sync is complete or requires action.</w:delText>
              </w:r>
            </w:del>
          </w:p>
        </w:tc>
      </w:tr>
      <w:tr w:rsidR="00BA1B8E" w:rsidRPr="00BA1B8E" w:rsidDel="00E26BD3" w14:paraId="2C1DA90F" w14:textId="7D00A983" w:rsidTr="00BA1B8E">
        <w:trPr>
          <w:del w:id="9865" w:author="Yi Jie NEO (URA)" w:date="2025-09-16T18:07:00Z"/>
        </w:trPr>
        <w:tc>
          <w:tcPr>
            <w:tcW w:w="0" w:type="auto"/>
            <w:hideMark/>
          </w:tcPr>
          <w:p w14:paraId="37D00CDD" w14:textId="2FA90C67" w:rsidR="00BA1B8E" w:rsidRPr="00BA1B8E" w:rsidDel="00E26BD3" w:rsidRDefault="00BA1B8E" w:rsidP="00BA1B8E">
            <w:pPr>
              <w:rPr>
                <w:del w:id="9866" w:author="Yi Jie NEO (URA)" w:date="2025-09-16T18:07:00Z"/>
                <w:rFonts w:ascii="Arial" w:hAnsi="Arial" w:cs="Arial"/>
                <w:lang w:val="en-SG"/>
              </w:rPr>
            </w:pPr>
            <w:del w:id="9867" w:author="Yi Jie NEO (URA)" w:date="2025-09-16T18:07:00Z">
              <w:r w:rsidRPr="00BA1B8E" w:rsidDel="00E26BD3">
                <w:rPr>
                  <w:rFonts w:ascii="Arial" w:hAnsi="Arial" w:cs="Arial"/>
                  <w:lang w:val="en-SG"/>
                </w:rPr>
                <w:delText>Consistency via intranet-first writes</w:delText>
              </w:r>
            </w:del>
          </w:p>
        </w:tc>
        <w:tc>
          <w:tcPr>
            <w:tcW w:w="0" w:type="auto"/>
            <w:hideMark/>
          </w:tcPr>
          <w:p w14:paraId="438A4FA1" w14:textId="51852C48" w:rsidR="00BA1B8E" w:rsidRPr="00BA1B8E" w:rsidDel="00E26BD3" w:rsidRDefault="00BA1B8E" w:rsidP="00BA1B8E">
            <w:pPr>
              <w:rPr>
                <w:del w:id="9868" w:author="Yi Jie NEO (URA)" w:date="2025-09-16T18:07:00Z"/>
                <w:rFonts w:ascii="Arial" w:hAnsi="Arial" w:cs="Arial"/>
                <w:lang w:val="en-SG"/>
              </w:rPr>
            </w:pPr>
            <w:del w:id="9869" w:author="Yi Jie NEO (URA)" w:date="2025-09-16T18:07:00Z">
              <w:r w:rsidRPr="00BA1B8E" w:rsidDel="00E26BD3">
                <w:rPr>
                  <w:rFonts w:ascii="Arial" w:hAnsi="Arial" w:cs="Arial"/>
                  <w:lang w:val="en-SG"/>
                </w:rPr>
                <w:delText>Prevents “marked synced but not copied” scenarios.</w:delText>
              </w:r>
            </w:del>
          </w:p>
        </w:tc>
      </w:tr>
      <w:tr w:rsidR="00BA1B8E" w:rsidRPr="00BA1B8E" w:rsidDel="00E26BD3" w14:paraId="726962AE" w14:textId="685ECF8D" w:rsidTr="00BA1B8E">
        <w:trPr>
          <w:del w:id="9870" w:author="Yi Jie NEO (URA)" w:date="2025-09-16T18:07:00Z"/>
        </w:trPr>
        <w:tc>
          <w:tcPr>
            <w:tcW w:w="0" w:type="auto"/>
            <w:hideMark/>
          </w:tcPr>
          <w:p w14:paraId="08EB6890" w14:textId="04136F81" w:rsidR="00BA1B8E" w:rsidRPr="00BA1B8E" w:rsidDel="00E26BD3" w:rsidRDefault="00BA1B8E" w:rsidP="00BA1B8E">
            <w:pPr>
              <w:rPr>
                <w:del w:id="9871" w:author="Yi Jie NEO (URA)" w:date="2025-09-16T18:07:00Z"/>
                <w:rFonts w:ascii="Arial" w:hAnsi="Arial" w:cs="Arial"/>
                <w:lang w:val="en-SG"/>
              </w:rPr>
            </w:pPr>
            <w:del w:id="9872" w:author="Yi Jie NEO (URA)" w:date="2025-09-16T18:07:00Z">
              <w:r w:rsidRPr="00BA1B8E" w:rsidDel="00E26BD3">
                <w:rPr>
                  <w:rFonts w:ascii="Arial" w:hAnsi="Arial" w:cs="Arial"/>
                  <w:lang w:val="en-SG"/>
                </w:rPr>
                <w:delText>Explicit sync markers and timestamps</w:delText>
              </w:r>
            </w:del>
          </w:p>
        </w:tc>
        <w:tc>
          <w:tcPr>
            <w:tcW w:w="0" w:type="auto"/>
            <w:hideMark/>
          </w:tcPr>
          <w:p w14:paraId="4A17140F" w14:textId="13E58CFF" w:rsidR="00BA1B8E" w:rsidRPr="00BA1B8E" w:rsidDel="00E26BD3" w:rsidRDefault="00BA1B8E" w:rsidP="00BA1B8E">
            <w:pPr>
              <w:rPr>
                <w:del w:id="9873" w:author="Yi Jie NEO (URA)" w:date="2025-09-16T18:07:00Z"/>
                <w:rFonts w:ascii="Arial" w:hAnsi="Arial" w:cs="Arial"/>
                <w:lang w:val="en-SG"/>
              </w:rPr>
            </w:pPr>
            <w:del w:id="9874" w:author="Yi Jie NEO (URA)" w:date="2025-09-16T18:07:00Z">
              <w:r w:rsidRPr="00BA1B8E" w:rsidDel="00E26BD3">
                <w:rPr>
                  <w:rFonts w:ascii="Arial" w:hAnsi="Arial" w:cs="Arial"/>
                  <w:lang w:val="en-SG"/>
                </w:rPr>
                <w:delText>Makes reconciliation and audits of sync state straightforward.</w:delText>
              </w:r>
            </w:del>
          </w:p>
        </w:tc>
      </w:tr>
      <w:tr w:rsidR="00BA1B8E" w:rsidRPr="00BA1B8E" w:rsidDel="00E26BD3" w14:paraId="2C982C63" w14:textId="7B538489" w:rsidTr="00BA1B8E">
        <w:trPr>
          <w:del w:id="9875" w:author="Yi Jie NEO (URA)" w:date="2025-09-16T18:07:00Z"/>
        </w:trPr>
        <w:tc>
          <w:tcPr>
            <w:tcW w:w="0" w:type="auto"/>
            <w:hideMark/>
          </w:tcPr>
          <w:p w14:paraId="4FFBA83E" w14:textId="67CCA0DD" w:rsidR="00BA1B8E" w:rsidRPr="00BA1B8E" w:rsidDel="00E26BD3" w:rsidRDefault="00BA1B8E" w:rsidP="00BA1B8E">
            <w:pPr>
              <w:rPr>
                <w:del w:id="9876" w:author="Yi Jie NEO (URA)" w:date="2025-09-16T18:07:00Z"/>
                <w:rFonts w:ascii="Arial" w:hAnsi="Arial" w:cs="Arial"/>
                <w:lang w:val="en-SG"/>
              </w:rPr>
            </w:pPr>
            <w:del w:id="9877" w:author="Yi Jie NEO (URA)" w:date="2025-09-16T18:07:00Z">
              <w:r w:rsidRPr="00BA1B8E" w:rsidDel="00E26BD3">
                <w:rPr>
                  <w:rFonts w:ascii="Arial" w:hAnsi="Arial" w:cs="Arial"/>
                  <w:lang w:val="en-SG"/>
                </w:rPr>
                <w:delText>Observable no-work cycles</w:delText>
              </w:r>
            </w:del>
          </w:p>
        </w:tc>
        <w:tc>
          <w:tcPr>
            <w:tcW w:w="0" w:type="auto"/>
            <w:hideMark/>
          </w:tcPr>
          <w:p w14:paraId="04723642" w14:textId="3DA19810" w:rsidR="00BA1B8E" w:rsidRPr="00BA1B8E" w:rsidDel="00E26BD3" w:rsidRDefault="00BA1B8E" w:rsidP="00BA1B8E">
            <w:pPr>
              <w:rPr>
                <w:del w:id="9878" w:author="Yi Jie NEO (URA)" w:date="2025-09-16T18:07:00Z"/>
                <w:rFonts w:ascii="Arial" w:hAnsi="Arial" w:cs="Arial"/>
                <w:lang w:val="en-SG"/>
              </w:rPr>
            </w:pPr>
            <w:del w:id="9879" w:author="Yi Jie NEO (URA)" w:date="2025-09-16T18:07:00Z">
              <w:r w:rsidRPr="00BA1B8E" w:rsidDel="00E26BD3">
                <w:rPr>
                  <w:rFonts w:ascii="Arial" w:hAnsi="Arial" w:cs="Arial"/>
                  <w:lang w:val="en-SG"/>
                </w:rPr>
                <w:delText>Confirms that sync is healthy even when no items needed syncing.</w:delText>
              </w:r>
            </w:del>
          </w:p>
        </w:tc>
      </w:tr>
      <w:tr w:rsidR="00BA1B8E" w:rsidRPr="00BA1B8E" w:rsidDel="00E26BD3" w14:paraId="0E72FE56" w14:textId="3B4FF2ED" w:rsidTr="00BA1B8E">
        <w:trPr>
          <w:del w:id="9880" w:author="Yi Jie NEO (URA)" w:date="2025-09-16T18:07:00Z"/>
        </w:trPr>
        <w:tc>
          <w:tcPr>
            <w:tcW w:w="0" w:type="auto"/>
            <w:hideMark/>
          </w:tcPr>
          <w:p w14:paraId="64EBA475" w14:textId="699BEF56" w:rsidR="00BA1B8E" w:rsidRPr="00BA1B8E" w:rsidDel="00E26BD3" w:rsidRDefault="00BA1B8E" w:rsidP="00BA1B8E">
            <w:pPr>
              <w:rPr>
                <w:del w:id="9881" w:author="Yi Jie NEO (URA)" w:date="2025-09-16T18:07:00Z"/>
                <w:rFonts w:ascii="Arial" w:hAnsi="Arial" w:cs="Arial"/>
                <w:lang w:val="en-SG"/>
              </w:rPr>
            </w:pPr>
            <w:del w:id="9882" w:author="Yi Jie NEO (URA)" w:date="2025-09-16T18:07:00Z">
              <w:r w:rsidRPr="00BA1B8E" w:rsidDel="00E26BD3">
                <w:rPr>
                  <w:rFonts w:ascii="Arial" w:hAnsi="Arial" w:cs="Arial"/>
                  <w:lang w:val="en-SG"/>
                </w:rPr>
                <w:delText>Centralized job status (ocms_batch_job)</w:delText>
              </w:r>
            </w:del>
          </w:p>
        </w:tc>
        <w:tc>
          <w:tcPr>
            <w:tcW w:w="0" w:type="auto"/>
            <w:hideMark/>
          </w:tcPr>
          <w:p w14:paraId="3F111C2F" w14:textId="259AB64A" w:rsidR="00BA1B8E" w:rsidRPr="00BA1B8E" w:rsidDel="00E26BD3" w:rsidRDefault="00BA1B8E" w:rsidP="00BA1B8E">
            <w:pPr>
              <w:rPr>
                <w:del w:id="9883" w:author="Yi Jie NEO (URA)" w:date="2025-09-16T18:07:00Z"/>
                <w:rFonts w:ascii="Arial" w:hAnsi="Arial" w:cs="Arial"/>
                <w:lang w:val="en-SG"/>
              </w:rPr>
            </w:pPr>
            <w:del w:id="9884" w:author="Yi Jie NEO (URA)" w:date="2025-09-16T18:07:00Z">
              <w:r w:rsidRPr="00BA1B8E" w:rsidDel="00E26BD3">
                <w:rPr>
                  <w:rFonts w:ascii="Arial" w:hAnsi="Arial" w:cs="Arial"/>
                  <w:lang w:val="en-SG"/>
                </w:rPr>
                <w:delText>One place to verify overall sync health and history.</w:delText>
              </w:r>
            </w:del>
          </w:p>
        </w:tc>
      </w:tr>
    </w:tbl>
    <w:p w14:paraId="3878917F" w14:textId="052730DD" w:rsidR="00BA1B8E" w:rsidRPr="00BA1B8E" w:rsidDel="00E26BD3" w:rsidRDefault="00BA1B8E" w:rsidP="00BA1B8E">
      <w:pPr>
        <w:rPr>
          <w:del w:id="9885" w:author="Yi Jie NEO (URA)" w:date="2025-09-16T18:07:00Z"/>
        </w:rPr>
      </w:pPr>
    </w:p>
    <w:p w14:paraId="501AC344" w14:textId="35A54F02" w:rsidR="00882CD6" w:rsidDel="00E26BD3" w:rsidRDefault="00882CD6" w:rsidP="00882CD6">
      <w:pPr>
        <w:pStyle w:val="Heading4"/>
        <w:rPr>
          <w:del w:id="9886" w:author="Yi Jie NEO (URA)" w:date="2025-09-16T18:07:00Z"/>
        </w:rPr>
      </w:pPr>
      <w:bookmarkStart w:id="9887" w:name="_Toc205889481"/>
      <w:del w:id="9888" w:author="Yi Jie NEO (URA)" w:date="2025-09-16T18:07:00Z">
        <w:r w:rsidDel="00E26BD3">
          <w:delText>Weakness and Mitigation</w:delText>
        </w:r>
        <w:bookmarkEnd w:id="9887"/>
      </w:del>
    </w:p>
    <w:tbl>
      <w:tblPr>
        <w:tblStyle w:val="TableGrid"/>
        <w:tblW w:w="0" w:type="auto"/>
        <w:tblLook w:val="04A0" w:firstRow="1" w:lastRow="0" w:firstColumn="1" w:lastColumn="0" w:noHBand="0" w:noVBand="1"/>
      </w:tblPr>
      <w:tblGrid>
        <w:gridCol w:w="2253"/>
        <w:gridCol w:w="2982"/>
        <w:gridCol w:w="4115"/>
      </w:tblGrid>
      <w:tr w:rsidR="00BA1B8E" w:rsidRPr="00BA1B8E" w:rsidDel="00E26BD3" w14:paraId="68864B89" w14:textId="1602F30B" w:rsidTr="00BA1B8E">
        <w:trPr>
          <w:del w:id="9889" w:author="Yi Jie NEO (URA)" w:date="2025-09-16T18:07:00Z"/>
        </w:trPr>
        <w:tc>
          <w:tcPr>
            <w:tcW w:w="0" w:type="auto"/>
            <w:shd w:val="clear" w:color="auto" w:fill="F2F2F2" w:themeFill="background1" w:themeFillShade="F2"/>
            <w:hideMark/>
          </w:tcPr>
          <w:p w14:paraId="775C9113" w14:textId="7E8017C6" w:rsidR="00BA1B8E" w:rsidRPr="00BA1B8E" w:rsidDel="00E26BD3" w:rsidRDefault="00BA1B8E" w:rsidP="00BA1B8E">
            <w:pPr>
              <w:rPr>
                <w:del w:id="9890" w:author="Yi Jie NEO (URA)" w:date="2025-09-16T18:07:00Z"/>
                <w:rFonts w:ascii="Arial" w:hAnsi="Arial" w:cs="Arial"/>
                <w:b/>
                <w:bCs/>
                <w:lang w:val="en-SG"/>
              </w:rPr>
            </w:pPr>
            <w:del w:id="9891" w:author="Yi Jie NEO (URA)" w:date="2025-09-16T18:07:00Z">
              <w:r w:rsidRPr="00BA1B8E" w:rsidDel="00E26BD3">
                <w:rPr>
                  <w:rFonts w:ascii="Arial" w:hAnsi="Arial" w:cs="Arial"/>
                  <w:b/>
                  <w:bCs/>
                  <w:lang w:val="en-SG"/>
                </w:rPr>
                <w:delText>Weakness</w:delText>
              </w:r>
            </w:del>
          </w:p>
        </w:tc>
        <w:tc>
          <w:tcPr>
            <w:tcW w:w="0" w:type="auto"/>
            <w:shd w:val="clear" w:color="auto" w:fill="F2F2F2" w:themeFill="background1" w:themeFillShade="F2"/>
            <w:hideMark/>
          </w:tcPr>
          <w:p w14:paraId="3536710D" w14:textId="5BE0F283" w:rsidR="00BA1B8E" w:rsidRPr="00BA1B8E" w:rsidDel="00E26BD3" w:rsidRDefault="00BA1B8E" w:rsidP="00BA1B8E">
            <w:pPr>
              <w:rPr>
                <w:del w:id="9892" w:author="Yi Jie NEO (URA)" w:date="2025-09-16T18:07:00Z"/>
                <w:rFonts w:ascii="Arial" w:hAnsi="Arial" w:cs="Arial"/>
                <w:b/>
                <w:bCs/>
                <w:lang w:val="en-SG"/>
              </w:rPr>
            </w:pPr>
            <w:del w:id="9893" w:author="Yi Jie NEO (URA)" w:date="2025-09-16T18:07:00Z">
              <w:r w:rsidRPr="00BA1B8E" w:rsidDel="00E26BD3">
                <w:rPr>
                  <w:rFonts w:ascii="Arial" w:hAnsi="Arial" w:cs="Arial"/>
                  <w:b/>
                  <w:bCs/>
                  <w:lang w:val="en-SG"/>
                </w:rPr>
                <w:delText>Description</w:delText>
              </w:r>
            </w:del>
          </w:p>
        </w:tc>
        <w:tc>
          <w:tcPr>
            <w:tcW w:w="0" w:type="auto"/>
            <w:shd w:val="clear" w:color="auto" w:fill="F2F2F2" w:themeFill="background1" w:themeFillShade="F2"/>
            <w:hideMark/>
          </w:tcPr>
          <w:p w14:paraId="049BCFFA" w14:textId="0C939D37" w:rsidR="00BA1B8E" w:rsidRPr="00BA1B8E" w:rsidDel="00E26BD3" w:rsidRDefault="00BA1B8E" w:rsidP="00BA1B8E">
            <w:pPr>
              <w:rPr>
                <w:del w:id="9894" w:author="Yi Jie NEO (URA)" w:date="2025-09-16T18:07:00Z"/>
                <w:rFonts w:ascii="Arial" w:hAnsi="Arial" w:cs="Arial"/>
                <w:b/>
                <w:bCs/>
                <w:lang w:val="en-SG"/>
              </w:rPr>
            </w:pPr>
            <w:del w:id="9895" w:author="Yi Jie NEO (URA)" w:date="2025-09-16T18:07:00Z">
              <w:r w:rsidRPr="00BA1B8E" w:rsidDel="00E26BD3">
                <w:rPr>
                  <w:rFonts w:ascii="Arial" w:hAnsi="Arial" w:cs="Arial"/>
                  <w:b/>
                  <w:bCs/>
                  <w:lang w:val="en-SG"/>
                </w:rPr>
                <w:delText>Mitigation</w:delText>
              </w:r>
            </w:del>
          </w:p>
        </w:tc>
      </w:tr>
      <w:tr w:rsidR="00BA1B8E" w:rsidRPr="00BA1B8E" w:rsidDel="00E26BD3" w14:paraId="5228C24B" w14:textId="03E8F49F" w:rsidTr="00BA1B8E">
        <w:trPr>
          <w:del w:id="9896" w:author="Yi Jie NEO (URA)" w:date="2025-09-16T18:07:00Z"/>
        </w:trPr>
        <w:tc>
          <w:tcPr>
            <w:tcW w:w="0" w:type="auto"/>
            <w:hideMark/>
          </w:tcPr>
          <w:p w14:paraId="030CBCEF" w14:textId="5223A090" w:rsidR="00BA1B8E" w:rsidRPr="00BA1B8E" w:rsidDel="00E26BD3" w:rsidRDefault="00BA1B8E" w:rsidP="00BA1B8E">
            <w:pPr>
              <w:rPr>
                <w:del w:id="9897" w:author="Yi Jie NEO (URA)" w:date="2025-09-16T18:07:00Z"/>
                <w:rFonts w:ascii="Arial" w:hAnsi="Arial" w:cs="Arial"/>
                <w:lang w:val="en-SG"/>
              </w:rPr>
            </w:pPr>
            <w:del w:id="9898" w:author="Yi Jie NEO (URA)" w:date="2025-09-16T18:07:00Z">
              <w:r w:rsidRPr="00BA1B8E" w:rsidDel="00E26BD3">
                <w:rPr>
                  <w:rFonts w:ascii="Arial" w:hAnsi="Arial" w:cs="Arial"/>
                  <w:lang w:val="en-SG"/>
                </w:rPr>
                <w:delText>Scheduler may miss runs</w:delText>
              </w:r>
            </w:del>
          </w:p>
        </w:tc>
        <w:tc>
          <w:tcPr>
            <w:tcW w:w="0" w:type="auto"/>
            <w:hideMark/>
          </w:tcPr>
          <w:p w14:paraId="1AB8E176" w14:textId="3C7491B0" w:rsidR="00BA1B8E" w:rsidRPr="00BA1B8E" w:rsidDel="00E26BD3" w:rsidRDefault="00BA1B8E" w:rsidP="00BA1B8E">
            <w:pPr>
              <w:rPr>
                <w:del w:id="9899" w:author="Yi Jie NEO (URA)" w:date="2025-09-16T18:07:00Z"/>
                <w:rFonts w:ascii="Arial" w:hAnsi="Arial" w:cs="Arial"/>
                <w:lang w:val="en-SG"/>
              </w:rPr>
            </w:pPr>
            <w:del w:id="9900" w:author="Yi Jie NEO (URA)" w:date="2025-09-16T18:07:00Z">
              <w:r w:rsidRPr="00BA1B8E" w:rsidDel="00E26BD3">
                <w:rPr>
                  <w:rFonts w:ascii="Arial" w:hAnsi="Arial" w:cs="Arial"/>
                  <w:lang w:val="en-SG"/>
                </w:rPr>
                <w:delText>Missed executions create sync lag between intranet and internet.</w:delText>
              </w:r>
            </w:del>
          </w:p>
        </w:tc>
        <w:tc>
          <w:tcPr>
            <w:tcW w:w="0" w:type="auto"/>
            <w:hideMark/>
          </w:tcPr>
          <w:p w14:paraId="41AE2E08" w14:textId="7F5F3E60" w:rsidR="00BA1B8E" w:rsidRPr="00BA1B8E" w:rsidDel="00E26BD3" w:rsidRDefault="00BA1B8E" w:rsidP="00BA1B8E">
            <w:pPr>
              <w:rPr>
                <w:del w:id="9901" w:author="Yi Jie NEO (URA)" w:date="2025-09-16T18:07:00Z"/>
                <w:rFonts w:ascii="Arial" w:hAnsi="Arial" w:cs="Arial"/>
                <w:lang w:val="en-SG"/>
              </w:rPr>
            </w:pPr>
            <w:del w:id="9902" w:author="Yi Jie NEO (URA)" w:date="2025-09-16T18:07:00Z">
              <w:r w:rsidRPr="00BA1B8E" w:rsidDel="00E26BD3">
                <w:rPr>
                  <w:rFonts w:ascii="Arial" w:hAnsi="Arial" w:cs="Arial"/>
                  <w:lang w:val="en-SG"/>
                </w:rPr>
                <w:delText>Add heartbeat/alerts; log missed runs in ocms_batch_job so lag is visible and actionable.</w:delText>
              </w:r>
            </w:del>
          </w:p>
        </w:tc>
      </w:tr>
      <w:tr w:rsidR="00BA1B8E" w:rsidRPr="00BA1B8E" w:rsidDel="00E26BD3" w14:paraId="119124E2" w14:textId="55B4FB29" w:rsidTr="00BA1B8E">
        <w:trPr>
          <w:del w:id="9903" w:author="Yi Jie NEO (URA)" w:date="2025-09-16T18:07:00Z"/>
        </w:trPr>
        <w:tc>
          <w:tcPr>
            <w:tcW w:w="0" w:type="auto"/>
            <w:hideMark/>
          </w:tcPr>
          <w:p w14:paraId="00B2ABD7" w14:textId="7C11E49B" w:rsidR="00BA1B8E" w:rsidRPr="00BA1B8E" w:rsidDel="00E26BD3" w:rsidRDefault="00BA1B8E" w:rsidP="00BA1B8E">
            <w:pPr>
              <w:rPr>
                <w:del w:id="9904" w:author="Yi Jie NEO (URA)" w:date="2025-09-16T18:07:00Z"/>
                <w:rFonts w:ascii="Arial" w:hAnsi="Arial" w:cs="Arial"/>
                <w:lang w:val="en-SG"/>
              </w:rPr>
            </w:pPr>
            <w:del w:id="9905" w:author="Yi Jie NEO (URA)" w:date="2025-09-16T18:07:00Z">
              <w:r w:rsidRPr="00BA1B8E" w:rsidDel="00E26BD3">
                <w:rPr>
                  <w:rFonts w:ascii="Arial" w:hAnsi="Arial" w:cs="Arial"/>
                  <w:lang w:val="en-SG"/>
                </w:rPr>
                <w:delText>Connectivity to Internet DB</w:delText>
              </w:r>
            </w:del>
          </w:p>
        </w:tc>
        <w:tc>
          <w:tcPr>
            <w:tcW w:w="0" w:type="auto"/>
            <w:hideMark/>
          </w:tcPr>
          <w:p w14:paraId="6176FC7E" w14:textId="13CF8322" w:rsidR="00BA1B8E" w:rsidRPr="00BA1B8E" w:rsidDel="00E26BD3" w:rsidRDefault="00BA1B8E" w:rsidP="00BA1B8E">
            <w:pPr>
              <w:rPr>
                <w:del w:id="9906" w:author="Yi Jie NEO (URA)" w:date="2025-09-16T18:07:00Z"/>
                <w:rFonts w:ascii="Arial" w:hAnsi="Arial" w:cs="Arial"/>
                <w:lang w:val="en-SG"/>
              </w:rPr>
            </w:pPr>
            <w:del w:id="9907" w:author="Yi Jie NEO (URA)" w:date="2025-09-16T18:07:00Z">
              <w:r w:rsidRPr="00BA1B8E" w:rsidDel="00E26BD3">
                <w:rPr>
                  <w:rFonts w:ascii="Arial" w:hAnsi="Arial" w:cs="Arial"/>
                  <w:lang w:val="en-SG"/>
                </w:rPr>
                <w:delText>Outage prevents pulling unsynced rows, increasing drift.</w:delText>
              </w:r>
            </w:del>
          </w:p>
        </w:tc>
        <w:tc>
          <w:tcPr>
            <w:tcW w:w="0" w:type="auto"/>
            <w:hideMark/>
          </w:tcPr>
          <w:p w14:paraId="2CC1601E" w14:textId="6FC78E8F" w:rsidR="00BA1B8E" w:rsidRPr="00BA1B8E" w:rsidDel="00E26BD3" w:rsidRDefault="00BA1B8E" w:rsidP="00BA1B8E">
            <w:pPr>
              <w:rPr>
                <w:del w:id="9908" w:author="Yi Jie NEO (URA)" w:date="2025-09-16T18:07:00Z"/>
                <w:rFonts w:ascii="Arial" w:hAnsi="Arial" w:cs="Arial"/>
                <w:lang w:val="en-SG"/>
              </w:rPr>
            </w:pPr>
            <w:del w:id="9909" w:author="Yi Jie NEO (URA)" w:date="2025-09-16T18:07:00Z">
              <w:r w:rsidRPr="00BA1B8E" w:rsidDel="00E26BD3">
                <w:rPr>
                  <w:rFonts w:ascii="Arial" w:hAnsi="Arial" w:cs="Arial"/>
                  <w:lang w:val="en-SG"/>
                </w:rPr>
                <w:delText>Retries/backoff with clear failure status; alert on consecutive failures to restore sync quickly.</w:delText>
              </w:r>
            </w:del>
          </w:p>
        </w:tc>
      </w:tr>
      <w:tr w:rsidR="00BA1B8E" w:rsidRPr="00BA1B8E" w:rsidDel="00E26BD3" w14:paraId="66CA0ADC" w14:textId="5F998F43" w:rsidTr="00BA1B8E">
        <w:trPr>
          <w:del w:id="9910" w:author="Yi Jie NEO (URA)" w:date="2025-09-16T18:07:00Z"/>
        </w:trPr>
        <w:tc>
          <w:tcPr>
            <w:tcW w:w="0" w:type="auto"/>
            <w:hideMark/>
          </w:tcPr>
          <w:p w14:paraId="621305C5" w14:textId="701FD77C" w:rsidR="00BA1B8E" w:rsidRPr="00BA1B8E" w:rsidDel="00E26BD3" w:rsidRDefault="00BA1B8E" w:rsidP="00BA1B8E">
            <w:pPr>
              <w:rPr>
                <w:del w:id="9911" w:author="Yi Jie NEO (URA)" w:date="2025-09-16T18:07:00Z"/>
                <w:rFonts w:ascii="Arial" w:hAnsi="Arial" w:cs="Arial"/>
                <w:lang w:val="en-SG"/>
              </w:rPr>
            </w:pPr>
            <w:del w:id="9912" w:author="Yi Jie NEO (URA)" w:date="2025-09-16T18:07:00Z">
              <w:r w:rsidRPr="00BA1B8E" w:rsidDel="00E26BD3">
                <w:rPr>
                  <w:rFonts w:ascii="Arial" w:hAnsi="Arial" w:cs="Arial"/>
                  <w:lang w:val="en-SG"/>
                </w:rPr>
                <w:delText>No retry on failed writes</w:delText>
              </w:r>
            </w:del>
          </w:p>
        </w:tc>
        <w:tc>
          <w:tcPr>
            <w:tcW w:w="0" w:type="auto"/>
            <w:hideMark/>
          </w:tcPr>
          <w:p w14:paraId="0ED139C6" w14:textId="160FBF8A" w:rsidR="00BA1B8E" w:rsidRPr="00BA1B8E" w:rsidDel="00E26BD3" w:rsidRDefault="00BA1B8E" w:rsidP="00BA1B8E">
            <w:pPr>
              <w:rPr>
                <w:del w:id="9913" w:author="Yi Jie NEO (URA)" w:date="2025-09-16T18:07:00Z"/>
                <w:rFonts w:ascii="Arial" w:hAnsi="Arial" w:cs="Arial"/>
                <w:lang w:val="en-SG"/>
              </w:rPr>
            </w:pPr>
            <w:del w:id="9914" w:author="Yi Jie NEO (URA)" w:date="2025-09-16T18:07:00Z">
              <w:r w:rsidRPr="00BA1B8E" w:rsidDel="00E26BD3">
                <w:rPr>
                  <w:rFonts w:ascii="Arial" w:hAnsi="Arial" w:cs="Arial"/>
                  <w:lang w:val="en-SG"/>
                </w:rPr>
                <w:delText>Failed writes end the run, leaving items unsynced.</w:delText>
              </w:r>
            </w:del>
          </w:p>
        </w:tc>
        <w:tc>
          <w:tcPr>
            <w:tcW w:w="0" w:type="auto"/>
            <w:hideMark/>
          </w:tcPr>
          <w:p w14:paraId="0BA2274A" w14:textId="5F15BA51" w:rsidR="00BA1B8E" w:rsidRPr="00BA1B8E" w:rsidDel="00E26BD3" w:rsidRDefault="00BA1B8E" w:rsidP="00BA1B8E">
            <w:pPr>
              <w:rPr>
                <w:del w:id="9915" w:author="Yi Jie NEO (URA)" w:date="2025-09-16T18:07:00Z"/>
                <w:rFonts w:ascii="Arial" w:hAnsi="Arial" w:cs="Arial"/>
                <w:lang w:val="en-SG"/>
              </w:rPr>
            </w:pPr>
            <w:del w:id="9916" w:author="Yi Jie NEO (URA)" w:date="2025-09-16T18:07:00Z">
              <w:r w:rsidRPr="00BA1B8E" w:rsidDel="00E26BD3">
                <w:rPr>
                  <w:rFonts w:ascii="Arial" w:hAnsi="Arial" w:cs="Arial"/>
                  <w:lang w:val="en-SG"/>
                </w:rPr>
                <w:delText>Add bounded retries or a reprocess queue so lagging items catch up.</w:delText>
              </w:r>
            </w:del>
          </w:p>
        </w:tc>
      </w:tr>
      <w:tr w:rsidR="00BA1B8E" w:rsidRPr="00BA1B8E" w:rsidDel="00E26BD3" w14:paraId="3B355343" w14:textId="090553E1" w:rsidTr="00BA1B8E">
        <w:trPr>
          <w:del w:id="9917" w:author="Yi Jie NEO (URA)" w:date="2025-09-16T18:07:00Z"/>
        </w:trPr>
        <w:tc>
          <w:tcPr>
            <w:tcW w:w="0" w:type="auto"/>
            <w:hideMark/>
          </w:tcPr>
          <w:p w14:paraId="21B0AD54" w14:textId="7BE73D43" w:rsidR="00BA1B8E" w:rsidRPr="00BA1B8E" w:rsidDel="00E26BD3" w:rsidRDefault="00BA1B8E" w:rsidP="00BA1B8E">
            <w:pPr>
              <w:rPr>
                <w:del w:id="9918" w:author="Yi Jie NEO (URA)" w:date="2025-09-16T18:07:00Z"/>
                <w:rFonts w:ascii="Arial" w:hAnsi="Arial" w:cs="Arial"/>
                <w:lang w:val="en-SG"/>
              </w:rPr>
            </w:pPr>
            <w:del w:id="9919" w:author="Yi Jie NEO (URA)" w:date="2025-09-16T18:07:00Z">
              <w:r w:rsidRPr="00BA1B8E" w:rsidDel="00E26BD3">
                <w:rPr>
                  <w:rFonts w:ascii="Arial" w:hAnsi="Arial" w:cs="Arial"/>
                  <w:lang w:val="en-SG"/>
                </w:rPr>
                <w:delText>Concurrency/overlap risk</w:delText>
              </w:r>
            </w:del>
          </w:p>
        </w:tc>
        <w:tc>
          <w:tcPr>
            <w:tcW w:w="0" w:type="auto"/>
            <w:hideMark/>
          </w:tcPr>
          <w:p w14:paraId="11F62A90" w14:textId="5FD6A136" w:rsidR="00BA1B8E" w:rsidRPr="00BA1B8E" w:rsidDel="00E26BD3" w:rsidRDefault="00BA1B8E" w:rsidP="00BA1B8E">
            <w:pPr>
              <w:rPr>
                <w:del w:id="9920" w:author="Yi Jie NEO (URA)" w:date="2025-09-16T18:07:00Z"/>
                <w:rFonts w:ascii="Arial" w:hAnsi="Arial" w:cs="Arial"/>
                <w:lang w:val="en-SG"/>
              </w:rPr>
            </w:pPr>
            <w:del w:id="9921" w:author="Yi Jie NEO (URA)" w:date="2025-09-16T18:07:00Z">
              <w:r w:rsidRPr="00BA1B8E" w:rsidDel="00E26BD3">
                <w:rPr>
                  <w:rFonts w:ascii="Arial" w:hAnsi="Arial" w:cs="Arial"/>
                  <w:lang w:val="en-SG"/>
                </w:rPr>
                <w:delText>Overlapping runs can double-process or mis-mark sync flags.</w:delText>
              </w:r>
            </w:del>
          </w:p>
        </w:tc>
        <w:tc>
          <w:tcPr>
            <w:tcW w:w="0" w:type="auto"/>
            <w:hideMark/>
          </w:tcPr>
          <w:p w14:paraId="2BCB8EE3" w14:textId="649025C1" w:rsidR="00BA1B8E" w:rsidRPr="00BA1B8E" w:rsidDel="00E26BD3" w:rsidRDefault="00BA1B8E" w:rsidP="00BA1B8E">
            <w:pPr>
              <w:rPr>
                <w:del w:id="9922" w:author="Yi Jie NEO (URA)" w:date="2025-09-16T18:07:00Z"/>
                <w:rFonts w:ascii="Arial" w:hAnsi="Arial" w:cs="Arial"/>
                <w:lang w:val="en-SG"/>
              </w:rPr>
            </w:pPr>
            <w:del w:id="9923" w:author="Yi Jie NEO (URA)" w:date="2025-09-16T18:07:00Z">
              <w:r w:rsidRPr="00BA1B8E" w:rsidDel="00E26BD3">
                <w:rPr>
                  <w:rFonts w:ascii="Arial" w:hAnsi="Arial" w:cs="Arial"/>
                  <w:lang w:val="en-SG"/>
                </w:rPr>
                <w:delText>Use a run lock/lease to ensure one active sync at a time.</w:delText>
              </w:r>
            </w:del>
          </w:p>
        </w:tc>
      </w:tr>
      <w:tr w:rsidR="00BA1B8E" w:rsidRPr="00BA1B8E" w:rsidDel="00E26BD3" w14:paraId="62BC055A" w14:textId="6EF5B7BD" w:rsidTr="00BA1B8E">
        <w:trPr>
          <w:del w:id="9924" w:author="Yi Jie NEO (URA)" w:date="2025-09-16T18:07:00Z"/>
        </w:trPr>
        <w:tc>
          <w:tcPr>
            <w:tcW w:w="0" w:type="auto"/>
            <w:hideMark/>
          </w:tcPr>
          <w:p w14:paraId="40E60271" w14:textId="4EB6803F" w:rsidR="00BA1B8E" w:rsidRPr="00BA1B8E" w:rsidDel="00E26BD3" w:rsidRDefault="00BA1B8E" w:rsidP="00BA1B8E">
            <w:pPr>
              <w:rPr>
                <w:del w:id="9925" w:author="Yi Jie NEO (URA)" w:date="2025-09-16T18:07:00Z"/>
                <w:rFonts w:ascii="Arial" w:hAnsi="Arial" w:cs="Arial"/>
                <w:lang w:val="en-SG"/>
              </w:rPr>
            </w:pPr>
            <w:del w:id="9926" w:author="Yi Jie NEO (URA)" w:date="2025-09-16T18:07:00Z">
              <w:r w:rsidRPr="00BA1B8E" w:rsidDel="00E26BD3">
                <w:rPr>
                  <w:rFonts w:ascii="Arial" w:hAnsi="Arial" w:cs="Arial"/>
                  <w:lang w:val="en-SG"/>
                </w:rPr>
                <w:delText>Logging sink unspecified</w:delText>
              </w:r>
            </w:del>
          </w:p>
        </w:tc>
        <w:tc>
          <w:tcPr>
            <w:tcW w:w="0" w:type="auto"/>
            <w:hideMark/>
          </w:tcPr>
          <w:p w14:paraId="52F8758D" w14:textId="4DB71455" w:rsidR="00BA1B8E" w:rsidRPr="00BA1B8E" w:rsidDel="00E26BD3" w:rsidRDefault="00BA1B8E" w:rsidP="00BA1B8E">
            <w:pPr>
              <w:rPr>
                <w:del w:id="9927" w:author="Yi Jie NEO (URA)" w:date="2025-09-16T18:07:00Z"/>
                <w:rFonts w:ascii="Arial" w:hAnsi="Arial" w:cs="Arial"/>
                <w:lang w:val="en-SG"/>
              </w:rPr>
            </w:pPr>
            <w:del w:id="9928" w:author="Yi Jie NEO (URA)" w:date="2025-09-16T18:07:00Z">
              <w:r w:rsidRPr="00BA1B8E" w:rsidDel="00E26BD3">
                <w:rPr>
                  <w:rFonts w:ascii="Arial" w:hAnsi="Arial" w:cs="Arial"/>
                  <w:lang w:val="en-SG"/>
                </w:rPr>
                <w:delText>If errors aren’t centralized, sync issues can be missed.</w:delText>
              </w:r>
            </w:del>
          </w:p>
        </w:tc>
        <w:tc>
          <w:tcPr>
            <w:tcW w:w="0" w:type="auto"/>
            <w:hideMark/>
          </w:tcPr>
          <w:p w14:paraId="20C28D86" w14:textId="5C0961B1" w:rsidR="00BA1B8E" w:rsidRPr="00BA1B8E" w:rsidDel="00E26BD3" w:rsidRDefault="00BA1B8E" w:rsidP="00BA1B8E">
            <w:pPr>
              <w:rPr>
                <w:del w:id="9929" w:author="Yi Jie NEO (URA)" w:date="2025-09-16T18:07:00Z"/>
                <w:rFonts w:ascii="Arial" w:hAnsi="Arial" w:cs="Arial"/>
                <w:lang w:val="en-SG"/>
              </w:rPr>
            </w:pPr>
            <w:del w:id="9930" w:author="Yi Jie NEO (URA)" w:date="2025-09-16T18:07:00Z">
              <w:r w:rsidRPr="00BA1B8E" w:rsidDel="00E26BD3">
                <w:rPr>
                  <w:rFonts w:ascii="Arial" w:hAnsi="Arial" w:cs="Arial"/>
                  <w:lang w:val="en-SG"/>
                </w:rPr>
                <w:delText>Standardize on ocms_batch_job (plus central logs) as the authoritative record for sync health.</w:delText>
              </w:r>
            </w:del>
          </w:p>
        </w:tc>
      </w:tr>
    </w:tbl>
    <w:p w14:paraId="38380571" w14:textId="77777777" w:rsidR="00BA1B8E" w:rsidRPr="00BA1B8E" w:rsidRDefault="00BA1B8E" w:rsidP="00BA1B8E"/>
    <w:p w14:paraId="39CBE783" w14:textId="77777777" w:rsidR="00932613" w:rsidRDefault="00932613" w:rsidP="00932613"/>
    <w:p w14:paraId="0BD51B61" w14:textId="0BD9D4C2" w:rsidR="00932613" w:rsidRDefault="00932613" w:rsidP="00932613">
      <w:pPr>
        <w:pStyle w:val="Heading2"/>
        <w:rPr>
          <w:ins w:id="9931" w:author="danupraset@gmail.com" w:date="2025-09-23T15:16:00Z"/>
        </w:rPr>
      </w:pPr>
      <w:bookmarkStart w:id="9932" w:name="_Toc205888915"/>
      <w:bookmarkStart w:id="9933" w:name="_Toc205889350"/>
      <w:bookmarkStart w:id="9934" w:name="_Toc205889482"/>
      <w:bookmarkStart w:id="9935" w:name="_Toc209553438"/>
      <w:bookmarkStart w:id="9936" w:name="_Toc209556482"/>
      <w:bookmarkStart w:id="9937" w:name="_Toc212740084"/>
      <w:bookmarkStart w:id="9938" w:name="_Toc213778531"/>
      <w:commentRangeStart w:id="9939"/>
      <w:commentRangeStart w:id="9940"/>
      <w:commentRangeStart w:id="9941"/>
      <w:r>
        <w:lastRenderedPageBreak/>
        <w:t>Intranet pull Internet Update</w:t>
      </w:r>
      <w:bookmarkEnd w:id="9932"/>
      <w:bookmarkEnd w:id="9933"/>
      <w:bookmarkEnd w:id="9934"/>
      <w:commentRangeEnd w:id="9939"/>
      <w:r w:rsidR="00790870">
        <w:rPr>
          <w:rStyle w:val="CommentReference"/>
          <w:rFonts w:ascii="Times New Roman" w:eastAsia="Times New Roman" w:hAnsi="Times New Roman" w:cs="Times New Roman"/>
          <w:b w:val="0"/>
          <w:bCs w:val="0"/>
          <w:color w:val="auto"/>
        </w:rPr>
        <w:commentReference w:id="9939"/>
      </w:r>
      <w:commentRangeEnd w:id="9940"/>
      <w:r w:rsidR="00DF0547">
        <w:rPr>
          <w:rStyle w:val="CommentReference"/>
          <w:rFonts w:ascii="Times New Roman" w:eastAsia="Times New Roman" w:hAnsi="Times New Roman" w:cs="Times New Roman"/>
          <w:b w:val="0"/>
          <w:bCs w:val="0"/>
          <w:color w:val="auto"/>
        </w:rPr>
        <w:commentReference w:id="9940"/>
      </w:r>
      <w:bookmarkEnd w:id="9935"/>
      <w:bookmarkEnd w:id="9936"/>
      <w:bookmarkEnd w:id="9937"/>
      <w:commentRangeEnd w:id="9941"/>
      <w:r w:rsidR="007C2393">
        <w:rPr>
          <w:rStyle w:val="CommentReference"/>
          <w:rFonts w:ascii="Times New Roman" w:eastAsia="Times New Roman" w:hAnsi="Times New Roman" w:cs="Times New Roman"/>
          <w:b w:val="0"/>
          <w:bCs w:val="0"/>
          <w:color w:val="auto"/>
        </w:rPr>
        <w:commentReference w:id="9941"/>
      </w:r>
      <w:bookmarkEnd w:id="9938"/>
    </w:p>
    <w:p w14:paraId="5AA6897D" w14:textId="23B962F8" w:rsidR="000F69B8" w:rsidDel="00CF49F6" w:rsidRDefault="000F69B8" w:rsidP="000F69B8">
      <w:pPr>
        <w:rPr>
          <w:ins w:id="9942" w:author="danupraset@gmail.com" w:date="2025-09-23T15:17:00Z"/>
          <w:del w:id="9943" w:author="Rafif" w:date="2025-12-04T16:44:00Z" w16du:dateUtc="2025-12-04T09:44:00Z"/>
        </w:rPr>
      </w:pPr>
      <w:ins w:id="9944" w:author="danupraset@gmail.com" w:date="2025-09-23T15:17:00Z">
        <w:del w:id="9945" w:author="Rafif" w:date="2025-10-30T17:16:00Z">
          <w:r w:rsidDel="00D62807">
            <w:rPr>
              <w:noProof/>
              <w:lang w:val="en-SG" w:eastAsia="en-SG"/>
              <w14:ligatures w14:val="standardContextual"/>
              <w:rPrChange w:id="9946" w:author="Unknown">
                <w:rPr>
                  <w:noProof/>
                  <w:lang w:val="en-SG" w:eastAsia="en-SG"/>
                </w:rPr>
              </w:rPrChange>
            </w:rPr>
            <w:drawing>
              <wp:inline distT="0" distB="0" distL="0" distR="0" wp14:anchorId="7429330B" wp14:editId="41BCBFD9">
                <wp:extent cx="5943600" cy="1267460"/>
                <wp:effectExtent l="0" t="0" r="0" b="8890"/>
                <wp:docPr id="6870785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78515" name="Picture 68707851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267460"/>
                        </a:xfrm>
                        <a:prstGeom prst="rect">
                          <a:avLst/>
                        </a:prstGeom>
                      </pic:spPr>
                    </pic:pic>
                  </a:graphicData>
                </a:graphic>
              </wp:inline>
            </w:drawing>
          </w:r>
        </w:del>
      </w:ins>
      <w:ins w:id="9947" w:author="Rafif" w:date="2025-10-30T17:17:00Z">
        <w:del w:id="9948" w:author="danupraset@gmail.com" w:date="2025-11-11T17:27:00Z">
          <w:r w:rsidR="00D62807" w:rsidDel="00B0710C">
            <w:rPr>
              <w:noProof/>
              <w:lang w:val="en-SG" w:eastAsia="en-SG"/>
            </w:rPr>
            <w:drawing>
              <wp:inline distT="0" distB="0" distL="0" distR="0" wp14:anchorId="56745A03" wp14:editId="69DB6FDB">
                <wp:extent cx="5936615" cy="1254125"/>
                <wp:effectExtent l="0" t="0" r="6985" b="3175"/>
                <wp:docPr id="15569103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6615" cy="1254125"/>
                        </a:xfrm>
                        <a:prstGeom prst="rect">
                          <a:avLst/>
                        </a:prstGeom>
                        <a:noFill/>
                        <a:ln>
                          <a:noFill/>
                        </a:ln>
                      </pic:spPr>
                    </pic:pic>
                  </a:graphicData>
                </a:graphic>
              </wp:inline>
            </w:drawing>
          </w:r>
        </w:del>
      </w:ins>
      <w:ins w:id="9949" w:author="danupraset@gmail.com" w:date="2025-11-11T17:28:00Z">
        <w:r w:rsidR="00B0710C" w:rsidRPr="00B0710C">
          <w:t xml:space="preserve"> </w:t>
        </w:r>
        <w:del w:id="9950" w:author="Rafif" w:date="2025-11-11T20:46:00Z">
          <w:r w:rsidR="00B0710C" w:rsidDel="0068286A">
            <w:rPr>
              <w:noProof/>
              <w:lang w:val="en-SG" w:eastAsia="en-SG"/>
            </w:rPr>
            <w:drawing>
              <wp:inline distT="0" distB="0" distL="0" distR="0" wp14:anchorId="5639285D" wp14:editId="1A168F53">
                <wp:extent cx="5943600" cy="1252220"/>
                <wp:effectExtent l="0" t="0" r="0" b="5080"/>
                <wp:docPr id="11716307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1252220"/>
                        </a:xfrm>
                        <a:prstGeom prst="rect">
                          <a:avLst/>
                        </a:prstGeom>
                        <a:noFill/>
                        <a:ln>
                          <a:noFill/>
                        </a:ln>
                      </pic:spPr>
                    </pic:pic>
                  </a:graphicData>
                </a:graphic>
              </wp:inline>
            </w:drawing>
          </w:r>
        </w:del>
      </w:ins>
    </w:p>
    <w:p w14:paraId="5D6E045F" w14:textId="38DFA488" w:rsidR="000F69B8" w:rsidRPr="000F69B8" w:rsidDel="000F69B8" w:rsidRDefault="000F69B8">
      <w:pPr>
        <w:rPr>
          <w:del w:id="9951" w:author="danupraset@gmail.com" w:date="2025-09-23T15:18:00Z"/>
        </w:rPr>
        <w:pPrChange w:id="9952" w:author="danupraset@gmail.com" w:date="2025-09-23T15:16:00Z">
          <w:pPr>
            <w:pStyle w:val="Heading2"/>
          </w:pPr>
        </w:pPrChange>
      </w:pPr>
    </w:p>
    <w:p w14:paraId="3648F6CB" w14:textId="76B7BE29" w:rsidR="00932613" w:rsidDel="0068286A" w:rsidRDefault="00932613" w:rsidP="00932613">
      <w:pPr>
        <w:rPr>
          <w:del w:id="9953" w:author="danupraset@gmail.com" w:date="2025-09-23T15:18:00Z"/>
        </w:rPr>
      </w:pPr>
      <w:del w:id="9954" w:author="danupraset@gmail.com" w:date="2025-09-23T15:17:00Z">
        <w:r w:rsidDel="000F69B8">
          <w:rPr>
            <w:noProof/>
            <w:lang w:val="en-SG" w:eastAsia="en-SG"/>
          </w:rPr>
          <w:drawing>
            <wp:inline distT="0" distB="0" distL="0" distR="0" wp14:anchorId="31C04954" wp14:editId="6D89B1CD">
              <wp:extent cx="5943600" cy="1115060"/>
              <wp:effectExtent l="0" t="0" r="0" b="8890"/>
              <wp:docPr id="16657323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1115060"/>
                      </a:xfrm>
                      <a:prstGeom prst="rect">
                        <a:avLst/>
                      </a:prstGeom>
                      <a:noFill/>
                      <a:ln>
                        <a:noFill/>
                      </a:ln>
                    </pic:spPr>
                  </pic:pic>
                </a:graphicData>
              </a:graphic>
            </wp:inline>
          </w:drawing>
        </w:r>
      </w:del>
    </w:p>
    <w:p w14:paraId="30B34DEF" w14:textId="4E8A3D73" w:rsidR="0068286A" w:rsidRDefault="0054253C" w:rsidP="00932613">
      <w:pPr>
        <w:rPr>
          <w:ins w:id="9955" w:author="Rafif" w:date="2025-11-11T20:46:00Z"/>
        </w:rPr>
      </w:pPr>
      <w:ins w:id="9956" w:author="Rafif" w:date="2025-11-15T20:43:00Z">
        <w:del w:id="9957" w:author="Rafif [2]" w:date="2025-12-04T14:54:00Z">
          <w:r w:rsidDel="00EA1134">
            <w:rPr>
              <w:noProof/>
              <w:lang w:val="en-SG" w:eastAsia="en-SG"/>
            </w:rPr>
            <w:lastRenderedPageBreak/>
            <w:drawing>
              <wp:inline distT="0" distB="0" distL="0" distR="0" wp14:anchorId="002122BD" wp14:editId="7960B5FC">
                <wp:extent cx="5943600" cy="1383665"/>
                <wp:effectExtent l="0" t="0" r="0" b="6985"/>
                <wp:docPr id="6474675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1383665"/>
                        </a:xfrm>
                        <a:prstGeom prst="rect">
                          <a:avLst/>
                        </a:prstGeom>
                        <a:noFill/>
                        <a:ln>
                          <a:noFill/>
                        </a:ln>
                      </pic:spPr>
                    </pic:pic>
                  </a:graphicData>
                </a:graphic>
              </wp:inline>
            </w:drawing>
          </w:r>
        </w:del>
      </w:ins>
      <w:ins w:id="9958" w:author="Rafif [2]" w:date="2025-12-04T14:54:00Z">
        <w:r w:rsidR="00EA1134" w:rsidRPr="00EA1134">
          <w:rPr>
            <w:snapToGrid w:val="0"/>
            <w:color w:val="000000"/>
            <w:w w:val="0"/>
            <w:sz w:val="0"/>
            <w:szCs w:val="0"/>
            <w:u w:color="000000"/>
            <w:bdr w:val="none" w:sz="0" w:space="0" w:color="000000"/>
            <w:shd w:val="clear" w:color="000000" w:fill="000000"/>
            <w:lang w:val="x-none" w:eastAsia="x-none" w:bidi="x-none"/>
          </w:rPr>
          <w:t xml:space="preserve"> </w:t>
        </w:r>
      </w:ins>
      <w:ins w:id="9959" w:author="Rafif" w:date="2025-12-04T16:45:00Z" w16du:dateUtc="2025-12-04T09:45:00Z">
        <w:r w:rsidR="00CF49F6">
          <w:rPr>
            <w:noProof/>
          </w:rPr>
          <w:drawing>
            <wp:inline distT="0" distB="0" distL="0" distR="0" wp14:anchorId="5D4BCA95" wp14:editId="2801078C">
              <wp:extent cx="5943600" cy="1386205"/>
              <wp:effectExtent l="0" t="0" r="0" b="4445"/>
              <wp:docPr id="13835308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1386205"/>
                      </a:xfrm>
                      <a:prstGeom prst="rect">
                        <a:avLst/>
                      </a:prstGeom>
                      <a:noFill/>
                      <a:ln>
                        <a:noFill/>
                      </a:ln>
                    </pic:spPr>
                  </pic:pic>
                </a:graphicData>
              </a:graphic>
            </wp:inline>
          </w:drawing>
        </w:r>
      </w:ins>
      <w:ins w:id="9960" w:author="Rafif [2]" w:date="2025-12-04T14:54:00Z">
        <w:del w:id="9961" w:author="Rafif" w:date="2025-12-04T16:44:00Z" w16du:dateUtc="2025-12-04T09:44:00Z">
          <w:r w:rsidR="00EA1134" w:rsidRPr="00EA1134" w:rsidDel="00CF49F6">
            <w:rPr>
              <w:noProof/>
              <w:lang w:val="en-SG" w:eastAsia="en-SG"/>
            </w:rPr>
            <w:drawing>
              <wp:inline distT="0" distB="0" distL="0" distR="0" wp14:anchorId="0518B39A" wp14:editId="01FB2AF4">
                <wp:extent cx="5943600" cy="1385016"/>
                <wp:effectExtent l="0" t="0" r="0" b="5715"/>
                <wp:docPr id="1" name="Picture 1" descr="C:\Users\Lenovo\Downloads\Intranet pull inter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Lenovo\Downloads\Intranet pull internet.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1385016"/>
                        </a:xfrm>
                        <a:prstGeom prst="rect">
                          <a:avLst/>
                        </a:prstGeom>
                        <a:noFill/>
                        <a:ln>
                          <a:noFill/>
                        </a:ln>
                      </pic:spPr>
                    </pic:pic>
                  </a:graphicData>
                </a:graphic>
              </wp:inline>
            </w:drawing>
          </w:r>
        </w:del>
      </w:ins>
    </w:p>
    <w:p w14:paraId="213E472C" w14:textId="77777777" w:rsidR="00932613" w:rsidRDefault="00932613" w:rsidP="00932613">
      <w:pPr>
        <w:rPr>
          <w:rFonts w:ascii="Arial" w:hAnsi="Arial" w:cs="Arial"/>
          <w:sz w:val="20"/>
          <w:szCs w:val="20"/>
        </w:rPr>
      </w:pPr>
      <w:r w:rsidRPr="00B32071">
        <w:rPr>
          <w:rFonts w:ascii="Arial" w:hAnsi="Arial" w:cs="Arial"/>
          <w:sz w:val="20"/>
          <w:szCs w:val="20"/>
        </w:rPr>
        <w:t>NOTE: Due to page size limit, the full-sized image is appended.</w:t>
      </w:r>
    </w:p>
    <w:p w14:paraId="4134CA36" w14:textId="1DFC2860" w:rsidR="00932613" w:rsidRDefault="002E363B" w:rsidP="00932613">
      <w:pPr>
        <w:rPr>
          <w:ins w:id="9962" w:author="danupraset@gmail.com" w:date="2025-09-23T15:18:00Z"/>
        </w:rPr>
      </w:pPr>
      <w:ins w:id="9963" w:author="Rafif" w:date="2025-12-04T16:45:00Z" w16du:dateUtc="2025-12-04T09:45:00Z">
        <w:r>
          <w:object w:dxaOrig="1287" w:dyaOrig="837" w14:anchorId="3979DE72">
            <v:shape id="_x0000_i1058" type="#_x0000_t75" style="width:64.5pt;height:42pt" o:ole="">
              <v:imagedata r:id="rId89" o:title=""/>
            </v:shape>
            <o:OLEObject Type="Embed" ProgID="Package" ShapeID="_x0000_i1058" DrawAspect="Icon" ObjectID="_1827413449" r:id="rId90"/>
          </w:object>
        </w:r>
      </w:ins>
      <w:ins w:id="9964" w:author="danupraset@gmail.com" w:date="2025-11-11T17:28:00Z">
        <w:del w:id="9965" w:author="Rafif" w:date="2025-11-11T20:46:00Z">
          <w:r w:rsidR="00701A96" w:rsidDel="0068286A">
            <w:object w:dxaOrig="1041" w:dyaOrig="674" w14:anchorId="16AB3EDB">
              <v:shape id="_x0000_i1047" type="#_x0000_t75" style="width:51.75pt;height:32.25pt" o:ole="">
                <v:imagedata r:id="rId91" o:title=""/>
              </v:shape>
              <o:OLEObject Type="Embed" ProgID="Package" ShapeID="_x0000_i1047" DrawAspect="Icon" ObjectID="_1827413450" r:id="rId92"/>
            </w:object>
          </w:r>
        </w:del>
      </w:ins>
      <w:ins w:id="9966" w:author="Rafif" w:date="2025-10-30T17:18:00Z">
        <w:del w:id="9967" w:author="danupraset@gmail.com" w:date="2025-11-11T17:27:00Z">
          <w:r w:rsidR="00B0710C" w:rsidDel="00B0710C">
            <w:object w:dxaOrig="1287" w:dyaOrig="837" w14:anchorId="572A9EF6">
              <v:shape id="_x0000_i1048" type="#_x0000_t75" style="width:64.5pt;height:42pt" o:ole="">
                <v:imagedata r:id="rId93" o:title=""/>
              </v:shape>
              <o:OLEObject Type="Embed" ProgID="Package" ShapeID="_x0000_i1048" DrawAspect="Icon" ObjectID="_1827413451" r:id="rId94"/>
            </w:object>
          </w:r>
        </w:del>
      </w:ins>
      <w:ins w:id="9968" w:author="danupraset@gmail.com" w:date="2025-09-23T15:17:00Z">
        <w:del w:id="9969" w:author="Rafif" w:date="2025-10-30T17:17:00Z">
          <w:r w:rsidR="000F69B8" w:rsidDel="00D62807">
            <w:object w:dxaOrig="1533" w:dyaOrig="995" w14:anchorId="002C205B">
              <v:shape id="_x0000_i1049" type="#_x0000_t75" style="width:76.5pt;height:49.5pt" o:ole="">
                <v:imagedata r:id="rId95" o:title=""/>
              </v:shape>
              <o:OLEObject Type="Embed" ProgID="Package" ShapeID="_x0000_i1049" DrawAspect="Icon" ObjectID="_1827413452" r:id="rId96"/>
            </w:object>
          </w:r>
        </w:del>
      </w:ins>
      <w:del w:id="9970" w:author="danupraset@gmail.com" w:date="2025-09-23T15:17:00Z">
        <w:r w:rsidR="006C19E5" w:rsidDel="000F69B8">
          <w:object w:dxaOrig="1520" w:dyaOrig="987" w14:anchorId="7FD48CFE">
            <v:shape id="_x0000_i1050" type="#_x0000_t75" style="width:75.75pt;height:49.5pt" o:ole="">
              <v:imagedata r:id="rId97" o:title=""/>
            </v:shape>
            <o:OLEObject Type="Embed" ProgID="Package" ShapeID="_x0000_i1050" DrawAspect="Icon" ObjectID="_1827413453" r:id="rId98"/>
          </w:object>
        </w:r>
      </w:del>
      <w:del w:id="9971" w:author="Rafif" w:date="2025-11-15T20:30:00Z">
        <w:r w:rsidR="0068286A" w:rsidDel="00776601">
          <w:fldChar w:fldCharType="begin"/>
        </w:r>
        <w:r w:rsidR="0068286A" w:rsidDel="00776601">
          <w:fldChar w:fldCharType="end"/>
        </w:r>
      </w:del>
      <w:del w:id="9972" w:author="Rafif" w:date="2025-12-04T16:44:00Z" w16du:dateUtc="2025-12-04T09:44:00Z">
        <w:r w:rsidR="00745560" w:rsidDel="00CF49F6">
          <w:fldChar w:fldCharType="begin"/>
        </w:r>
        <w:r w:rsidR="00745560" w:rsidDel="00CF49F6">
          <w:fldChar w:fldCharType="separate"/>
        </w:r>
        <w:r w:rsidR="00745560" w:rsidDel="00CF49F6">
          <w:fldChar w:fldCharType="end"/>
        </w:r>
      </w:del>
    </w:p>
    <w:p w14:paraId="07997DB6" w14:textId="57B69A2D" w:rsidR="000F69B8" w:rsidDel="00F138A3" w:rsidRDefault="000F69B8" w:rsidP="00932613">
      <w:pPr>
        <w:rPr>
          <w:ins w:id="9973" w:author="danupraset@gmail.com" w:date="2025-09-23T15:18:00Z"/>
          <w:del w:id="9974" w:author="Ahmad Rafif" w:date="2025-09-23T21:29:00Z"/>
        </w:rPr>
      </w:pPr>
    </w:p>
    <w:p w14:paraId="334E2887" w14:textId="77777777" w:rsidR="000F69B8" w:rsidRDefault="000F69B8" w:rsidP="00932613"/>
    <w:tbl>
      <w:tblPr>
        <w:tblStyle w:val="TableGrid"/>
        <w:tblW w:w="0" w:type="auto"/>
        <w:tblLook w:val="04A0" w:firstRow="1" w:lastRow="0" w:firstColumn="1" w:lastColumn="0" w:noHBand="0" w:noVBand="1"/>
      </w:tblPr>
      <w:tblGrid>
        <w:gridCol w:w="3226"/>
        <w:gridCol w:w="429"/>
        <w:gridCol w:w="775"/>
        <w:gridCol w:w="49"/>
        <w:gridCol w:w="173"/>
        <w:gridCol w:w="173"/>
        <w:gridCol w:w="173"/>
        <w:gridCol w:w="173"/>
        <w:gridCol w:w="49"/>
        <w:gridCol w:w="776"/>
        <w:gridCol w:w="278"/>
        <w:gridCol w:w="316"/>
        <w:gridCol w:w="253"/>
        <w:gridCol w:w="1019"/>
        <w:gridCol w:w="798"/>
        <w:gridCol w:w="690"/>
        <w:tblGridChange w:id="9975">
          <w:tblGrid>
            <w:gridCol w:w="3226"/>
            <w:gridCol w:w="429"/>
            <w:gridCol w:w="775"/>
            <w:gridCol w:w="2"/>
            <w:gridCol w:w="47"/>
            <w:gridCol w:w="173"/>
            <w:gridCol w:w="173"/>
            <w:gridCol w:w="173"/>
            <w:gridCol w:w="173"/>
            <w:gridCol w:w="49"/>
            <w:gridCol w:w="395"/>
            <w:gridCol w:w="381"/>
            <w:gridCol w:w="278"/>
            <w:gridCol w:w="316"/>
            <w:gridCol w:w="253"/>
            <w:gridCol w:w="1019"/>
            <w:gridCol w:w="798"/>
            <w:gridCol w:w="690"/>
          </w:tblGrid>
        </w:tblGridChange>
      </w:tblGrid>
      <w:tr w:rsidR="00042A21" w:rsidRPr="00042A21" w14:paraId="77CB7E39" w14:textId="2F3485F9" w:rsidTr="00042A21">
        <w:tc>
          <w:tcPr>
            <w:tcW w:w="0" w:type="auto"/>
            <w:gridSpan w:val="9"/>
            <w:shd w:val="clear" w:color="auto" w:fill="F2F2F2" w:themeFill="background1" w:themeFillShade="F2"/>
            <w:hideMark/>
          </w:tcPr>
          <w:p w14:paraId="3CBC0E24" w14:textId="59267E7D" w:rsidR="00042A21" w:rsidRPr="00042A21" w:rsidRDefault="00042A21" w:rsidP="00042A21">
            <w:pPr>
              <w:rPr>
                <w:rFonts w:ascii="Arial" w:hAnsi="Arial" w:cs="Arial"/>
                <w:b/>
                <w:bCs/>
                <w:szCs w:val="20"/>
                <w:lang w:val="en-SG"/>
              </w:rPr>
            </w:pPr>
            <w:r w:rsidRPr="00042A21">
              <w:rPr>
                <w:rFonts w:ascii="Arial" w:hAnsi="Arial" w:cs="Arial"/>
                <w:b/>
                <w:bCs/>
                <w:szCs w:val="20"/>
                <w:lang w:val="en-SG"/>
              </w:rPr>
              <w:t>Step</w:t>
            </w:r>
            <w:bookmarkStart w:id="9976" w:name="_Toc209553439"/>
            <w:bookmarkEnd w:id="9976"/>
          </w:p>
        </w:tc>
        <w:tc>
          <w:tcPr>
            <w:tcW w:w="0" w:type="auto"/>
            <w:gridSpan w:val="4"/>
            <w:shd w:val="clear" w:color="auto" w:fill="F2F2F2" w:themeFill="background1" w:themeFillShade="F2"/>
            <w:hideMark/>
          </w:tcPr>
          <w:p w14:paraId="15774E2D" w14:textId="1259B303" w:rsidR="00042A21" w:rsidRPr="00042A21" w:rsidRDefault="00042A21" w:rsidP="00042A21">
            <w:pPr>
              <w:rPr>
                <w:rFonts w:ascii="Arial" w:hAnsi="Arial" w:cs="Arial"/>
                <w:b/>
                <w:bCs/>
                <w:szCs w:val="20"/>
                <w:lang w:val="en-SG"/>
              </w:rPr>
            </w:pPr>
            <w:r w:rsidRPr="00042A21">
              <w:rPr>
                <w:rFonts w:ascii="Arial" w:hAnsi="Arial" w:cs="Arial"/>
                <w:b/>
                <w:bCs/>
                <w:szCs w:val="20"/>
                <w:lang w:val="en-SG"/>
              </w:rPr>
              <w:t>Definition</w:t>
            </w:r>
            <w:bookmarkStart w:id="9977" w:name="_Toc209553440"/>
            <w:bookmarkEnd w:id="9977"/>
          </w:p>
        </w:tc>
        <w:tc>
          <w:tcPr>
            <w:tcW w:w="0" w:type="auto"/>
            <w:gridSpan w:val="3"/>
            <w:shd w:val="clear" w:color="auto" w:fill="F2F2F2" w:themeFill="background1" w:themeFillShade="F2"/>
            <w:hideMark/>
          </w:tcPr>
          <w:p w14:paraId="1CFED8AF" w14:textId="1097EB8F" w:rsidR="00042A21" w:rsidRPr="00042A21" w:rsidRDefault="00042A21" w:rsidP="00042A21">
            <w:pPr>
              <w:rPr>
                <w:rFonts w:ascii="Arial" w:hAnsi="Arial" w:cs="Arial"/>
                <w:b/>
                <w:bCs/>
                <w:szCs w:val="20"/>
                <w:lang w:val="en-SG"/>
              </w:rPr>
            </w:pPr>
            <w:r w:rsidRPr="00042A21">
              <w:rPr>
                <w:rFonts w:ascii="Arial" w:hAnsi="Arial" w:cs="Arial"/>
                <w:b/>
                <w:bCs/>
                <w:szCs w:val="20"/>
                <w:lang w:val="en-SG"/>
              </w:rPr>
              <w:t>Brief Description</w:t>
            </w:r>
            <w:bookmarkStart w:id="9978" w:name="_Toc209553441"/>
            <w:bookmarkEnd w:id="9978"/>
          </w:p>
        </w:tc>
        <w:bookmarkStart w:id="9979" w:name="_Toc209553442"/>
        <w:bookmarkEnd w:id="9979"/>
      </w:tr>
      <w:tr w:rsidR="00042A21" w:rsidRPr="00042A21" w14:paraId="32D1893A" w14:textId="5180F610" w:rsidTr="00042A21">
        <w:tc>
          <w:tcPr>
            <w:tcW w:w="0" w:type="auto"/>
            <w:gridSpan w:val="9"/>
            <w:hideMark/>
          </w:tcPr>
          <w:p w14:paraId="54B649F1" w14:textId="7B8B775D" w:rsidR="00042A21" w:rsidRPr="00042A21" w:rsidRDefault="00042A21" w:rsidP="00042A21">
            <w:pPr>
              <w:rPr>
                <w:rFonts w:ascii="Arial" w:hAnsi="Arial" w:cs="Arial"/>
                <w:szCs w:val="20"/>
                <w:lang w:val="en-SG"/>
              </w:rPr>
            </w:pPr>
            <w:r w:rsidRPr="00042A21">
              <w:rPr>
                <w:rFonts w:ascii="Arial" w:hAnsi="Arial" w:cs="Arial"/>
                <w:szCs w:val="20"/>
                <w:lang w:val="en-SG"/>
              </w:rPr>
              <w:t>Cron Pull Internet Start — Runs every 5 mins</w:t>
            </w:r>
            <w:bookmarkStart w:id="9980" w:name="_Toc209553443"/>
            <w:bookmarkEnd w:id="9980"/>
          </w:p>
        </w:tc>
        <w:tc>
          <w:tcPr>
            <w:tcW w:w="0" w:type="auto"/>
            <w:gridSpan w:val="4"/>
            <w:hideMark/>
          </w:tcPr>
          <w:p w14:paraId="703F787E" w14:textId="307B4425" w:rsidR="00042A21" w:rsidRPr="00042A21" w:rsidRDefault="00042A21" w:rsidP="00042A21">
            <w:pPr>
              <w:rPr>
                <w:rFonts w:ascii="Arial" w:hAnsi="Arial" w:cs="Arial"/>
                <w:szCs w:val="20"/>
                <w:lang w:val="en-SG"/>
              </w:rPr>
            </w:pPr>
            <w:r w:rsidRPr="00042A21">
              <w:rPr>
                <w:rFonts w:ascii="Arial" w:hAnsi="Arial" w:cs="Arial"/>
                <w:szCs w:val="20"/>
                <w:lang w:val="en-SG"/>
              </w:rPr>
              <w:t>Start</w:t>
            </w:r>
            <w:bookmarkStart w:id="9981" w:name="_Toc209553444"/>
            <w:bookmarkEnd w:id="9981"/>
          </w:p>
        </w:tc>
        <w:tc>
          <w:tcPr>
            <w:tcW w:w="0" w:type="auto"/>
            <w:gridSpan w:val="3"/>
            <w:hideMark/>
          </w:tcPr>
          <w:p w14:paraId="4DFE60B9" w14:textId="75798219" w:rsidR="00042A21" w:rsidRPr="00042A21" w:rsidRDefault="00042A21" w:rsidP="00042A21">
            <w:pPr>
              <w:rPr>
                <w:rFonts w:ascii="Arial" w:hAnsi="Arial" w:cs="Arial"/>
                <w:szCs w:val="20"/>
                <w:lang w:val="en-SG"/>
              </w:rPr>
            </w:pPr>
            <w:r w:rsidRPr="00042A21">
              <w:rPr>
                <w:rFonts w:ascii="Arial" w:hAnsi="Arial" w:cs="Arial"/>
                <w:szCs w:val="20"/>
                <w:lang w:val="en-SG"/>
              </w:rPr>
              <w:t>Starts the job on a 5-minute schedule.</w:t>
            </w:r>
            <w:bookmarkStart w:id="9982" w:name="_Toc209553445"/>
            <w:bookmarkEnd w:id="9982"/>
          </w:p>
        </w:tc>
        <w:bookmarkStart w:id="9983" w:name="_Toc209553446"/>
        <w:bookmarkEnd w:id="9983"/>
      </w:tr>
      <w:tr w:rsidR="00042A21" w:rsidRPr="00042A21" w14:paraId="141614B8" w14:textId="139C6BE8" w:rsidTr="00042A21">
        <w:tc>
          <w:tcPr>
            <w:tcW w:w="0" w:type="auto"/>
            <w:gridSpan w:val="9"/>
            <w:hideMark/>
          </w:tcPr>
          <w:p w14:paraId="2B8A3EC1" w14:textId="70C662E4" w:rsidR="00042A21" w:rsidRPr="00042A21" w:rsidRDefault="00042A21" w:rsidP="00042A21">
            <w:pPr>
              <w:rPr>
                <w:rFonts w:ascii="Arial" w:hAnsi="Arial" w:cs="Arial"/>
                <w:szCs w:val="20"/>
                <w:lang w:val="en-SG"/>
              </w:rPr>
            </w:pPr>
            <w:r w:rsidRPr="00042A21">
              <w:rPr>
                <w:rFonts w:ascii="Arial" w:hAnsi="Arial" w:cs="Arial"/>
                <w:szCs w:val="20"/>
                <w:lang w:val="en-SG"/>
              </w:rPr>
              <w:t xml:space="preserve">retrieve internet table </w:t>
            </w:r>
            <w:proofErr w:type="spellStart"/>
            <w:r w:rsidRPr="00042A21">
              <w:rPr>
                <w:rFonts w:ascii="Arial" w:hAnsi="Arial" w:cs="Arial"/>
                <w:szCs w:val="20"/>
                <w:lang w:val="en-SG"/>
              </w:rPr>
              <w:t>eocms_web_txn_detail</w:t>
            </w:r>
            <w:bookmarkStart w:id="9984" w:name="_Toc209553447"/>
            <w:bookmarkEnd w:id="9984"/>
            <w:proofErr w:type="spellEnd"/>
          </w:p>
        </w:tc>
        <w:tc>
          <w:tcPr>
            <w:tcW w:w="0" w:type="auto"/>
            <w:gridSpan w:val="4"/>
            <w:hideMark/>
          </w:tcPr>
          <w:p w14:paraId="71962CEE" w14:textId="17880582" w:rsidR="00042A21" w:rsidRPr="00042A21" w:rsidRDefault="00042A21" w:rsidP="00042A21">
            <w:pPr>
              <w:rPr>
                <w:rFonts w:ascii="Arial" w:hAnsi="Arial" w:cs="Arial"/>
                <w:szCs w:val="20"/>
                <w:lang w:val="en-SG"/>
              </w:rPr>
            </w:pPr>
            <w:r w:rsidRPr="00042A21">
              <w:rPr>
                <w:rFonts w:ascii="Arial" w:hAnsi="Arial" w:cs="Arial"/>
                <w:szCs w:val="20"/>
                <w:lang w:val="en-SG"/>
              </w:rPr>
              <w:t>Process</w:t>
            </w:r>
            <w:bookmarkStart w:id="9985" w:name="_Toc209553448"/>
            <w:bookmarkEnd w:id="9985"/>
          </w:p>
        </w:tc>
        <w:tc>
          <w:tcPr>
            <w:tcW w:w="0" w:type="auto"/>
            <w:gridSpan w:val="3"/>
            <w:hideMark/>
          </w:tcPr>
          <w:p w14:paraId="294696DB" w14:textId="5CADD39F" w:rsidR="00042A21" w:rsidRPr="00042A21" w:rsidRDefault="00042A21" w:rsidP="00042A21">
            <w:pPr>
              <w:rPr>
                <w:rFonts w:ascii="Arial" w:hAnsi="Arial" w:cs="Arial"/>
                <w:szCs w:val="20"/>
                <w:lang w:val="en-SG"/>
              </w:rPr>
            </w:pPr>
            <w:r w:rsidRPr="00042A21">
              <w:rPr>
                <w:rFonts w:ascii="Arial" w:hAnsi="Arial" w:cs="Arial"/>
                <w:szCs w:val="20"/>
                <w:lang w:val="en-SG"/>
              </w:rPr>
              <w:t xml:space="preserve">Retrieve internet transactions from </w:t>
            </w:r>
            <w:proofErr w:type="spellStart"/>
            <w:r w:rsidRPr="00042A21">
              <w:rPr>
                <w:rFonts w:ascii="Arial" w:hAnsi="Arial" w:cs="Arial"/>
                <w:szCs w:val="20"/>
                <w:lang w:val="en-SG"/>
              </w:rPr>
              <w:t>eocms_web_txn_detail</w:t>
            </w:r>
            <w:proofErr w:type="spellEnd"/>
            <w:r w:rsidRPr="00042A21">
              <w:rPr>
                <w:rFonts w:ascii="Arial" w:hAnsi="Arial" w:cs="Arial"/>
                <w:szCs w:val="20"/>
                <w:lang w:val="en-SG"/>
              </w:rPr>
              <w:t>.</w:t>
            </w:r>
            <w:bookmarkStart w:id="9986" w:name="_Toc209553449"/>
            <w:bookmarkEnd w:id="9986"/>
          </w:p>
        </w:tc>
        <w:bookmarkStart w:id="9987" w:name="_Toc209553450"/>
        <w:bookmarkEnd w:id="9987"/>
      </w:tr>
      <w:tr w:rsidR="00042A21" w:rsidRPr="00042A21" w14:paraId="3B6BF321" w14:textId="5AE9B71F" w:rsidTr="00042A21">
        <w:tc>
          <w:tcPr>
            <w:tcW w:w="0" w:type="auto"/>
            <w:gridSpan w:val="9"/>
            <w:hideMark/>
          </w:tcPr>
          <w:p w14:paraId="2E25A36C" w14:textId="3E794FC9" w:rsidR="00042A21" w:rsidRPr="00042A21" w:rsidRDefault="00042A21" w:rsidP="00042A21">
            <w:pPr>
              <w:rPr>
                <w:rFonts w:ascii="Arial" w:hAnsi="Arial" w:cs="Arial"/>
                <w:szCs w:val="20"/>
                <w:lang w:val="en-SG"/>
              </w:rPr>
            </w:pPr>
            <w:r w:rsidRPr="00042A21">
              <w:rPr>
                <w:rFonts w:ascii="Arial" w:hAnsi="Arial" w:cs="Arial"/>
                <w:szCs w:val="20"/>
                <w:lang w:val="en-SG"/>
              </w:rPr>
              <w:t xml:space="preserve">SELECT FROM </w:t>
            </w:r>
            <w:proofErr w:type="spellStart"/>
            <w:r w:rsidRPr="00042A21">
              <w:rPr>
                <w:rFonts w:ascii="Arial" w:hAnsi="Arial" w:cs="Arial"/>
                <w:szCs w:val="20"/>
                <w:lang w:val="en-SG"/>
              </w:rPr>
              <w:t>eocms_web_txn_detail</w:t>
            </w:r>
            <w:proofErr w:type="spellEnd"/>
            <w:r w:rsidRPr="00042A21">
              <w:rPr>
                <w:rFonts w:ascii="Arial" w:hAnsi="Arial" w:cs="Arial"/>
                <w:szCs w:val="20"/>
                <w:lang w:val="en-SG"/>
              </w:rPr>
              <w:t xml:space="preserve"> where </w:t>
            </w:r>
            <w:proofErr w:type="spellStart"/>
            <w:r w:rsidRPr="00042A21">
              <w:rPr>
                <w:rFonts w:ascii="Arial" w:hAnsi="Arial" w:cs="Arial"/>
                <w:szCs w:val="20"/>
                <w:lang w:val="en-SG"/>
              </w:rPr>
              <w:t>is_sync</w:t>
            </w:r>
            <w:proofErr w:type="spellEnd"/>
            <w:r w:rsidRPr="00042A21">
              <w:rPr>
                <w:rFonts w:ascii="Arial" w:hAnsi="Arial" w:cs="Arial"/>
                <w:szCs w:val="20"/>
                <w:lang w:val="en-SG"/>
              </w:rPr>
              <w:t xml:space="preserve"> = false and status = S</w:t>
            </w:r>
            <w:bookmarkStart w:id="9988" w:name="_Toc209553451"/>
            <w:bookmarkEnd w:id="9988"/>
          </w:p>
        </w:tc>
        <w:tc>
          <w:tcPr>
            <w:tcW w:w="0" w:type="auto"/>
            <w:gridSpan w:val="4"/>
            <w:hideMark/>
          </w:tcPr>
          <w:p w14:paraId="74FB3222" w14:textId="66A4FA2E" w:rsidR="00042A21" w:rsidRPr="00042A21" w:rsidRDefault="00042A21" w:rsidP="00042A21">
            <w:pPr>
              <w:rPr>
                <w:rFonts w:ascii="Arial" w:hAnsi="Arial" w:cs="Arial"/>
                <w:szCs w:val="20"/>
                <w:lang w:val="en-SG"/>
              </w:rPr>
            </w:pPr>
            <w:r w:rsidRPr="00042A21">
              <w:rPr>
                <w:rFonts w:ascii="Arial" w:hAnsi="Arial" w:cs="Arial"/>
                <w:szCs w:val="20"/>
                <w:lang w:val="en-SG"/>
              </w:rPr>
              <w:t>Note</w:t>
            </w:r>
            <w:bookmarkStart w:id="9989" w:name="_Toc209553452"/>
            <w:bookmarkEnd w:id="9989"/>
          </w:p>
        </w:tc>
        <w:tc>
          <w:tcPr>
            <w:tcW w:w="0" w:type="auto"/>
            <w:gridSpan w:val="3"/>
            <w:hideMark/>
          </w:tcPr>
          <w:p w14:paraId="63BF42A0" w14:textId="4D0BDB52" w:rsidR="00042A21" w:rsidRPr="00042A21" w:rsidRDefault="00042A21" w:rsidP="00042A21">
            <w:pPr>
              <w:rPr>
                <w:rFonts w:ascii="Arial" w:hAnsi="Arial" w:cs="Arial"/>
                <w:szCs w:val="20"/>
                <w:lang w:val="en-SG"/>
              </w:rPr>
            </w:pPr>
            <w:r w:rsidRPr="00042A21">
              <w:rPr>
                <w:rFonts w:ascii="Arial" w:hAnsi="Arial" w:cs="Arial"/>
                <w:szCs w:val="20"/>
                <w:lang w:val="en-SG"/>
              </w:rPr>
              <w:t xml:space="preserve">Query criteria for pulling </w:t>
            </w:r>
            <w:proofErr w:type="spellStart"/>
            <w:r w:rsidRPr="00042A21">
              <w:rPr>
                <w:rFonts w:ascii="Arial" w:hAnsi="Arial" w:cs="Arial"/>
                <w:szCs w:val="20"/>
                <w:lang w:val="en-SG"/>
              </w:rPr>
              <w:t>unsynced</w:t>
            </w:r>
            <w:proofErr w:type="spellEnd"/>
            <w:r w:rsidRPr="00042A21">
              <w:rPr>
                <w:rFonts w:ascii="Arial" w:hAnsi="Arial" w:cs="Arial"/>
                <w:szCs w:val="20"/>
                <w:lang w:val="en-SG"/>
              </w:rPr>
              <w:t>, status S records.</w:t>
            </w:r>
            <w:bookmarkStart w:id="9990" w:name="_Toc209553453"/>
            <w:bookmarkEnd w:id="9990"/>
          </w:p>
        </w:tc>
        <w:bookmarkStart w:id="9991" w:name="_Toc209553454"/>
        <w:bookmarkEnd w:id="9991"/>
      </w:tr>
      <w:tr w:rsidR="00042A21" w:rsidRPr="00042A21" w14:paraId="3D371D5F" w14:textId="1E680B00" w:rsidTr="00042A21">
        <w:tc>
          <w:tcPr>
            <w:tcW w:w="0" w:type="auto"/>
            <w:gridSpan w:val="9"/>
            <w:hideMark/>
          </w:tcPr>
          <w:p w14:paraId="375B0E42" w14:textId="03D27BBA" w:rsidR="00042A21" w:rsidRPr="00042A21" w:rsidRDefault="00042A21" w:rsidP="00042A21">
            <w:pPr>
              <w:rPr>
                <w:rFonts w:ascii="Arial" w:hAnsi="Arial" w:cs="Arial"/>
                <w:szCs w:val="20"/>
                <w:lang w:val="en-SG"/>
              </w:rPr>
            </w:pPr>
            <w:r w:rsidRPr="00042A21">
              <w:rPr>
                <w:rFonts w:ascii="Arial" w:hAnsi="Arial" w:cs="Arial"/>
                <w:szCs w:val="20"/>
                <w:lang w:val="en-SG"/>
              </w:rPr>
              <w:t xml:space="preserve">any </w:t>
            </w:r>
            <w:proofErr w:type="gramStart"/>
            <w:r w:rsidRPr="00042A21">
              <w:rPr>
                <w:rFonts w:ascii="Arial" w:hAnsi="Arial" w:cs="Arial"/>
                <w:szCs w:val="20"/>
                <w:lang w:val="en-SG"/>
              </w:rPr>
              <w:t>record ?</w:t>
            </w:r>
            <w:bookmarkStart w:id="9992" w:name="_Toc209553455"/>
            <w:bookmarkEnd w:id="9992"/>
            <w:proofErr w:type="gramEnd"/>
          </w:p>
        </w:tc>
        <w:tc>
          <w:tcPr>
            <w:tcW w:w="0" w:type="auto"/>
            <w:gridSpan w:val="4"/>
            <w:hideMark/>
          </w:tcPr>
          <w:p w14:paraId="3B3EC894" w14:textId="2A506548" w:rsidR="00042A21" w:rsidRPr="00042A21" w:rsidRDefault="00042A21" w:rsidP="00042A21">
            <w:pPr>
              <w:rPr>
                <w:rFonts w:ascii="Arial" w:hAnsi="Arial" w:cs="Arial"/>
                <w:szCs w:val="20"/>
                <w:lang w:val="en-SG"/>
              </w:rPr>
            </w:pPr>
            <w:r w:rsidRPr="00042A21">
              <w:rPr>
                <w:rFonts w:ascii="Arial" w:hAnsi="Arial" w:cs="Arial"/>
                <w:szCs w:val="20"/>
                <w:lang w:val="en-SG"/>
              </w:rPr>
              <w:t>Decision</w:t>
            </w:r>
            <w:bookmarkStart w:id="9993" w:name="_Toc209553456"/>
            <w:bookmarkEnd w:id="9993"/>
          </w:p>
        </w:tc>
        <w:tc>
          <w:tcPr>
            <w:tcW w:w="0" w:type="auto"/>
            <w:gridSpan w:val="3"/>
            <w:hideMark/>
          </w:tcPr>
          <w:p w14:paraId="72A19DFE" w14:textId="604A533C" w:rsidR="00042A21" w:rsidRPr="00042A21" w:rsidRDefault="00042A21" w:rsidP="00042A21">
            <w:pPr>
              <w:rPr>
                <w:rFonts w:ascii="Arial" w:hAnsi="Arial" w:cs="Arial"/>
                <w:szCs w:val="20"/>
                <w:lang w:val="en-SG"/>
              </w:rPr>
            </w:pPr>
            <w:r w:rsidRPr="00042A21">
              <w:rPr>
                <w:rFonts w:ascii="Arial" w:hAnsi="Arial" w:cs="Arial"/>
                <w:szCs w:val="20"/>
                <w:lang w:val="en-SG"/>
              </w:rPr>
              <w:t>Checks if any rows match the selection criteria.</w:t>
            </w:r>
            <w:bookmarkStart w:id="9994" w:name="_Toc209553457"/>
            <w:bookmarkEnd w:id="9994"/>
          </w:p>
        </w:tc>
        <w:bookmarkStart w:id="9995" w:name="_Toc209553458"/>
        <w:bookmarkEnd w:id="9995"/>
      </w:tr>
      <w:tr w:rsidR="00042A21" w:rsidRPr="00042A21" w14:paraId="7DC840B0" w14:textId="3DA9B1F6" w:rsidTr="00042A21">
        <w:tc>
          <w:tcPr>
            <w:tcW w:w="0" w:type="auto"/>
            <w:gridSpan w:val="9"/>
            <w:hideMark/>
          </w:tcPr>
          <w:p w14:paraId="066EA859" w14:textId="3A7911D0" w:rsidR="00042A21" w:rsidRPr="00042A21" w:rsidRDefault="00042A21" w:rsidP="00042A21">
            <w:pPr>
              <w:rPr>
                <w:rFonts w:ascii="Arial" w:hAnsi="Arial" w:cs="Arial"/>
                <w:szCs w:val="20"/>
                <w:lang w:val="en-SG"/>
              </w:rPr>
            </w:pPr>
            <w:r w:rsidRPr="00042A21">
              <w:rPr>
                <w:rFonts w:ascii="Arial" w:hAnsi="Arial" w:cs="Arial"/>
                <w:szCs w:val="20"/>
                <w:lang w:val="en-SG"/>
              </w:rPr>
              <w:lastRenderedPageBreak/>
              <w:t>log no record</w:t>
            </w:r>
            <w:bookmarkStart w:id="9996" w:name="_Toc209553459"/>
            <w:bookmarkEnd w:id="9996"/>
          </w:p>
        </w:tc>
        <w:tc>
          <w:tcPr>
            <w:tcW w:w="0" w:type="auto"/>
            <w:gridSpan w:val="4"/>
            <w:hideMark/>
          </w:tcPr>
          <w:p w14:paraId="5E3D01D9" w14:textId="7E3996A7" w:rsidR="00042A21" w:rsidRPr="00042A21" w:rsidRDefault="00042A21" w:rsidP="00042A21">
            <w:pPr>
              <w:rPr>
                <w:rFonts w:ascii="Arial" w:hAnsi="Arial" w:cs="Arial"/>
                <w:szCs w:val="20"/>
                <w:lang w:val="en-SG"/>
              </w:rPr>
            </w:pPr>
            <w:r w:rsidRPr="00042A21">
              <w:rPr>
                <w:rFonts w:ascii="Arial" w:hAnsi="Arial" w:cs="Arial"/>
                <w:szCs w:val="20"/>
                <w:lang w:val="en-SG"/>
              </w:rPr>
              <w:t>Process</w:t>
            </w:r>
            <w:bookmarkStart w:id="9997" w:name="_Toc209553460"/>
            <w:bookmarkEnd w:id="9997"/>
          </w:p>
        </w:tc>
        <w:tc>
          <w:tcPr>
            <w:tcW w:w="0" w:type="auto"/>
            <w:gridSpan w:val="3"/>
            <w:hideMark/>
          </w:tcPr>
          <w:p w14:paraId="657CBF6A" w14:textId="25EE2FBA" w:rsidR="00042A21" w:rsidRPr="00042A21" w:rsidRDefault="00042A21" w:rsidP="00042A21">
            <w:pPr>
              <w:rPr>
                <w:rFonts w:ascii="Arial" w:hAnsi="Arial" w:cs="Arial"/>
                <w:szCs w:val="20"/>
                <w:lang w:val="en-SG"/>
              </w:rPr>
            </w:pPr>
            <w:r w:rsidRPr="00042A21">
              <w:rPr>
                <w:rFonts w:ascii="Arial" w:hAnsi="Arial" w:cs="Arial"/>
                <w:szCs w:val="20"/>
                <w:lang w:val="en-SG"/>
              </w:rPr>
              <w:t>Logs “no record” when none are found.</w:t>
            </w:r>
            <w:bookmarkStart w:id="9998" w:name="_Toc209553461"/>
            <w:bookmarkEnd w:id="9998"/>
          </w:p>
        </w:tc>
        <w:bookmarkStart w:id="9999" w:name="_Toc209553462"/>
        <w:bookmarkEnd w:id="9999"/>
      </w:tr>
      <w:tr w:rsidR="00042A21" w:rsidRPr="00042A21" w14:paraId="38CF7E74" w14:textId="6DB75694" w:rsidTr="00042A21">
        <w:tc>
          <w:tcPr>
            <w:tcW w:w="0" w:type="auto"/>
            <w:gridSpan w:val="9"/>
            <w:hideMark/>
          </w:tcPr>
          <w:p w14:paraId="06669175" w14:textId="1FC10536" w:rsidR="00042A21" w:rsidRPr="00042A21" w:rsidRDefault="00042A21" w:rsidP="00042A21">
            <w:pPr>
              <w:rPr>
                <w:rFonts w:ascii="Arial" w:hAnsi="Arial" w:cs="Arial"/>
                <w:szCs w:val="20"/>
                <w:lang w:val="en-SG"/>
              </w:rPr>
            </w:pPr>
            <w:del w:id="10000" w:author="danupraset@gmail.com" w:date="2025-11-11T17:29:00Z">
              <w:r w:rsidRPr="00042A21" w:rsidDel="00B0710C">
                <w:rPr>
                  <w:rFonts w:ascii="Arial" w:hAnsi="Arial" w:cs="Arial"/>
                  <w:szCs w:val="20"/>
                  <w:lang w:val="en-SG"/>
                </w:rPr>
                <w:delText>update/</w:delText>
              </w:r>
            </w:del>
            <w:r w:rsidRPr="00042A21">
              <w:rPr>
                <w:rFonts w:ascii="Arial" w:hAnsi="Arial" w:cs="Arial"/>
                <w:szCs w:val="20"/>
                <w:lang w:val="en-SG"/>
              </w:rPr>
              <w:t>insert into table</w:t>
            </w:r>
            <w:bookmarkStart w:id="10001" w:name="_Toc209553463"/>
            <w:bookmarkEnd w:id="10001"/>
          </w:p>
        </w:tc>
        <w:tc>
          <w:tcPr>
            <w:tcW w:w="0" w:type="auto"/>
            <w:gridSpan w:val="4"/>
            <w:hideMark/>
          </w:tcPr>
          <w:p w14:paraId="27E6F02D" w14:textId="338DA46A" w:rsidR="00042A21" w:rsidRPr="00042A21" w:rsidRDefault="00042A21" w:rsidP="00042A21">
            <w:pPr>
              <w:rPr>
                <w:rFonts w:ascii="Arial" w:hAnsi="Arial" w:cs="Arial"/>
                <w:szCs w:val="20"/>
                <w:lang w:val="en-SG"/>
              </w:rPr>
            </w:pPr>
            <w:r w:rsidRPr="00042A21">
              <w:rPr>
                <w:rFonts w:ascii="Arial" w:hAnsi="Arial" w:cs="Arial"/>
                <w:szCs w:val="20"/>
                <w:lang w:val="en-SG"/>
              </w:rPr>
              <w:t>Process</w:t>
            </w:r>
            <w:bookmarkStart w:id="10002" w:name="_Toc209553464"/>
            <w:bookmarkEnd w:id="10002"/>
          </w:p>
        </w:tc>
        <w:tc>
          <w:tcPr>
            <w:tcW w:w="0" w:type="auto"/>
            <w:gridSpan w:val="3"/>
            <w:hideMark/>
          </w:tcPr>
          <w:p w14:paraId="6198AA70" w14:textId="210F9441" w:rsidR="00042A21" w:rsidRPr="00042A21" w:rsidRDefault="00042A21" w:rsidP="00042A21">
            <w:pPr>
              <w:rPr>
                <w:rFonts w:ascii="Arial" w:hAnsi="Arial" w:cs="Arial"/>
                <w:szCs w:val="20"/>
                <w:lang w:val="en-SG"/>
              </w:rPr>
            </w:pPr>
            <w:del w:id="10003" w:author="danupraset@gmail.com" w:date="2025-11-11T17:29:00Z">
              <w:r w:rsidRPr="00042A21" w:rsidDel="00B0710C">
                <w:rPr>
                  <w:rFonts w:ascii="Arial" w:hAnsi="Arial" w:cs="Arial"/>
                  <w:szCs w:val="20"/>
                  <w:lang w:val="en-SG"/>
                </w:rPr>
                <w:delText>Update/</w:delText>
              </w:r>
            </w:del>
            <w:r w:rsidRPr="00042A21">
              <w:rPr>
                <w:rFonts w:ascii="Arial" w:hAnsi="Arial" w:cs="Arial"/>
                <w:szCs w:val="20"/>
                <w:lang w:val="en-SG"/>
              </w:rPr>
              <w:t>insert records. (Dashed link points to intranet DB table.)</w:t>
            </w:r>
            <w:bookmarkStart w:id="10004" w:name="_Toc209553465"/>
            <w:bookmarkEnd w:id="10004"/>
          </w:p>
        </w:tc>
        <w:bookmarkStart w:id="10005" w:name="_Toc209553466"/>
        <w:bookmarkEnd w:id="10005"/>
      </w:tr>
      <w:tr w:rsidR="00042A21" w:rsidRPr="00042A21" w14:paraId="64DAC795" w14:textId="769ED4D3" w:rsidTr="00042A21">
        <w:tc>
          <w:tcPr>
            <w:tcW w:w="0" w:type="auto"/>
            <w:gridSpan w:val="9"/>
            <w:hideMark/>
          </w:tcPr>
          <w:p w14:paraId="0B32F3F9" w14:textId="58FB1C22" w:rsidR="00042A21" w:rsidRPr="00042A21" w:rsidRDefault="00042A21" w:rsidP="00042A21">
            <w:pPr>
              <w:rPr>
                <w:rFonts w:ascii="Arial" w:hAnsi="Arial" w:cs="Arial"/>
                <w:szCs w:val="20"/>
                <w:lang w:val="en-SG"/>
              </w:rPr>
            </w:pPr>
            <w:r w:rsidRPr="00042A21">
              <w:rPr>
                <w:rFonts w:ascii="Arial" w:hAnsi="Arial" w:cs="Arial"/>
                <w:szCs w:val="20"/>
                <w:lang w:val="en-SG"/>
              </w:rPr>
              <w:t xml:space="preserve">intranet DB — </w:t>
            </w:r>
            <w:proofErr w:type="spellStart"/>
            <w:r w:rsidRPr="00042A21">
              <w:rPr>
                <w:rFonts w:ascii="Arial" w:hAnsi="Arial" w:cs="Arial"/>
                <w:szCs w:val="20"/>
                <w:lang w:val="en-SG"/>
              </w:rPr>
              <w:t>ocms_web_txn_detail</w:t>
            </w:r>
            <w:bookmarkStart w:id="10006" w:name="_Toc209553467"/>
            <w:bookmarkEnd w:id="10006"/>
            <w:proofErr w:type="spellEnd"/>
          </w:p>
        </w:tc>
        <w:tc>
          <w:tcPr>
            <w:tcW w:w="0" w:type="auto"/>
            <w:gridSpan w:val="4"/>
            <w:hideMark/>
          </w:tcPr>
          <w:p w14:paraId="3CC6440A" w14:textId="40C15F4F" w:rsidR="00042A21" w:rsidRPr="00042A21" w:rsidRDefault="00042A21" w:rsidP="00042A21">
            <w:pPr>
              <w:rPr>
                <w:rFonts w:ascii="Arial" w:hAnsi="Arial" w:cs="Arial"/>
                <w:szCs w:val="20"/>
                <w:lang w:val="en-SG"/>
              </w:rPr>
            </w:pPr>
            <w:r w:rsidRPr="00042A21">
              <w:rPr>
                <w:rFonts w:ascii="Arial" w:hAnsi="Arial" w:cs="Arial"/>
                <w:szCs w:val="20"/>
                <w:lang w:val="en-SG"/>
              </w:rPr>
              <w:t>Data Store</w:t>
            </w:r>
            <w:bookmarkStart w:id="10007" w:name="_Toc209553468"/>
            <w:bookmarkEnd w:id="10007"/>
          </w:p>
        </w:tc>
        <w:tc>
          <w:tcPr>
            <w:tcW w:w="0" w:type="auto"/>
            <w:gridSpan w:val="3"/>
            <w:hideMark/>
          </w:tcPr>
          <w:p w14:paraId="1D2D1066" w14:textId="16A943E8" w:rsidR="00042A21" w:rsidRPr="00042A21" w:rsidRDefault="00042A21" w:rsidP="00042A21">
            <w:pPr>
              <w:rPr>
                <w:rFonts w:ascii="Arial" w:hAnsi="Arial" w:cs="Arial"/>
                <w:szCs w:val="20"/>
                <w:lang w:val="en-SG"/>
              </w:rPr>
            </w:pPr>
            <w:r w:rsidRPr="00042A21">
              <w:rPr>
                <w:rFonts w:ascii="Arial" w:hAnsi="Arial" w:cs="Arial"/>
                <w:szCs w:val="20"/>
                <w:lang w:val="en-SG"/>
              </w:rPr>
              <w:t>Target intranet table referenced by dashed connector.</w:t>
            </w:r>
            <w:bookmarkStart w:id="10008" w:name="_Toc209553469"/>
            <w:bookmarkEnd w:id="10008"/>
          </w:p>
        </w:tc>
        <w:bookmarkStart w:id="10009" w:name="_Toc209553470"/>
        <w:bookmarkEnd w:id="10009"/>
      </w:tr>
      <w:tr w:rsidR="00042A21" w:rsidRPr="00042A21" w14:paraId="5EC87B60" w14:textId="1220FB00" w:rsidTr="00042A21">
        <w:tc>
          <w:tcPr>
            <w:tcW w:w="0" w:type="auto"/>
            <w:gridSpan w:val="9"/>
            <w:hideMark/>
          </w:tcPr>
          <w:p w14:paraId="3827979D" w14:textId="282F9E6A" w:rsidR="00042A21" w:rsidRPr="00042A21" w:rsidRDefault="00042A21" w:rsidP="00042A21">
            <w:pPr>
              <w:rPr>
                <w:rFonts w:ascii="Arial" w:hAnsi="Arial" w:cs="Arial"/>
                <w:szCs w:val="20"/>
                <w:lang w:val="en-SG"/>
              </w:rPr>
            </w:pPr>
            <w:proofErr w:type="gramStart"/>
            <w:r w:rsidRPr="00042A21">
              <w:rPr>
                <w:rFonts w:ascii="Arial" w:hAnsi="Arial" w:cs="Arial"/>
                <w:szCs w:val="20"/>
                <w:lang w:val="en-SG"/>
              </w:rPr>
              <w:t>success ?</w:t>
            </w:r>
            <w:bookmarkStart w:id="10010" w:name="_Toc209553471"/>
            <w:bookmarkEnd w:id="10010"/>
            <w:proofErr w:type="gramEnd"/>
          </w:p>
        </w:tc>
        <w:tc>
          <w:tcPr>
            <w:tcW w:w="0" w:type="auto"/>
            <w:gridSpan w:val="4"/>
            <w:hideMark/>
          </w:tcPr>
          <w:p w14:paraId="61F03EDF" w14:textId="4D95B7DC" w:rsidR="00042A21" w:rsidRPr="00042A21" w:rsidRDefault="00042A21" w:rsidP="00042A21">
            <w:pPr>
              <w:rPr>
                <w:rFonts w:ascii="Arial" w:hAnsi="Arial" w:cs="Arial"/>
                <w:szCs w:val="20"/>
                <w:lang w:val="en-SG"/>
              </w:rPr>
            </w:pPr>
            <w:r w:rsidRPr="00042A21">
              <w:rPr>
                <w:rFonts w:ascii="Arial" w:hAnsi="Arial" w:cs="Arial"/>
                <w:szCs w:val="20"/>
                <w:lang w:val="en-SG"/>
              </w:rPr>
              <w:t>Decision</w:t>
            </w:r>
            <w:bookmarkStart w:id="10011" w:name="_Toc209553472"/>
            <w:bookmarkEnd w:id="10011"/>
          </w:p>
        </w:tc>
        <w:tc>
          <w:tcPr>
            <w:tcW w:w="0" w:type="auto"/>
            <w:gridSpan w:val="3"/>
            <w:hideMark/>
          </w:tcPr>
          <w:p w14:paraId="58A8CCDF" w14:textId="444E7D12" w:rsidR="00042A21" w:rsidRPr="00042A21" w:rsidRDefault="00042A21" w:rsidP="00042A21">
            <w:pPr>
              <w:rPr>
                <w:rFonts w:ascii="Arial" w:hAnsi="Arial" w:cs="Arial"/>
                <w:szCs w:val="20"/>
                <w:lang w:val="en-SG"/>
              </w:rPr>
            </w:pPr>
            <w:r w:rsidRPr="00042A21">
              <w:rPr>
                <w:rFonts w:ascii="Arial" w:hAnsi="Arial" w:cs="Arial"/>
                <w:szCs w:val="20"/>
                <w:lang w:val="en-SG"/>
              </w:rPr>
              <w:t>Verifies whether the update/insert succeeded.</w:t>
            </w:r>
            <w:bookmarkStart w:id="10012" w:name="_Toc209553473"/>
            <w:bookmarkEnd w:id="10012"/>
          </w:p>
        </w:tc>
        <w:bookmarkStart w:id="10013" w:name="_Toc209553474"/>
        <w:bookmarkEnd w:id="10013"/>
      </w:tr>
      <w:tr w:rsidR="00042A21" w:rsidRPr="00042A21" w14:paraId="438CE74D" w14:textId="3974E699" w:rsidTr="00042A21">
        <w:tc>
          <w:tcPr>
            <w:tcW w:w="0" w:type="auto"/>
            <w:gridSpan w:val="9"/>
            <w:hideMark/>
          </w:tcPr>
          <w:p w14:paraId="4C31EF16" w14:textId="2DDDD8D6" w:rsidR="00042A21" w:rsidRPr="00042A21" w:rsidRDefault="00042A21" w:rsidP="00042A21">
            <w:pPr>
              <w:rPr>
                <w:rFonts w:ascii="Arial" w:hAnsi="Arial" w:cs="Arial"/>
                <w:szCs w:val="20"/>
                <w:lang w:val="en-SG"/>
              </w:rPr>
            </w:pPr>
            <w:r w:rsidRPr="00042A21">
              <w:rPr>
                <w:rFonts w:ascii="Arial" w:hAnsi="Arial" w:cs="Arial"/>
                <w:szCs w:val="20"/>
                <w:lang w:val="en-SG"/>
              </w:rPr>
              <w:t>log error</w:t>
            </w:r>
            <w:bookmarkStart w:id="10014" w:name="_Toc209553475"/>
            <w:bookmarkEnd w:id="10014"/>
          </w:p>
        </w:tc>
        <w:tc>
          <w:tcPr>
            <w:tcW w:w="0" w:type="auto"/>
            <w:gridSpan w:val="4"/>
            <w:hideMark/>
          </w:tcPr>
          <w:p w14:paraId="32ADF755" w14:textId="15B5C291" w:rsidR="00042A21" w:rsidRPr="00042A21" w:rsidRDefault="00042A21" w:rsidP="00042A21">
            <w:pPr>
              <w:rPr>
                <w:rFonts w:ascii="Arial" w:hAnsi="Arial" w:cs="Arial"/>
                <w:szCs w:val="20"/>
                <w:lang w:val="en-SG"/>
              </w:rPr>
            </w:pPr>
            <w:r w:rsidRPr="00042A21">
              <w:rPr>
                <w:rFonts w:ascii="Arial" w:hAnsi="Arial" w:cs="Arial"/>
                <w:szCs w:val="20"/>
                <w:lang w:val="en-SG"/>
              </w:rPr>
              <w:t>Process</w:t>
            </w:r>
            <w:bookmarkStart w:id="10015" w:name="_Toc209553476"/>
            <w:bookmarkEnd w:id="10015"/>
          </w:p>
        </w:tc>
        <w:tc>
          <w:tcPr>
            <w:tcW w:w="0" w:type="auto"/>
            <w:gridSpan w:val="3"/>
            <w:hideMark/>
          </w:tcPr>
          <w:p w14:paraId="56F657A3" w14:textId="0EE31A4E" w:rsidR="00042A21" w:rsidRPr="00042A21" w:rsidRDefault="00042A21" w:rsidP="00042A21">
            <w:pPr>
              <w:rPr>
                <w:rFonts w:ascii="Arial" w:hAnsi="Arial" w:cs="Arial"/>
                <w:szCs w:val="20"/>
                <w:lang w:val="en-SG"/>
              </w:rPr>
            </w:pPr>
            <w:r w:rsidRPr="00042A21">
              <w:rPr>
                <w:rFonts w:ascii="Arial" w:hAnsi="Arial" w:cs="Arial"/>
                <w:szCs w:val="20"/>
                <w:lang w:val="en-SG"/>
              </w:rPr>
              <w:t>Logs an error when update/insert fails.</w:t>
            </w:r>
            <w:bookmarkStart w:id="10016" w:name="_Toc209553477"/>
            <w:bookmarkEnd w:id="10016"/>
          </w:p>
        </w:tc>
        <w:bookmarkStart w:id="10017" w:name="_Toc209553478"/>
        <w:bookmarkEnd w:id="10017"/>
      </w:tr>
      <w:tr w:rsidR="00042A21" w:rsidRPr="00042A21" w14:paraId="5E07621B" w14:textId="043DF5FD" w:rsidTr="00042A21">
        <w:tc>
          <w:tcPr>
            <w:tcW w:w="0" w:type="auto"/>
            <w:gridSpan w:val="9"/>
            <w:hideMark/>
          </w:tcPr>
          <w:p w14:paraId="0F923BB5" w14:textId="4837A4B2" w:rsidR="00042A21" w:rsidRPr="00042A21" w:rsidRDefault="00042A21" w:rsidP="00042A21">
            <w:pPr>
              <w:rPr>
                <w:rFonts w:ascii="Arial" w:hAnsi="Arial" w:cs="Arial"/>
                <w:szCs w:val="20"/>
                <w:lang w:val="en-SG"/>
              </w:rPr>
            </w:pPr>
            <w:r w:rsidRPr="00042A21">
              <w:rPr>
                <w:rFonts w:ascii="Arial" w:hAnsi="Arial" w:cs="Arial"/>
                <w:szCs w:val="20"/>
                <w:lang w:val="en-SG"/>
              </w:rPr>
              <w:t>end</w:t>
            </w:r>
            <w:bookmarkStart w:id="10018" w:name="_Toc209553479"/>
            <w:bookmarkEnd w:id="10018"/>
          </w:p>
        </w:tc>
        <w:tc>
          <w:tcPr>
            <w:tcW w:w="0" w:type="auto"/>
            <w:gridSpan w:val="4"/>
            <w:hideMark/>
          </w:tcPr>
          <w:p w14:paraId="78095436" w14:textId="797A002A" w:rsidR="00042A21" w:rsidRPr="00042A21" w:rsidRDefault="00042A21" w:rsidP="00042A21">
            <w:pPr>
              <w:rPr>
                <w:rFonts w:ascii="Arial" w:hAnsi="Arial" w:cs="Arial"/>
                <w:szCs w:val="20"/>
                <w:lang w:val="en-SG"/>
              </w:rPr>
            </w:pPr>
            <w:r w:rsidRPr="00042A21">
              <w:rPr>
                <w:rFonts w:ascii="Arial" w:hAnsi="Arial" w:cs="Arial"/>
                <w:szCs w:val="20"/>
                <w:lang w:val="en-SG"/>
              </w:rPr>
              <w:t>Terminator</w:t>
            </w:r>
            <w:bookmarkStart w:id="10019" w:name="_Toc209553480"/>
            <w:bookmarkEnd w:id="10019"/>
          </w:p>
        </w:tc>
        <w:tc>
          <w:tcPr>
            <w:tcW w:w="0" w:type="auto"/>
            <w:gridSpan w:val="3"/>
            <w:hideMark/>
          </w:tcPr>
          <w:p w14:paraId="18F08412" w14:textId="3D2D0C4F" w:rsidR="00042A21" w:rsidRPr="00042A21" w:rsidRDefault="00042A21" w:rsidP="00042A21">
            <w:pPr>
              <w:rPr>
                <w:rFonts w:ascii="Arial" w:hAnsi="Arial" w:cs="Arial"/>
                <w:szCs w:val="20"/>
                <w:lang w:val="en-SG"/>
              </w:rPr>
            </w:pPr>
            <w:r w:rsidRPr="00042A21">
              <w:rPr>
                <w:rFonts w:ascii="Arial" w:hAnsi="Arial" w:cs="Arial"/>
                <w:szCs w:val="20"/>
                <w:lang w:val="en-SG"/>
              </w:rPr>
              <w:t>Flow ends after error logging.</w:t>
            </w:r>
            <w:bookmarkStart w:id="10020" w:name="_Toc209553481"/>
            <w:bookmarkEnd w:id="10020"/>
          </w:p>
        </w:tc>
        <w:bookmarkStart w:id="10021" w:name="_Toc209553482"/>
        <w:bookmarkEnd w:id="10021"/>
      </w:tr>
      <w:tr w:rsidR="00042A21" w:rsidRPr="00042A21" w14:paraId="47E743D1" w14:textId="767778DE" w:rsidTr="00042A21">
        <w:tc>
          <w:tcPr>
            <w:tcW w:w="0" w:type="auto"/>
            <w:gridSpan w:val="9"/>
            <w:hideMark/>
          </w:tcPr>
          <w:p w14:paraId="5C4B8F28" w14:textId="5DF9C622" w:rsidR="00042A21" w:rsidRPr="00042A21" w:rsidRDefault="00042A21" w:rsidP="00042A21">
            <w:pPr>
              <w:rPr>
                <w:rFonts w:ascii="Arial" w:hAnsi="Arial" w:cs="Arial"/>
                <w:szCs w:val="20"/>
                <w:lang w:val="en-SG"/>
              </w:rPr>
            </w:pPr>
            <w:r w:rsidRPr="00042A21">
              <w:rPr>
                <w:rFonts w:ascii="Arial" w:hAnsi="Arial" w:cs="Arial"/>
                <w:szCs w:val="20"/>
                <w:lang w:val="en-SG"/>
              </w:rPr>
              <w:t xml:space="preserve">query VON using </w:t>
            </w:r>
            <w:proofErr w:type="spellStart"/>
            <w:r w:rsidRPr="00042A21">
              <w:rPr>
                <w:rFonts w:ascii="Arial" w:hAnsi="Arial" w:cs="Arial"/>
                <w:szCs w:val="20"/>
                <w:lang w:val="en-SG"/>
              </w:rPr>
              <w:t>notice_no</w:t>
            </w:r>
            <w:bookmarkStart w:id="10022" w:name="_Toc209553483"/>
            <w:bookmarkEnd w:id="10022"/>
            <w:proofErr w:type="spellEnd"/>
          </w:p>
        </w:tc>
        <w:tc>
          <w:tcPr>
            <w:tcW w:w="0" w:type="auto"/>
            <w:gridSpan w:val="4"/>
            <w:hideMark/>
          </w:tcPr>
          <w:p w14:paraId="59BFDA34" w14:textId="092AD74C" w:rsidR="00042A21" w:rsidRPr="00042A21" w:rsidRDefault="00042A21" w:rsidP="00042A21">
            <w:pPr>
              <w:rPr>
                <w:rFonts w:ascii="Arial" w:hAnsi="Arial" w:cs="Arial"/>
                <w:szCs w:val="20"/>
                <w:lang w:val="en-SG"/>
              </w:rPr>
            </w:pPr>
            <w:r w:rsidRPr="00042A21">
              <w:rPr>
                <w:rFonts w:ascii="Arial" w:hAnsi="Arial" w:cs="Arial"/>
                <w:szCs w:val="20"/>
                <w:lang w:val="en-SG"/>
              </w:rPr>
              <w:t>Process</w:t>
            </w:r>
            <w:bookmarkStart w:id="10023" w:name="_Toc209553484"/>
            <w:bookmarkEnd w:id="10023"/>
          </w:p>
        </w:tc>
        <w:tc>
          <w:tcPr>
            <w:tcW w:w="0" w:type="auto"/>
            <w:gridSpan w:val="3"/>
            <w:hideMark/>
          </w:tcPr>
          <w:p w14:paraId="3022F394" w14:textId="445E733B" w:rsidR="00042A21" w:rsidRPr="00042A21" w:rsidRDefault="00042A21" w:rsidP="00042A21">
            <w:pPr>
              <w:rPr>
                <w:rFonts w:ascii="Arial" w:hAnsi="Arial" w:cs="Arial"/>
                <w:szCs w:val="20"/>
                <w:lang w:val="en-SG"/>
              </w:rPr>
            </w:pPr>
            <w:r w:rsidRPr="00042A21">
              <w:rPr>
                <w:rFonts w:ascii="Arial" w:hAnsi="Arial" w:cs="Arial"/>
                <w:szCs w:val="20"/>
                <w:lang w:val="en-SG"/>
              </w:rPr>
              <w:t xml:space="preserve">Fetch VON using </w:t>
            </w:r>
            <w:proofErr w:type="spellStart"/>
            <w:r w:rsidRPr="00042A21">
              <w:rPr>
                <w:rFonts w:ascii="Arial" w:hAnsi="Arial" w:cs="Arial"/>
                <w:szCs w:val="20"/>
                <w:lang w:val="en-SG"/>
              </w:rPr>
              <w:t>notice_no</w:t>
            </w:r>
            <w:proofErr w:type="spellEnd"/>
            <w:r w:rsidRPr="00042A21">
              <w:rPr>
                <w:rFonts w:ascii="Arial" w:hAnsi="Arial" w:cs="Arial"/>
                <w:szCs w:val="20"/>
                <w:lang w:val="en-SG"/>
              </w:rPr>
              <w:t>.</w:t>
            </w:r>
            <w:bookmarkStart w:id="10024" w:name="_Toc209553485"/>
            <w:bookmarkEnd w:id="10024"/>
          </w:p>
        </w:tc>
        <w:bookmarkStart w:id="10025" w:name="_Toc209553486"/>
        <w:bookmarkEnd w:id="10025"/>
      </w:tr>
      <w:tr w:rsidR="00042A21" w:rsidRPr="00042A21" w:rsidDel="00776601" w14:paraId="5332B31B" w14:textId="599B8655" w:rsidTr="00042A21">
        <w:trPr>
          <w:gridAfter w:val="1"/>
          <w:del w:id="10026" w:author="Rafif" w:date="2025-11-15T20:31:00Z"/>
        </w:trPr>
        <w:tc>
          <w:tcPr>
            <w:tcW w:w="0" w:type="auto"/>
            <w:gridSpan w:val="7"/>
            <w:hideMark/>
          </w:tcPr>
          <w:p w14:paraId="0E21749B" w14:textId="6B4B448B" w:rsidR="00042A21" w:rsidRPr="00042A21" w:rsidDel="00776601" w:rsidRDefault="00042A21" w:rsidP="00042A21">
            <w:pPr>
              <w:rPr>
                <w:del w:id="10027" w:author="Rafif" w:date="2025-11-15T20:31:00Z"/>
                <w:rFonts w:ascii="Arial" w:hAnsi="Arial" w:cs="Arial"/>
                <w:szCs w:val="20"/>
                <w:lang w:val="en-SG"/>
              </w:rPr>
            </w:pPr>
            <w:del w:id="10028" w:author="Rafif" w:date="2025-11-15T20:31:00Z">
              <w:r w:rsidRPr="00042A21" w:rsidDel="00776601">
                <w:rPr>
                  <w:rFonts w:ascii="Arial" w:hAnsi="Arial" w:cs="Arial"/>
                  <w:szCs w:val="20"/>
                  <w:lang w:val="en-SG"/>
                </w:rPr>
                <w:delText>compare von.vehile_no and wtd.vehicle_no</w:delText>
              </w:r>
              <w:bookmarkStart w:id="10029" w:name="_Toc209553487"/>
              <w:bookmarkEnd w:id="10029"/>
            </w:del>
          </w:p>
        </w:tc>
        <w:tc>
          <w:tcPr>
            <w:tcW w:w="0" w:type="auto"/>
            <w:gridSpan w:val="3"/>
            <w:hideMark/>
          </w:tcPr>
          <w:p w14:paraId="34832352" w14:textId="04C928B6" w:rsidR="00042A21" w:rsidRPr="00042A21" w:rsidDel="00776601" w:rsidRDefault="00042A21" w:rsidP="00042A21">
            <w:pPr>
              <w:rPr>
                <w:del w:id="10030" w:author="Rafif" w:date="2025-11-15T20:31:00Z"/>
                <w:rFonts w:ascii="Arial" w:hAnsi="Arial" w:cs="Arial"/>
                <w:szCs w:val="20"/>
                <w:lang w:val="en-SG"/>
              </w:rPr>
            </w:pPr>
            <w:del w:id="10031" w:author="Rafif" w:date="2025-11-15T20:31:00Z">
              <w:r w:rsidRPr="00042A21" w:rsidDel="00776601">
                <w:rPr>
                  <w:rFonts w:ascii="Arial" w:hAnsi="Arial" w:cs="Arial"/>
                  <w:szCs w:val="20"/>
                  <w:lang w:val="en-SG"/>
                </w:rPr>
                <w:delText>Process</w:delText>
              </w:r>
              <w:bookmarkStart w:id="10032" w:name="_Toc209553488"/>
              <w:bookmarkEnd w:id="10032"/>
            </w:del>
          </w:p>
        </w:tc>
        <w:tc>
          <w:tcPr>
            <w:tcW w:w="0" w:type="auto"/>
            <w:gridSpan w:val="5"/>
            <w:hideMark/>
          </w:tcPr>
          <w:p w14:paraId="25EEBF6E" w14:textId="063C7D31" w:rsidR="00042A21" w:rsidRPr="00042A21" w:rsidDel="00776601" w:rsidRDefault="00042A21" w:rsidP="00042A21">
            <w:pPr>
              <w:rPr>
                <w:del w:id="10033" w:author="Rafif" w:date="2025-11-15T20:31:00Z"/>
                <w:rFonts w:ascii="Arial" w:hAnsi="Arial" w:cs="Arial"/>
                <w:szCs w:val="20"/>
                <w:lang w:val="en-SG"/>
              </w:rPr>
            </w:pPr>
            <w:del w:id="10034" w:author="Rafif" w:date="2025-11-15T20:31:00Z">
              <w:r w:rsidRPr="00042A21" w:rsidDel="00776601">
                <w:rPr>
                  <w:rFonts w:ascii="Arial" w:hAnsi="Arial" w:cs="Arial"/>
                  <w:szCs w:val="20"/>
                  <w:lang w:val="en-SG"/>
                </w:rPr>
                <w:delText xml:space="preserve">Compare vehicle numbers from VON and WTD. </w:delText>
              </w:r>
              <w:bookmarkStart w:id="10035" w:name="_Toc209553489"/>
              <w:bookmarkEnd w:id="10035"/>
            </w:del>
          </w:p>
        </w:tc>
        <w:bookmarkStart w:id="10036" w:name="_Toc209553490"/>
        <w:bookmarkEnd w:id="10036"/>
      </w:tr>
      <w:tr w:rsidR="00042A21" w:rsidRPr="00042A21" w14:paraId="3577B905" w14:textId="3DC41C4D" w:rsidTr="00B0710C">
        <w:tblPrEx>
          <w:tblW w:w="0" w:type="auto"/>
          <w:tblPrExChange w:id="10037" w:author="danupraset@gmail.com" w:date="2025-11-11T17:33:00Z">
            <w:tblPrEx>
              <w:tblW w:w="0" w:type="auto"/>
            </w:tblPrEx>
          </w:tblPrExChange>
        </w:tblPrEx>
        <w:tc>
          <w:tcPr>
            <w:tcW w:w="0" w:type="auto"/>
            <w:gridSpan w:val="9"/>
            <w:hideMark/>
            <w:tcPrChange w:id="10038" w:author="danupraset@gmail.com" w:date="2025-11-11T17:33:00Z">
              <w:tcPr>
                <w:tcW w:w="0" w:type="auto"/>
                <w:gridSpan w:val="4"/>
                <w:hideMark/>
              </w:tcPr>
            </w:tcPrChange>
          </w:tcPr>
          <w:p w14:paraId="5B0DEBF9" w14:textId="18FC2B67" w:rsidR="00042A21" w:rsidRPr="00B10FAC" w:rsidRDefault="00042A21" w:rsidP="00042A21">
            <w:pPr>
              <w:rPr>
                <w:rFonts w:ascii="Arial" w:hAnsi="Arial" w:cs="Arial"/>
                <w:strike/>
                <w:szCs w:val="20"/>
                <w:lang w:val="en-SG"/>
                <w:rPrChange w:id="10039" w:author="MUBIYARTO WIBISONO" w:date="2025-11-10T15:16:00Z">
                  <w:rPr>
                    <w:rFonts w:ascii="Arial" w:hAnsi="Arial" w:cs="Arial"/>
                    <w:szCs w:val="20"/>
                    <w:lang w:val="en-SG"/>
                  </w:rPr>
                </w:rPrChange>
              </w:rPr>
            </w:pPr>
            <w:proofErr w:type="spellStart"/>
            <w:r w:rsidRPr="00B10FAC">
              <w:rPr>
                <w:rFonts w:ascii="Arial" w:hAnsi="Arial" w:cs="Arial"/>
                <w:strike/>
                <w:szCs w:val="20"/>
                <w:lang w:val="en-SG"/>
                <w:rPrChange w:id="10040" w:author="MUBIYARTO WIBISONO" w:date="2025-11-10T15:16:00Z">
                  <w:rPr>
                    <w:rFonts w:ascii="Arial" w:hAnsi="Arial" w:cs="Arial"/>
                    <w:szCs w:val="20"/>
                    <w:lang w:val="en-SG"/>
                  </w:rPr>
                </w:rPrChange>
              </w:rPr>
              <w:t>vehicle_no</w:t>
            </w:r>
            <w:proofErr w:type="spellEnd"/>
            <w:r w:rsidRPr="00B10FAC">
              <w:rPr>
                <w:rFonts w:ascii="Arial" w:hAnsi="Arial" w:cs="Arial"/>
                <w:strike/>
                <w:szCs w:val="20"/>
                <w:lang w:val="en-SG"/>
                <w:rPrChange w:id="10041" w:author="MUBIYARTO WIBISONO" w:date="2025-11-10T15:16:00Z">
                  <w:rPr>
                    <w:rFonts w:ascii="Arial" w:hAnsi="Arial" w:cs="Arial"/>
                    <w:szCs w:val="20"/>
                    <w:lang w:val="en-SG"/>
                  </w:rPr>
                </w:rPrChange>
              </w:rPr>
              <w:t xml:space="preserve"> </w:t>
            </w:r>
            <w:proofErr w:type="gramStart"/>
            <w:r w:rsidRPr="00B10FAC">
              <w:rPr>
                <w:rFonts w:ascii="Arial" w:hAnsi="Arial" w:cs="Arial"/>
                <w:strike/>
                <w:szCs w:val="20"/>
                <w:lang w:val="en-SG"/>
                <w:rPrChange w:id="10042" w:author="MUBIYARTO WIBISONO" w:date="2025-11-10T15:16:00Z">
                  <w:rPr>
                    <w:rFonts w:ascii="Arial" w:hAnsi="Arial" w:cs="Arial"/>
                    <w:szCs w:val="20"/>
                    <w:lang w:val="en-SG"/>
                  </w:rPr>
                </w:rPrChange>
              </w:rPr>
              <w:t>match ?</w:t>
            </w:r>
            <w:bookmarkStart w:id="10043" w:name="_Toc209553491"/>
            <w:bookmarkEnd w:id="10043"/>
            <w:proofErr w:type="gramEnd"/>
          </w:p>
        </w:tc>
        <w:tc>
          <w:tcPr>
            <w:tcW w:w="0" w:type="auto"/>
            <w:gridSpan w:val="4"/>
            <w:hideMark/>
            <w:tcPrChange w:id="10044" w:author="danupraset@gmail.com" w:date="2025-11-11T17:33:00Z">
              <w:tcPr>
                <w:tcW w:w="0" w:type="auto"/>
                <w:gridSpan w:val="7"/>
                <w:hideMark/>
              </w:tcPr>
            </w:tcPrChange>
          </w:tcPr>
          <w:p w14:paraId="40228F24" w14:textId="00E277D9" w:rsidR="00042A21" w:rsidRPr="00B10FAC" w:rsidRDefault="00042A21" w:rsidP="00042A21">
            <w:pPr>
              <w:rPr>
                <w:rFonts w:ascii="Arial" w:hAnsi="Arial" w:cs="Arial"/>
                <w:strike/>
                <w:szCs w:val="20"/>
                <w:lang w:val="en-SG"/>
                <w:rPrChange w:id="10045" w:author="MUBIYARTO WIBISONO" w:date="2025-11-10T15:16:00Z">
                  <w:rPr>
                    <w:rFonts w:ascii="Arial" w:hAnsi="Arial" w:cs="Arial"/>
                    <w:szCs w:val="20"/>
                    <w:lang w:val="en-SG"/>
                  </w:rPr>
                </w:rPrChange>
              </w:rPr>
            </w:pPr>
            <w:r w:rsidRPr="00B10FAC">
              <w:rPr>
                <w:rFonts w:ascii="Arial" w:hAnsi="Arial" w:cs="Arial"/>
                <w:strike/>
                <w:szCs w:val="20"/>
                <w:lang w:val="en-SG"/>
                <w:rPrChange w:id="10046" w:author="MUBIYARTO WIBISONO" w:date="2025-11-10T15:16:00Z">
                  <w:rPr>
                    <w:rFonts w:ascii="Arial" w:hAnsi="Arial" w:cs="Arial"/>
                    <w:szCs w:val="20"/>
                    <w:lang w:val="en-SG"/>
                  </w:rPr>
                </w:rPrChange>
              </w:rPr>
              <w:t>Decision</w:t>
            </w:r>
            <w:bookmarkStart w:id="10047" w:name="_Toc209553492"/>
            <w:bookmarkEnd w:id="10047"/>
          </w:p>
        </w:tc>
        <w:tc>
          <w:tcPr>
            <w:tcW w:w="0" w:type="auto"/>
            <w:gridSpan w:val="3"/>
            <w:hideMark/>
            <w:tcPrChange w:id="10048" w:author="danupraset@gmail.com" w:date="2025-11-11T17:33:00Z">
              <w:tcPr>
                <w:tcW w:w="0" w:type="auto"/>
                <w:gridSpan w:val="7"/>
                <w:hideMark/>
              </w:tcPr>
            </w:tcPrChange>
          </w:tcPr>
          <w:p w14:paraId="08DA3033" w14:textId="6E93F8FE" w:rsidR="00042A21" w:rsidRPr="00B10FAC" w:rsidRDefault="00042A21" w:rsidP="00042A21">
            <w:pPr>
              <w:rPr>
                <w:rFonts w:ascii="Arial" w:hAnsi="Arial" w:cs="Arial"/>
                <w:strike/>
                <w:szCs w:val="20"/>
                <w:lang w:val="en-SG"/>
                <w:rPrChange w:id="10049" w:author="MUBIYARTO WIBISONO" w:date="2025-11-10T15:16:00Z">
                  <w:rPr>
                    <w:rFonts w:ascii="Arial" w:hAnsi="Arial" w:cs="Arial"/>
                    <w:szCs w:val="20"/>
                    <w:lang w:val="en-SG"/>
                  </w:rPr>
                </w:rPrChange>
              </w:rPr>
            </w:pPr>
            <w:commentRangeStart w:id="10050"/>
            <w:commentRangeStart w:id="10051"/>
            <w:commentRangeStart w:id="10052"/>
            <w:commentRangeStart w:id="10053"/>
            <w:commentRangeStart w:id="10054"/>
            <w:r w:rsidRPr="00B10FAC">
              <w:rPr>
                <w:rFonts w:ascii="Arial" w:hAnsi="Arial" w:cs="Arial"/>
                <w:strike/>
                <w:szCs w:val="20"/>
                <w:lang w:val="en-SG"/>
                <w:rPrChange w:id="10055" w:author="MUBIYARTO WIBISONO" w:date="2025-11-10T15:16:00Z">
                  <w:rPr>
                    <w:rFonts w:ascii="Arial" w:hAnsi="Arial" w:cs="Arial"/>
                    <w:szCs w:val="20"/>
                    <w:lang w:val="en-SG"/>
                  </w:rPr>
                </w:rPrChange>
              </w:rPr>
              <w:t>Determines if vehicle numbers match</w:t>
            </w:r>
            <w:commentRangeEnd w:id="10050"/>
            <w:r w:rsidR="00790870" w:rsidRPr="00B10FAC">
              <w:rPr>
                <w:rStyle w:val="CommentReference"/>
                <w:strike/>
                <w:rPrChange w:id="10056" w:author="MUBIYARTO WIBISONO" w:date="2025-11-10T15:16:00Z">
                  <w:rPr>
                    <w:rStyle w:val="CommentReference"/>
                  </w:rPr>
                </w:rPrChange>
              </w:rPr>
              <w:commentReference w:id="10050"/>
            </w:r>
            <w:commentRangeEnd w:id="10051"/>
            <w:r w:rsidR="00750175" w:rsidRPr="00B10FAC">
              <w:rPr>
                <w:rStyle w:val="CommentReference"/>
                <w:strike/>
                <w:rPrChange w:id="10057" w:author="MUBIYARTO WIBISONO" w:date="2025-11-10T15:16:00Z">
                  <w:rPr>
                    <w:rStyle w:val="CommentReference"/>
                  </w:rPr>
                </w:rPrChange>
              </w:rPr>
              <w:commentReference w:id="10051"/>
            </w:r>
            <w:commentRangeEnd w:id="10052"/>
            <w:r w:rsidR="00DF0547" w:rsidRPr="00B10FAC">
              <w:rPr>
                <w:rStyle w:val="CommentReference"/>
                <w:strike/>
                <w:rPrChange w:id="10058" w:author="MUBIYARTO WIBISONO" w:date="2025-11-10T15:16:00Z">
                  <w:rPr>
                    <w:rStyle w:val="CommentReference"/>
                  </w:rPr>
                </w:rPrChange>
              </w:rPr>
              <w:commentReference w:id="10052"/>
            </w:r>
            <w:commentRangeEnd w:id="10053"/>
            <w:r w:rsidR="00E52F55" w:rsidRPr="00B10FAC">
              <w:rPr>
                <w:rStyle w:val="CommentReference"/>
                <w:strike/>
                <w:rPrChange w:id="10059" w:author="MUBIYARTO WIBISONO" w:date="2025-11-10T15:16:00Z">
                  <w:rPr>
                    <w:rStyle w:val="CommentReference"/>
                  </w:rPr>
                </w:rPrChange>
              </w:rPr>
              <w:commentReference w:id="10053"/>
            </w:r>
            <w:commentRangeEnd w:id="10054"/>
            <w:r w:rsidR="00701A96">
              <w:rPr>
                <w:rStyle w:val="CommentReference"/>
              </w:rPr>
              <w:commentReference w:id="10054"/>
            </w:r>
            <w:r w:rsidRPr="00B10FAC">
              <w:rPr>
                <w:rFonts w:ascii="Arial" w:hAnsi="Arial" w:cs="Arial"/>
                <w:strike/>
                <w:szCs w:val="20"/>
                <w:lang w:val="en-SG"/>
                <w:rPrChange w:id="10060" w:author="MUBIYARTO WIBISONO" w:date="2025-11-10T15:16:00Z">
                  <w:rPr>
                    <w:rFonts w:ascii="Arial" w:hAnsi="Arial" w:cs="Arial"/>
                    <w:szCs w:val="20"/>
                    <w:lang w:val="en-SG"/>
                  </w:rPr>
                </w:rPrChange>
              </w:rPr>
              <w:t>.</w:t>
            </w:r>
            <w:bookmarkStart w:id="10061" w:name="_Toc209553493"/>
            <w:bookmarkEnd w:id="10061"/>
          </w:p>
        </w:tc>
        <w:bookmarkStart w:id="10062" w:name="_Toc209553494"/>
        <w:bookmarkEnd w:id="10062"/>
      </w:tr>
      <w:tr w:rsidR="00042A21" w:rsidRPr="00042A21" w:rsidDel="00935393" w14:paraId="638EBCB7" w14:textId="43240906" w:rsidTr="00042A21">
        <w:trPr>
          <w:gridAfter w:val="1"/>
          <w:del w:id="10063" w:author="danupraset@gmail.com" w:date="2025-11-11T17:34:00Z"/>
        </w:trPr>
        <w:tc>
          <w:tcPr>
            <w:tcW w:w="0" w:type="auto"/>
            <w:gridSpan w:val="6"/>
            <w:hideMark/>
          </w:tcPr>
          <w:p w14:paraId="4D01B9E6" w14:textId="48C760EC" w:rsidR="00042A21" w:rsidRPr="00042A21" w:rsidDel="00935393" w:rsidRDefault="00042A21" w:rsidP="00042A21">
            <w:pPr>
              <w:rPr>
                <w:del w:id="10064" w:author="danupraset@gmail.com" w:date="2025-11-11T17:34:00Z"/>
                <w:rFonts w:ascii="Arial" w:hAnsi="Arial" w:cs="Arial"/>
                <w:szCs w:val="20"/>
                <w:lang w:val="en-SG"/>
              </w:rPr>
            </w:pPr>
            <w:del w:id="10065" w:author="danupraset@gmail.com" w:date="2025-11-11T17:34:00Z">
              <w:r w:rsidRPr="00042A21" w:rsidDel="00935393">
                <w:rPr>
                  <w:rFonts w:ascii="Arial" w:hAnsi="Arial" w:cs="Arial"/>
                  <w:szCs w:val="20"/>
                  <w:lang w:val="en-SG"/>
                </w:rPr>
                <w:delText>Apply TS-PAM</w:delText>
              </w:r>
              <w:bookmarkStart w:id="10066" w:name="_Toc209553495"/>
              <w:bookmarkEnd w:id="10066"/>
            </w:del>
          </w:p>
        </w:tc>
        <w:tc>
          <w:tcPr>
            <w:tcW w:w="0" w:type="auto"/>
            <w:gridSpan w:val="5"/>
            <w:hideMark/>
          </w:tcPr>
          <w:p w14:paraId="56459886" w14:textId="1CD33634" w:rsidR="00042A21" w:rsidRPr="00042A21" w:rsidDel="00935393" w:rsidRDefault="00042A21" w:rsidP="00042A21">
            <w:pPr>
              <w:rPr>
                <w:del w:id="10067" w:author="danupraset@gmail.com" w:date="2025-11-11T17:34:00Z"/>
                <w:rFonts w:ascii="Arial" w:hAnsi="Arial" w:cs="Arial"/>
                <w:szCs w:val="20"/>
                <w:lang w:val="en-SG"/>
              </w:rPr>
            </w:pPr>
            <w:del w:id="10068" w:author="danupraset@gmail.com" w:date="2025-11-11T17:34:00Z">
              <w:r w:rsidRPr="00042A21" w:rsidDel="00935393">
                <w:rPr>
                  <w:rFonts w:ascii="Arial" w:hAnsi="Arial" w:cs="Arial"/>
                  <w:szCs w:val="20"/>
                  <w:lang w:val="en-SG"/>
                </w:rPr>
                <w:delText>Process</w:delText>
              </w:r>
              <w:bookmarkStart w:id="10069" w:name="_Toc209553496"/>
              <w:bookmarkEnd w:id="10069"/>
            </w:del>
          </w:p>
        </w:tc>
        <w:tc>
          <w:tcPr>
            <w:tcW w:w="0" w:type="auto"/>
            <w:gridSpan w:val="4"/>
            <w:hideMark/>
          </w:tcPr>
          <w:p w14:paraId="46F94311" w14:textId="57F3E84F" w:rsidR="00042A21" w:rsidRPr="00042A21" w:rsidDel="00935393" w:rsidRDefault="00042A21" w:rsidP="00042A21">
            <w:pPr>
              <w:rPr>
                <w:del w:id="10070" w:author="danupraset@gmail.com" w:date="2025-11-11T17:34:00Z"/>
                <w:rFonts w:ascii="Arial" w:hAnsi="Arial" w:cs="Arial"/>
                <w:szCs w:val="20"/>
                <w:lang w:val="en-SG"/>
              </w:rPr>
            </w:pPr>
            <w:del w:id="10071" w:author="danupraset@gmail.com" w:date="2025-11-11T17:34:00Z">
              <w:r w:rsidRPr="00042A21" w:rsidDel="00935393">
                <w:rPr>
                  <w:rFonts w:ascii="Arial" w:hAnsi="Arial" w:cs="Arial"/>
                  <w:szCs w:val="20"/>
                  <w:lang w:val="en-SG"/>
                </w:rPr>
                <w:delText>Applies TS-PAM path when vehicle numbers do not match.</w:delText>
              </w:r>
              <w:bookmarkStart w:id="10072" w:name="_Toc209553497"/>
              <w:bookmarkEnd w:id="10072"/>
            </w:del>
          </w:p>
        </w:tc>
        <w:bookmarkStart w:id="10073" w:name="_Toc209553498"/>
        <w:bookmarkEnd w:id="10073"/>
      </w:tr>
      <w:tr w:rsidR="00042A21" w:rsidRPr="00042A21" w:rsidDel="00935393" w14:paraId="3DE8BD5C" w14:textId="495B16BA" w:rsidTr="00042A21">
        <w:trPr>
          <w:gridAfter w:val="1"/>
          <w:del w:id="10074" w:author="danupraset@gmail.com" w:date="2025-11-11T17:34:00Z"/>
        </w:trPr>
        <w:tc>
          <w:tcPr>
            <w:tcW w:w="0" w:type="auto"/>
            <w:gridSpan w:val="6"/>
            <w:hideMark/>
          </w:tcPr>
          <w:p w14:paraId="75EA94A4" w14:textId="0109932D" w:rsidR="00042A21" w:rsidRPr="00042A21" w:rsidDel="00935393" w:rsidRDefault="00042A21" w:rsidP="00042A21">
            <w:pPr>
              <w:rPr>
                <w:del w:id="10075" w:author="danupraset@gmail.com" w:date="2025-11-11T17:34:00Z"/>
                <w:rFonts w:ascii="Arial" w:hAnsi="Arial" w:cs="Arial"/>
                <w:szCs w:val="20"/>
                <w:lang w:val="en-SG"/>
              </w:rPr>
            </w:pPr>
            <w:del w:id="10076" w:author="danupraset@gmail.com" w:date="2025-11-11T17:34:00Z">
              <w:r w:rsidRPr="00042A21" w:rsidDel="00935393">
                <w:rPr>
                  <w:rFonts w:ascii="Arial" w:hAnsi="Arial" w:cs="Arial"/>
                  <w:szCs w:val="20"/>
                  <w:lang w:val="en-SG"/>
                </w:rPr>
                <w:delText>update VON &amp; eVON</w:delText>
              </w:r>
              <w:bookmarkStart w:id="10077" w:name="_Toc209553499"/>
              <w:bookmarkEnd w:id="10077"/>
            </w:del>
          </w:p>
        </w:tc>
        <w:tc>
          <w:tcPr>
            <w:tcW w:w="0" w:type="auto"/>
            <w:gridSpan w:val="5"/>
            <w:hideMark/>
          </w:tcPr>
          <w:p w14:paraId="43554174" w14:textId="622AD28A" w:rsidR="00042A21" w:rsidRPr="00042A21" w:rsidDel="00935393" w:rsidRDefault="00042A21" w:rsidP="00042A21">
            <w:pPr>
              <w:rPr>
                <w:del w:id="10078" w:author="danupraset@gmail.com" w:date="2025-11-11T17:34:00Z"/>
                <w:rFonts w:ascii="Arial" w:hAnsi="Arial" w:cs="Arial"/>
                <w:szCs w:val="20"/>
                <w:lang w:val="en-SG"/>
              </w:rPr>
            </w:pPr>
            <w:del w:id="10079" w:author="danupraset@gmail.com" w:date="2025-11-11T17:34:00Z">
              <w:r w:rsidRPr="00042A21" w:rsidDel="00935393">
                <w:rPr>
                  <w:rFonts w:ascii="Arial" w:hAnsi="Arial" w:cs="Arial"/>
                  <w:szCs w:val="20"/>
                  <w:lang w:val="en-SG"/>
                </w:rPr>
                <w:delText>Note</w:delText>
              </w:r>
              <w:bookmarkStart w:id="10080" w:name="_Toc209553500"/>
              <w:bookmarkEnd w:id="10080"/>
            </w:del>
          </w:p>
        </w:tc>
        <w:tc>
          <w:tcPr>
            <w:tcW w:w="0" w:type="auto"/>
            <w:gridSpan w:val="4"/>
            <w:hideMark/>
          </w:tcPr>
          <w:p w14:paraId="5CD03258" w14:textId="53855BEA" w:rsidR="00042A21" w:rsidDel="00935393" w:rsidRDefault="00042A21" w:rsidP="00042A21">
            <w:pPr>
              <w:rPr>
                <w:del w:id="10081" w:author="danupraset@gmail.com" w:date="2025-11-11T17:34:00Z"/>
                <w:rFonts w:ascii="Arial" w:hAnsi="Arial" w:cs="Arial"/>
                <w:szCs w:val="20"/>
                <w:lang w:val="en-SG"/>
              </w:rPr>
            </w:pPr>
            <w:del w:id="10082" w:author="danupraset@gmail.com" w:date="2025-11-11T17:34:00Z">
              <w:r w:rsidRPr="00042A21" w:rsidDel="00935393">
                <w:rPr>
                  <w:rFonts w:ascii="Arial" w:hAnsi="Arial" w:cs="Arial"/>
                  <w:szCs w:val="20"/>
                  <w:lang w:val="en-SG"/>
                </w:rPr>
                <w:delText>suspension_type = TS</w:delText>
              </w:r>
              <w:bookmarkStart w:id="10083" w:name="_Toc209553501"/>
              <w:bookmarkEnd w:id="10083"/>
            </w:del>
          </w:p>
          <w:p w14:paraId="3D1C25A6" w14:textId="07C9EDC3" w:rsidR="00042A21" w:rsidDel="00935393" w:rsidRDefault="00042A21" w:rsidP="00042A21">
            <w:pPr>
              <w:rPr>
                <w:del w:id="10084" w:author="danupraset@gmail.com" w:date="2025-11-11T17:34:00Z"/>
                <w:rFonts w:ascii="Arial" w:hAnsi="Arial" w:cs="Arial"/>
                <w:szCs w:val="20"/>
                <w:lang w:val="en-SG"/>
              </w:rPr>
            </w:pPr>
            <w:del w:id="10085" w:author="danupraset@gmail.com" w:date="2025-11-11T17:34:00Z">
              <w:r w:rsidRPr="00042A21" w:rsidDel="00935393">
                <w:rPr>
                  <w:rFonts w:ascii="Arial" w:hAnsi="Arial" w:cs="Arial"/>
                  <w:szCs w:val="20"/>
                  <w:lang w:val="en-SG"/>
                </w:rPr>
                <w:delText>crs_reason_of_suspension = PAM</w:delText>
              </w:r>
              <w:bookmarkStart w:id="10086" w:name="_Toc209553502"/>
              <w:bookmarkEnd w:id="10086"/>
            </w:del>
          </w:p>
          <w:p w14:paraId="38BCCBF1" w14:textId="387DB37A" w:rsidR="00042A21" w:rsidRPr="00042A21" w:rsidDel="00935393" w:rsidRDefault="00042A21" w:rsidP="00042A21">
            <w:pPr>
              <w:rPr>
                <w:del w:id="10087" w:author="danupraset@gmail.com" w:date="2025-11-11T17:34:00Z"/>
                <w:rFonts w:ascii="Arial" w:hAnsi="Arial" w:cs="Arial"/>
                <w:szCs w:val="20"/>
                <w:lang w:val="en-SG"/>
              </w:rPr>
            </w:pPr>
            <w:del w:id="10088" w:author="danupraset@gmail.com" w:date="2025-11-11T17:34:00Z">
              <w:r w:rsidRPr="00042A21" w:rsidDel="00935393">
                <w:rPr>
                  <w:rFonts w:ascii="Arial" w:hAnsi="Arial" w:cs="Arial"/>
                  <w:szCs w:val="20"/>
                  <w:lang w:val="en-SG"/>
                </w:rPr>
                <w:delText>crs_date_of_suspension.</w:delText>
              </w:r>
              <w:bookmarkStart w:id="10089" w:name="_Toc209553503"/>
              <w:bookmarkEnd w:id="10089"/>
            </w:del>
          </w:p>
        </w:tc>
        <w:bookmarkStart w:id="10090" w:name="_Toc209553504"/>
        <w:bookmarkEnd w:id="10090"/>
      </w:tr>
      <w:tr w:rsidR="00042A21" w:rsidRPr="00042A21" w:rsidDel="00935393" w14:paraId="13A1AFA8" w14:textId="7E75FDDA" w:rsidTr="00042A21">
        <w:trPr>
          <w:gridAfter w:val="1"/>
          <w:del w:id="10091" w:author="danupraset@gmail.com" w:date="2025-11-11T17:34:00Z"/>
        </w:trPr>
        <w:tc>
          <w:tcPr>
            <w:tcW w:w="0" w:type="auto"/>
            <w:gridSpan w:val="6"/>
            <w:hideMark/>
          </w:tcPr>
          <w:p w14:paraId="24B53FFA" w14:textId="07B0D73A" w:rsidR="00042A21" w:rsidRPr="00042A21" w:rsidDel="00935393" w:rsidRDefault="00042A21" w:rsidP="00042A21">
            <w:pPr>
              <w:rPr>
                <w:del w:id="10092" w:author="danupraset@gmail.com" w:date="2025-11-11T17:34:00Z"/>
                <w:rFonts w:ascii="Arial" w:hAnsi="Arial" w:cs="Arial"/>
                <w:szCs w:val="20"/>
                <w:lang w:val="en-SG"/>
              </w:rPr>
            </w:pPr>
            <w:del w:id="10093" w:author="danupraset@gmail.com" w:date="2025-11-11T17:34:00Z">
              <w:r w:rsidRPr="00042A21" w:rsidDel="00935393">
                <w:rPr>
                  <w:rFonts w:ascii="Arial" w:hAnsi="Arial" w:cs="Arial"/>
                  <w:szCs w:val="20"/>
                  <w:lang w:val="en-SG"/>
                </w:rPr>
                <w:delText>insert ocms_suspended_notice</w:delText>
              </w:r>
              <w:bookmarkStart w:id="10094" w:name="_Toc209553505"/>
              <w:bookmarkEnd w:id="10094"/>
            </w:del>
          </w:p>
        </w:tc>
        <w:tc>
          <w:tcPr>
            <w:tcW w:w="0" w:type="auto"/>
            <w:gridSpan w:val="5"/>
            <w:hideMark/>
          </w:tcPr>
          <w:p w14:paraId="58640D38" w14:textId="1EF71F2F" w:rsidR="00042A21" w:rsidRPr="00042A21" w:rsidDel="00935393" w:rsidRDefault="00042A21" w:rsidP="00042A21">
            <w:pPr>
              <w:rPr>
                <w:del w:id="10095" w:author="danupraset@gmail.com" w:date="2025-11-11T17:34:00Z"/>
                <w:rFonts w:ascii="Arial" w:hAnsi="Arial" w:cs="Arial"/>
                <w:szCs w:val="20"/>
                <w:lang w:val="en-SG"/>
              </w:rPr>
            </w:pPr>
            <w:del w:id="10096" w:author="danupraset@gmail.com" w:date="2025-11-11T17:34:00Z">
              <w:r w:rsidRPr="00042A21" w:rsidDel="00935393">
                <w:rPr>
                  <w:rFonts w:ascii="Arial" w:hAnsi="Arial" w:cs="Arial"/>
                  <w:szCs w:val="20"/>
                  <w:lang w:val="en-SG"/>
                </w:rPr>
                <w:delText>Note</w:delText>
              </w:r>
              <w:bookmarkStart w:id="10097" w:name="_Toc209553506"/>
              <w:bookmarkEnd w:id="10097"/>
            </w:del>
          </w:p>
        </w:tc>
        <w:tc>
          <w:tcPr>
            <w:tcW w:w="0" w:type="auto"/>
            <w:gridSpan w:val="4"/>
            <w:hideMark/>
          </w:tcPr>
          <w:p w14:paraId="0DAAFF08" w14:textId="425830CD" w:rsidR="00042A21" w:rsidRPr="002074BA" w:rsidDel="00935393" w:rsidRDefault="00042A21" w:rsidP="00042A21">
            <w:pPr>
              <w:rPr>
                <w:del w:id="10098" w:author="danupraset@gmail.com" w:date="2025-11-11T17:34:00Z"/>
                <w:rFonts w:ascii="Arial" w:hAnsi="Arial" w:cs="Arial"/>
                <w:szCs w:val="20"/>
                <w:lang w:val="pt-BR"/>
                <w:rPrChange w:id="10099" w:author="MUBIYARTO WIBISONO" w:date="2025-11-10T13:48:00Z">
                  <w:rPr>
                    <w:del w:id="10100" w:author="danupraset@gmail.com" w:date="2025-11-11T17:34:00Z"/>
                    <w:rFonts w:ascii="Arial" w:hAnsi="Arial" w:cs="Arial"/>
                    <w:szCs w:val="20"/>
                    <w:lang w:val="en-SG"/>
                  </w:rPr>
                </w:rPrChange>
              </w:rPr>
            </w:pPr>
            <w:del w:id="10101" w:author="danupraset@gmail.com" w:date="2025-11-11T17:34:00Z">
              <w:r w:rsidRPr="002074BA" w:rsidDel="00935393">
                <w:rPr>
                  <w:rFonts w:ascii="Arial" w:hAnsi="Arial" w:cs="Arial"/>
                  <w:szCs w:val="20"/>
                  <w:lang w:val="pt-BR"/>
                  <w:rPrChange w:id="10102" w:author="MUBIYARTO WIBISONO" w:date="2025-11-10T13:48:00Z">
                    <w:rPr>
                      <w:rFonts w:ascii="Arial" w:hAnsi="Arial" w:cs="Arial"/>
                      <w:szCs w:val="20"/>
                      <w:lang w:val="en-SG"/>
                    </w:rPr>
                  </w:rPrChange>
                </w:rPr>
                <w:delText>sr_no</w:delText>
              </w:r>
              <w:bookmarkStart w:id="10103" w:name="_Toc209553507"/>
              <w:bookmarkEnd w:id="10103"/>
            </w:del>
          </w:p>
          <w:p w14:paraId="3CC82422" w14:textId="72C839EF" w:rsidR="00042A21" w:rsidRPr="002074BA" w:rsidDel="00935393" w:rsidRDefault="00042A21" w:rsidP="00042A21">
            <w:pPr>
              <w:rPr>
                <w:del w:id="10104" w:author="danupraset@gmail.com" w:date="2025-11-11T17:34:00Z"/>
                <w:rFonts w:ascii="Arial" w:hAnsi="Arial" w:cs="Arial"/>
                <w:szCs w:val="20"/>
                <w:lang w:val="pt-BR"/>
                <w:rPrChange w:id="10105" w:author="MUBIYARTO WIBISONO" w:date="2025-11-10T13:48:00Z">
                  <w:rPr>
                    <w:del w:id="10106" w:author="danupraset@gmail.com" w:date="2025-11-11T17:34:00Z"/>
                    <w:rFonts w:ascii="Arial" w:hAnsi="Arial" w:cs="Arial"/>
                    <w:szCs w:val="20"/>
                    <w:lang w:val="en-SG"/>
                  </w:rPr>
                </w:rPrChange>
              </w:rPr>
            </w:pPr>
            <w:del w:id="10107" w:author="danupraset@gmail.com" w:date="2025-11-11T17:34:00Z">
              <w:r w:rsidRPr="002074BA" w:rsidDel="00935393">
                <w:rPr>
                  <w:rFonts w:ascii="Arial" w:hAnsi="Arial" w:cs="Arial"/>
                  <w:szCs w:val="20"/>
                  <w:lang w:val="pt-BR"/>
                  <w:rPrChange w:id="10108" w:author="MUBIYARTO WIBISONO" w:date="2025-11-10T13:48:00Z">
                    <w:rPr>
                      <w:rFonts w:ascii="Arial" w:hAnsi="Arial" w:cs="Arial"/>
                      <w:szCs w:val="20"/>
                      <w:lang w:val="en-SG"/>
                    </w:rPr>
                  </w:rPrChange>
                </w:rPr>
                <w:delText>notice_no</w:delText>
              </w:r>
              <w:bookmarkStart w:id="10109" w:name="_Toc209553508"/>
              <w:bookmarkEnd w:id="10109"/>
            </w:del>
          </w:p>
          <w:p w14:paraId="1102A841" w14:textId="2EEF1C32" w:rsidR="00042A21" w:rsidRPr="002074BA" w:rsidDel="00935393" w:rsidRDefault="00042A21" w:rsidP="00042A21">
            <w:pPr>
              <w:rPr>
                <w:del w:id="10110" w:author="danupraset@gmail.com" w:date="2025-11-11T17:34:00Z"/>
                <w:rFonts w:ascii="Arial" w:hAnsi="Arial" w:cs="Arial"/>
                <w:szCs w:val="20"/>
                <w:lang w:val="pt-BR"/>
                <w:rPrChange w:id="10111" w:author="MUBIYARTO WIBISONO" w:date="2025-11-10T13:48:00Z">
                  <w:rPr>
                    <w:del w:id="10112" w:author="danupraset@gmail.com" w:date="2025-11-11T17:34:00Z"/>
                    <w:rFonts w:ascii="Arial" w:hAnsi="Arial" w:cs="Arial"/>
                    <w:szCs w:val="20"/>
                    <w:lang w:val="en-SG"/>
                  </w:rPr>
                </w:rPrChange>
              </w:rPr>
            </w:pPr>
            <w:del w:id="10113" w:author="danupraset@gmail.com" w:date="2025-11-11T17:34:00Z">
              <w:r w:rsidRPr="002074BA" w:rsidDel="00935393">
                <w:rPr>
                  <w:rFonts w:ascii="Arial" w:hAnsi="Arial" w:cs="Arial"/>
                  <w:szCs w:val="20"/>
                  <w:lang w:val="pt-BR"/>
                  <w:rPrChange w:id="10114" w:author="MUBIYARTO WIBISONO" w:date="2025-11-10T13:48:00Z">
                    <w:rPr>
                      <w:rFonts w:ascii="Arial" w:hAnsi="Arial" w:cs="Arial"/>
                      <w:szCs w:val="20"/>
                      <w:lang w:val="en-SG"/>
                    </w:rPr>
                  </w:rPrChange>
                </w:rPr>
                <w:delText>suspension_type = TS</w:delText>
              </w:r>
              <w:bookmarkStart w:id="10115" w:name="_Toc209553509"/>
              <w:bookmarkEnd w:id="10115"/>
            </w:del>
          </w:p>
          <w:p w14:paraId="33C179BC" w14:textId="3B011683" w:rsidR="00042A21" w:rsidDel="00935393" w:rsidRDefault="00042A21" w:rsidP="00042A21">
            <w:pPr>
              <w:rPr>
                <w:del w:id="10116" w:author="danupraset@gmail.com" w:date="2025-11-11T17:34:00Z"/>
                <w:rFonts w:ascii="Arial" w:hAnsi="Arial" w:cs="Arial"/>
                <w:szCs w:val="20"/>
                <w:lang w:val="en-SG"/>
              </w:rPr>
            </w:pPr>
            <w:del w:id="10117" w:author="danupraset@gmail.com" w:date="2025-11-11T17:34:00Z">
              <w:r w:rsidRPr="00042A21" w:rsidDel="00935393">
                <w:rPr>
                  <w:rFonts w:ascii="Arial" w:hAnsi="Arial" w:cs="Arial"/>
                  <w:szCs w:val="20"/>
                  <w:lang w:val="en-SG"/>
                </w:rPr>
                <w:delText>reason_of_suspension = PAM</w:delText>
              </w:r>
              <w:bookmarkStart w:id="10118" w:name="_Toc209553510"/>
              <w:bookmarkEnd w:id="10118"/>
            </w:del>
          </w:p>
          <w:p w14:paraId="35F44E9C" w14:textId="713EBA82" w:rsidR="00042A21" w:rsidDel="00935393" w:rsidRDefault="00042A21" w:rsidP="00042A21">
            <w:pPr>
              <w:rPr>
                <w:del w:id="10119" w:author="danupraset@gmail.com" w:date="2025-11-11T17:34:00Z"/>
                <w:rFonts w:ascii="Arial" w:hAnsi="Arial" w:cs="Arial"/>
                <w:szCs w:val="20"/>
                <w:lang w:val="en-SG"/>
              </w:rPr>
            </w:pPr>
            <w:del w:id="10120" w:author="danupraset@gmail.com" w:date="2025-11-11T17:34:00Z">
              <w:r w:rsidRPr="00042A21" w:rsidDel="00935393">
                <w:rPr>
                  <w:rFonts w:ascii="Arial" w:hAnsi="Arial" w:cs="Arial"/>
                  <w:szCs w:val="20"/>
                  <w:lang w:val="en-SG"/>
                </w:rPr>
                <w:delText xml:space="preserve">due_date_revival = no of day </w:delText>
              </w:r>
              <w:r w:rsidDel="00935393">
                <w:rPr>
                  <w:rFonts w:ascii="Arial" w:hAnsi="Arial" w:cs="Arial"/>
                  <w:szCs w:val="20"/>
                  <w:lang w:val="en-SG"/>
                </w:rPr>
                <w:delText xml:space="preserve">revival </w:delText>
              </w:r>
              <w:r w:rsidRPr="00042A21" w:rsidDel="00935393">
                <w:rPr>
                  <w:rFonts w:ascii="Arial" w:hAnsi="Arial" w:cs="Arial"/>
                  <w:szCs w:val="20"/>
                  <w:lang w:val="en-SG"/>
                </w:rPr>
                <w:delText>(code = PAM)</w:delText>
              </w:r>
              <w:bookmarkStart w:id="10121" w:name="_Toc209553511"/>
              <w:bookmarkEnd w:id="10121"/>
            </w:del>
          </w:p>
          <w:p w14:paraId="43F36C09" w14:textId="435179AA" w:rsidR="00042A21" w:rsidDel="00935393" w:rsidRDefault="00042A21" w:rsidP="00042A21">
            <w:pPr>
              <w:rPr>
                <w:del w:id="10122" w:author="danupraset@gmail.com" w:date="2025-11-11T17:34:00Z"/>
                <w:rFonts w:ascii="Arial" w:hAnsi="Arial" w:cs="Arial"/>
                <w:szCs w:val="20"/>
                <w:lang w:val="en-SG"/>
              </w:rPr>
            </w:pPr>
            <w:del w:id="10123" w:author="danupraset@gmail.com" w:date="2025-11-11T17:34:00Z">
              <w:r w:rsidRPr="00042A21" w:rsidDel="00935393">
                <w:rPr>
                  <w:rFonts w:ascii="Arial" w:hAnsi="Arial" w:cs="Arial"/>
                  <w:szCs w:val="20"/>
                  <w:lang w:val="en-SG"/>
                </w:rPr>
                <w:delText>date_of_suspension = current date</w:delText>
              </w:r>
              <w:bookmarkStart w:id="10124" w:name="_Toc209553512"/>
              <w:bookmarkEnd w:id="10124"/>
            </w:del>
          </w:p>
          <w:p w14:paraId="34D0A627" w14:textId="6DC668BF" w:rsidR="00042A21" w:rsidDel="00935393" w:rsidRDefault="00042A21" w:rsidP="00042A21">
            <w:pPr>
              <w:rPr>
                <w:del w:id="10125" w:author="danupraset@gmail.com" w:date="2025-11-11T17:34:00Z"/>
                <w:rFonts w:ascii="Arial" w:hAnsi="Arial" w:cs="Arial"/>
                <w:szCs w:val="20"/>
                <w:lang w:val="en-SG"/>
              </w:rPr>
            </w:pPr>
            <w:del w:id="10126" w:author="danupraset@gmail.com" w:date="2025-11-11T17:34:00Z">
              <w:r w:rsidRPr="00042A21" w:rsidDel="00935393">
                <w:rPr>
                  <w:rFonts w:ascii="Arial" w:hAnsi="Arial" w:cs="Arial"/>
                  <w:szCs w:val="20"/>
                  <w:lang w:val="en-SG"/>
                </w:rPr>
                <w:delText>suspension_remarks</w:delText>
              </w:r>
              <w:bookmarkStart w:id="10127" w:name="_Toc209553513"/>
              <w:bookmarkEnd w:id="10127"/>
            </w:del>
          </w:p>
          <w:p w14:paraId="115C0E6A" w14:textId="69550A38" w:rsidR="00042A21" w:rsidRPr="00042A21" w:rsidDel="00935393" w:rsidRDefault="00042A21" w:rsidP="00042A21">
            <w:pPr>
              <w:rPr>
                <w:del w:id="10128" w:author="danupraset@gmail.com" w:date="2025-11-11T17:34:00Z"/>
                <w:rFonts w:ascii="Arial" w:hAnsi="Arial" w:cs="Arial"/>
                <w:szCs w:val="20"/>
                <w:lang w:val="en-SG"/>
              </w:rPr>
            </w:pPr>
            <w:del w:id="10129" w:author="danupraset@gmail.com" w:date="2025-11-11T17:34:00Z">
              <w:r w:rsidRPr="00042A21" w:rsidDel="00935393">
                <w:rPr>
                  <w:rFonts w:ascii="Arial" w:hAnsi="Arial" w:cs="Arial"/>
                  <w:szCs w:val="20"/>
                  <w:lang w:val="en-SG"/>
                </w:rPr>
                <w:delText>suspension_source = OCMS.</w:delText>
              </w:r>
              <w:bookmarkStart w:id="10130" w:name="_Toc209553514"/>
              <w:bookmarkEnd w:id="10130"/>
            </w:del>
          </w:p>
        </w:tc>
        <w:bookmarkStart w:id="10131" w:name="_Toc209553515"/>
        <w:bookmarkEnd w:id="10131"/>
      </w:tr>
      <w:tr w:rsidR="00042A21" w:rsidRPr="00042A21" w:rsidDel="00935393" w14:paraId="15CD5497" w14:textId="6211F056" w:rsidTr="00042A21">
        <w:trPr>
          <w:gridAfter w:val="1"/>
          <w:del w:id="10132" w:author="danupraset@gmail.com" w:date="2025-11-11T17:34:00Z"/>
        </w:trPr>
        <w:tc>
          <w:tcPr>
            <w:tcW w:w="0" w:type="auto"/>
            <w:gridSpan w:val="6"/>
            <w:hideMark/>
          </w:tcPr>
          <w:p w14:paraId="3CDC8DE2" w14:textId="67EACB1E" w:rsidR="00042A21" w:rsidRPr="00042A21" w:rsidDel="00935393" w:rsidRDefault="0047665E" w:rsidP="00042A21">
            <w:pPr>
              <w:rPr>
                <w:del w:id="10133" w:author="danupraset@gmail.com" w:date="2025-11-11T17:34:00Z"/>
                <w:rFonts w:ascii="Arial" w:hAnsi="Arial" w:cs="Arial"/>
                <w:szCs w:val="20"/>
                <w:lang w:val="en-SG"/>
              </w:rPr>
            </w:pPr>
            <w:ins w:id="10134" w:author="Ahmad Rafif" w:date="2025-09-23T12:04:00Z">
              <w:del w:id="10135" w:author="danupraset@gmail.com" w:date="2025-11-11T17:34:00Z">
                <w:r w:rsidRPr="0047665E" w:rsidDel="00935393">
                  <w:rPr>
                    <w:rFonts w:ascii="Arial" w:hAnsi="Arial" w:cs="Arial"/>
                    <w:szCs w:val="20"/>
                    <w:lang w:val="en-SG"/>
                  </w:rPr>
                  <w:lastRenderedPageBreak/>
                  <w:delText>internet — eocms_web_txn_detail — is_sync = true</w:delText>
                </w:r>
                <w:r w:rsidDel="00935393">
                  <w:rPr>
                    <w:rFonts w:ascii="Arial" w:hAnsi="Arial" w:cs="Arial"/>
                    <w:szCs w:val="20"/>
                    <w:lang w:val="en-SG"/>
                  </w:rPr>
                  <w:delText xml:space="preserve"> </w:delText>
                </w:r>
                <w:r w:rsidRPr="0047665E" w:rsidDel="00935393">
                  <w:rPr>
                    <w:rFonts w:ascii="Arial" w:hAnsi="Arial" w:cs="Arial"/>
                    <w:szCs w:val="20"/>
                    <w:lang w:val="en-SG"/>
                  </w:rPr>
                  <w:delText>—</w:delText>
                </w:r>
                <w:r w:rsidDel="00935393">
                  <w:rPr>
                    <w:rFonts w:ascii="Arial" w:hAnsi="Arial" w:cs="Arial"/>
                    <w:szCs w:val="20"/>
                    <w:lang w:val="en-SG"/>
                  </w:rPr>
                  <w:delText xml:space="preserve"> </w:delText>
                </w:r>
              </w:del>
            </w:ins>
            <w:del w:id="10136" w:author="danupraset@gmail.com" w:date="2025-11-11T17:34:00Z">
              <w:r w:rsidR="00042A21" w:rsidRPr="00042A21" w:rsidDel="00935393">
                <w:rPr>
                  <w:rFonts w:ascii="Arial" w:hAnsi="Arial" w:cs="Arial"/>
                  <w:szCs w:val="20"/>
                  <w:lang w:val="en-SG"/>
                </w:rPr>
                <w:delText>end</w:delText>
              </w:r>
              <w:bookmarkStart w:id="10137" w:name="_Toc209553516"/>
              <w:bookmarkEnd w:id="10137"/>
            </w:del>
          </w:p>
        </w:tc>
        <w:tc>
          <w:tcPr>
            <w:tcW w:w="0" w:type="auto"/>
            <w:gridSpan w:val="5"/>
            <w:hideMark/>
          </w:tcPr>
          <w:p w14:paraId="743BE65F" w14:textId="69370E63" w:rsidR="00042A21" w:rsidRPr="00042A21" w:rsidDel="00935393" w:rsidRDefault="00042A21" w:rsidP="00042A21">
            <w:pPr>
              <w:rPr>
                <w:del w:id="10138" w:author="danupraset@gmail.com" w:date="2025-11-11T17:34:00Z"/>
                <w:rFonts w:ascii="Arial" w:hAnsi="Arial" w:cs="Arial"/>
                <w:szCs w:val="20"/>
                <w:lang w:val="en-SG"/>
              </w:rPr>
            </w:pPr>
            <w:del w:id="10139" w:author="danupraset@gmail.com" w:date="2025-11-11T17:34:00Z">
              <w:r w:rsidRPr="00042A21" w:rsidDel="00935393">
                <w:rPr>
                  <w:rFonts w:ascii="Arial" w:hAnsi="Arial" w:cs="Arial"/>
                  <w:szCs w:val="20"/>
                  <w:lang w:val="en-SG"/>
                </w:rPr>
                <w:delText>Terminator</w:delText>
              </w:r>
              <w:bookmarkStart w:id="10140" w:name="_Toc209553517"/>
              <w:bookmarkEnd w:id="10140"/>
            </w:del>
          </w:p>
        </w:tc>
        <w:tc>
          <w:tcPr>
            <w:tcW w:w="0" w:type="auto"/>
            <w:gridSpan w:val="4"/>
            <w:hideMark/>
          </w:tcPr>
          <w:p w14:paraId="3901D175" w14:textId="490864DB" w:rsidR="00042A21" w:rsidRPr="00042A21" w:rsidDel="00935393" w:rsidRDefault="00042A21" w:rsidP="00042A21">
            <w:pPr>
              <w:rPr>
                <w:del w:id="10141" w:author="danupraset@gmail.com" w:date="2025-11-11T17:34:00Z"/>
                <w:rFonts w:ascii="Arial" w:hAnsi="Arial" w:cs="Arial"/>
                <w:szCs w:val="20"/>
                <w:lang w:val="en-SG"/>
              </w:rPr>
            </w:pPr>
            <w:del w:id="10142" w:author="danupraset@gmail.com" w:date="2025-11-11T17:34:00Z">
              <w:r w:rsidRPr="00042A21" w:rsidDel="00935393">
                <w:rPr>
                  <w:rFonts w:ascii="Arial" w:hAnsi="Arial" w:cs="Arial"/>
                  <w:szCs w:val="20"/>
                  <w:lang w:val="en-SG"/>
                </w:rPr>
                <w:delText>Flow ends for TS-PAM branch.</w:delText>
              </w:r>
              <w:bookmarkStart w:id="10143" w:name="_Toc209553518"/>
              <w:bookmarkEnd w:id="10143"/>
            </w:del>
          </w:p>
        </w:tc>
        <w:bookmarkStart w:id="10144" w:name="_Toc209553519"/>
        <w:bookmarkEnd w:id="10144"/>
      </w:tr>
      <w:tr w:rsidR="00042A21" w:rsidRPr="00042A21" w14:paraId="2ED96CE0" w14:textId="3B74C726" w:rsidTr="00042A21">
        <w:tc>
          <w:tcPr>
            <w:tcW w:w="0" w:type="auto"/>
            <w:gridSpan w:val="9"/>
            <w:hideMark/>
          </w:tcPr>
          <w:p w14:paraId="0132EB98" w14:textId="55E319B9" w:rsidR="00042A21" w:rsidRPr="00042A21" w:rsidRDefault="00042A21" w:rsidP="00042A21">
            <w:pPr>
              <w:rPr>
                <w:rFonts w:ascii="Arial" w:hAnsi="Arial" w:cs="Arial"/>
                <w:szCs w:val="20"/>
                <w:lang w:val="en-SG"/>
              </w:rPr>
            </w:pPr>
            <w:proofErr w:type="spellStart"/>
            <w:r w:rsidRPr="00042A21">
              <w:rPr>
                <w:rFonts w:ascii="Arial" w:hAnsi="Arial" w:cs="Arial"/>
                <w:szCs w:val="20"/>
                <w:lang w:val="en-SG"/>
              </w:rPr>
              <w:t>von.crs_reason_of_suspension</w:t>
            </w:r>
            <w:proofErr w:type="spellEnd"/>
            <w:r w:rsidRPr="00042A21">
              <w:rPr>
                <w:rFonts w:ascii="Arial" w:hAnsi="Arial" w:cs="Arial"/>
                <w:szCs w:val="20"/>
                <w:lang w:val="en-SG"/>
              </w:rPr>
              <w:t xml:space="preserve"> = FP</w:t>
            </w:r>
            <w:bookmarkStart w:id="10145" w:name="_Toc209553520"/>
            <w:bookmarkEnd w:id="10145"/>
          </w:p>
        </w:tc>
        <w:tc>
          <w:tcPr>
            <w:tcW w:w="0" w:type="auto"/>
            <w:gridSpan w:val="4"/>
            <w:hideMark/>
          </w:tcPr>
          <w:p w14:paraId="1984C551" w14:textId="40E58910" w:rsidR="00042A21" w:rsidRPr="00042A21" w:rsidRDefault="00042A21" w:rsidP="00042A21">
            <w:pPr>
              <w:rPr>
                <w:rFonts w:ascii="Arial" w:hAnsi="Arial" w:cs="Arial"/>
                <w:szCs w:val="20"/>
                <w:lang w:val="en-SG"/>
              </w:rPr>
            </w:pPr>
            <w:r w:rsidRPr="00042A21">
              <w:rPr>
                <w:rFonts w:ascii="Arial" w:hAnsi="Arial" w:cs="Arial"/>
                <w:szCs w:val="20"/>
                <w:lang w:val="en-SG"/>
              </w:rPr>
              <w:t>Decision</w:t>
            </w:r>
            <w:bookmarkStart w:id="10146" w:name="_Toc209553521"/>
            <w:bookmarkEnd w:id="10146"/>
          </w:p>
        </w:tc>
        <w:tc>
          <w:tcPr>
            <w:tcW w:w="0" w:type="auto"/>
            <w:gridSpan w:val="3"/>
            <w:hideMark/>
          </w:tcPr>
          <w:p w14:paraId="15927684" w14:textId="09A934F5" w:rsidR="00042A21" w:rsidRPr="00042A21" w:rsidRDefault="00042A21" w:rsidP="00042A21">
            <w:pPr>
              <w:rPr>
                <w:rFonts w:ascii="Arial" w:hAnsi="Arial" w:cs="Arial"/>
                <w:szCs w:val="20"/>
                <w:lang w:val="en-SG"/>
              </w:rPr>
            </w:pPr>
            <w:r w:rsidRPr="00042A21">
              <w:rPr>
                <w:rFonts w:ascii="Arial" w:hAnsi="Arial" w:cs="Arial"/>
                <w:szCs w:val="20"/>
                <w:lang w:val="en-SG"/>
              </w:rPr>
              <w:t>Checks if VON reason of suspension equals FP</w:t>
            </w:r>
            <w:ins w:id="10147" w:author="Rafif [2]" w:date="2025-12-04T13:49:00Z">
              <w:r w:rsidR="008D1709">
                <w:rPr>
                  <w:rFonts w:ascii="Arial" w:hAnsi="Arial" w:cs="Arial"/>
                  <w:szCs w:val="20"/>
                  <w:lang w:val="en-SG"/>
                </w:rPr>
                <w:t xml:space="preserve"> / PRA</w:t>
              </w:r>
            </w:ins>
            <w:r w:rsidRPr="00042A21">
              <w:rPr>
                <w:rFonts w:ascii="Arial" w:hAnsi="Arial" w:cs="Arial"/>
                <w:szCs w:val="20"/>
                <w:lang w:val="en-SG"/>
              </w:rPr>
              <w:t>.</w:t>
            </w:r>
            <w:bookmarkStart w:id="10148" w:name="_Toc209553522"/>
            <w:bookmarkEnd w:id="10148"/>
          </w:p>
        </w:tc>
        <w:bookmarkStart w:id="10149" w:name="_Toc209553523"/>
        <w:bookmarkEnd w:id="10149"/>
      </w:tr>
      <w:tr w:rsidR="00042A21" w:rsidRPr="00042A21" w14:paraId="3F8D53B1" w14:textId="55790389" w:rsidTr="00042A21">
        <w:tc>
          <w:tcPr>
            <w:tcW w:w="0" w:type="auto"/>
            <w:gridSpan w:val="9"/>
            <w:hideMark/>
          </w:tcPr>
          <w:p w14:paraId="66329112" w14:textId="0B46F92B" w:rsidR="00042A21" w:rsidRPr="00AD7593" w:rsidRDefault="00042A21" w:rsidP="00042A21">
            <w:pPr>
              <w:rPr>
                <w:rFonts w:ascii="Arial" w:hAnsi="Arial" w:cs="Arial"/>
                <w:strike/>
                <w:szCs w:val="20"/>
                <w:lang w:val="en-SG"/>
                <w:rPrChange w:id="10150" w:author="Rafif" w:date="2025-11-07T07:57:00Z">
                  <w:rPr>
                    <w:rFonts w:ascii="Arial" w:hAnsi="Arial" w:cs="Arial"/>
                    <w:szCs w:val="20"/>
                    <w:lang w:val="en-SG"/>
                  </w:rPr>
                </w:rPrChange>
              </w:rPr>
            </w:pPr>
            <w:r w:rsidRPr="00AD7593">
              <w:rPr>
                <w:rFonts w:ascii="Arial" w:hAnsi="Arial" w:cs="Arial"/>
                <w:strike/>
                <w:szCs w:val="20"/>
                <w:lang w:val="en-SG"/>
                <w:rPrChange w:id="10151" w:author="Rafif" w:date="2025-11-07T07:57:00Z">
                  <w:rPr>
                    <w:rFonts w:ascii="Arial" w:hAnsi="Arial" w:cs="Arial"/>
                    <w:szCs w:val="20"/>
                    <w:lang w:val="en-SG"/>
                  </w:rPr>
                </w:rPrChange>
              </w:rPr>
              <w:t>update refund identified date</w:t>
            </w:r>
            <w:bookmarkStart w:id="10152" w:name="_Toc209553524"/>
            <w:bookmarkEnd w:id="10152"/>
          </w:p>
        </w:tc>
        <w:tc>
          <w:tcPr>
            <w:tcW w:w="0" w:type="auto"/>
            <w:gridSpan w:val="4"/>
            <w:hideMark/>
          </w:tcPr>
          <w:p w14:paraId="3CF450DE" w14:textId="51F46D07" w:rsidR="00042A21" w:rsidRPr="00AD7593" w:rsidRDefault="00042A21" w:rsidP="00042A21">
            <w:pPr>
              <w:rPr>
                <w:rFonts w:ascii="Arial" w:hAnsi="Arial" w:cs="Arial"/>
                <w:strike/>
                <w:szCs w:val="20"/>
                <w:lang w:val="en-SG"/>
                <w:rPrChange w:id="10153" w:author="Rafif" w:date="2025-11-07T07:57:00Z">
                  <w:rPr>
                    <w:rFonts w:ascii="Arial" w:hAnsi="Arial" w:cs="Arial"/>
                    <w:szCs w:val="20"/>
                    <w:lang w:val="en-SG"/>
                  </w:rPr>
                </w:rPrChange>
              </w:rPr>
            </w:pPr>
            <w:r w:rsidRPr="00AD7593">
              <w:rPr>
                <w:rFonts w:ascii="Arial" w:hAnsi="Arial" w:cs="Arial"/>
                <w:strike/>
                <w:szCs w:val="20"/>
                <w:lang w:val="en-SG"/>
                <w:rPrChange w:id="10154" w:author="Rafif" w:date="2025-11-07T07:57:00Z">
                  <w:rPr>
                    <w:rFonts w:ascii="Arial" w:hAnsi="Arial" w:cs="Arial"/>
                    <w:szCs w:val="20"/>
                    <w:lang w:val="en-SG"/>
                  </w:rPr>
                </w:rPrChange>
              </w:rPr>
              <w:t>Process</w:t>
            </w:r>
            <w:bookmarkStart w:id="10155" w:name="_Toc209553525"/>
            <w:bookmarkEnd w:id="10155"/>
          </w:p>
        </w:tc>
        <w:tc>
          <w:tcPr>
            <w:tcW w:w="0" w:type="auto"/>
            <w:gridSpan w:val="3"/>
            <w:hideMark/>
          </w:tcPr>
          <w:p w14:paraId="03CF3768" w14:textId="2A1A7EA3" w:rsidR="00042A21" w:rsidRPr="00AD7593" w:rsidRDefault="00042A21" w:rsidP="00042A21">
            <w:pPr>
              <w:rPr>
                <w:rFonts w:ascii="Arial" w:hAnsi="Arial" w:cs="Arial"/>
                <w:strike/>
                <w:szCs w:val="20"/>
                <w:lang w:val="en-SG"/>
                <w:rPrChange w:id="10156" w:author="Rafif" w:date="2025-11-07T07:57:00Z">
                  <w:rPr>
                    <w:rFonts w:ascii="Arial" w:hAnsi="Arial" w:cs="Arial"/>
                    <w:szCs w:val="20"/>
                    <w:lang w:val="en-SG"/>
                  </w:rPr>
                </w:rPrChange>
              </w:rPr>
            </w:pPr>
            <w:commentRangeStart w:id="10157"/>
            <w:commentRangeStart w:id="10158"/>
            <w:commentRangeStart w:id="10159"/>
            <w:commentRangeStart w:id="10160"/>
            <w:r w:rsidRPr="00AD7593">
              <w:rPr>
                <w:rFonts w:ascii="Arial" w:hAnsi="Arial" w:cs="Arial"/>
                <w:strike/>
                <w:szCs w:val="20"/>
                <w:lang w:val="en-SG"/>
                <w:rPrChange w:id="10161" w:author="Rafif" w:date="2025-11-07T07:57:00Z">
                  <w:rPr>
                    <w:rFonts w:ascii="Arial" w:hAnsi="Arial" w:cs="Arial"/>
                    <w:szCs w:val="20"/>
                    <w:lang w:val="en-SG"/>
                  </w:rPr>
                </w:rPrChange>
              </w:rPr>
              <w:t>Updates refund identified date when condition is met</w:t>
            </w:r>
            <w:commentRangeEnd w:id="10157"/>
            <w:r w:rsidR="00067035" w:rsidRPr="00AD7593">
              <w:rPr>
                <w:rStyle w:val="CommentReference"/>
                <w:strike/>
                <w:rPrChange w:id="10162" w:author="Rafif" w:date="2025-11-07T07:57:00Z">
                  <w:rPr>
                    <w:rStyle w:val="CommentReference"/>
                  </w:rPr>
                </w:rPrChange>
              </w:rPr>
              <w:commentReference w:id="10157"/>
            </w:r>
            <w:commentRangeEnd w:id="10158"/>
            <w:r w:rsidR="00DF0547" w:rsidRPr="00AD7593">
              <w:rPr>
                <w:rStyle w:val="CommentReference"/>
                <w:strike/>
                <w:rPrChange w:id="10163" w:author="Rafif" w:date="2025-11-07T07:57:00Z">
                  <w:rPr>
                    <w:rStyle w:val="CommentReference"/>
                  </w:rPr>
                </w:rPrChange>
              </w:rPr>
              <w:commentReference w:id="10158"/>
            </w:r>
            <w:commentRangeEnd w:id="10159"/>
            <w:r w:rsidR="007C2393" w:rsidRPr="00AD7593">
              <w:rPr>
                <w:rStyle w:val="CommentReference"/>
                <w:strike/>
                <w:rPrChange w:id="10164" w:author="Rafif" w:date="2025-11-07T07:57:00Z">
                  <w:rPr>
                    <w:rStyle w:val="CommentReference"/>
                  </w:rPr>
                </w:rPrChange>
              </w:rPr>
              <w:commentReference w:id="10159"/>
            </w:r>
            <w:commentRangeEnd w:id="10160"/>
            <w:r w:rsidR="0068286A">
              <w:rPr>
                <w:rStyle w:val="CommentReference"/>
              </w:rPr>
              <w:commentReference w:id="10160"/>
            </w:r>
            <w:r w:rsidRPr="00AD7593">
              <w:rPr>
                <w:rFonts w:ascii="Arial" w:hAnsi="Arial" w:cs="Arial"/>
                <w:strike/>
                <w:szCs w:val="20"/>
                <w:lang w:val="en-SG"/>
                <w:rPrChange w:id="10165" w:author="Rafif" w:date="2025-11-07T07:57:00Z">
                  <w:rPr>
                    <w:rFonts w:ascii="Arial" w:hAnsi="Arial" w:cs="Arial"/>
                    <w:szCs w:val="20"/>
                    <w:lang w:val="en-SG"/>
                  </w:rPr>
                </w:rPrChange>
              </w:rPr>
              <w:t>.</w:t>
            </w:r>
            <w:bookmarkStart w:id="10166" w:name="_Toc209553526"/>
            <w:bookmarkEnd w:id="10166"/>
          </w:p>
        </w:tc>
        <w:bookmarkStart w:id="10167" w:name="_Toc209553527"/>
        <w:bookmarkEnd w:id="10167"/>
      </w:tr>
      <w:tr w:rsidR="00042A21" w:rsidRPr="00042A21" w14:paraId="07CCE4BF" w14:textId="40137448" w:rsidTr="00042A21">
        <w:tc>
          <w:tcPr>
            <w:tcW w:w="0" w:type="auto"/>
            <w:gridSpan w:val="9"/>
            <w:hideMark/>
          </w:tcPr>
          <w:p w14:paraId="2BD08F02" w14:textId="66CC21D8" w:rsidR="00042A21" w:rsidRPr="00AD7593" w:rsidRDefault="00042A21" w:rsidP="00042A21">
            <w:pPr>
              <w:rPr>
                <w:rFonts w:ascii="Arial" w:hAnsi="Arial" w:cs="Arial"/>
                <w:strike/>
                <w:szCs w:val="20"/>
                <w:lang w:val="en-SG"/>
                <w:rPrChange w:id="10168" w:author="Rafif" w:date="2025-11-07T07:58:00Z">
                  <w:rPr>
                    <w:rFonts w:ascii="Arial" w:hAnsi="Arial" w:cs="Arial"/>
                    <w:szCs w:val="20"/>
                    <w:lang w:val="en-SG"/>
                  </w:rPr>
                </w:rPrChange>
              </w:rPr>
            </w:pPr>
            <w:r w:rsidRPr="00AD7593">
              <w:rPr>
                <w:rFonts w:ascii="Arial" w:hAnsi="Arial" w:cs="Arial"/>
                <w:strike/>
                <w:szCs w:val="20"/>
                <w:lang w:val="en-SG"/>
                <w:rPrChange w:id="10169" w:author="Rafif" w:date="2025-11-07T07:58:00Z">
                  <w:rPr>
                    <w:rFonts w:ascii="Arial" w:hAnsi="Arial" w:cs="Arial"/>
                    <w:szCs w:val="20"/>
                    <w:lang w:val="en-SG"/>
                  </w:rPr>
                </w:rPrChange>
              </w:rPr>
              <w:t>update VON and</w:t>
            </w:r>
            <w:commentRangeStart w:id="10170"/>
            <w:commentRangeStart w:id="10171"/>
            <w:commentRangeStart w:id="10172"/>
            <w:commentRangeStart w:id="10173"/>
            <w:commentRangeStart w:id="10174"/>
            <w:commentRangeStart w:id="10175"/>
            <w:r w:rsidRPr="00AD7593">
              <w:rPr>
                <w:rFonts w:ascii="Arial" w:hAnsi="Arial" w:cs="Arial"/>
                <w:strike/>
                <w:szCs w:val="20"/>
                <w:lang w:val="en-SG"/>
                <w:rPrChange w:id="10176" w:author="Rafif" w:date="2025-11-07T07:58:00Z">
                  <w:rPr>
                    <w:rFonts w:ascii="Arial" w:hAnsi="Arial" w:cs="Arial"/>
                    <w:szCs w:val="20"/>
                    <w:lang w:val="en-SG"/>
                  </w:rPr>
                </w:rPrChange>
              </w:rPr>
              <w:t xml:space="preserve"> </w:t>
            </w:r>
            <w:proofErr w:type="spellStart"/>
            <w:r w:rsidRPr="00AD7593">
              <w:rPr>
                <w:rFonts w:ascii="Arial" w:hAnsi="Arial" w:cs="Arial"/>
                <w:strike/>
                <w:szCs w:val="20"/>
                <w:lang w:val="en-SG"/>
                <w:rPrChange w:id="10177" w:author="Rafif" w:date="2025-11-07T07:58:00Z">
                  <w:rPr>
                    <w:rFonts w:ascii="Arial" w:hAnsi="Arial" w:cs="Arial"/>
                    <w:szCs w:val="20"/>
                    <w:lang w:val="en-SG"/>
                  </w:rPr>
                </w:rPrChange>
              </w:rPr>
              <w:t>eVON</w:t>
            </w:r>
            <w:commentRangeEnd w:id="10170"/>
            <w:r w:rsidR="00E26BD3" w:rsidRPr="00AD7593">
              <w:rPr>
                <w:rStyle w:val="CommentReference"/>
                <w:strike/>
                <w:rPrChange w:id="10178" w:author="Rafif" w:date="2025-11-07T07:58:00Z">
                  <w:rPr>
                    <w:rStyle w:val="CommentReference"/>
                  </w:rPr>
                </w:rPrChange>
              </w:rPr>
              <w:commentReference w:id="10170"/>
            </w:r>
            <w:commentRangeEnd w:id="10171"/>
            <w:r w:rsidR="00DF0547" w:rsidRPr="00AD7593">
              <w:rPr>
                <w:rStyle w:val="CommentReference"/>
                <w:strike/>
                <w:rPrChange w:id="10179" w:author="Rafif" w:date="2025-11-07T07:58:00Z">
                  <w:rPr>
                    <w:rStyle w:val="CommentReference"/>
                  </w:rPr>
                </w:rPrChange>
              </w:rPr>
              <w:commentReference w:id="10171"/>
            </w:r>
            <w:commentRangeEnd w:id="10172"/>
            <w:r w:rsidR="00ED62B5" w:rsidRPr="00AD7593">
              <w:rPr>
                <w:rStyle w:val="CommentReference"/>
                <w:strike/>
                <w:rPrChange w:id="10180" w:author="Rafif" w:date="2025-11-07T07:58:00Z">
                  <w:rPr>
                    <w:rStyle w:val="CommentReference"/>
                  </w:rPr>
                </w:rPrChange>
              </w:rPr>
              <w:commentReference w:id="10172"/>
            </w:r>
            <w:commentRangeEnd w:id="10173"/>
            <w:r w:rsidR="0071550E" w:rsidRPr="00AD7593">
              <w:rPr>
                <w:rStyle w:val="CommentReference"/>
                <w:strike/>
                <w:rPrChange w:id="10181" w:author="Rafif" w:date="2025-11-07T07:58:00Z">
                  <w:rPr>
                    <w:rStyle w:val="CommentReference"/>
                  </w:rPr>
                </w:rPrChange>
              </w:rPr>
              <w:commentReference w:id="10173"/>
            </w:r>
            <w:commentRangeEnd w:id="10174"/>
            <w:r w:rsidR="0068286A">
              <w:rPr>
                <w:rStyle w:val="CommentReference"/>
              </w:rPr>
              <w:commentReference w:id="10174"/>
            </w:r>
            <w:commentRangeEnd w:id="10175"/>
            <w:r w:rsidR="002E363B">
              <w:rPr>
                <w:rStyle w:val="CommentReference"/>
              </w:rPr>
              <w:commentReference w:id="10175"/>
            </w:r>
            <w:ins w:id="10182" w:author="Ahmad Rafif" w:date="2025-09-23T11:53:00Z">
              <w:r w:rsidR="003C66A0" w:rsidRPr="00AD7593">
                <w:rPr>
                  <w:rFonts w:ascii="Arial" w:hAnsi="Arial" w:cs="Arial"/>
                  <w:strike/>
                  <w:szCs w:val="20"/>
                  <w:lang w:val="en-SG"/>
                  <w:rPrChange w:id="10183" w:author="Rafif" w:date="2025-11-07T07:58:00Z">
                    <w:rPr>
                      <w:rFonts w:ascii="Arial" w:hAnsi="Arial" w:cs="Arial"/>
                      <w:szCs w:val="20"/>
                      <w:lang w:val="en-SG"/>
                    </w:rPr>
                  </w:rPrChange>
                </w:rPr>
                <w:t>insert</w:t>
              </w:r>
              <w:proofErr w:type="spellEnd"/>
              <w:r w:rsidR="003C66A0" w:rsidRPr="00AD7593">
                <w:rPr>
                  <w:rFonts w:ascii="Arial" w:hAnsi="Arial" w:cs="Arial"/>
                  <w:strike/>
                  <w:szCs w:val="20"/>
                  <w:lang w:val="en-SG"/>
                  <w:rPrChange w:id="10184" w:author="Rafif" w:date="2025-11-07T07:58:00Z">
                    <w:rPr>
                      <w:rFonts w:ascii="Arial" w:hAnsi="Arial" w:cs="Arial"/>
                      <w:szCs w:val="20"/>
                      <w:lang w:val="en-SG"/>
                    </w:rPr>
                  </w:rPrChange>
                </w:rPr>
                <w:t xml:space="preserve"> to </w:t>
              </w:r>
              <w:proofErr w:type="spellStart"/>
              <w:r w:rsidR="003C66A0" w:rsidRPr="00AD7593">
                <w:rPr>
                  <w:rFonts w:ascii="Arial" w:hAnsi="Arial" w:cs="Arial"/>
                  <w:strike/>
                  <w:szCs w:val="20"/>
                  <w:lang w:val="en-SG"/>
                  <w:rPrChange w:id="10185" w:author="Rafif" w:date="2025-11-07T07:58:00Z">
                    <w:rPr>
                      <w:rFonts w:ascii="Arial" w:hAnsi="Arial" w:cs="Arial"/>
                      <w:szCs w:val="20"/>
                      <w:lang w:val="en-SG"/>
                    </w:rPr>
                  </w:rPrChange>
                </w:rPr>
                <w:t>ocms_refund_notice</w:t>
              </w:r>
            </w:ins>
            <w:bookmarkStart w:id="10186" w:name="_Toc209553528"/>
            <w:bookmarkEnd w:id="10186"/>
            <w:proofErr w:type="spellEnd"/>
          </w:p>
        </w:tc>
        <w:tc>
          <w:tcPr>
            <w:tcW w:w="0" w:type="auto"/>
            <w:gridSpan w:val="4"/>
            <w:hideMark/>
          </w:tcPr>
          <w:p w14:paraId="7B0B142B" w14:textId="401EC852" w:rsidR="00042A21" w:rsidRPr="00AD7593" w:rsidRDefault="00042A21" w:rsidP="00042A21">
            <w:pPr>
              <w:rPr>
                <w:rFonts w:ascii="Arial" w:hAnsi="Arial" w:cs="Arial"/>
                <w:strike/>
                <w:szCs w:val="20"/>
                <w:lang w:val="en-SG"/>
                <w:rPrChange w:id="10187" w:author="Rafif" w:date="2025-11-07T07:58:00Z">
                  <w:rPr>
                    <w:rFonts w:ascii="Arial" w:hAnsi="Arial" w:cs="Arial"/>
                    <w:szCs w:val="20"/>
                    <w:lang w:val="en-SG"/>
                  </w:rPr>
                </w:rPrChange>
              </w:rPr>
            </w:pPr>
            <w:r w:rsidRPr="00AD7593">
              <w:rPr>
                <w:rFonts w:ascii="Arial" w:hAnsi="Arial" w:cs="Arial"/>
                <w:strike/>
                <w:szCs w:val="20"/>
                <w:lang w:val="en-SG"/>
                <w:rPrChange w:id="10188" w:author="Rafif" w:date="2025-11-07T07:58:00Z">
                  <w:rPr>
                    <w:rFonts w:ascii="Arial" w:hAnsi="Arial" w:cs="Arial"/>
                    <w:szCs w:val="20"/>
                    <w:lang w:val="en-SG"/>
                  </w:rPr>
                </w:rPrChange>
              </w:rPr>
              <w:t>Note</w:t>
            </w:r>
            <w:bookmarkStart w:id="10189" w:name="_Toc209553529"/>
            <w:bookmarkEnd w:id="10189"/>
          </w:p>
        </w:tc>
        <w:tc>
          <w:tcPr>
            <w:tcW w:w="0" w:type="auto"/>
            <w:gridSpan w:val="3"/>
            <w:hideMark/>
          </w:tcPr>
          <w:p w14:paraId="48414AC5" w14:textId="78099422" w:rsidR="00042A21" w:rsidRPr="00AD7593" w:rsidRDefault="00042A21" w:rsidP="00042A21">
            <w:pPr>
              <w:rPr>
                <w:rFonts w:ascii="Arial" w:hAnsi="Arial" w:cs="Arial"/>
                <w:strike/>
                <w:szCs w:val="20"/>
                <w:lang w:val="en-SG"/>
                <w:rPrChange w:id="10190" w:author="Rafif" w:date="2025-11-07T07:58:00Z">
                  <w:rPr>
                    <w:rFonts w:ascii="Arial" w:hAnsi="Arial" w:cs="Arial"/>
                    <w:szCs w:val="20"/>
                    <w:lang w:val="en-SG"/>
                  </w:rPr>
                </w:rPrChange>
              </w:rPr>
            </w:pPr>
            <w:commentRangeStart w:id="10191"/>
            <w:commentRangeStart w:id="10192"/>
            <w:commentRangeStart w:id="10193"/>
            <w:proofErr w:type="spellStart"/>
            <w:r w:rsidRPr="00AD7593">
              <w:rPr>
                <w:rFonts w:ascii="Arial" w:hAnsi="Arial" w:cs="Arial"/>
                <w:strike/>
                <w:szCs w:val="20"/>
                <w:lang w:val="en-SG"/>
                <w:rPrChange w:id="10194" w:author="Rafif" w:date="2025-11-07T07:58:00Z">
                  <w:rPr>
                    <w:rFonts w:ascii="Arial" w:hAnsi="Arial" w:cs="Arial"/>
                    <w:szCs w:val="20"/>
                    <w:lang w:val="en-SG"/>
                  </w:rPr>
                </w:rPrChange>
              </w:rPr>
              <w:t>refund_identified_date</w:t>
            </w:r>
            <w:proofErr w:type="spellEnd"/>
            <w:r w:rsidRPr="00AD7593">
              <w:rPr>
                <w:rFonts w:ascii="Arial" w:hAnsi="Arial" w:cs="Arial"/>
                <w:strike/>
                <w:szCs w:val="20"/>
                <w:lang w:val="en-SG"/>
                <w:rPrChange w:id="10195" w:author="Rafif" w:date="2025-11-07T07:58:00Z">
                  <w:rPr>
                    <w:rFonts w:ascii="Arial" w:hAnsi="Arial" w:cs="Arial"/>
                    <w:szCs w:val="20"/>
                    <w:lang w:val="en-SG"/>
                  </w:rPr>
                </w:rPrChange>
              </w:rPr>
              <w:t xml:space="preserve"> = </w:t>
            </w:r>
            <w:proofErr w:type="spellStart"/>
            <w:r w:rsidRPr="00AD7593">
              <w:rPr>
                <w:rFonts w:ascii="Arial" w:hAnsi="Arial" w:cs="Arial"/>
                <w:strike/>
                <w:szCs w:val="20"/>
                <w:lang w:val="en-SG"/>
                <w:rPrChange w:id="10196" w:author="Rafif" w:date="2025-11-07T07:58:00Z">
                  <w:rPr>
                    <w:rFonts w:ascii="Arial" w:hAnsi="Arial" w:cs="Arial"/>
                    <w:szCs w:val="20"/>
                    <w:lang w:val="en-SG"/>
                  </w:rPr>
                </w:rPrChange>
              </w:rPr>
              <w:t>current_date</w:t>
            </w:r>
            <w:bookmarkStart w:id="10197" w:name="_Toc209553530"/>
            <w:bookmarkEnd w:id="10197"/>
            <w:proofErr w:type="spellEnd"/>
          </w:p>
          <w:p w14:paraId="7311AAA8" w14:textId="533C0187" w:rsidR="00042A21" w:rsidRPr="00AD7593" w:rsidRDefault="00042A21" w:rsidP="00042A21">
            <w:pPr>
              <w:rPr>
                <w:rFonts w:ascii="Arial" w:hAnsi="Arial" w:cs="Arial"/>
                <w:strike/>
                <w:szCs w:val="20"/>
                <w:lang w:val="en-SG"/>
                <w:rPrChange w:id="10198" w:author="Rafif" w:date="2025-11-07T07:58:00Z">
                  <w:rPr>
                    <w:rFonts w:ascii="Arial" w:hAnsi="Arial" w:cs="Arial"/>
                    <w:szCs w:val="20"/>
                    <w:lang w:val="en-SG"/>
                  </w:rPr>
                </w:rPrChange>
              </w:rPr>
            </w:pPr>
            <w:proofErr w:type="spellStart"/>
            <w:r w:rsidRPr="00AD7593">
              <w:rPr>
                <w:rFonts w:ascii="Arial" w:hAnsi="Arial" w:cs="Arial"/>
                <w:strike/>
                <w:szCs w:val="20"/>
                <w:lang w:val="en-SG"/>
                <w:rPrChange w:id="10199" w:author="Rafif" w:date="2025-11-07T07:58:00Z">
                  <w:rPr>
                    <w:rFonts w:ascii="Arial" w:hAnsi="Arial" w:cs="Arial"/>
                    <w:szCs w:val="20"/>
                    <w:lang w:val="en-SG"/>
                  </w:rPr>
                </w:rPrChange>
              </w:rPr>
              <w:t>payment_status</w:t>
            </w:r>
            <w:proofErr w:type="spellEnd"/>
            <w:r w:rsidRPr="00AD7593">
              <w:rPr>
                <w:rFonts w:ascii="Arial" w:hAnsi="Arial" w:cs="Arial"/>
                <w:strike/>
                <w:szCs w:val="20"/>
                <w:lang w:val="en-SG"/>
                <w:rPrChange w:id="10200" w:author="Rafif" w:date="2025-11-07T07:58:00Z">
                  <w:rPr>
                    <w:rFonts w:ascii="Arial" w:hAnsi="Arial" w:cs="Arial"/>
                    <w:szCs w:val="20"/>
                    <w:lang w:val="en-SG"/>
                  </w:rPr>
                </w:rPrChange>
              </w:rPr>
              <w:t xml:space="preserve"> = </w:t>
            </w:r>
            <w:proofErr w:type="spellStart"/>
            <w:r w:rsidRPr="00AD7593">
              <w:rPr>
                <w:rFonts w:ascii="Arial" w:hAnsi="Arial" w:cs="Arial"/>
                <w:strike/>
                <w:szCs w:val="20"/>
                <w:lang w:val="en-SG"/>
                <w:rPrChange w:id="10201" w:author="Rafif" w:date="2025-11-07T07:58:00Z">
                  <w:rPr>
                    <w:rFonts w:ascii="Arial" w:hAnsi="Arial" w:cs="Arial"/>
                    <w:szCs w:val="20"/>
                    <w:lang w:val="en-SG"/>
                  </w:rPr>
                </w:rPrChange>
              </w:rPr>
              <w:t>RE.</w:t>
            </w:r>
            <w:commentRangeEnd w:id="10191"/>
            <w:r w:rsidR="00750175" w:rsidRPr="00AD7593">
              <w:rPr>
                <w:rStyle w:val="CommentReference"/>
                <w:strike/>
                <w:rPrChange w:id="10202" w:author="Rafif" w:date="2025-11-07T07:58:00Z">
                  <w:rPr>
                    <w:rStyle w:val="CommentReference"/>
                  </w:rPr>
                </w:rPrChange>
              </w:rPr>
              <w:commentReference w:id="10191"/>
            </w:r>
            <w:commentRangeEnd w:id="10192"/>
            <w:r w:rsidR="00D80611" w:rsidRPr="00AD7593">
              <w:rPr>
                <w:rStyle w:val="CommentReference"/>
                <w:strike/>
                <w:rPrChange w:id="10203" w:author="Rafif" w:date="2025-11-07T07:58:00Z">
                  <w:rPr>
                    <w:rStyle w:val="CommentReference"/>
                  </w:rPr>
                </w:rPrChange>
              </w:rPr>
              <w:commentReference w:id="10192"/>
            </w:r>
            <w:commentRangeEnd w:id="10193"/>
            <w:r w:rsidR="00EF19D4" w:rsidRPr="00AD7593">
              <w:rPr>
                <w:rStyle w:val="CommentReference"/>
                <w:strike/>
                <w:rPrChange w:id="10204" w:author="Rafif" w:date="2025-11-07T07:58:00Z">
                  <w:rPr>
                    <w:rStyle w:val="CommentReference"/>
                  </w:rPr>
                </w:rPrChange>
              </w:rPr>
              <w:commentReference w:id="10193"/>
            </w:r>
            <w:ins w:id="10205" w:author="Ahmad Rafif" w:date="2025-09-23T11:54:00Z">
              <w:r w:rsidR="003C66A0" w:rsidRPr="00AD7593">
                <w:rPr>
                  <w:rFonts w:ascii="Arial" w:hAnsi="Arial" w:cs="Arial"/>
                  <w:strike/>
                  <w:szCs w:val="20"/>
                  <w:lang w:val="en-SG"/>
                  <w:rPrChange w:id="10206" w:author="Rafif" w:date="2025-11-07T07:58:00Z">
                    <w:rPr>
                      <w:rFonts w:ascii="Arial" w:hAnsi="Arial" w:cs="Arial"/>
                      <w:szCs w:val="20"/>
                      <w:lang w:val="en-SG"/>
                    </w:rPr>
                  </w:rPrChange>
                </w:rPr>
                <w:t>insert</w:t>
              </w:r>
              <w:proofErr w:type="spellEnd"/>
              <w:r w:rsidR="003C66A0" w:rsidRPr="00AD7593">
                <w:rPr>
                  <w:rFonts w:ascii="Arial" w:hAnsi="Arial" w:cs="Arial"/>
                  <w:strike/>
                  <w:szCs w:val="20"/>
                  <w:lang w:val="en-SG"/>
                  <w:rPrChange w:id="10207" w:author="Rafif" w:date="2025-11-07T07:58:00Z">
                    <w:rPr>
                      <w:rFonts w:ascii="Arial" w:hAnsi="Arial" w:cs="Arial"/>
                      <w:szCs w:val="20"/>
                      <w:lang w:val="en-SG"/>
                    </w:rPr>
                  </w:rPrChange>
                </w:rPr>
                <w:t xml:space="preserve"> </w:t>
              </w:r>
              <w:proofErr w:type="spellStart"/>
              <w:r w:rsidR="003C66A0" w:rsidRPr="00AD7593">
                <w:rPr>
                  <w:rFonts w:ascii="Arial" w:hAnsi="Arial" w:cs="Arial"/>
                  <w:strike/>
                  <w:szCs w:val="20"/>
                  <w:lang w:val="en-SG"/>
                  <w:rPrChange w:id="10208" w:author="Rafif" w:date="2025-11-07T07:58:00Z">
                    <w:rPr>
                      <w:rFonts w:ascii="Arial" w:hAnsi="Arial" w:cs="Arial"/>
                      <w:szCs w:val="20"/>
                      <w:lang w:val="en-SG"/>
                    </w:rPr>
                  </w:rPrChange>
                </w:rPr>
                <w:t>notice_no</w:t>
              </w:r>
            </w:ins>
            <w:bookmarkStart w:id="10209" w:name="_Toc209553531"/>
            <w:bookmarkEnd w:id="10209"/>
            <w:proofErr w:type="spellEnd"/>
          </w:p>
        </w:tc>
        <w:bookmarkStart w:id="10210" w:name="_Toc209553532"/>
        <w:bookmarkEnd w:id="10210"/>
      </w:tr>
      <w:tr w:rsidR="00042A21" w:rsidRPr="00042A21" w14:paraId="7BBB4B39" w14:textId="6442AC9E" w:rsidTr="00042A21">
        <w:tc>
          <w:tcPr>
            <w:tcW w:w="0" w:type="auto"/>
            <w:gridSpan w:val="9"/>
            <w:hideMark/>
          </w:tcPr>
          <w:p w14:paraId="5A7034A6" w14:textId="5F42CC68" w:rsidR="00042A21" w:rsidRPr="00042A21" w:rsidRDefault="0047665E" w:rsidP="00042A21">
            <w:pPr>
              <w:rPr>
                <w:rFonts w:ascii="Arial" w:hAnsi="Arial" w:cs="Arial"/>
                <w:szCs w:val="20"/>
                <w:lang w:val="en-SG"/>
              </w:rPr>
            </w:pPr>
            <w:ins w:id="10211" w:author="Ahmad Rafif" w:date="2025-09-23T12:04:00Z">
              <w:r w:rsidRPr="0047665E">
                <w:rPr>
                  <w:rFonts w:ascii="Arial" w:hAnsi="Arial" w:cs="Arial"/>
                  <w:szCs w:val="20"/>
                  <w:lang w:val="en-SG"/>
                </w:rPr>
                <w:t xml:space="preserve">internet — </w:t>
              </w:r>
              <w:proofErr w:type="spellStart"/>
              <w:r w:rsidRPr="0047665E">
                <w:rPr>
                  <w:rFonts w:ascii="Arial" w:hAnsi="Arial" w:cs="Arial"/>
                  <w:szCs w:val="20"/>
                  <w:lang w:val="en-SG"/>
                </w:rPr>
                <w:t>eocms_web_txn_detail</w:t>
              </w:r>
              <w:proofErr w:type="spellEnd"/>
              <w:r w:rsidRPr="0047665E">
                <w:rPr>
                  <w:rFonts w:ascii="Arial" w:hAnsi="Arial" w:cs="Arial"/>
                  <w:szCs w:val="20"/>
                  <w:lang w:val="en-SG"/>
                </w:rPr>
                <w:t xml:space="preserve"> — </w:t>
              </w:r>
              <w:proofErr w:type="spellStart"/>
              <w:r w:rsidRPr="0047665E">
                <w:rPr>
                  <w:rFonts w:ascii="Arial" w:hAnsi="Arial" w:cs="Arial"/>
                  <w:szCs w:val="20"/>
                  <w:lang w:val="en-SG"/>
                </w:rPr>
                <w:t>is_sync</w:t>
              </w:r>
              <w:proofErr w:type="spellEnd"/>
              <w:r w:rsidRPr="0047665E">
                <w:rPr>
                  <w:rFonts w:ascii="Arial" w:hAnsi="Arial" w:cs="Arial"/>
                  <w:szCs w:val="20"/>
                  <w:lang w:val="en-SG"/>
                </w:rPr>
                <w:t xml:space="preserve"> = true</w:t>
              </w:r>
              <w:r>
                <w:rPr>
                  <w:rFonts w:ascii="Arial" w:hAnsi="Arial" w:cs="Arial"/>
                  <w:szCs w:val="20"/>
                  <w:lang w:val="en-SG"/>
                </w:rPr>
                <w:t xml:space="preserve"> </w:t>
              </w:r>
              <w:r w:rsidRPr="0047665E">
                <w:rPr>
                  <w:rFonts w:ascii="Arial" w:hAnsi="Arial" w:cs="Arial"/>
                  <w:szCs w:val="20"/>
                  <w:lang w:val="en-SG"/>
                </w:rPr>
                <w:t>—</w:t>
              </w:r>
              <w:r>
                <w:rPr>
                  <w:rFonts w:ascii="Arial" w:hAnsi="Arial" w:cs="Arial"/>
                  <w:szCs w:val="20"/>
                  <w:lang w:val="en-SG"/>
                </w:rPr>
                <w:t xml:space="preserve"> </w:t>
              </w:r>
            </w:ins>
            <w:r w:rsidR="00042A21" w:rsidRPr="00042A21">
              <w:rPr>
                <w:rFonts w:ascii="Arial" w:hAnsi="Arial" w:cs="Arial"/>
                <w:szCs w:val="20"/>
                <w:lang w:val="en-SG"/>
              </w:rPr>
              <w:t>end</w:t>
            </w:r>
            <w:bookmarkStart w:id="10212" w:name="_Toc209553533"/>
            <w:bookmarkEnd w:id="10212"/>
          </w:p>
        </w:tc>
        <w:tc>
          <w:tcPr>
            <w:tcW w:w="0" w:type="auto"/>
            <w:gridSpan w:val="4"/>
            <w:hideMark/>
          </w:tcPr>
          <w:p w14:paraId="1DA0A62A" w14:textId="0017A0E0" w:rsidR="00042A21" w:rsidRPr="00042A21" w:rsidRDefault="00042A21" w:rsidP="00042A21">
            <w:pPr>
              <w:rPr>
                <w:rFonts w:ascii="Arial" w:hAnsi="Arial" w:cs="Arial"/>
                <w:szCs w:val="20"/>
                <w:lang w:val="en-SG"/>
              </w:rPr>
            </w:pPr>
            <w:r w:rsidRPr="00042A21">
              <w:rPr>
                <w:rFonts w:ascii="Arial" w:hAnsi="Arial" w:cs="Arial"/>
                <w:szCs w:val="20"/>
                <w:lang w:val="en-SG"/>
              </w:rPr>
              <w:t>Terminator</w:t>
            </w:r>
            <w:bookmarkStart w:id="10213" w:name="_Toc209553534"/>
            <w:bookmarkEnd w:id="10213"/>
          </w:p>
        </w:tc>
        <w:tc>
          <w:tcPr>
            <w:tcW w:w="0" w:type="auto"/>
            <w:gridSpan w:val="3"/>
            <w:hideMark/>
          </w:tcPr>
          <w:p w14:paraId="37135547" w14:textId="39935578" w:rsidR="00042A21" w:rsidRPr="00042A21" w:rsidRDefault="00042A21" w:rsidP="00042A21">
            <w:pPr>
              <w:rPr>
                <w:rFonts w:ascii="Arial" w:hAnsi="Arial" w:cs="Arial"/>
                <w:szCs w:val="20"/>
                <w:lang w:val="en-SG"/>
              </w:rPr>
            </w:pPr>
            <w:r w:rsidRPr="00042A21">
              <w:rPr>
                <w:rFonts w:ascii="Arial" w:hAnsi="Arial" w:cs="Arial"/>
                <w:szCs w:val="20"/>
                <w:lang w:val="en-SG"/>
              </w:rPr>
              <w:t>Flow ends after refund identification update.</w:t>
            </w:r>
            <w:bookmarkStart w:id="10214" w:name="_Toc209553535"/>
            <w:bookmarkEnd w:id="10214"/>
          </w:p>
        </w:tc>
        <w:bookmarkStart w:id="10215" w:name="_Toc209553536"/>
        <w:bookmarkEnd w:id="10215"/>
      </w:tr>
      <w:tr w:rsidR="00042A21" w:rsidRPr="00042A21" w14:paraId="162C4447" w14:textId="6F32B34B" w:rsidTr="00042A21">
        <w:tc>
          <w:tcPr>
            <w:tcW w:w="0" w:type="auto"/>
            <w:gridSpan w:val="9"/>
            <w:hideMark/>
          </w:tcPr>
          <w:p w14:paraId="5B41C004" w14:textId="28AE8D5A" w:rsidR="00042A21" w:rsidRPr="00042A21" w:rsidRDefault="00042A21" w:rsidP="00042A21">
            <w:pPr>
              <w:rPr>
                <w:rFonts w:ascii="Arial" w:hAnsi="Arial" w:cs="Arial"/>
                <w:szCs w:val="20"/>
                <w:lang w:val="en-SG"/>
              </w:rPr>
            </w:pPr>
            <w:proofErr w:type="spellStart"/>
            <w:proofErr w:type="gramStart"/>
            <w:r w:rsidRPr="00042A21">
              <w:rPr>
                <w:rFonts w:ascii="Arial" w:hAnsi="Arial" w:cs="Arial"/>
                <w:szCs w:val="20"/>
                <w:lang w:val="en-SG"/>
              </w:rPr>
              <w:t>wtd.payment</w:t>
            </w:r>
            <w:proofErr w:type="gramEnd"/>
            <w:r w:rsidRPr="00042A21">
              <w:rPr>
                <w:rFonts w:ascii="Arial" w:hAnsi="Arial" w:cs="Arial"/>
                <w:szCs w:val="20"/>
                <w:lang w:val="en-SG"/>
              </w:rPr>
              <w:t>_amount</w:t>
            </w:r>
            <w:proofErr w:type="spellEnd"/>
            <w:r w:rsidRPr="00042A21">
              <w:rPr>
                <w:rFonts w:ascii="Arial" w:hAnsi="Arial" w:cs="Arial"/>
                <w:szCs w:val="20"/>
                <w:lang w:val="en-SG"/>
              </w:rPr>
              <w:t xml:space="preserve"> compare with </w:t>
            </w:r>
            <w:proofErr w:type="spellStart"/>
            <w:proofErr w:type="gramStart"/>
            <w:r w:rsidRPr="00042A21">
              <w:rPr>
                <w:rFonts w:ascii="Arial" w:hAnsi="Arial" w:cs="Arial"/>
                <w:szCs w:val="20"/>
                <w:lang w:val="en-SG"/>
              </w:rPr>
              <w:t>von.amount</w:t>
            </w:r>
            <w:proofErr w:type="gramEnd"/>
            <w:r w:rsidRPr="00042A21">
              <w:rPr>
                <w:rFonts w:ascii="Arial" w:hAnsi="Arial" w:cs="Arial"/>
                <w:szCs w:val="20"/>
                <w:lang w:val="en-SG"/>
              </w:rPr>
              <w:t>_payable</w:t>
            </w:r>
            <w:bookmarkStart w:id="10216" w:name="_Toc209553537"/>
            <w:bookmarkEnd w:id="10216"/>
            <w:proofErr w:type="spellEnd"/>
          </w:p>
        </w:tc>
        <w:tc>
          <w:tcPr>
            <w:tcW w:w="0" w:type="auto"/>
            <w:gridSpan w:val="4"/>
            <w:hideMark/>
          </w:tcPr>
          <w:p w14:paraId="04705277" w14:textId="5B4972B8" w:rsidR="00042A21" w:rsidRPr="00042A21" w:rsidRDefault="00042A21" w:rsidP="00042A21">
            <w:pPr>
              <w:rPr>
                <w:rFonts w:ascii="Arial" w:hAnsi="Arial" w:cs="Arial"/>
                <w:szCs w:val="20"/>
                <w:lang w:val="en-SG"/>
              </w:rPr>
            </w:pPr>
            <w:r w:rsidRPr="00042A21">
              <w:rPr>
                <w:rFonts w:ascii="Arial" w:hAnsi="Arial" w:cs="Arial"/>
                <w:szCs w:val="20"/>
                <w:lang w:val="en-SG"/>
              </w:rPr>
              <w:t>Process</w:t>
            </w:r>
            <w:bookmarkStart w:id="10217" w:name="_Toc209553538"/>
            <w:bookmarkEnd w:id="10217"/>
          </w:p>
        </w:tc>
        <w:tc>
          <w:tcPr>
            <w:tcW w:w="0" w:type="auto"/>
            <w:gridSpan w:val="3"/>
            <w:hideMark/>
          </w:tcPr>
          <w:p w14:paraId="6418601E" w14:textId="3CBB0EC7" w:rsidR="00042A21" w:rsidRPr="00042A21" w:rsidRDefault="00042A21" w:rsidP="00042A21">
            <w:pPr>
              <w:rPr>
                <w:rFonts w:ascii="Arial" w:hAnsi="Arial" w:cs="Arial"/>
                <w:szCs w:val="20"/>
                <w:lang w:val="en-SG"/>
              </w:rPr>
            </w:pPr>
            <w:r w:rsidRPr="00042A21">
              <w:rPr>
                <w:rFonts w:ascii="Arial" w:hAnsi="Arial" w:cs="Arial"/>
                <w:szCs w:val="20"/>
                <w:lang w:val="en-SG"/>
              </w:rPr>
              <w:t xml:space="preserve">Compares </w:t>
            </w:r>
            <w:commentRangeStart w:id="10218"/>
            <w:commentRangeStart w:id="10219"/>
            <w:r w:rsidRPr="00042A21">
              <w:rPr>
                <w:rFonts w:ascii="Arial" w:hAnsi="Arial" w:cs="Arial"/>
                <w:szCs w:val="20"/>
                <w:lang w:val="en-SG"/>
              </w:rPr>
              <w:t xml:space="preserve">WTD payment amount </w:t>
            </w:r>
            <w:commentRangeEnd w:id="10218"/>
            <w:r w:rsidR="00067035">
              <w:rPr>
                <w:rStyle w:val="CommentReference"/>
              </w:rPr>
              <w:commentReference w:id="10218"/>
            </w:r>
            <w:commentRangeEnd w:id="10219"/>
            <w:r w:rsidR="00D80611">
              <w:rPr>
                <w:rStyle w:val="CommentReference"/>
              </w:rPr>
              <w:commentReference w:id="10219"/>
            </w:r>
            <w:r w:rsidRPr="00042A21">
              <w:rPr>
                <w:rFonts w:ascii="Arial" w:hAnsi="Arial" w:cs="Arial"/>
                <w:szCs w:val="20"/>
                <w:lang w:val="en-SG"/>
              </w:rPr>
              <w:t>with VON amount payable.</w:t>
            </w:r>
            <w:bookmarkStart w:id="10220" w:name="_Toc209553539"/>
            <w:bookmarkEnd w:id="10220"/>
          </w:p>
        </w:tc>
        <w:bookmarkStart w:id="10221" w:name="_Toc209553540"/>
        <w:bookmarkEnd w:id="10221"/>
      </w:tr>
      <w:tr w:rsidR="00042A21" w:rsidRPr="00042A21" w14:paraId="30243AD3" w14:textId="17E2D96C" w:rsidTr="00042A21">
        <w:tc>
          <w:tcPr>
            <w:tcW w:w="0" w:type="auto"/>
            <w:gridSpan w:val="9"/>
            <w:hideMark/>
          </w:tcPr>
          <w:p w14:paraId="3B44286B" w14:textId="54EA2D38" w:rsidR="00042A21" w:rsidRPr="00042A21" w:rsidRDefault="00042A21" w:rsidP="00042A21">
            <w:pPr>
              <w:rPr>
                <w:rFonts w:ascii="Arial" w:hAnsi="Arial" w:cs="Arial"/>
                <w:szCs w:val="20"/>
                <w:lang w:val="en-SG"/>
              </w:rPr>
            </w:pPr>
            <w:proofErr w:type="gramStart"/>
            <w:r w:rsidRPr="00042A21">
              <w:rPr>
                <w:rFonts w:ascii="Arial" w:hAnsi="Arial" w:cs="Arial"/>
                <w:szCs w:val="20"/>
                <w:lang w:val="en-SG"/>
              </w:rPr>
              <w:t>match ?</w:t>
            </w:r>
            <w:bookmarkStart w:id="10222" w:name="_Toc209553541"/>
            <w:bookmarkEnd w:id="10222"/>
            <w:proofErr w:type="gramEnd"/>
          </w:p>
        </w:tc>
        <w:tc>
          <w:tcPr>
            <w:tcW w:w="0" w:type="auto"/>
            <w:gridSpan w:val="4"/>
            <w:hideMark/>
          </w:tcPr>
          <w:p w14:paraId="40CF556E" w14:textId="39B9E765" w:rsidR="00042A21" w:rsidRPr="00042A21" w:rsidRDefault="00042A21" w:rsidP="00042A21">
            <w:pPr>
              <w:rPr>
                <w:rFonts w:ascii="Arial" w:hAnsi="Arial" w:cs="Arial"/>
                <w:szCs w:val="20"/>
                <w:lang w:val="en-SG"/>
              </w:rPr>
            </w:pPr>
            <w:r w:rsidRPr="00042A21">
              <w:rPr>
                <w:rFonts w:ascii="Arial" w:hAnsi="Arial" w:cs="Arial"/>
                <w:szCs w:val="20"/>
                <w:lang w:val="en-SG"/>
              </w:rPr>
              <w:t>Decision</w:t>
            </w:r>
            <w:bookmarkStart w:id="10223" w:name="_Toc209553542"/>
            <w:bookmarkEnd w:id="10223"/>
          </w:p>
        </w:tc>
        <w:tc>
          <w:tcPr>
            <w:tcW w:w="0" w:type="auto"/>
            <w:gridSpan w:val="3"/>
            <w:hideMark/>
          </w:tcPr>
          <w:p w14:paraId="6D0D3E84" w14:textId="0720FEFD" w:rsidR="00042A21" w:rsidRPr="00042A21" w:rsidRDefault="00042A21" w:rsidP="00042A21">
            <w:pPr>
              <w:rPr>
                <w:rFonts w:ascii="Arial" w:hAnsi="Arial" w:cs="Arial"/>
                <w:szCs w:val="20"/>
                <w:lang w:val="en-SG"/>
              </w:rPr>
            </w:pPr>
            <w:r w:rsidRPr="00042A21">
              <w:rPr>
                <w:rFonts w:ascii="Arial" w:hAnsi="Arial" w:cs="Arial"/>
                <w:szCs w:val="20"/>
                <w:lang w:val="en-SG"/>
              </w:rPr>
              <w:t>Checks if amounts match.</w:t>
            </w:r>
            <w:bookmarkStart w:id="10224" w:name="_Toc209553543"/>
            <w:bookmarkEnd w:id="10224"/>
          </w:p>
        </w:tc>
        <w:bookmarkStart w:id="10225" w:name="_Toc209553544"/>
        <w:bookmarkEnd w:id="10225"/>
      </w:tr>
      <w:tr w:rsidR="00042A21" w:rsidRPr="00042A21" w14:paraId="779D785A" w14:textId="61138AC1" w:rsidTr="00042A21">
        <w:tc>
          <w:tcPr>
            <w:tcW w:w="0" w:type="auto"/>
            <w:gridSpan w:val="9"/>
            <w:hideMark/>
          </w:tcPr>
          <w:p w14:paraId="78F187A4" w14:textId="64212925" w:rsidR="00042A21" w:rsidRPr="00042A21" w:rsidRDefault="00042A21" w:rsidP="00042A21">
            <w:pPr>
              <w:rPr>
                <w:rFonts w:ascii="Arial" w:hAnsi="Arial" w:cs="Arial"/>
                <w:szCs w:val="20"/>
                <w:lang w:val="en-SG"/>
              </w:rPr>
            </w:pPr>
            <w:r w:rsidRPr="00042A21">
              <w:rPr>
                <w:rFonts w:ascii="Arial" w:hAnsi="Arial" w:cs="Arial"/>
                <w:szCs w:val="20"/>
                <w:lang w:val="en-SG"/>
              </w:rPr>
              <w:t>Apply PS-FP</w:t>
            </w:r>
            <w:bookmarkStart w:id="10226" w:name="_Toc209553545"/>
            <w:bookmarkEnd w:id="10226"/>
          </w:p>
        </w:tc>
        <w:tc>
          <w:tcPr>
            <w:tcW w:w="0" w:type="auto"/>
            <w:gridSpan w:val="4"/>
            <w:hideMark/>
          </w:tcPr>
          <w:p w14:paraId="64ED9A5C" w14:textId="5E5CE372" w:rsidR="00042A21" w:rsidRPr="00042A21" w:rsidRDefault="00042A21" w:rsidP="00042A21">
            <w:pPr>
              <w:rPr>
                <w:rFonts w:ascii="Arial" w:hAnsi="Arial" w:cs="Arial"/>
                <w:szCs w:val="20"/>
                <w:lang w:val="en-SG"/>
              </w:rPr>
            </w:pPr>
            <w:r w:rsidRPr="00042A21">
              <w:rPr>
                <w:rFonts w:ascii="Arial" w:hAnsi="Arial" w:cs="Arial"/>
                <w:szCs w:val="20"/>
                <w:lang w:val="en-SG"/>
              </w:rPr>
              <w:t>Process</w:t>
            </w:r>
            <w:bookmarkStart w:id="10227" w:name="_Toc209553546"/>
            <w:bookmarkEnd w:id="10227"/>
          </w:p>
        </w:tc>
        <w:tc>
          <w:tcPr>
            <w:tcW w:w="0" w:type="auto"/>
            <w:gridSpan w:val="3"/>
            <w:hideMark/>
          </w:tcPr>
          <w:p w14:paraId="0A4797F6" w14:textId="6E62D85E" w:rsidR="00042A21" w:rsidRPr="00042A21" w:rsidRDefault="00042A21" w:rsidP="00042A21">
            <w:pPr>
              <w:rPr>
                <w:rFonts w:ascii="Arial" w:hAnsi="Arial" w:cs="Arial"/>
                <w:szCs w:val="20"/>
                <w:lang w:val="en-SG"/>
              </w:rPr>
            </w:pPr>
            <w:r w:rsidRPr="00042A21">
              <w:rPr>
                <w:rFonts w:ascii="Arial" w:hAnsi="Arial" w:cs="Arial"/>
                <w:szCs w:val="20"/>
                <w:lang w:val="en-SG"/>
              </w:rPr>
              <w:t>Applies PS-FP path when amounts match.</w:t>
            </w:r>
            <w:bookmarkStart w:id="10228" w:name="_Toc209553547"/>
            <w:bookmarkEnd w:id="10228"/>
          </w:p>
        </w:tc>
        <w:bookmarkStart w:id="10229" w:name="_Toc209553548"/>
        <w:bookmarkEnd w:id="10229"/>
      </w:tr>
      <w:tr w:rsidR="00042A21" w:rsidRPr="00042A21" w14:paraId="06730A6E" w14:textId="70318D42" w:rsidTr="00042A21">
        <w:tc>
          <w:tcPr>
            <w:tcW w:w="0" w:type="auto"/>
            <w:gridSpan w:val="9"/>
            <w:hideMark/>
          </w:tcPr>
          <w:p w14:paraId="6F1F198A" w14:textId="27A12230" w:rsidR="00042A21" w:rsidRPr="00042A21" w:rsidRDefault="00042A21" w:rsidP="00042A21">
            <w:pPr>
              <w:rPr>
                <w:rFonts w:ascii="Arial" w:hAnsi="Arial" w:cs="Arial"/>
                <w:szCs w:val="20"/>
                <w:lang w:val="en-SG"/>
              </w:rPr>
            </w:pPr>
            <w:commentRangeStart w:id="10230"/>
            <w:commentRangeStart w:id="10231"/>
            <w:commentRangeStart w:id="10232"/>
            <w:commentRangeStart w:id="10233"/>
            <w:commentRangeStart w:id="10234"/>
            <w:r w:rsidRPr="00042A21">
              <w:rPr>
                <w:rFonts w:ascii="Arial" w:hAnsi="Arial" w:cs="Arial"/>
                <w:szCs w:val="20"/>
                <w:lang w:val="en-SG"/>
              </w:rPr>
              <w:t xml:space="preserve">update </w:t>
            </w:r>
            <w:commentRangeEnd w:id="10230"/>
            <w:r w:rsidR="00E674DF">
              <w:rPr>
                <w:rStyle w:val="CommentReference"/>
              </w:rPr>
              <w:commentReference w:id="10230"/>
            </w:r>
            <w:commentRangeEnd w:id="10231"/>
            <w:r w:rsidR="00D80611">
              <w:rPr>
                <w:rStyle w:val="CommentReference"/>
              </w:rPr>
              <w:commentReference w:id="10231"/>
            </w:r>
            <w:commentRangeEnd w:id="10232"/>
            <w:r w:rsidR="00ED62B5">
              <w:rPr>
                <w:rStyle w:val="CommentReference"/>
              </w:rPr>
              <w:commentReference w:id="10232"/>
            </w:r>
            <w:commentRangeEnd w:id="10233"/>
            <w:r w:rsidR="0068286A">
              <w:rPr>
                <w:rStyle w:val="CommentReference"/>
              </w:rPr>
              <w:commentReference w:id="10233"/>
            </w:r>
            <w:commentRangeEnd w:id="10234"/>
            <w:r w:rsidR="00042306">
              <w:rPr>
                <w:rStyle w:val="CommentReference"/>
              </w:rPr>
              <w:commentReference w:id="10234"/>
            </w:r>
            <w:r w:rsidRPr="00042A21">
              <w:rPr>
                <w:rFonts w:ascii="Arial" w:hAnsi="Arial" w:cs="Arial"/>
                <w:szCs w:val="20"/>
                <w:lang w:val="en-SG"/>
              </w:rPr>
              <w:t xml:space="preserve">VON &amp; </w:t>
            </w:r>
            <w:proofErr w:type="spellStart"/>
            <w:r w:rsidRPr="00042A21">
              <w:rPr>
                <w:rFonts w:ascii="Arial" w:hAnsi="Arial" w:cs="Arial"/>
                <w:szCs w:val="20"/>
                <w:lang w:val="en-SG"/>
              </w:rPr>
              <w:t>eVON</w:t>
            </w:r>
            <w:bookmarkStart w:id="10235" w:name="_Toc209553549"/>
            <w:bookmarkEnd w:id="10235"/>
            <w:proofErr w:type="spellEnd"/>
          </w:p>
        </w:tc>
        <w:tc>
          <w:tcPr>
            <w:tcW w:w="0" w:type="auto"/>
            <w:gridSpan w:val="4"/>
            <w:hideMark/>
          </w:tcPr>
          <w:p w14:paraId="1723C549" w14:textId="589FD481" w:rsidR="00042A21" w:rsidRPr="00042A21" w:rsidRDefault="00042A21" w:rsidP="00042A21">
            <w:pPr>
              <w:rPr>
                <w:rFonts w:ascii="Arial" w:hAnsi="Arial" w:cs="Arial"/>
                <w:szCs w:val="20"/>
                <w:lang w:val="en-SG"/>
              </w:rPr>
            </w:pPr>
            <w:r w:rsidRPr="00042A21">
              <w:rPr>
                <w:rFonts w:ascii="Arial" w:hAnsi="Arial" w:cs="Arial"/>
                <w:szCs w:val="20"/>
                <w:lang w:val="en-SG"/>
              </w:rPr>
              <w:t>Note</w:t>
            </w:r>
            <w:bookmarkStart w:id="10236" w:name="_Toc209553550"/>
            <w:bookmarkEnd w:id="10236"/>
          </w:p>
        </w:tc>
        <w:tc>
          <w:tcPr>
            <w:tcW w:w="0" w:type="auto"/>
            <w:gridSpan w:val="3"/>
            <w:hideMark/>
          </w:tcPr>
          <w:p w14:paraId="247979D9" w14:textId="5DA86388" w:rsidR="00776601" w:rsidRDefault="00776601" w:rsidP="00042A21">
            <w:pPr>
              <w:rPr>
                <w:ins w:id="10237" w:author="Rafif" w:date="2025-11-15T20:37:00Z"/>
                <w:rFonts w:ascii="Arial" w:hAnsi="Arial" w:cs="Arial"/>
                <w:szCs w:val="20"/>
                <w:lang w:val="en-SG"/>
              </w:rPr>
            </w:pPr>
            <w:ins w:id="10238" w:author="Rafif" w:date="2025-11-15T20:37:00Z">
              <w:r>
                <w:rPr>
                  <w:rFonts w:ascii="Arial" w:hAnsi="Arial" w:cs="Arial"/>
                  <w:szCs w:val="20"/>
                  <w:lang w:val="en-SG"/>
                </w:rPr>
                <w:t>VON</w:t>
              </w:r>
            </w:ins>
          </w:p>
          <w:p w14:paraId="7DDB0897" w14:textId="2E5DD818" w:rsidR="00776601" w:rsidRPr="00776601" w:rsidRDefault="00776601" w:rsidP="00776601">
            <w:pPr>
              <w:rPr>
                <w:ins w:id="10239" w:author="Rafif" w:date="2025-11-15T20:38:00Z"/>
                <w:rFonts w:ascii="Arial" w:hAnsi="Arial" w:cs="Arial"/>
                <w:szCs w:val="20"/>
                <w:lang w:val="en-SG"/>
              </w:rPr>
            </w:pPr>
            <w:proofErr w:type="spellStart"/>
            <w:ins w:id="10240" w:author="Rafif" w:date="2025-11-15T20:38:00Z">
              <w:r w:rsidRPr="00776601">
                <w:rPr>
                  <w:rFonts w:ascii="Arial" w:hAnsi="Arial" w:cs="Arial"/>
                  <w:szCs w:val="20"/>
                  <w:lang w:val="en-SG"/>
                </w:rPr>
                <w:t>suspension_type</w:t>
              </w:r>
              <w:proofErr w:type="spellEnd"/>
              <w:r w:rsidRPr="00776601">
                <w:rPr>
                  <w:rFonts w:ascii="Arial" w:hAnsi="Arial" w:cs="Arial"/>
                  <w:szCs w:val="20"/>
                  <w:lang w:val="en-SG"/>
                </w:rPr>
                <w:t xml:space="preserve"> = PS</w:t>
              </w:r>
            </w:ins>
          </w:p>
          <w:p w14:paraId="56E58FE0" w14:textId="1F9D1924" w:rsidR="00776601" w:rsidRPr="00776601" w:rsidRDefault="00776601" w:rsidP="00776601">
            <w:pPr>
              <w:rPr>
                <w:ins w:id="10241" w:author="Rafif" w:date="2025-11-15T20:38:00Z"/>
                <w:rFonts w:ascii="Arial" w:hAnsi="Arial" w:cs="Arial"/>
                <w:szCs w:val="20"/>
                <w:lang w:val="en-SG"/>
              </w:rPr>
            </w:pPr>
            <w:proofErr w:type="spellStart"/>
            <w:ins w:id="10242" w:author="Rafif" w:date="2025-11-15T20:38:00Z">
              <w:r w:rsidRPr="00776601">
                <w:rPr>
                  <w:rFonts w:ascii="Arial" w:hAnsi="Arial" w:cs="Arial"/>
                  <w:szCs w:val="20"/>
                  <w:lang w:val="en-SG"/>
                </w:rPr>
                <w:t>crs_reason_of_suspension</w:t>
              </w:r>
              <w:proofErr w:type="spellEnd"/>
              <w:r w:rsidRPr="00776601">
                <w:rPr>
                  <w:rFonts w:ascii="Arial" w:hAnsi="Arial" w:cs="Arial"/>
                  <w:szCs w:val="20"/>
                  <w:lang w:val="en-SG"/>
                </w:rPr>
                <w:t xml:space="preserve"> = FP</w:t>
              </w:r>
            </w:ins>
          </w:p>
          <w:p w14:paraId="3FCD6A81" w14:textId="12812C03" w:rsidR="00776601" w:rsidRPr="00776601" w:rsidRDefault="00776601" w:rsidP="00776601">
            <w:pPr>
              <w:rPr>
                <w:ins w:id="10243" w:author="Rafif" w:date="2025-11-15T20:38:00Z"/>
                <w:rFonts w:ascii="Arial" w:hAnsi="Arial" w:cs="Arial"/>
                <w:szCs w:val="20"/>
                <w:lang w:val="en-SG"/>
              </w:rPr>
            </w:pPr>
            <w:proofErr w:type="spellStart"/>
            <w:ins w:id="10244" w:author="Rafif" w:date="2025-11-15T20:38:00Z">
              <w:r w:rsidRPr="00776601">
                <w:rPr>
                  <w:rFonts w:ascii="Arial" w:hAnsi="Arial" w:cs="Arial"/>
                  <w:szCs w:val="20"/>
                  <w:lang w:val="en-SG"/>
                </w:rPr>
                <w:t>crs_date_of_suspension</w:t>
              </w:r>
              <w:proofErr w:type="spellEnd"/>
              <w:r w:rsidRPr="00776601">
                <w:rPr>
                  <w:rFonts w:ascii="Arial" w:hAnsi="Arial" w:cs="Arial"/>
                  <w:szCs w:val="20"/>
                  <w:lang w:val="en-SG"/>
                </w:rPr>
                <w:t xml:space="preserve"> = </w:t>
              </w:r>
              <w:proofErr w:type="spellStart"/>
              <w:r w:rsidRPr="00776601">
                <w:rPr>
                  <w:rFonts w:ascii="Arial" w:hAnsi="Arial" w:cs="Arial"/>
                  <w:szCs w:val="20"/>
                  <w:lang w:val="en-SG"/>
                </w:rPr>
                <w:t>payment_date_and_time</w:t>
              </w:r>
              <w:proofErr w:type="spellEnd"/>
            </w:ins>
          </w:p>
          <w:p w14:paraId="467BA071" w14:textId="4DC72EE2" w:rsidR="00776601" w:rsidRPr="00776601" w:rsidRDefault="00776601" w:rsidP="00776601">
            <w:pPr>
              <w:rPr>
                <w:ins w:id="10245" w:author="Rafif" w:date="2025-11-15T20:38:00Z"/>
                <w:rFonts w:ascii="Arial" w:hAnsi="Arial" w:cs="Arial"/>
                <w:szCs w:val="20"/>
                <w:lang w:val="en-SG"/>
              </w:rPr>
            </w:pPr>
            <w:proofErr w:type="spellStart"/>
            <w:ins w:id="10246" w:author="Rafif" w:date="2025-11-15T20:38:00Z">
              <w:r w:rsidRPr="00776601">
                <w:rPr>
                  <w:rFonts w:ascii="Arial" w:hAnsi="Arial" w:cs="Arial"/>
                  <w:szCs w:val="20"/>
                  <w:lang w:val="en-SG"/>
                </w:rPr>
                <w:t>amount_paid</w:t>
              </w:r>
              <w:proofErr w:type="spellEnd"/>
            </w:ins>
          </w:p>
          <w:p w14:paraId="0FC6F721" w14:textId="56C68EFB" w:rsidR="00776601" w:rsidRPr="00776601" w:rsidRDefault="00776601" w:rsidP="00776601">
            <w:pPr>
              <w:rPr>
                <w:ins w:id="10247" w:author="Rafif" w:date="2025-11-15T20:38:00Z"/>
                <w:rFonts w:ascii="Arial" w:hAnsi="Arial" w:cs="Arial"/>
                <w:szCs w:val="20"/>
                <w:lang w:val="en-SG"/>
              </w:rPr>
            </w:pPr>
            <w:proofErr w:type="spellStart"/>
            <w:ins w:id="10248" w:author="Rafif" w:date="2025-11-15T20:38:00Z">
              <w:r w:rsidRPr="00776601">
                <w:rPr>
                  <w:rFonts w:ascii="Arial" w:hAnsi="Arial" w:cs="Arial"/>
                  <w:szCs w:val="20"/>
                  <w:lang w:val="en-SG"/>
                </w:rPr>
                <w:t>payment_status</w:t>
              </w:r>
              <w:proofErr w:type="spellEnd"/>
              <w:r w:rsidRPr="00776601">
                <w:rPr>
                  <w:rFonts w:ascii="Arial" w:hAnsi="Arial" w:cs="Arial"/>
                  <w:szCs w:val="20"/>
                  <w:lang w:val="en-SG"/>
                </w:rPr>
                <w:t xml:space="preserve"> = FP</w:t>
              </w:r>
            </w:ins>
          </w:p>
          <w:p w14:paraId="5F036BED" w14:textId="16323953" w:rsidR="00776601" w:rsidRPr="00776601" w:rsidRDefault="00776601" w:rsidP="00776601">
            <w:pPr>
              <w:rPr>
                <w:ins w:id="10249" w:author="Rafif" w:date="2025-11-15T20:38:00Z"/>
                <w:rFonts w:ascii="Arial" w:hAnsi="Arial" w:cs="Arial"/>
                <w:szCs w:val="20"/>
                <w:lang w:val="en-SG"/>
              </w:rPr>
            </w:pPr>
            <w:proofErr w:type="spellStart"/>
            <w:ins w:id="10250" w:author="Rafif" w:date="2025-11-15T20:38:00Z">
              <w:r w:rsidRPr="00776601">
                <w:rPr>
                  <w:rFonts w:ascii="Arial" w:hAnsi="Arial" w:cs="Arial"/>
                  <w:szCs w:val="20"/>
                  <w:lang w:val="en-SG"/>
                </w:rPr>
                <w:t>eservice_msg_code</w:t>
              </w:r>
              <w:proofErr w:type="spellEnd"/>
              <w:r w:rsidRPr="00776601">
                <w:rPr>
                  <w:rFonts w:ascii="Arial" w:hAnsi="Arial" w:cs="Arial"/>
                  <w:szCs w:val="20"/>
                  <w:lang w:val="en-SG"/>
                </w:rPr>
                <w:t xml:space="preserve"> = E2</w:t>
              </w:r>
            </w:ins>
          </w:p>
          <w:p w14:paraId="2150531E" w14:textId="7482118D" w:rsidR="00776601" w:rsidRPr="00776601" w:rsidRDefault="00776601" w:rsidP="00776601">
            <w:pPr>
              <w:rPr>
                <w:ins w:id="10251" w:author="Rafif" w:date="2025-11-15T20:38:00Z"/>
                <w:rFonts w:ascii="Arial" w:hAnsi="Arial" w:cs="Arial"/>
                <w:szCs w:val="20"/>
                <w:lang w:val="en-SG"/>
              </w:rPr>
            </w:pPr>
            <w:proofErr w:type="spellStart"/>
            <w:ins w:id="10252" w:author="Rafif" w:date="2025-11-15T20:38:00Z">
              <w:r w:rsidRPr="00776601">
                <w:rPr>
                  <w:rFonts w:ascii="Arial" w:hAnsi="Arial" w:cs="Arial"/>
                  <w:szCs w:val="20"/>
                  <w:lang w:val="en-SG"/>
                </w:rPr>
                <w:t>payment_acceptance_allowed</w:t>
              </w:r>
              <w:proofErr w:type="spellEnd"/>
              <w:r w:rsidRPr="00776601">
                <w:rPr>
                  <w:rFonts w:ascii="Arial" w:hAnsi="Arial" w:cs="Arial"/>
                  <w:szCs w:val="20"/>
                  <w:lang w:val="en-SG"/>
                </w:rPr>
                <w:t xml:space="preserve"> = N</w:t>
              </w:r>
            </w:ins>
          </w:p>
          <w:p w14:paraId="41CCE652" w14:textId="464DD39F" w:rsidR="00042A21" w:rsidDel="008D1709" w:rsidRDefault="00776601" w:rsidP="00042A21">
            <w:pPr>
              <w:rPr>
                <w:del w:id="10253" w:author="Rafif [2]" w:date="2025-12-04T13:47:00Z"/>
                <w:rFonts w:ascii="Arial" w:hAnsi="Arial" w:cs="Arial"/>
                <w:szCs w:val="20"/>
                <w:lang w:val="en-SG"/>
              </w:rPr>
            </w:pPr>
            <w:ins w:id="10254" w:author="Rafif" w:date="2025-11-15T20:38:00Z">
              <w:del w:id="10255" w:author="Rafif [2]" w:date="2025-12-04T13:47:00Z">
                <w:r w:rsidRPr="00776601" w:rsidDel="008D1709">
                  <w:rPr>
                    <w:rFonts w:ascii="Arial" w:hAnsi="Arial" w:cs="Arial"/>
                    <w:szCs w:val="20"/>
                    <w:lang w:val="en-SG"/>
                  </w:rPr>
                  <w:delText>- is_sync = true</w:delText>
                </w:r>
              </w:del>
            </w:ins>
            <w:del w:id="10256" w:author="Rafif [2]" w:date="2025-12-04T13:47:00Z">
              <w:r w:rsidR="00042A21" w:rsidRPr="00042A21" w:rsidDel="008D1709">
                <w:rPr>
                  <w:rFonts w:ascii="Arial" w:hAnsi="Arial" w:cs="Arial"/>
                  <w:szCs w:val="20"/>
                  <w:lang w:val="en-SG"/>
                </w:rPr>
                <w:delText>suspension_type = PS</w:delText>
              </w:r>
              <w:bookmarkStart w:id="10257" w:name="_Toc209553551"/>
              <w:bookmarkEnd w:id="10257"/>
            </w:del>
          </w:p>
          <w:p w14:paraId="6321543D" w14:textId="32BC5BB8" w:rsidR="00776601" w:rsidDel="008D1709" w:rsidRDefault="00776601" w:rsidP="00776601">
            <w:pPr>
              <w:rPr>
                <w:ins w:id="10258" w:author="Rafif" w:date="2025-11-15T20:38:00Z"/>
                <w:del w:id="10259" w:author="Rafif [2]" w:date="2025-12-04T13:47:00Z"/>
                <w:rFonts w:ascii="Arial" w:hAnsi="Arial" w:cs="Arial"/>
                <w:szCs w:val="20"/>
                <w:lang w:val="en-SG"/>
              </w:rPr>
            </w:pPr>
          </w:p>
          <w:p w14:paraId="51D60CB5" w14:textId="77777777" w:rsidR="00776601" w:rsidRDefault="00776601" w:rsidP="00776601">
            <w:pPr>
              <w:rPr>
                <w:ins w:id="10260" w:author="Rafif" w:date="2025-11-15T20:38:00Z"/>
                <w:rFonts w:ascii="Arial" w:hAnsi="Arial" w:cs="Arial"/>
                <w:szCs w:val="20"/>
                <w:lang w:val="en-SG"/>
              </w:rPr>
            </w:pPr>
          </w:p>
          <w:p w14:paraId="60274525" w14:textId="2DAD36A6" w:rsidR="00042A21" w:rsidDel="00776601" w:rsidRDefault="00042A21" w:rsidP="00042A21">
            <w:pPr>
              <w:rPr>
                <w:del w:id="10261" w:author="Rafif" w:date="2025-11-15T20:38:00Z"/>
                <w:rFonts w:ascii="Arial" w:hAnsi="Arial" w:cs="Arial"/>
                <w:szCs w:val="20"/>
                <w:lang w:val="en-SG"/>
              </w:rPr>
            </w:pPr>
            <w:del w:id="10262" w:author="Rafif" w:date="2025-11-15T20:38:00Z">
              <w:r w:rsidRPr="00042A21" w:rsidDel="00776601">
                <w:rPr>
                  <w:rFonts w:ascii="Arial" w:hAnsi="Arial" w:cs="Arial"/>
                  <w:szCs w:val="20"/>
                  <w:lang w:val="en-SG"/>
                </w:rPr>
                <w:delText>crs_reason_of_suspension = FP</w:delText>
              </w:r>
              <w:bookmarkStart w:id="10263" w:name="_Toc209553552"/>
              <w:bookmarkEnd w:id="10263"/>
            </w:del>
          </w:p>
          <w:p w14:paraId="24CEED09" w14:textId="14D987D0" w:rsidR="00042A21" w:rsidDel="00776601" w:rsidRDefault="00042A21" w:rsidP="00042A21">
            <w:pPr>
              <w:rPr>
                <w:del w:id="10264" w:author="Rafif" w:date="2025-11-15T20:38:00Z"/>
                <w:rFonts w:ascii="Arial" w:hAnsi="Arial" w:cs="Arial"/>
                <w:szCs w:val="20"/>
                <w:lang w:val="en-SG"/>
              </w:rPr>
            </w:pPr>
            <w:del w:id="10265" w:author="Rafif" w:date="2025-11-15T20:38:00Z">
              <w:r w:rsidRPr="00042A21" w:rsidDel="00776601">
                <w:rPr>
                  <w:rFonts w:ascii="Arial" w:hAnsi="Arial" w:cs="Arial"/>
                  <w:szCs w:val="20"/>
                  <w:lang w:val="en-SG"/>
                </w:rPr>
                <w:delText>crs_date_of_suspension = current date</w:delText>
              </w:r>
              <w:bookmarkStart w:id="10266" w:name="_Toc209553553"/>
              <w:bookmarkEnd w:id="10266"/>
            </w:del>
          </w:p>
          <w:p w14:paraId="723ADA8A" w14:textId="2E1E0CD7" w:rsidR="00042A21" w:rsidDel="00776601" w:rsidRDefault="00042A21" w:rsidP="00042A21">
            <w:pPr>
              <w:rPr>
                <w:del w:id="10267" w:author="Rafif" w:date="2025-11-15T20:38:00Z"/>
                <w:rFonts w:ascii="Arial" w:hAnsi="Arial" w:cs="Arial"/>
                <w:szCs w:val="20"/>
                <w:lang w:val="en-SG"/>
              </w:rPr>
            </w:pPr>
            <w:del w:id="10268" w:author="Rafif" w:date="2025-11-15T20:38:00Z">
              <w:r w:rsidRPr="00042A21" w:rsidDel="00776601">
                <w:rPr>
                  <w:rFonts w:ascii="Arial" w:hAnsi="Arial" w:cs="Arial"/>
                  <w:szCs w:val="20"/>
                  <w:lang w:val="en-SG"/>
                </w:rPr>
                <w:delText>amount_paid</w:delText>
              </w:r>
              <w:bookmarkStart w:id="10269" w:name="_Toc209553554"/>
              <w:bookmarkEnd w:id="10269"/>
            </w:del>
          </w:p>
          <w:p w14:paraId="31816EB9" w14:textId="015647F0" w:rsidR="00042A21" w:rsidDel="00776601" w:rsidRDefault="00042A21" w:rsidP="00042A21">
            <w:pPr>
              <w:rPr>
                <w:ins w:id="10270" w:author="Ahmad Rafif" w:date="2025-09-21T18:36:00Z"/>
                <w:del w:id="10271" w:author="Rafif" w:date="2025-11-15T20:38:00Z"/>
                <w:rFonts w:ascii="Arial" w:hAnsi="Arial" w:cs="Arial"/>
                <w:szCs w:val="20"/>
                <w:lang w:val="en-SG"/>
              </w:rPr>
            </w:pPr>
            <w:del w:id="10272" w:author="Rafif" w:date="2025-11-15T20:38:00Z">
              <w:r w:rsidRPr="00042A21" w:rsidDel="00776601">
                <w:rPr>
                  <w:rFonts w:ascii="Arial" w:hAnsi="Arial" w:cs="Arial"/>
                  <w:szCs w:val="20"/>
                  <w:lang w:val="en-SG"/>
                </w:rPr>
                <w:delText>payment_status = FP.</w:delText>
              </w:r>
            </w:del>
            <w:bookmarkStart w:id="10273" w:name="_Toc209553555"/>
            <w:bookmarkEnd w:id="10273"/>
          </w:p>
          <w:p w14:paraId="2C0E4B26" w14:textId="77777777" w:rsidR="00776601" w:rsidRDefault="00D80611" w:rsidP="00042A21">
            <w:pPr>
              <w:rPr>
                <w:ins w:id="10274" w:author="Rafif" w:date="2025-11-15T20:38:00Z"/>
                <w:rFonts w:ascii="Arial" w:hAnsi="Arial" w:cs="Arial"/>
                <w:szCs w:val="20"/>
                <w:lang w:val="en-SG"/>
              </w:rPr>
            </w:pPr>
            <w:ins w:id="10275" w:author="Ahmad Rafif" w:date="2025-09-21T18:36:00Z">
              <w:del w:id="10276" w:author="Rafif" w:date="2025-11-15T20:38:00Z">
                <w:r w:rsidDel="00776601">
                  <w:rPr>
                    <w:rFonts w:ascii="Arial" w:hAnsi="Arial" w:cs="Arial"/>
                    <w:szCs w:val="20"/>
                    <w:lang w:val="en-SG"/>
                  </w:rPr>
                  <w:lastRenderedPageBreak/>
                  <w:delText>von.is_sync = true</w:delText>
                </w:r>
              </w:del>
            </w:ins>
            <w:bookmarkStart w:id="10277" w:name="_Toc209553556"/>
            <w:bookmarkEnd w:id="10277"/>
            <w:proofErr w:type="spellStart"/>
            <w:ins w:id="10278" w:author="Rafif" w:date="2025-11-15T20:37:00Z">
              <w:r w:rsidR="00776601">
                <w:rPr>
                  <w:rFonts w:ascii="Arial" w:hAnsi="Arial" w:cs="Arial"/>
                  <w:szCs w:val="20"/>
                  <w:lang w:val="en-SG"/>
                </w:rPr>
                <w:t>eVON</w:t>
              </w:r>
            </w:ins>
            <w:proofErr w:type="spellEnd"/>
          </w:p>
          <w:p w14:paraId="7F177D54" w14:textId="77777777" w:rsidR="00776601" w:rsidRDefault="00776601" w:rsidP="00042A21">
            <w:pPr>
              <w:rPr>
                <w:ins w:id="10279" w:author="Rafif [2]" w:date="2025-12-04T13:47:00Z"/>
                <w:rFonts w:ascii="Arial" w:hAnsi="Arial" w:cs="Arial"/>
                <w:szCs w:val="20"/>
              </w:rPr>
            </w:pPr>
            <w:ins w:id="10280" w:author="Rafif" w:date="2025-11-15T20:38:00Z">
              <w:r w:rsidRPr="00776601">
                <w:rPr>
                  <w:rFonts w:ascii="Arial" w:hAnsi="Arial" w:cs="Arial"/>
                  <w:szCs w:val="20"/>
                </w:rPr>
                <w:t>- </w:t>
              </w:r>
              <w:proofErr w:type="spellStart"/>
              <w:r w:rsidRPr="00776601">
                <w:rPr>
                  <w:rFonts w:ascii="Arial" w:hAnsi="Arial" w:cs="Arial"/>
                  <w:szCs w:val="20"/>
                </w:rPr>
                <w:t>eservice_msg_code</w:t>
              </w:r>
              <w:proofErr w:type="spellEnd"/>
              <w:r w:rsidRPr="00776601">
                <w:rPr>
                  <w:rFonts w:ascii="Arial" w:hAnsi="Arial" w:cs="Arial"/>
                  <w:szCs w:val="20"/>
                </w:rPr>
                <w:t xml:space="preserve"> = E2</w:t>
              </w:r>
            </w:ins>
          </w:p>
          <w:p w14:paraId="525448A0" w14:textId="2232F5DF" w:rsidR="008D1709" w:rsidRPr="00042A21" w:rsidRDefault="008D1709" w:rsidP="00042A21">
            <w:pPr>
              <w:rPr>
                <w:rFonts w:ascii="Arial" w:hAnsi="Arial" w:cs="Arial"/>
                <w:szCs w:val="20"/>
                <w:lang w:val="en-SG"/>
              </w:rPr>
            </w:pPr>
            <w:ins w:id="10281" w:author="Rafif [2]" w:date="2025-12-04T13:47:00Z">
              <w:r w:rsidRPr="00776601">
                <w:rPr>
                  <w:rFonts w:ascii="Arial" w:hAnsi="Arial" w:cs="Arial"/>
                  <w:szCs w:val="20"/>
                  <w:lang w:val="en-SG"/>
                </w:rPr>
                <w:t xml:space="preserve">- </w:t>
              </w:r>
              <w:proofErr w:type="spellStart"/>
              <w:r w:rsidRPr="00776601">
                <w:rPr>
                  <w:rFonts w:ascii="Arial" w:hAnsi="Arial" w:cs="Arial"/>
                  <w:szCs w:val="20"/>
                  <w:lang w:val="en-SG"/>
                </w:rPr>
                <w:t>is_sync</w:t>
              </w:r>
              <w:proofErr w:type="spellEnd"/>
              <w:r w:rsidRPr="00776601">
                <w:rPr>
                  <w:rFonts w:ascii="Arial" w:hAnsi="Arial" w:cs="Arial"/>
                  <w:szCs w:val="20"/>
                  <w:lang w:val="en-SG"/>
                </w:rPr>
                <w:t xml:space="preserve"> = true</w:t>
              </w:r>
            </w:ins>
          </w:p>
        </w:tc>
        <w:bookmarkStart w:id="10282" w:name="_Toc209553557"/>
        <w:bookmarkEnd w:id="10282"/>
      </w:tr>
      <w:tr w:rsidR="00042A21" w:rsidRPr="00042A21" w14:paraId="4936C291" w14:textId="6152D7C7" w:rsidTr="00042A21">
        <w:tc>
          <w:tcPr>
            <w:tcW w:w="0" w:type="auto"/>
            <w:gridSpan w:val="9"/>
            <w:hideMark/>
          </w:tcPr>
          <w:p w14:paraId="0663CB72" w14:textId="36D8A3E9" w:rsidR="00042A21" w:rsidRPr="00042A21" w:rsidRDefault="00042A21" w:rsidP="00042A21">
            <w:pPr>
              <w:rPr>
                <w:rFonts w:ascii="Arial" w:hAnsi="Arial" w:cs="Arial"/>
                <w:szCs w:val="20"/>
                <w:lang w:val="en-SG"/>
              </w:rPr>
            </w:pPr>
            <w:r w:rsidRPr="00042A21">
              <w:rPr>
                <w:rFonts w:ascii="Arial" w:hAnsi="Arial" w:cs="Arial"/>
                <w:szCs w:val="20"/>
                <w:lang w:val="en-SG"/>
              </w:rPr>
              <w:lastRenderedPageBreak/>
              <w:t xml:space="preserve">insert </w:t>
            </w:r>
            <w:proofErr w:type="spellStart"/>
            <w:r w:rsidRPr="00042A21">
              <w:rPr>
                <w:rFonts w:ascii="Arial" w:hAnsi="Arial" w:cs="Arial"/>
                <w:szCs w:val="20"/>
                <w:lang w:val="en-SG"/>
              </w:rPr>
              <w:t>ocms_suspended_notice</w:t>
            </w:r>
            <w:bookmarkStart w:id="10283" w:name="_Toc209553558"/>
            <w:bookmarkEnd w:id="10283"/>
            <w:proofErr w:type="spellEnd"/>
          </w:p>
        </w:tc>
        <w:tc>
          <w:tcPr>
            <w:tcW w:w="0" w:type="auto"/>
            <w:gridSpan w:val="4"/>
            <w:hideMark/>
          </w:tcPr>
          <w:p w14:paraId="3D8091B5" w14:textId="2E8DC667" w:rsidR="00042A21" w:rsidRPr="00042A21" w:rsidRDefault="00042A21" w:rsidP="00042A21">
            <w:pPr>
              <w:rPr>
                <w:rFonts w:ascii="Arial" w:hAnsi="Arial" w:cs="Arial"/>
                <w:szCs w:val="20"/>
                <w:lang w:val="en-SG"/>
              </w:rPr>
            </w:pPr>
            <w:r w:rsidRPr="00042A21">
              <w:rPr>
                <w:rFonts w:ascii="Arial" w:hAnsi="Arial" w:cs="Arial"/>
                <w:szCs w:val="20"/>
                <w:lang w:val="en-SG"/>
              </w:rPr>
              <w:t>Note</w:t>
            </w:r>
            <w:bookmarkStart w:id="10284" w:name="_Toc209553559"/>
            <w:bookmarkEnd w:id="10284"/>
          </w:p>
        </w:tc>
        <w:tc>
          <w:tcPr>
            <w:tcW w:w="0" w:type="auto"/>
            <w:gridSpan w:val="3"/>
            <w:hideMark/>
          </w:tcPr>
          <w:p w14:paraId="4F955F2A" w14:textId="18CE9ADE" w:rsidR="00042A21" w:rsidRPr="002074BA" w:rsidRDefault="00042A21" w:rsidP="00042A21">
            <w:pPr>
              <w:rPr>
                <w:rFonts w:ascii="Arial" w:hAnsi="Arial" w:cs="Arial"/>
                <w:szCs w:val="20"/>
                <w:lang w:val="pt-BR"/>
                <w:rPrChange w:id="10285" w:author="MUBIYARTO WIBISONO" w:date="2025-11-10T13:48:00Z">
                  <w:rPr>
                    <w:rFonts w:ascii="Arial" w:hAnsi="Arial" w:cs="Arial"/>
                    <w:szCs w:val="20"/>
                    <w:lang w:val="en-SG"/>
                  </w:rPr>
                </w:rPrChange>
              </w:rPr>
            </w:pPr>
            <w:r w:rsidRPr="002074BA">
              <w:rPr>
                <w:rFonts w:ascii="Arial" w:hAnsi="Arial" w:cs="Arial"/>
                <w:szCs w:val="20"/>
                <w:lang w:val="pt-BR"/>
                <w:rPrChange w:id="10286" w:author="MUBIYARTO WIBISONO" w:date="2025-11-10T13:48:00Z">
                  <w:rPr>
                    <w:rFonts w:ascii="Arial" w:hAnsi="Arial" w:cs="Arial"/>
                    <w:szCs w:val="20"/>
                    <w:lang w:val="en-SG"/>
                  </w:rPr>
                </w:rPrChange>
              </w:rPr>
              <w:t>sr_no</w:t>
            </w:r>
            <w:bookmarkStart w:id="10287" w:name="_Toc209553560"/>
            <w:bookmarkEnd w:id="10287"/>
          </w:p>
          <w:p w14:paraId="4B724825" w14:textId="38381FDF" w:rsidR="00042A21" w:rsidRPr="002074BA" w:rsidRDefault="00042A21" w:rsidP="00042A21">
            <w:pPr>
              <w:rPr>
                <w:rFonts w:ascii="Arial" w:hAnsi="Arial" w:cs="Arial"/>
                <w:szCs w:val="20"/>
                <w:lang w:val="pt-BR"/>
                <w:rPrChange w:id="10288" w:author="MUBIYARTO WIBISONO" w:date="2025-11-10T13:48:00Z">
                  <w:rPr>
                    <w:rFonts w:ascii="Arial" w:hAnsi="Arial" w:cs="Arial"/>
                    <w:szCs w:val="20"/>
                    <w:lang w:val="en-SG"/>
                  </w:rPr>
                </w:rPrChange>
              </w:rPr>
            </w:pPr>
            <w:r w:rsidRPr="002074BA">
              <w:rPr>
                <w:rFonts w:ascii="Arial" w:hAnsi="Arial" w:cs="Arial"/>
                <w:szCs w:val="20"/>
                <w:lang w:val="pt-BR"/>
                <w:rPrChange w:id="10289" w:author="MUBIYARTO WIBISONO" w:date="2025-11-10T13:48:00Z">
                  <w:rPr>
                    <w:rFonts w:ascii="Arial" w:hAnsi="Arial" w:cs="Arial"/>
                    <w:szCs w:val="20"/>
                    <w:lang w:val="en-SG"/>
                  </w:rPr>
                </w:rPrChange>
              </w:rPr>
              <w:t>notice_no</w:t>
            </w:r>
            <w:bookmarkStart w:id="10290" w:name="_Toc209553561"/>
            <w:bookmarkEnd w:id="10290"/>
          </w:p>
          <w:p w14:paraId="21A49D17" w14:textId="0C5DEF80" w:rsidR="00042A21" w:rsidRPr="002074BA" w:rsidRDefault="00042A21" w:rsidP="00042A21">
            <w:pPr>
              <w:rPr>
                <w:rFonts w:ascii="Arial" w:hAnsi="Arial" w:cs="Arial"/>
                <w:szCs w:val="20"/>
                <w:lang w:val="pt-BR"/>
                <w:rPrChange w:id="10291" w:author="MUBIYARTO WIBISONO" w:date="2025-11-10T13:48:00Z">
                  <w:rPr>
                    <w:rFonts w:ascii="Arial" w:hAnsi="Arial" w:cs="Arial"/>
                    <w:szCs w:val="20"/>
                    <w:lang w:val="en-SG"/>
                  </w:rPr>
                </w:rPrChange>
              </w:rPr>
            </w:pPr>
            <w:r w:rsidRPr="002074BA">
              <w:rPr>
                <w:rFonts w:ascii="Arial" w:hAnsi="Arial" w:cs="Arial"/>
                <w:szCs w:val="20"/>
                <w:lang w:val="pt-BR"/>
                <w:rPrChange w:id="10292" w:author="MUBIYARTO WIBISONO" w:date="2025-11-10T13:48:00Z">
                  <w:rPr>
                    <w:rFonts w:ascii="Arial" w:hAnsi="Arial" w:cs="Arial"/>
                    <w:szCs w:val="20"/>
                    <w:lang w:val="en-SG"/>
                  </w:rPr>
                </w:rPrChange>
              </w:rPr>
              <w:t>suspension_type = PS</w:t>
            </w:r>
            <w:bookmarkStart w:id="10293" w:name="_Toc209553562"/>
            <w:bookmarkEnd w:id="10293"/>
          </w:p>
          <w:p w14:paraId="53918FA4" w14:textId="1340B6E6" w:rsidR="00042A21" w:rsidRDefault="00042A21" w:rsidP="00042A21">
            <w:pPr>
              <w:rPr>
                <w:rFonts w:ascii="Arial" w:hAnsi="Arial" w:cs="Arial"/>
                <w:szCs w:val="20"/>
                <w:lang w:val="en-SG"/>
              </w:rPr>
            </w:pPr>
            <w:proofErr w:type="spellStart"/>
            <w:r w:rsidRPr="00042A21">
              <w:rPr>
                <w:rFonts w:ascii="Arial" w:hAnsi="Arial" w:cs="Arial"/>
                <w:szCs w:val="20"/>
                <w:lang w:val="en-SG"/>
              </w:rPr>
              <w:t>reason_of_suspension</w:t>
            </w:r>
            <w:proofErr w:type="spellEnd"/>
            <w:r w:rsidRPr="00042A21">
              <w:rPr>
                <w:rFonts w:ascii="Arial" w:hAnsi="Arial" w:cs="Arial"/>
                <w:szCs w:val="20"/>
                <w:lang w:val="en-SG"/>
              </w:rPr>
              <w:t xml:space="preserve"> = FP</w:t>
            </w:r>
            <w:bookmarkStart w:id="10294" w:name="_Toc209553563"/>
            <w:bookmarkEnd w:id="10294"/>
          </w:p>
          <w:p w14:paraId="45E451B0" w14:textId="2A076659" w:rsidR="00042A21" w:rsidRDefault="00042A21" w:rsidP="00042A21">
            <w:pPr>
              <w:rPr>
                <w:rFonts w:ascii="Arial" w:hAnsi="Arial" w:cs="Arial"/>
                <w:szCs w:val="20"/>
                <w:lang w:val="en-SG"/>
              </w:rPr>
            </w:pPr>
            <w:proofErr w:type="spellStart"/>
            <w:r w:rsidRPr="00042A21">
              <w:rPr>
                <w:rFonts w:ascii="Arial" w:hAnsi="Arial" w:cs="Arial"/>
                <w:szCs w:val="20"/>
                <w:lang w:val="en-SG"/>
              </w:rPr>
              <w:t>date_of_suspension</w:t>
            </w:r>
            <w:proofErr w:type="spellEnd"/>
            <w:r w:rsidRPr="00042A21">
              <w:rPr>
                <w:rFonts w:ascii="Arial" w:hAnsi="Arial" w:cs="Arial"/>
                <w:szCs w:val="20"/>
                <w:lang w:val="en-SG"/>
              </w:rPr>
              <w:t xml:space="preserve"> = current date</w:t>
            </w:r>
            <w:bookmarkStart w:id="10295" w:name="_Toc209553564"/>
            <w:bookmarkEnd w:id="10295"/>
          </w:p>
          <w:p w14:paraId="23DD8816" w14:textId="62D1BDD3" w:rsidR="00042A21" w:rsidRDefault="00042A21" w:rsidP="00042A21">
            <w:pPr>
              <w:rPr>
                <w:rFonts w:ascii="Arial" w:hAnsi="Arial" w:cs="Arial"/>
                <w:szCs w:val="20"/>
                <w:lang w:val="en-SG"/>
              </w:rPr>
            </w:pPr>
            <w:proofErr w:type="spellStart"/>
            <w:r w:rsidRPr="00042A21">
              <w:rPr>
                <w:rFonts w:ascii="Arial" w:hAnsi="Arial" w:cs="Arial"/>
                <w:szCs w:val="20"/>
                <w:lang w:val="en-SG"/>
              </w:rPr>
              <w:t>suspension_remarks</w:t>
            </w:r>
            <w:bookmarkStart w:id="10296" w:name="_Toc209553565"/>
            <w:bookmarkEnd w:id="10296"/>
            <w:proofErr w:type="spellEnd"/>
          </w:p>
          <w:p w14:paraId="08629690" w14:textId="0841D9F2" w:rsidR="00042A21" w:rsidRPr="00042A21" w:rsidRDefault="00042A21" w:rsidP="00042A21">
            <w:pPr>
              <w:rPr>
                <w:rFonts w:ascii="Arial" w:hAnsi="Arial" w:cs="Arial"/>
                <w:szCs w:val="20"/>
                <w:lang w:val="en-SG"/>
              </w:rPr>
            </w:pPr>
            <w:proofErr w:type="spellStart"/>
            <w:r w:rsidRPr="00042A21">
              <w:rPr>
                <w:rFonts w:ascii="Arial" w:hAnsi="Arial" w:cs="Arial"/>
                <w:szCs w:val="20"/>
                <w:lang w:val="en-SG"/>
              </w:rPr>
              <w:t>suspension_source</w:t>
            </w:r>
            <w:proofErr w:type="spellEnd"/>
            <w:r w:rsidRPr="00042A21">
              <w:rPr>
                <w:rFonts w:ascii="Arial" w:hAnsi="Arial" w:cs="Arial"/>
                <w:szCs w:val="20"/>
                <w:lang w:val="en-SG"/>
              </w:rPr>
              <w:t xml:space="preserve"> = OCMS.</w:t>
            </w:r>
            <w:bookmarkStart w:id="10297" w:name="_Toc209553566"/>
            <w:bookmarkEnd w:id="10297"/>
          </w:p>
        </w:tc>
        <w:bookmarkStart w:id="10298" w:name="_Toc209553567"/>
        <w:bookmarkEnd w:id="10298"/>
      </w:tr>
      <w:tr w:rsidR="00042A21" w:rsidRPr="00042A21" w14:paraId="60DBE1BE" w14:textId="0ABA9387" w:rsidTr="00042A21">
        <w:tc>
          <w:tcPr>
            <w:tcW w:w="0" w:type="auto"/>
            <w:gridSpan w:val="9"/>
            <w:hideMark/>
          </w:tcPr>
          <w:p w14:paraId="54D30D9D" w14:textId="11CC575D" w:rsidR="00042A21" w:rsidRPr="00042A21" w:rsidRDefault="0047665E" w:rsidP="00042A21">
            <w:pPr>
              <w:rPr>
                <w:rFonts w:ascii="Arial" w:hAnsi="Arial" w:cs="Arial"/>
                <w:szCs w:val="20"/>
                <w:lang w:val="en-SG"/>
              </w:rPr>
            </w:pPr>
            <w:ins w:id="10299" w:author="Ahmad Rafif" w:date="2025-09-23T12:04:00Z">
              <w:r w:rsidRPr="0047665E">
                <w:rPr>
                  <w:rFonts w:ascii="Arial" w:hAnsi="Arial" w:cs="Arial"/>
                  <w:szCs w:val="20"/>
                  <w:lang w:val="en-SG"/>
                </w:rPr>
                <w:t xml:space="preserve">internet — </w:t>
              </w:r>
              <w:proofErr w:type="spellStart"/>
              <w:r w:rsidRPr="0047665E">
                <w:rPr>
                  <w:rFonts w:ascii="Arial" w:hAnsi="Arial" w:cs="Arial"/>
                  <w:szCs w:val="20"/>
                  <w:lang w:val="en-SG"/>
                </w:rPr>
                <w:t>eocms_web_txn_detail</w:t>
              </w:r>
              <w:proofErr w:type="spellEnd"/>
              <w:r w:rsidRPr="0047665E">
                <w:rPr>
                  <w:rFonts w:ascii="Arial" w:hAnsi="Arial" w:cs="Arial"/>
                  <w:szCs w:val="20"/>
                  <w:lang w:val="en-SG"/>
                </w:rPr>
                <w:t xml:space="preserve"> — </w:t>
              </w:r>
              <w:proofErr w:type="spellStart"/>
              <w:r w:rsidRPr="0047665E">
                <w:rPr>
                  <w:rFonts w:ascii="Arial" w:hAnsi="Arial" w:cs="Arial"/>
                  <w:szCs w:val="20"/>
                  <w:lang w:val="en-SG"/>
                </w:rPr>
                <w:t>is_sync</w:t>
              </w:r>
              <w:proofErr w:type="spellEnd"/>
              <w:r w:rsidRPr="0047665E">
                <w:rPr>
                  <w:rFonts w:ascii="Arial" w:hAnsi="Arial" w:cs="Arial"/>
                  <w:szCs w:val="20"/>
                  <w:lang w:val="en-SG"/>
                </w:rPr>
                <w:t xml:space="preserve"> = true — </w:t>
              </w:r>
            </w:ins>
            <w:proofErr w:type="spellStart"/>
            <w:r w:rsidRPr="00042A21">
              <w:rPr>
                <w:rFonts w:ascii="Arial" w:hAnsi="Arial" w:cs="Arial"/>
                <w:szCs w:val="20"/>
                <w:lang w:val="en-SG"/>
              </w:rPr>
              <w:t>E</w:t>
            </w:r>
            <w:ins w:id="10300" w:author="Ahmad Rafif" w:date="2025-09-23T12:04:00Z">
              <w:r>
                <w:rPr>
                  <w:rFonts w:ascii="Arial" w:hAnsi="Arial" w:cs="Arial"/>
                  <w:szCs w:val="20"/>
                  <w:lang w:val="en-SG"/>
                </w:rPr>
                <w:t>e</w:t>
              </w:r>
            </w:ins>
            <w:r w:rsidR="00042A21" w:rsidRPr="00042A21">
              <w:rPr>
                <w:rFonts w:ascii="Arial" w:hAnsi="Arial" w:cs="Arial"/>
                <w:szCs w:val="20"/>
                <w:lang w:val="en-SG"/>
              </w:rPr>
              <w:t>nd</w:t>
            </w:r>
            <w:bookmarkStart w:id="10301" w:name="_Toc209553568"/>
            <w:bookmarkEnd w:id="10301"/>
            <w:proofErr w:type="spellEnd"/>
          </w:p>
        </w:tc>
        <w:tc>
          <w:tcPr>
            <w:tcW w:w="0" w:type="auto"/>
            <w:gridSpan w:val="4"/>
            <w:hideMark/>
          </w:tcPr>
          <w:p w14:paraId="3FBE312D" w14:textId="2A2239AA" w:rsidR="00042A21" w:rsidRPr="00042A21" w:rsidRDefault="00042A21" w:rsidP="00042A21">
            <w:pPr>
              <w:rPr>
                <w:rFonts w:ascii="Arial" w:hAnsi="Arial" w:cs="Arial"/>
                <w:szCs w:val="20"/>
                <w:lang w:val="en-SG"/>
              </w:rPr>
            </w:pPr>
            <w:r w:rsidRPr="00042A21">
              <w:rPr>
                <w:rFonts w:ascii="Arial" w:hAnsi="Arial" w:cs="Arial"/>
                <w:szCs w:val="20"/>
                <w:lang w:val="en-SG"/>
              </w:rPr>
              <w:t>Terminator</w:t>
            </w:r>
            <w:bookmarkStart w:id="10302" w:name="_Toc209553569"/>
            <w:bookmarkEnd w:id="10302"/>
          </w:p>
        </w:tc>
        <w:tc>
          <w:tcPr>
            <w:tcW w:w="0" w:type="auto"/>
            <w:gridSpan w:val="3"/>
            <w:hideMark/>
          </w:tcPr>
          <w:p w14:paraId="7E716FD3" w14:textId="054D8A2D" w:rsidR="00042A21" w:rsidRPr="00042A21" w:rsidRDefault="00042A21" w:rsidP="00042A21">
            <w:pPr>
              <w:rPr>
                <w:rFonts w:ascii="Arial" w:hAnsi="Arial" w:cs="Arial"/>
                <w:szCs w:val="20"/>
                <w:lang w:val="en-SG"/>
              </w:rPr>
            </w:pPr>
            <w:r w:rsidRPr="00042A21">
              <w:rPr>
                <w:rFonts w:ascii="Arial" w:hAnsi="Arial" w:cs="Arial"/>
                <w:szCs w:val="20"/>
                <w:lang w:val="en-SG"/>
              </w:rPr>
              <w:t>Flow ends for PS-FP (match) branch.</w:t>
            </w:r>
            <w:bookmarkStart w:id="10303" w:name="_Toc209553570"/>
            <w:bookmarkEnd w:id="10303"/>
          </w:p>
        </w:tc>
        <w:bookmarkStart w:id="10304" w:name="_Toc209553571"/>
        <w:bookmarkEnd w:id="10304"/>
      </w:tr>
      <w:tr w:rsidR="00042A21" w:rsidRPr="00042A21" w14:paraId="5204BEE6" w14:textId="235C1443" w:rsidTr="00042A21">
        <w:tc>
          <w:tcPr>
            <w:tcW w:w="0" w:type="auto"/>
            <w:gridSpan w:val="9"/>
            <w:hideMark/>
          </w:tcPr>
          <w:p w14:paraId="6E702C08" w14:textId="31C8BCFB" w:rsidR="00042A21" w:rsidRPr="00042A21" w:rsidRDefault="00042A21" w:rsidP="00042A21">
            <w:pPr>
              <w:rPr>
                <w:rFonts w:ascii="Arial" w:hAnsi="Arial" w:cs="Arial"/>
                <w:szCs w:val="20"/>
                <w:lang w:val="en-SG"/>
              </w:rPr>
            </w:pPr>
            <w:proofErr w:type="spellStart"/>
            <w:proofErr w:type="gramStart"/>
            <w:r w:rsidRPr="00042A21">
              <w:rPr>
                <w:rFonts w:ascii="Arial" w:hAnsi="Arial" w:cs="Arial"/>
                <w:szCs w:val="20"/>
                <w:lang w:val="en-SG"/>
              </w:rPr>
              <w:t>wtd.payment</w:t>
            </w:r>
            <w:proofErr w:type="gramEnd"/>
            <w:r w:rsidRPr="00042A21">
              <w:rPr>
                <w:rFonts w:ascii="Arial" w:hAnsi="Arial" w:cs="Arial"/>
                <w:szCs w:val="20"/>
                <w:lang w:val="en-SG"/>
              </w:rPr>
              <w:t>_amount</w:t>
            </w:r>
            <w:proofErr w:type="spellEnd"/>
            <w:r w:rsidRPr="00042A21">
              <w:rPr>
                <w:rFonts w:ascii="Arial" w:hAnsi="Arial" w:cs="Arial"/>
                <w:szCs w:val="20"/>
                <w:lang w:val="en-SG"/>
              </w:rPr>
              <w:t xml:space="preserve"> &lt; </w:t>
            </w:r>
            <w:proofErr w:type="spellStart"/>
            <w:proofErr w:type="gramStart"/>
            <w:r w:rsidRPr="00042A21">
              <w:rPr>
                <w:rFonts w:ascii="Arial" w:hAnsi="Arial" w:cs="Arial"/>
                <w:szCs w:val="20"/>
                <w:lang w:val="en-SG"/>
              </w:rPr>
              <w:t>von.amount</w:t>
            </w:r>
            <w:proofErr w:type="gramEnd"/>
            <w:r w:rsidRPr="00042A21">
              <w:rPr>
                <w:rFonts w:ascii="Arial" w:hAnsi="Arial" w:cs="Arial"/>
                <w:szCs w:val="20"/>
                <w:lang w:val="en-SG"/>
              </w:rPr>
              <w:t>_payable</w:t>
            </w:r>
            <w:bookmarkStart w:id="10305" w:name="_Toc209553572"/>
            <w:bookmarkEnd w:id="10305"/>
            <w:proofErr w:type="spellEnd"/>
          </w:p>
        </w:tc>
        <w:tc>
          <w:tcPr>
            <w:tcW w:w="0" w:type="auto"/>
            <w:gridSpan w:val="4"/>
            <w:hideMark/>
          </w:tcPr>
          <w:p w14:paraId="60563254" w14:textId="057D857D" w:rsidR="00042A21" w:rsidRPr="00042A21" w:rsidRDefault="00042A21" w:rsidP="00042A21">
            <w:pPr>
              <w:rPr>
                <w:rFonts w:ascii="Arial" w:hAnsi="Arial" w:cs="Arial"/>
                <w:szCs w:val="20"/>
                <w:lang w:val="en-SG"/>
              </w:rPr>
            </w:pPr>
            <w:r w:rsidRPr="00042A21">
              <w:rPr>
                <w:rFonts w:ascii="Arial" w:hAnsi="Arial" w:cs="Arial"/>
                <w:szCs w:val="20"/>
                <w:lang w:val="en-SG"/>
              </w:rPr>
              <w:t>Decision</w:t>
            </w:r>
            <w:bookmarkStart w:id="10306" w:name="_Toc209553573"/>
            <w:bookmarkEnd w:id="10306"/>
          </w:p>
        </w:tc>
        <w:tc>
          <w:tcPr>
            <w:tcW w:w="0" w:type="auto"/>
            <w:gridSpan w:val="3"/>
            <w:hideMark/>
          </w:tcPr>
          <w:p w14:paraId="65D5B16E" w14:textId="5D80702B" w:rsidR="00042A21" w:rsidRPr="00042A21" w:rsidRDefault="00042A21" w:rsidP="00042A21">
            <w:pPr>
              <w:rPr>
                <w:rFonts w:ascii="Arial" w:hAnsi="Arial" w:cs="Arial"/>
                <w:szCs w:val="20"/>
                <w:lang w:val="en-SG"/>
              </w:rPr>
            </w:pPr>
            <w:commentRangeStart w:id="10307"/>
            <w:commentRangeStart w:id="10308"/>
            <w:r w:rsidRPr="00042A21">
              <w:rPr>
                <w:rFonts w:ascii="Arial" w:hAnsi="Arial" w:cs="Arial"/>
                <w:szCs w:val="20"/>
                <w:lang w:val="en-SG"/>
              </w:rPr>
              <w:t>Amount comparison when not equal</w:t>
            </w:r>
            <w:commentRangeEnd w:id="10307"/>
            <w:r w:rsidR="00E46B3C">
              <w:rPr>
                <w:rStyle w:val="CommentReference"/>
              </w:rPr>
              <w:commentReference w:id="10307"/>
            </w:r>
            <w:commentRangeEnd w:id="10308"/>
            <w:r w:rsidR="002F2BFF">
              <w:rPr>
                <w:rStyle w:val="CommentReference"/>
              </w:rPr>
              <w:commentReference w:id="10308"/>
            </w:r>
            <w:r w:rsidRPr="00042A21">
              <w:rPr>
                <w:rFonts w:ascii="Arial" w:hAnsi="Arial" w:cs="Arial"/>
                <w:szCs w:val="20"/>
                <w:lang w:val="en-SG"/>
              </w:rPr>
              <w:t>.</w:t>
            </w:r>
            <w:bookmarkStart w:id="10309" w:name="_Toc209553574"/>
            <w:bookmarkEnd w:id="10309"/>
          </w:p>
        </w:tc>
        <w:bookmarkStart w:id="10310" w:name="_Toc209553575"/>
        <w:bookmarkEnd w:id="10310"/>
      </w:tr>
      <w:tr w:rsidR="00042A21" w:rsidRPr="00042A21" w14:paraId="21592E70" w14:textId="1F90C445" w:rsidTr="00042A21">
        <w:tc>
          <w:tcPr>
            <w:tcW w:w="0" w:type="auto"/>
            <w:gridSpan w:val="9"/>
            <w:hideMark/>
          </w:tcPr>
          <w:p w14:paraId="1B1C53A6" w14:textId="1E1184FF" w:rsidR="00042A21" w:rsidRPr="00042A21" w:rsidRDefault="00042A21" w:rsidP="00042A21">
            <w:pPr>
              <w:rPr>
                <w:rFonts w:ascii="Arial" w:hAnsi="Arial" w:cs="Arial"/>
                <w:szCs w:val="20"/>
                <w:lang w:val="en-SG"/>
              </w:rPr>
            </w:pPr>
            <w:r w:rsidRPr="00042A21">
              <w:rPr>
                <w:rFonts w:ascii="Arial" w:hAnsi="Arial" w:cs="Arial"/>
                <w:szCs w:val="20"/>
                <w:lang w:val="en-SG"/>
              </w:rPr>
              <w:t>Apply PS-PRA and reduce amount payable</w:t>
            </w:r>
            <w:ins w:id="10311" w:author="Ahmad Rafif" w:date="2025-09-23T11:56:00Z">
              <w:r w:rsidR="003C66A0">
                <w:rPr>
                  <w:rFonts w:ascii="Arial" w:hAnsi="Arial" w:cs="Arial"/>
                  <w:szCs w:val="20"/>
                  <w:lang w:val="en-SG"/>
                </w:rPr>
                <w:t xml:space="preserve"> </w:t>
              </w:r>
              <w:del w:id="10312" w:author="Rafif" w:date="2025-10-30T17:18:00Z">
                <w:r w:rsidR="003C66A0" w:rsidDel="00411E1A">
                  <w:rPr>
                    <w:rFonts w:ascii="Arial" w:hAnsi="Arial" w:cs="Arial"/>
                    <w:szCs w:val="20"/>
                    <w:lang w:val="en-SG"/>
                  </w:rPr>
                  <w:delText>(KIV, need discuss and update from functional document)</w:delText>
                </w:r>
              </w:del>
            </w:ins>
            <w:bookmarkStart w:id="10313" w:name="_Toc209553576"/>
            <w:bookmarkEnd w:id="10313"/>
          </w:p>
        </w:tc>
        <w:tc>
          <w:tcPr>
            <w:tcW w:w="0" w:type="auto"/>
            <w:gridSpan w:val="4"/>
            <w:hideMark/>
          </w:tcPr>
          <w:p w14:paraId="28C1D5D5" w14:textId="229B025C" w:rsidR="00042A21" w:rsidRPr="00042A21" w:rsidRDefault="00042A21" w:rsidP="00042A21">
            <w:pPr>
              <w:rPr>
                <w:rFonts w:ascii="Arial" w:hAnsi="Arial" w:cs="Arial"/>
                <w:szCs w:val="20"/>
                <w:lang w:val="en-SG"/>
              </w:rPr>
            </w:pPr>
            <w:r w:rsidRPr="00042A21">
              <w:rPr>
                <w:rFonts w:ascii="Arial" w:hAnsi="Arial" w:cs="Arial"/>
                <w:szCs w:val="20"/>
                <w:lang w:val="en-SG"/>
              </w:rPr>
              <w:t>Process</w:t>
            </w:r>
            <w:bookmarkStart w:id="10314" w:name="_Toc209553577"/>
            <w:bookmarkEnd w:id="10314"/>
          </w:p>
        </w:tc>
        <w:tc>
          <w:tcPr>
            <w:tcW w:w="0" w:type="auto"/>
            <w:gridSpan w:val="3"/>
            <w:hideMark/>
          </w:tcPr>
          <w:p w14:paraId="2F350DA5" w14:textId="129CAC75" w:rsidR="00042A21" w:rsidRPr="00042A21" w:rsidRDefault="00042A21" w:rsidP="00042A21">
            <w:pPr>
              <w:rPr>
                <w:rFonts w:ascii="Arial" w:hAnsi="Arial" w:cs="Arial"/>
                <w:szCs w:val="20"/>
                <w:lang w:val="en-SG"/>
              </w:rPr>
            </w:pPr>
            <w:commentRangeStart w:id="10315"/>
            <w:commentRangeStart w:id="10316"/>
            <w:r w:rsidRPr="00042A21">
              <w:rPr>
                <w:rFonts w:ascii="Arial" w:hAnsi="Arial" w:cs="Arial"/>
                <w:szCs w:val="20"/>
                <w:lang w:val="en-SG"/>
              </w:rPr>
              <w:t>Applies PS-PRA path and reduces amount payable.</w:t>
            </w:r>
            <w:commentRangeEnd w:id="10315"/>
            <w:r w:rsidR="00E46B3C">
              <w:rPr>
                <w:rStyle w:val="CommentReference"/>
              </w:rPr>
              <w:commentReference w:id="10315"/>
            </w:r>
            <w:commentRangeEnd w:id="10316"/>
            <w:r w:rsidR="002F2BFF">
              <w:rPr>
                <w:rStyle w:val="CommentReference"/>
              </w:rPr>
              <w:commentReference w:id="10316"/>
            </w:r>
            <w:bookmarkStart w:id="10317" w:name="_Toc209553578"/>
            <w:bookmarkEnd w:id="10317"/>
          </w:p>
        </w:tc>
        <w:bookmarkStart w:id="10318" w:name="_Toc209553579"/>
        <w:bookmarkEnd w:id="10318"/>
      </w:tr>
      <w:tr w:rsidR="00042A21" w:rsidRPr="00042A21" w14:paraId="08ABBD8A" w14:textId="635DA6F1" w:rsidTr="00042A21">
        <w:tc>
          <w:tcPr>
            <w:tcW w:w="0" w:type="auto"/>
            <w:gridSpan w:val="9"/>
            <w:hideMark/>
          </w:tcPr>
          <w:p w14:paraId="75573AB4" w14:textId="6A3F13AB" w:rsidR="00042A21" w:rsidRPr="00042A21" w:rsidRDefault="00042A21" w:rsidP="00042A21">
            <w:pPr>
              <w:rPr>
                <w:rFonts w:ascii="Arial" w:hAnsi="Arial" w:cs="Arial"/>
                <w:szCs w:val="20"/>
                <w:lang w:val="en-SG"/>
              </w:rPr>
            </w:pPr>
            <w:r w:rsidRPr="00042A21">
              <w:rPr>
                <w:rFonts w:ascii="Arial" w:hAnsi="Arial" w:cs="Arial"/>
                <w:szCs w:val="20"/>
                <w:lang w:val="en-SG"/>
              </w:rPr>
              <w:t xml:space="preserve">update VON &amp; </w:t>
            </w:r>
            <w:proofErr w:type="spellStart"/>
            <w:r w:rsidRPr="00042A21">
              <w:rPr>
                <w:rFonts w:ascii="Arial" w:hAnsi="Arial" w:cs="Arial"/>
                <w:szCs w:val="20"/>
                <w:lang w:val="en-SG"/>
              </w:rPr>
              <w:t>eVON</w:t>
            </w:r>
            <w:proofErr w:type="spellEnd"/>
            <w:ins w:id="10319" w:author="Ahmad Rafif" w:date="2025-09-23T11:56:00Z">
              <w:del w:id="10320" w:author="Rafif" w:date="2025-10-30T17:18:00Z">
                <w:r w:rsidR="003C66A0" w:rsidDel="00411E1A">
                  <w:rPr>
                    <w:rFonts w:ascii="Arial" w:hAnsi="Arial" w:cs="Arial"/>
                    <w:szCs w:val="20"/>
                    <w:lang w:val="en-SG"/>
                  </w:rPr>
                  <w:delText xml:space="preserve"> (KIV, need discuss and update from functional document)</w:delText>
                </w:r>
              </w:del>
            </w:ins>
            <w:bookmarkStart w:id="10321" w:name="_Toc209553580"/>
            <w:bookmarkEnd w:id="10321"/>
          </w:p>
        </w:tc>
        <w:tc>
          <w:tcPr>
            <w:tcW w:w="0" w:type="auto"/>
            <w:gridSpan w:val="4"/>
            <w:hideMark/>
          </w:tcPr>
          <w:p w14:paraId="2E73F830" w14:textId="068F7909" w:rsidR="00042A21" w:rsidRPr="00042A21" w:rsidRDefault="00042A21" w:rsidP="00042A21">
            <w:pPr>
              <w:rPr>
                <w:rFonts w:ascii="Arial" w:hAnsi="Arial" w:cs="Arial"/>
                <w:szCs w:val="20"/>
                <w:lang w:val="en-SG"/>
              </w:rPr>
            </w:pPr>
            <w:r w:rsidRPr="00042A21">
              <w:rPr>
                <w:rFonts w:ascii="Arial" w:hAnsi="Arial" w:cs="Arial"/>
                <w:szCs w:val="20"/>
                <w:lang w:val="en-SG"/>
              </w:rPr>
              <w:t>Note</w:t>
            </w:r>
            <w:bookmarkStart w:id="10322" w:name="_Toc209553581"/>
            <w:bookmarkEnd w:id="10322"/>
          </w:p>
        </w:tc>
        <w:tc>
          <w:tcPr>
            <w:tcW w:w="0" w:type="auto"/>
            <w:gridSpan w:val="3"/>
            <w:hideMark/>
          </w:tcPr>
          <w:p w14:paraId="4F0F13B4" w14:textId="54AA5228" w:rsidR="00083F26" w:rsidRDefault="00083F26" w:rsidP="00042A21">
            <w:pPr>
              <w:rPr>
                <w:ins w:id="10323" w:author="Rafif" w:date="2025-11-15T20:39:00Z"/>
                <w:rFonts w:ascii="Arial" w:hAnsi="Arial" w:cs="Arial"/>
                <w:szCs w:val="20"/>
                <w:lang w:val="en-SG"/>
              </w:rPr>
            </w:pPr>
            <w:ins w:id="10324" w:author="Rafif" w:date="2025-11-15T20:39:00Z">
              <w:r>
                <w:rPr>
                  <w:rFonts w:ascii="Arial" w:hAnsi="Arial" w:cs="Arial"/>
                  <w:szCs w:val="20"/>
                  <w:lang w:val="en-SG"/>
                </w:rPr>
                <w:t>VON</w:t>
              </w:r>
            </w:ins>
          </w:p>
          <w:p w14:paraId="016956BB" w14:textId="5756BB61" w:rsidR="00083F26" w:rsidRPr="00083F26" w:rsidRDefault="00083F26" w:rsidP="00083F26">
            <w:pPr>
              <w:rPr>
                <w:ins w:id="10325" w:author="Rafif" w:date="2025-11-15T20:39:00Z"/>
                <w:rFonts w:ascii="Arial" w:hAnsi="Arial" w:cs="Arial"/>
                <w:szCs w:val="20"/>
                <w:lang w:val="en-SG"/>
              </w:rPr>
            </w:pPr>
            <w:proofErr w:type="spellStart"/>
            <w:ins w:id="10326" w:author="Rafif" w:date="2025-11-15T20:39:00Z">
              <w:r w:rsidRPr="00083F26">
                <w:rPr>
                  <w:rFonts w:ascii="Arial" w:hAnsi="Arial" w:cs="Arial"/>
                  <w:szCs w:val="20"/>
                  <w:lang w:val="en-SG"/>
                </w:rPr>
                <w:t>suspension_type</w:t>
              </w:r>
              <w:proofErr w:type="spellEnd"/>
              <w:r w:rsidRPr="00083F26">
                <w:rPr>
                  <w:rFonts w:ascii="Arial" w:hAnsi="Arial" w:cs="Arial"/>
                  <w:szCs w:val="20"/>
                  <w:lang w:val="en-SG"/>
                </w:rPr>
                <w:t xml:space="preserve"> = PS</w:t>
              </w:r>
            </w:ins>
          </w:p>
          <w:p w14:paraId="4130E68D" w14:textId="41C06681" w:rsidR="00083F26" w:rsidRPr="00083F26" w:rsidRDefault="00083F26" w:rsidP="00083F26">
            <w:pPr>
              <w:rPr>
                <w:ins w:id="10327" w:author="Rafif" w:date="2025-11-15T20:39:00Z"/>
                <w:rFonts w:ascii="Arial" w:hAnsi="Arial" w:cs="Arial"/>
                <w:szCs w:val="20"/>
                <w:lang w:val="en-SG"/>
              </w:rPr>
            </w:pPr>
            <w:proofErr w:type="spellStart"/>
            <w:ins w:id="10328" w:author="Rafif" w:date="2025-11-15T20:39:00Z">
              <w:r w:rsidRPr="00083F26">
                <w:rPr>
                  <w:rFonts w:ascii="Arial" w:hAnsi="Arial" w:cs="Arial"/>
                  <w:szCs w:val="20"/>
                  <w:lang w:val="en-SG"/>
                </w:rPr>
                <w:t>crs_reason_of_suspension</w:t>
              </w:r>
              <w:proofErr w:type="spellEnd"/>
              <w:r w:rsidRPr="00083F26">
                <w:rPr>
                  <w:rFonts w:ascii="Arial" w:hAnsi="Arial" w:cs="Arial"/>
                  <w:szCs w:val="20"/>
                  <w:lang w:val="en-SG"/>
                </w:rPr>
                <w:t xml:space="preserve"> = PRA</w:t>
              </w:r>
            </w:ins>
          </w:p>
          <w:p w14:paraId="0C0985EB" w14:textId="6AA75E86" w:rsidR="00083F26" w:rsidRPr="00083F26" w:rsidRDefault="00083F26" w:rsidP="00083F26">
            <w:pPr>
              <w:rPr>
                <w:ins w:id="10329" w:author="Rafif" w:date="2025-11-15T20:39:00Z"/>
                <w:rFonts w:ascii="Arial" w:hAnsi="Arial" w:cs="Arial"/>
                <w:szCs w:val="20"/>
                <w:lang w:val="en-SG"/>
              </w:rPr>
            </w:pPr>
            <w:proofErr w:type="spellStart"/>
            <w:ins w:id="10330" w:author="Rafif" w:date="2025-11-15T20:39:00Z">
              <w:r w:rsidRPr="00083F26">
                <w:rPr>
                  <w:rFonts w:ascii="Arial" w:hAnsi="Arial" w:cs="Arial"/>
                  <w:szCs w:val="20"/>
                  <w:lang w:val="en-SG"/>
                </w:rPr>
                <w:t>crs_date_of_suspension</w:t>
              </w:r>
              <w:proofErr w:type="spellEnd"/>
              <w:r w:rsidRPr="00083F26">
                <w:rPr>
                  <w:rFonts w:ascii="Arial" w:hAnsi="Arial" w:cs="Arial"/>
                  <w:szCs w:val="20"/>
                  <w:lang w:val="en-SG"/>
                </w:rPr>
                <w:t xml:space="preserve"> = </w:t>
              </w:r>
              <w:proofErr w:type="spellStart"/>
              <w:r w:rsidRPr="00083F26">
                <w:rPr>
                  <w:rFonts w:ascii="Arial" w:hAnsi="Arial" w:cs="Arial"/>
                  <w:szCs w:val="20"/>
                  <w:lang w:val="en-SG"/>
                </w:rPr>
                <w:t>payment_date_and_time</w:t>
              </w:r>
              <w:proofErr w:type="spellEnd"/>
            </w:ins>
          </w:p>
          <w:p w14:paraId="64634D61" w14:textId="0725FF5E" w:rsidR="00083F26" w:rsidRPr="00083F26" w:rsidRDefault="00083F26" w:rsidP="00083F26">
            <w:pPr>
              <w:rPr>
                <w:ins w:id="10331" w:author="Rafif" w:date="2025-11-15T20:39:00Z"/>
                <w:rFonts w:ascii="Arial" w:hAnsi="Arial" w:cs="Arial"/>
                <w:szCs w:val="20"/>
                <w:lang w:val="en-SG"/>
              </w:rPr>
            </w:pPr>
            <w:ins w:id="10332" w:author="Rafif" w:date="2025-11-15T20:39:00Z">
              <w:r w:rsidRPr="00083F26">
                <w:rPr>
                  <w:rFonts w:ascii="Arial" w:hAnsi="Arial" w:cs="Arial"/>
                  <w:szCs w:val="20"/>
                  <w:lang w:val="en-SG"/>
                </w:rPr>
                <w:t>amount payable = Internet amt paid value</w:t>
              </w:r>
            </w:ins>
          </w:p>
          <w:p w14:paraId="509C673E" w14:textId="71963FB4" w:rsidR="00083F26" w:rsidRPr="00083F26" w:rsidRDefault="00083F26" w:rsidP="00083F26">
            <w:pPr>
              <w:rPr>
                <w:ins w:id="10333" w:author="Rafif" w:date="2025-11-15T20:39:00Z"/>
                <w:rFonts w:ascii="Arial" w:hAnsi="Arial" w:cs="Arial"/>
                <w:szCs w:val="20"/>
                <w:lang w:val="en-SG"/>
              </w:rPr>
            </w:pPr>
            <w:ins w:id="10334" w:author="Rafif" w:date="2025-11-15T20:39:00Z">
              <w:r w:rsidRPr="00083F26">
                <w:rPr>
                  <w:rFonts w:ascii="Arial" w:hAnsi="Arial" w:cs="Arial"/>
                  <w:szCs w:val="20"/>
                  <w:lang w:val="en-SG"/>
                </w:rPr>
                <w:t>amount paid </w:t>
              </w:r>
            </w:ins>
          </w:p>
          <w:p w14:paraId="1B3189AC" w14:textId="3DF22A29" w:rsidR="00083F26" w:rsidRPr="00083F26" w:rsidRDefault="00083F26" w:rsidP="00083F26">
            <w:pPr>
              <w:rPr>
                <w:ins w:id="10335" w:author="Rafif" w:date="2025-11-15T20:39:00Z"/>
                <w:rFonts w:ascii="Arial" w:hAnsi="Arial" w:cs="Arial"/>
                <w:szCs w:val="20"/>
                <w:lang w:val="en-SG"/>
              </w:rPr>
            </w:pPr>
            <w:proofErr w:type="spellStart"/>
            <w:ins w:id="10336" w:author="Rafif" w:date="2025-11-15T20:39:00Z">
              <w:r w:rsidRPr="00083F26">
                <w:rPr>
                  <w:rFonts w:ascii="Arial" w:hAnsi="Arial" w:cs="Arial"/>
                  <w:szCs w:val="20"/>
                  <w:lang w:val="en-SG"/>
                </w:rPr>
                <w:t>payment_status</w:t>
              </w:r>
              <w:proofErr w:type="spellEnd"/>
              <w:r w:rsidRPr="00083F26">
                <w:rPr>
                  <w:rFonts w:ascii="Arial" w:hAnsi="Arial" w:cs="Arial"/>
                  <w:szCs w:val="20"/>
                  <w:lang w:val="en-SG"/>
                </w:rPr>
                <w:t xml:space="preserve"> = FP</w:t>
              </w:r>
            </w:ins>
          </w:p>
          <w:p w14:paraId="567B3E49" w14:textId="6B2644A0" w:rsidR="00083F26" w:rsidRPr="00083F26" w:rsidRDefault="00083F26" w:rsidP="00083F26">
            <w:pPr>
              <w:rPr>
                <w:ins w:id="10337" w:author="Rafif" w:date="2025-11-15T20:39:00Z"/>
                <w:rFonts w:ascii="Arial" w:hAnsi="Arial" w:cs="Arial"/>
                <w:szCs w:val="20"/>
                <w:lang w:val="en-SG"/>
              </w:rPr>
            </w:pPr>
            <w:proofErr w:type="spellStart"/>
            <w:ins w:id="10338" w:author="Rafif" w:date="2025-11-15T20:39:00Z">
              <w:r w:rsidRPr="00083F26">
                <w:rPr>
                  <w:rFonts w:ascii="Arial" w:hAnsi="Arial" w:cs="Arial"/>
                  <w:szCs w:val="20"/>
                  <w:lang w:val="en-SG"/>
                </w:rPr>
                <w:t>payment_acceptance_allowed</w:t>
              </w:r>
              <w:proofErr w:type="spellEnd"/>
              <w:r w:rsidRPr="00083F26">
                <w:rPr>
                  <w:rFonts w:ascii="Arial" w:hAnsi="Arial" w:cs="Arial"/>
                  <w:szCs w:val="20"/>
                  <w:lang w:val="en-SG"/>
                </w:rPr>
                <w:t xml:space="preserve"> = N</w:t>
              </w:r>
            </w:ins>
          </w:p>
          <w:p w14:paraId="51115634" w14:textId="53354B93" w:rsidR="00083F26" w:rsidRPr="00083F26" w:rsidRDefault="00083F26" w:rsidP="00083F26">
            <w:pPr>
              <w:rPr>
                <w:ins w:id="10339" w:author="Rafif" w:date="2025-11-15T20:39:00Z"/>
                <w:rFonts w:ascii="Arial" w:hAnsi="Arial" w:cs="Arial"/>
                <w:szCs w:val="20"/>
                <w:lang w:val="en-SG"/>
              </w:rPr>
            </w:pPr>
            <w:proofErr w:type="spellStart"/>
            <w:ins w:id="10340" w:author="Rafif" w:date="2025-11-15T20:39:00Z">
              <w:r w:rsidRPr="00083F26">
                <w:rPr>
                  <w:rFonts w:ascii="Arial" w:hAnsi="Arial" w:cs="Arial"/>
                  <w:szCs w:val="20"/>
                  <w:lang w:val="en-SG"/>
                </w:rPr>
                <w:t>eservice_msg_code</w:t>
              </w:r>
              <w:proofErr w:type="spellEnd"/>
              <w:r w:rsidRPr="00083F26">
                <w:rPr>
                  <w:rFonts w:ascii="Arial" w:hAnsi="Arial" w:cs="Arial"/>
                  <w:szCs w:val="20"/>
                  <w:lang w:val="en-SG"/>
                </w:rPr>
                <w:t xml:space="preserve"> = E12</w:t>
              </w:r>
            </w:ins>
          </w:p>
          <w:p w14:paraId="2124E102" w14:textId="7DA9B9F4" w:rsidR="00083F26" w:rsidRPr="00083F26" w:rsidDel="008D1709" w:rsidRDefault="00083F26" w:rsidP="00083F26">
            <w:pPr>
              <w:rPr>
                <w:ins w:id="10341" w:author="Rafif" w:date="2025-11-15T20:39:00Z"/>
                <w:del w:id="10342" w:author="Rafif [2]" w:date="2025-12-04T13:48:00Z"/>
                <w:rFonts w:ascii="Arial" w:hAnsi="Arial" w:cs="Arial"/>
                <w:szCs w:val="20"/>
                <w:lang w:val="en-SG"/>
              </w:rPr>
            </w:pPr>
            <w:ins w:id="10343" w:author="Rafif" w:date="2025-11-15T20:39:00Z">
              <w:del w:id="10344" w:author="Rafif [2]" w:date="2025-12-04T13:48:00Z">
                <w:r w:rsidRPr="00083F26" w:rsidDel="008D1709">
                  <w:rPr>
                    <w:rFonts w:ascii="Arial" w:hAnsi="Arial" w:cs="Arial"/>
                    <w:szCs w:val="20"/>
                    <w:lang w:val="en-SG"/>
                  </w:rPr>
                  <w:delText>is_sync = true</w:delText>
                </w:r>
              </w:del>
            </w:ins>
          </w:p>
          <w:p w14:paraId="43F52B48" w14:textId="0D533FAF" w:rsidR="00042A21" w:rsidDel="00083F26" w:rsidRDefault="00042A21" w:rsidP="00042A21">
            <w:pPr>
              <w:rPr>
                <w:del w:id="10345" w:author="Rafif" w:date="2025-11-15T20:39:00Z"/>
                <w:rFonts w:ascii="Arial" w:hAnsi="Arial" w:cs="Arial"/>
                <w:szCs w:val="20"/>
                <w:lang w:val="en-SG"/>
              </w:rPr>
            </w:pPr>
            <w:del w:id="10346" w:author="Rafif" w:date="2025-11-15T20:39:00Z">
              <w:r w:rsidRPr="00042A21" w:rsidDel="00083F26">
                <w:rPr>
                  <w:rFonts w:ascii="Arial" w:hAnsi="Arial" w:cs="Arial"/>
                  <w:szCs w:val="20"/>
                  <w:lang w:val="en-SG"/>
                </w:rPr>
                <w:delText>suspension_type = PS</w:delText>
              </w:r>
              <w:bookmarkStart w:id="10347" w:name="_Toc209553582"/>
              <w:bookmarkEnd w:id="10347"/>
            </w:del>
          </w:p>
          <w:p w14:paraId="187C9DA6" w14:textId="77777777" w:rsidR="00083F26" w:rsidRDefault="00083F26" w:rsidP="00042A21">
            <w:pPr>
              <w:rPr>
                <w:ins w:id="10348" w:author="Rafif" w:date="2025-11-15T20:39:00Z"/>
                <w:rFonts w:ascii="Arial" w:hAnsi="Arial" w:cs="Arial"/>
                <w:szCs w:val="20"/>
                <w:lang w:val="en-SG"/>
              </w:rPr>
            </w:pPr>
          </w:p>
          <w:p w14:paraId="62C0677D" w14:textId="5D4074C8" w:rsidR="00083F26" w:rsidRDefault="00083F26" w:rsidP="00042A21">
            <w:pPr>
              <w:rPr>
                <w:ins w:id="10349" w:author="Rafif" w:date="2025-11-15T20:39:00Z"/>
                <w:rFonts w:ascii="Arial" w:hAnsi="Arial" w:cs="Arial"/>
                <w:szCs w:val="20"/>
                <w:lang w:val="en-SG"/>
              </w:rPr>
            </w:pPr>
            <w:proofErr w:type="spellStart"/>
            <w:ins w:id="10350" w:author="Rafif" w:date="2025-11-15T20:39:00Z">
              <w:r>
                <w:rPr>
                  <w:rFonts w:ascii="Arial" w:hAnsi="Arial" w:cs="Arial"/>
                  <w:szCs w:val="20"/>
                  <w:lang w:val="en-SG"/>
                </w:rPr>
                <w:t>eVON</w:t>
              </w:r>
              <w:proofErr w:type="spellEnd"/>
            </w:ins>
          </w:p>
          <w:p w14:paraId="3471B49F" w14:textId="06924F87" w:rsidR="00083F26" w:rsidRPr="00083F26" w:rsidRDefault="00083F26" w:rsidP="00083F26">
            <w:pPr>
              <w:rPr>
                <w:ins w:id="10351" w:author="Rafif" w:date="2025-11-15T20:40:00Z"/>
                <w:rFonts w:ascii="Arial" w:hAnsi="Arial" w:cs="Arial"/>
                <w:szCs w:val="20"/>
                <w:lang w:val="en-SG"/>
              </w:rPr>
            </w:pPr>
            <w:proofErr w:type="spellStart"/>
            <w:ins w:id="10352" w:author="Rafif" w:date="2025-11-15T20:40:00Z">
              <w:r w:rsidRPr="00083F26">
                <w:rPr>
                  <w:rFonts w:ascii="Arial" w:hAnsi="Arial" w:cs="Arial"/>
                  <w:szCs w:val="20"/>
                  <w:lang w:val="en-SG"/>
                </w:rPr>
                <w:t>crs_reason_of_suspension</w:t>
              </w:r>
              <w:proofErr w:type="spellEnd"/>
              <w:r w:rsidRPr="00083F26">
                <w:rPr>
                  <w:rFonts w:ascii="Arial" w:hAnsi="Arial" w:cs="Arial"/>
                  <w:szCs w:val="20"/>
                  <w:lang w:val="en-SG"/>
                </w:rPr>
                <w:t xml:space="preserve"> = PRA</w:t>
              </w:r>
            </w:ins>
          </w:p>
          <w:p w14:paraId="092B04F1" w14:textId="40C67AA3" w:rsidR="00083F26" w:rsidRDefault="00083F26" w:rsidP="00083F26">
            <w:pPr>
              <w:rPr>
                <w:ins w:id="10353" w:author="Rafif [2]" w:date="2025-12-04T13:48:00Z"/>
                <w:rFonts w:ascii="Arial" w:hAnsi="Arial" w:cs="Arial"/>
                <w:szCs w:val="20"/>
                <w:lang w:val="en-SG"/>
              </w:rPr>
            </w:pPr>
            <w:proofErr w:type="spellStart"/>
            <w:ins w:id="10354" w:author="Rafif" w:date="2025-11-15T20:40:00Z">
              <w:r w:rsidRPr="00083F26">
                <w:rPr>
                  <w:rFonts w:ascii="Arial" w:hAnsi="Arial" w:cs="Arial"/>
                  <w:szCs w:val="20"/>
                  <w:lang w:val="en-SG"/>
                </w:rPr>
                <w:t>eservice_msg_code</w:t>
              </w:r>
              <w:proofErr w:type="spellEnd"/>
              <w:r w:rsidRPr="00083F26">
                <w:rPr>
                  <w:rFonts w:ascii="Arial" w:hAnsi="Arial" w:cs="Arial"/>
                  <w:szCs w:val="20"/>
                  <w:lang w:val="en-SG"/>
                </w:rPr>
                <w:t xml:space="preserve"> = E12</w:t>
              </w:r>
            </w:ins>
          </w:p>
          <w:p w14:paraId="734FCFBB" w14:textId="3BF77D59" w:rsidR="008D1709" w:rsidRPr="00083F26" w:rsidRDefault="008D1709" w:rsidP="00083F26">
            <w:pPr>
              <w:rPr>
                <w:ins w:id="10355" w:author="Rafif" w:date="2025-11-15T20:40:00Z"/>
                <w:rFonts w:ascii="Arial" w:hAnsi="Arial" w:cs="Arial"/>
                <w:szCs w:val="20"/>
                <w:lang w:val="en-SG"/>
              </w:rPr>
            </w:pPr>
            <w:proofErr w:type="spellStart"/>
            <w:ins w:id="10356" w:author="Rafif [2]" w:date="2025-12-04T13:48:00Z">
              <w:r w:rsidRPr="00776601">
                <w:rPr>
                  <w:rFonts w:ascii="Arial" w:hAnsi="Arial" w:cs="Arial"/>
                  <w:szCs w:val="20"/>
                  <w:lang w:val="en-SG"/>
                </w:rPr>
                <w:t>is_sync</w:t>
              </w:r>
              <w:proofErr w:type="spellEnd"/>
              <w:r w:rsidRPr="00776601">
                <w:rPr>
                  <w:rFonts w:ascii="Arial" w:hAnsi="Arial" w:cs="Arial"/>
                  <w:szCs w:val="20"/>
                  <w:lang w:val="en-SG"/>
                </w:rPr>
                <w:t xml:space="preserve"> = true</w:t>
              </w:r>
            </w:ins>
          </w:p>
          <w:p w14:paraId="55784480" w14:textId="77777777" w:rsidR="00083F26" w:rsidRDefault="00083F26" w:rsidP="00042A21">
            <w:pPr>
              <w:rPr>
                <w:ins w:id="10357" w:author="Rafif" w:date="2025-11-15T20:39:00Z"/>
                <w:rFonts w:ascii="Arial" w:hAnsi="Arial" w:cs="Arial"/>
                <w:szCs w:val="20"/>
                <w:lang w:val="en-SG"/>
              </w:rPr>
            </w:pPr>
          </w:p>
          <w:p w14:paraId="066A1AEA" w14:textId="2DE6E163" w:rsidR="00042A21" w:rsidDel="00083F26" w:rsidRDefault="00042A21" w:rsidP="00042A21">
            <w:pPr>
              <w:rPr>
                <w:del w:id="10358" w:author="Rafif" w:date="2025-11-15T20:39:00Z"/>
                <w:rFonts w:ascii="Arial" w:hAnsi="Arial" w:cs="Arial"/>
                <w:szCs w:val="20"/>
                <w:lang w:val="en-SG"/>
              </w:rPr>
            </w:pPr>
            <w:del w:id="10359" w:author="Rafif" w:date="2025-11-15T20:39:00Z">
              <w:r w:rsidRPr="00042A21" w:rsidDel="00083F26">
                <w:rPr>
                  <w:rFonts w:ascii="Arial" w:hAnsi="Arial" w:cs="Arial"/>
                  <w:szCs w:val="20"/>
                  <w:lang w:val="en-SG"/>
                </w:rPr>
                <w:delText>crs_reason_of_suspension = PRA</w:delText>
              </w:r>
              <w:bookmarkStart w:id="10360" w:name="_Toc209553583"/>
              <w:bookmarkEnd w:id="10360"/>
            </w:del>
          </w:p>
          <w:p w14:paraId="2690A73F" w14:textId="68FA81A9" w:rsidR="00042A21" w:rsidDel="00083F26" w:rsidRDefault="00042A21" w:rsidP="00042A21">
            <w:pPr>
              <w:rPr>
                <w:del w:id="10361" w:author="Rafif" w:date="2025-11-15T20:39:00Z"/>
                <w:rFonts w:ascii="Arial" w:hAnsi="Arial" w:cs="Arial"/>
                <w:szCs w:val="20"/>
                <w:lang w:val="en-SG"/>
              </w:rPr>
            </w:pPr>
            <w:del w:id="10362" w:author="Rafif" w:date="2025-11-15T20:39:00Z">
              <w:r w:rsidRPr="00042A21" w:rsidDel="00083F26">
                <w:rPr>
                  <w:rFonts w:ascii="Arial" w:hAnsi="Arial" w:cs="Arial"/>
                  <w:szCs w:val="20"/>
                  <w:lang w:val="en-SG"/>
                </w:rPr>
                <w:lastRenderedPageBreak/>
                <w:delText>crs_date_of_suspension = current date</w:delText>
              </w:r>
              <w:bookmarkStart w:id="10363" w:name="_Toc209553584"/>
              <w:bookmarkEnd w:id="10363"/>
            </w:del>
          </w:p>
          <w:p w14:paraId="551B5BEF" w14:textId="405A8849" w:rsidR="00042A21" w:rsidDel="00083F26" w:rsidRDefault="00042A21" w:rsidP="00042A21">
            <w:pPr>
              <w:rPr>
                <w:del w:id="10364" w:author="Rafif" w:date="2025-11-15T20:39:00Z"/>
                <w:rFonts w:ascii="Arial" w:hAnsi="Arial" w:cs="Arial"/>
                <w:szCs w:val="20"/>
                <w:lang w:val="en-SG"/>
              </w:rPr>
            </w:pPr>
            <w:commentRangeStart w:id="10365"/>
            <w:commentRangeStart w:id="10366"/>
            <w:del w:id="10367" w:author="Rafif" w:date="2025-11-15T20:39:00Z">
              <w:r w:rsidRPr="00042A21" w:rsidDel="00083F26">
                <w:rPr>
                  <w:rFonts w:ascii="Arial" w:hAnsi="Arial" w:cs="Arial"/>
                  <w:szCs w:val="20"/>
                  <w:lang w:val="en-SG"/>
                </w:rPr>
                <w:delText>amount_payable = Internet amt paid value</w:delText>
              </w:r>
              <w:bookmarkStart w:id="10368" w:name="_Toc209553585"/>
              <w:bookmarkEnd w:id="10368"/>
            </w:del>
          </w:p>
          <w:p w14:paraId="1409D678" w14:textId="69A35D1C" w:rsidR="00042A21" w:rsidDel="00083F26" w:rsidRDefault="00042A21" w:rsidP="00042A21">
            <w:pPr>
              <w:rPr>
                <w:del w:id="10369" w:author="Rafif" w:date="2025-11-15T20:39:00Z"/>
                <w:rFonts w:ascii="Arial" w:hAnsi="Arial" w:cs="Arial"/>
                <w:szCs w:val="20"/>
                <w:lang w:val="en-SG"/>
              </w:rPr>
            </w:pPr>
            <w:del w:id="10370" w:author="Rafif" w:date="2025-11-15T20:39:00Z">
              <w:r w:rsidRPr="00042A21" w:rsidDel="00083F26">
                <w:rPr>
                  <w:rFonts w:ascii="Arial" w:hAnsi="Arial" w:cs="Arial"/>
                  <w:szCs w:val="20"/>
                  <w:lang w:val="en-SG"/>
                </w:rPr>
                <w:delText>amount_paid</w:delText>
              </w:r>
              <w:commentRangeEnd w:id="10365"/>
              <w:r w:rsidR="00CA4774" w:rsidDel="00083F26">
                <w:rPr>
                  <w:rStyle w:val="CommentReference"/>
                </w:rPr>
                <w:commentReference w:id="10365"/>
              </w:r>
              <w:commentRangeEnd w:id="10366"/>
              <w:r w:rsidR="002F2BFF" w:rsidDel="00083F26">
                <w:rPr>
                  <w:rStyle w:val="CommentReference"/>
                </w:rPr>
                <w:commentReference w:id="10366"/>
              </w:r>
              <w:bookmarkStart w:id="10371" w:name="_Toc209553586"/>
              <w:bookmarkEnd w:id="10371"/>
            </w:del>
          </w:p>
          <w:p w14:paraId="271BBA3C" w14:textId="6B29C0C6" w:rsidR="00042A21" w:rsidDel="00083F26" w:rsidRDefault="00042A21" w:rsidP="00042A21">
            <w:pPr>
              <w:rPr>
                <w:ins w:id="10372" w:author="Ahmad Rafif" w:date="2025-09-21T18:55:00Z"/>
                <w:del w:id="10373" w:author="Rafif" w:date="2025-11-15T20:39:00Z"/>
                <w:rFonts w:ascii="Arial" w:hAnsi="Arial" w:cs="Arial"/>
                <w:szCs w:val="20"/>
                <w:lang w:val="en-SG"/>
              </w:rPr>
            </w:pPr>
            <w:del w:id="10374" w:author="Rafif" w:date="2025-11-15T20:39:00Z">
              <w:r w:rsidRPr="00042A21" w:rsidDel="00083F26">
                <w:rPr>
                  <w:rFonts w:ascii="Arial" w:hAnsi="Arial" w:cs="Arial"/>
                  <w:szCs w:val="20"/>
                  <w:lang w:val="en-SG"/>
                </w:rPr>
                <w:delText>payment_status = FP.</w:delText>
              </w:r>
            </w:del>
            <w:bookmarkStart w:id="10375" w:name="_Toc209553587"/>
            <w:bookmarkEnd w:id="10375"/>
          </w:p>
          <w:p w14:paraId="32051963" w14:textId="3BD54FF6" w:rsidR="002F2BFF" w:rsidRPr="00042A21" w:rsidRDefault="002F2BFF" w:rsidP="00042A21">
            <w:pPr>
              <w:rPr>
                <w:rFonts w:ascii="Arial" w:hAnsi="Arial" w:cs="Arial"/>
                <w:szCs w:val="20"/>
                <w:lang w:val="en-SG"/>
              </w:rPr>
            </w:pPr>
            <w:ins w:id="10376" w:author="Ahmad Rafif" w:date="2025-09-21T18:55:00Z">
              <w:del w:id="10377" w:author="Rafif" w:date="2025-11-15T20:39:00Z">
                <w:r w:rsidDel="00083F26">
                  <w:rPr>
                    <w:rFonts w:ascii="Arial" w:hAnsi="Arial" w:cs="Arial"/>
                    <w:szCs w:val="20"/>
                    <w:lang w:val="en-SG"/>
                  </w:rPr>
                  <w:delText>von.is_sync = true</w:delText>
                </w:r>
              </w:del>
            </w:ins>
            <w:bookmarkStart w:id="10378" w:name="_Toc209553588"/>
            <w:bookmarkEnd w:id="10378"/>
          </w:p>
        </w:tc>
        <w:bookmarkStart w:id="10379" w:name="_Toc209553589"/>
        <w:bookmarkEnd w:id="10379"/>
      </w:tr>
      <w:tr w:rsidR="00042A21" w:rsidRPr="00042A21" w14:paraId="1E8D4216" w14:textId="6302DA6C" w:rsidTr="00042A21">
        <w:tc>
          <w:tcPr>
            <w:tcW w:w="0" w:type="auto"/>
            <w:gridSpan w:val="9"/>
            <w:hideMark/>
          </w:tcPr>
          <w:p w14:paraId="3F93110E" w14:textId="2C24876E" w:rsidR="00042A21" w:rsidRPr="00042A21" w:rsidRDefault="00042A21" w:rsidP="00042A21">
            <w:pPr>
              <w:rPr>
                <w:rFonts w:ascii="Arial" w:hAnsi="Arial" w:cs="Arial"/>
                <w:szCs w:val="20"/>
                <w:lang w:val="en-SG"/>
              </w:rPr>
            </w:pPr>
            <w:commentRangeStart w:id="10380"/>
            <w:commentRangeStart w:id="10381"/>
            <w:r w:rsidRPr="00042A21">
              <w:rPr>
                <w:rFonts w:ascii="Arial" w:hAnsi="Arial" w:cs="Arial"/>
                <w:szCs w:val="20"/>
                <w:lang w:val="en-SG"/>
              </w:rPr>
              <w:lastRenderedPageBreak/>
              <w:t xml:space="preserve">insert </w:t>
            </w:r>
            <w:proofErr w:type="spellStart"/>
            <w:r w:rsidRPr="00042A21">
              <w:rPr>
                <w:rFonts w:ascii="Arial" w:hAnsi="Arial" w:cs="Arial"/>
                <w:szCs w:val="20"/>
                <w:lang w:val="en-SG"/>
              </w:rPr>
              <w:t>ocms_suspended_notice</w:t>
            </w:r>
            <w:commentRangeEnd w:id="10380"/>
            <w:proofErr w:type="spellEnd"/>
            <w:r w:rsidR="00E26BD3">
              <w:rPr>
                <w:rStyle w:val="CommentReference"/>
              </w:rPr>
              <w:commentReference w:id="10380"/>
            </w:r>
            <w:commentRangeEnd w:id="10381"/>
            <w:r w:rsidR="002F2BFF">
              <w:rPr>
                <w:rStyle w:val="CommentReference"/>
              </w:rPr>
              <w:commentReference w:id="10381"/>
            </w:r>
            <w:ins w:id="10382" w:author="Yi Jie NEO (URA)" w:date="2025-09-16T18:06:00Z">
              <w:del w:id="10383" w:author="Rafif" w:date="2025-10-30T17:18:00Z">
                <w:r w:rsidR="00E26BD3" w:rsidDel="00621DE8">
                  <w:rPr>
                    <w:rFonts w:ascii="Arial" w:hAnsi="Arial" w:cs="Arial"/>
                    <w:szCs w:val="20"/>
                    <w:lang w:val="en-SG"/>
                  </w:rPr>
                  <w:delText>a</w:delText>
                </w:r>
              </w:del>
            </w:ins>
            <w:ins w:id="10384" w:author="Ahmad Rafif" w:date="2025-09-23T11:56:00Z">
              <w:del w:id="10385" w:author="Rafif" w:date="2025-10-30T17:18:00Z">
                <w:r w:rsidR="003C66A0" w:rsidDel="00094949">
                  <w:rPr>
                    <w:rFonts w:ascii="Arial" w:hAnsi="Arial" w:cs="Arial"/>
                    <w:szCs w:val="20"/>
                    <w:lang w:val="en-SG"/>
                  </w:rPr>
                  <w:delText xml:space="preserve"> (KIV, need discuss and update from functional document)</w:delText>
                </w:r>
              </w:del>
            </w:ins>
            <w:bookmarkStart w:id="10386" w:name="_Toc209553590"/>
            <w:bookmarkEnd w:id="10386"/>
          </w:p>
        </w:tc>
        <w:tc>
          <w:tcPr>
            <w:tcW w:w="0" w:type="auto"/>
            <w:gridSpan w:val="4"/>
            <w:hideMark/>
          </w:tcPr>
          <w:p w14:paraId="0802093A" w14:textId="67EE7D79" w:rsidR="00042A21" w:rsidRPr="00042A21" w:rsidRDefault="00042A21" w:rsidP="00042A21">
            <w:pPr>
              <w:rPr>
                <w:rFonts w:ascii="Arial" w:hAnsi="Arial" w:cs="Arial"/>
                <w:szCs w:val="20"/>
                <w:lang w:val="en-SG"/>
              </w:rPr>
            </w:pPr>
            <w:r w:rsidRPr="00042A21">
              <w:rPr>
                <w:rFonts w:ascii="Arial" w:hAnsi="Arial" w:cs="Arial"/>
                <w:szCs w:val="20"/>
                <w:lang w:val="en-SG"/>
              </w:rPr>
              <w:t>Note</w:t>
            </w:r>
            <w:bookmarkStart w:id="10387" w:name="_Toc209553591"/>
            <w:bookmarkEnd w:id="10387"/>
          </w:p>
        </w:tc>
        <w:tc>
          <w:tcPr>
            <w:tcW w:w="0" w:type="auto"/>
            <w:gridSpan w:val="3"/>
            <w:hideMark/>
          </w:tcPr>
          <w:p w14:paraId="415EA759" w14:textId="013CF4FF" w:rsidR="00042A21" w:rsidRPr="002074BA" w:rsidRDefault="00042A21" w:rsidP="00042A21">
            <w:pPr>
              <w:rPr>
                <w:rFonts w:ascii="Arial" w:hAnsi="Arial" w:cs="Arial"/>
                <w:szCs w:val="20"/>
                <w:lang w:val="pt-BR"/>
                <w:rPrChange w:id="10388" w:author="MUBIYARTO WIBISONO" w:date="2025-11-10T13:48:00Z">
                  <w:rPr>
                    <w:rFonts w:ascii="Arial" w:hAnsi="Arial" w:cs="Arial"/>
                    <w:szCs w:val="20"/>
                    <w:lang w:val="en-SG"/>
                  </w:rPr>
                </w:rPrChange>
              </w:rPr>
            </w:pPr>
            <w:r w:rsidRPr="002074BA">
              <w:rPr>
                <w:rFonts w:ascii="Arial" w:hAnsi="Arial" w:cs="Arial"/>
                <w:szCs w:val="20"/>
                <w:lang w:val="pt-BR"/>
                <w:rPrChange w:id="10389" w:author="MUBIYARTO WIBISONO" w:date="2025-11-10T13:48:00Z">
                  <w:rPr>
                    <w:rFonts w:ascii="Arial" w:hAnsi="Arial" w:cs="Arial"/>
                    <w:szCs w:val="20"/>
                    <w:lang w:val="en-SG"/>
                  </w:rPr>
                </w:rPrChange>
              </w:rPr>
              <w:t>sr_no</w:t>
            </w:r>
            <w:bookmarkStart w:id="10390" w:name="_Toc209553592"/>
            <w:bookmarkEnd w:id="10390"/>
          </w:p>
          <w:p w14:paraId="319B7B7D" w14:textId="10D2DA22" w:rsidR="00042A21" w:rsidRPr="002074BA" w:rsidRDefault="00042A21" w:rsidP="00042A21">
            <w:pPr>
              <w:rPr>
                <w:rFonts w:ascii="Arial" w:hAnsi="Arial" w:cs="Arial"/>
                <w:szCs w:val="20"/>
                <w:lang w:val="pt-BR"/>
                <w:rPrChange w:id="10391" w:author="MUBIYARTO WIBISONO" w:date="2025-11-10T13:48:00Z">
                  <w:rPr>
                    <w:rFonts w:ascii="Arial" w:hAnsi="Arial" w:cs="Arial"/>
                    <w:szCs w:val="20"/>
                    <w:lang w:val="en-SG"/>
                  </w:rPr>
                </w:rPrChange>
              </w:rPr>
            </w:pPr>
            <w:r w:rsidRPr="002074BA">
              <w:rPr>
                <w:rFonts w:ascii="Arial" w:hAnsi="Arial" w:cs="Arial"/>
                <w:szCs w:val="20"/>
                <w:lang w:val="pt-BR"/>
                <w:rPrChange w:id="10392" w:author="MUBIYARTO WIBISONO" w:date="2025-11-10T13:48:00Z">
                  <w:rPr>
                    <w:rFonts w:ascii="Arial" w:hAnsi="Arial" w:cs="Arial"/>
                    <w:szCs w:val="20"/>
                    <w:lang w:val="en-SG"/>
                  </w:rPr>
                </w:rPrChange>
              </w:rPr>
              <w:t>notice_no</w:t>
            </w:r>
            <w:bookmarkStart w:id="10393" w:name="_Toc209553593"/>
            <w:bookmarkEnd w:id="10393"/>
          </w:p>
          <w:p w14:paraId="6EC34F61" w14:textId="1CA49FD9" w:rsidR="00042A21" w:rsidRPr="002074BA" w:rsidRDefault="00042A21" w:rsidP="00042A21">
            <w:pPr>
              <w:rPr>
                <w:rFonts w:ascii="Arial" w:hAnsi="Arial" w:cs="Arial"/>
                <w:szCs w:val="20"/>
                <w:lang w:val="pt-BR"/>
                <w:rPrChange w:id="10394" w:author="MUBIYARTO WIBISONO" w:date="2025-11-10T13:48:00Z">
                  <w:rPr>
                    <w:rFonts w:ascii="Arial" w:hAnsi="Arial" w:cs="Arial"/>
                    <w:szCs w:val="20"/>
                    <w:lang w:val="en-SG"/>
                  </w:rPr>
                </w:rPrChange>
              </w:rPr>
            </w:pPr>
            <w:r w:rsidRPr="002074BA">
              <w:rPr>
                <w:rFonts w:ascii="Arial" w:hAnsi="Arial" w:cs="Arial"/>
                <w:szCs w:val="20"/>
                <w:lang w:val="pt-BR"/>
                <w:rPrChange w:id="10395" w:author="MUBIYARTO WIBISONO" w:date="2025-11-10T13:48:00Z">
                  <w:rPr>
                    <w:rFonts w:ascii="Arial" w:hAnsi="Arial" w:cs="Arial"/>
                    <w:szCs w:val="20"/>
                    <w:lang w:val="en-SG"/>
                  </w:rPr>
                </w:rPrChange>
              </w:rPr>
              <w:t>suspension_type = PS</w:t>
            </w:r>
            <w:bookmarkStart w:id="10396" w:name="_Toc209553594"/>
            <w:bookmarkEnd w:id="10396"/>
          </w:p>
          <w:p w14:paraId="35205EC0" w14:textId="5A5E3194" w:rsidR="00042A21" w:rsidRDefault="00042A21" w:rsidP="00042A21">
            <w:pPr>
              <w:rPr>
                <w:rFonts w:ascii="Arial" w:hAnsi="Arial" w:cs="Arial"/>
                <w:szCs w:val="20"/>
                <w:lang w:val="en-SG"/>
              </w:rPr>
            </w:pPr>
            <w:proofErr w:type="spellStart"/>
            <w:r w:rsidRPr="00042A21">
              <w:rPr>
                <w:rFonts w:ascii="Arial" w:hAnsi="Arial" w:cs="Arial"/>
                <w:szCs w:val="20"/>
                <w:lang w:val="en-SG"/>
              </w:rPr>
              <w:t>reason_of_suspension</w:t>
            </w:r>
            <w:proofErr w:type="spellEnd"/>
            <w:r w:rsidRPr="00042A21">
              <w:rPr>
                <w:rFonts w:ascii="Arial" w:hAnsi="Arial" w:cs="Arial"/>
                <w:szCs w:val="20"/>
                <w:lang w:val="en-SG"/>
              </w:rPr>
              <w:t xml:space="preserve"> = PRA</w:t>
            </w:r>
            <w:bookmarkStart w:id="10397" w:name="_Toc209553595"/>
            <w:bookmarkEnd w:id="10397"/>
          </w:p>
          <w:p w14:paraId="7B0F9FCD" w14:textId="3947F61E" w:rsidR="00042A21" w:rsidRDefault="00042A21" w:rsidP="00042A21">
            <w:pPr>
              <w:rPr>
                <w:rFonts w:ascii="Arial" w:hAnsi="Arial" w:cs="Arial"/>
                <w:szCs w:val="20"/>
                <w:lang w:val="en-SG"/>
              </w:rPr>
            </w:pPr>
            <w:proofErr w:type="spellStart"/>
            <w:r w:rsidRPr="00042A21">
              <w:rPr>
                <w:rFonts w:ascii="Arial" w:hAnsi="Arial" w:cs="Arial"/>
                <w:szCs w:val="20"/>
                <w:lang w:val="en-SG"/>
              </w:rPr>
              <w:t>date_of_suspension</w:t>
            </w:r>
            <w:proofErr w:type="spellEnd"/>
            <w:r w:rsidRPr="00042A21">
              <w:rPr>
                <w:rFonts w:ascii="Arial" w:hAnsi="Arial" w:cs="Arial"/>
                <w:szCs w:val="20"/>
                <w:lang w:val="en-SG"/>
              </w:rPr>
              <w:t xml:space="preserve"> = current date</w:t>
            </w:r>
            <w:bookmarkStart w:id="10398" w:name="_Toc209553596"/>
            <w:bookmarkEnd w:id="10398"/>
          </w:p>
          <w:p w14:paraId="6648518A" w14:textId="24CA232F" w:rsidR="00042A21" w:rsidRDefault="00042A21" w:rsidP="00042A21">
            <w:pPr>
              <w:rPr>
                <w:rFonts w:ascii="Arial" w:hAnsi="Arial" w:cs="Arial"/>
                <w:szCs w:val="20"/>
                <w:lang w:val="en-SG"/>
              </w:rPr>
            </w:pPr>
            <w:proofErr w:type="spellStart"/>
            <w:r w:rsidRPr="00042A21">
              <w:rPr>
                <w:rFonts w:ascii="Arial" w:hAnsi="Arial" w:cs="Arial"/>
                <w:szCs w:val="20"/>
                <w:lang w:val="en-SG"/>
              </w:rPr>
              <w:t>suspension_remarks</w:t>
            </w:r>
            <w:bookmarkStart w:id="10399" w:name="_Toc209553597"/>
            <w:bookmarkEnd w:id="10399"/>
            <w:proofErr w:type="spellEnd"/>
          </w:p>
          <w:p w14:paraId="51289FF4" w14:textId="1CA0E1CB" w:rsidR="00042A21" w:rsidRPr="00042A21" w:rsidRDefault="00042A21" w:rsidP="00042A21">
            <w:pPr>
              <w:rPr>
                <w:rFonts w:ascii="Arial" w:hAnsi="Arial" w:cs="Arial"/>
                <w:szCs w:val="20"/>
                <w:lang w:val="en-SG"/>
              </w:rPr>
            </w:pPr>
            <w:proofErr w:type="spellStart"/>
            <w:r w:rsidRPr="00042A21">
              <w:rPr>
                <w:rFonts w:ascii="Arial" w:hAnsi="Arial" w:cs="Arial"/>
                <w:szCs w:val="20"/>
                <w:lang w:val="en-SG"/>
              </w:rPr>
              <w:t>suspension_source</w:t>
            </w:r>
            <w:proofErr w:type="spellEnd"/>
            <w:r w:rsidRPr="00042A21">
              <w:rPr>
                <w:rFonts w:ascii="Arial" w:hAnsi="Arial" w:cs="Arial"/>
                <w:szCs w:val="20"/>
                <w:lang w:val="en-SG"/>
              </w:rPr>
              <w:t xml:space="preserve"> = OCMS.</w:t>
            </w:r>
            <w:bookmarkStart w:id="10400" w:name="_Toc209553598"/>
            <w:bookmarkEnd w:id="10400"/>
          </w:p>
        </w:tc>
        <w:bookmarkStart w:id="10401" w:name="_Toc209553599"/>
        <w:bookmarkEnd w:id="10401"/>
      </w:tr>
      <w:tr w:rsidR="00042A21" w:rsidRPr="00042A21" w14:paraId="728A4796" w14:textId="47249F74" w:rsidTr="00042A21">
        <w:tc>
          <w:tcPr>
            <w:tcW w:w="0" w:type="auto"/>
            <w:gridSpan w:val="9"/>
            <w:hideMark/>
          </w:tcPr>
          <w:p w14:paraId="2C2D15CB" w14:textId="6D29D5E8" w:rsidR="00042A21" w:rsidRPr="00042A21" w:rsidRDefault="0047665E" w:rsidP="00042A21">
            <w:pPr>
              <w:rPr>
                <w:rFonts w:ascii="Arial" w:hAnsi="Arial" w:cs="Arial"/>
                <w:szCs w:val="20"/>
                <w:lang w:val="en-SG"/>
              </w:rPr>
            </w:pPr>
            <w:ins w:id="10402" w:author="Ahmad Rafif" w:date="2025-09-23T12:05:00Z">
              <w:r w:rsidRPr="0047665E">
                <w:rPr>
                  <w:rFonts w:ascii="Arial" w:hAnsi="Arial" w:cs="Arial"/>
                  <w:szCs w:val="20"/>
                  <w:lang w:val="en-SG"/>
                </w:rPr>
                <w:t xml:space="preserve">internet — </w:t>
              </w:r>
              <w:proofErr w:type="spellStart"/>
              <w:r w:rsidRPr="0047665E">
                <w:rPr>
                  <w:rFonts w:ascii="Arial" w:hAnsi="Arial" w:cs="Arial"/>
                  <w:szCs w:val="20"/>
                  <w:lang w:val="en-SG"/>
                </w:rPr>
                <w:t>eocms_web_txn_detail</w:t>
              </w:r>
              <w:proofErr w:type="spellEnd"/>
              <w:r w:rsidRPr="0047665E">
                <w:rPr>
                  <w:rFonts w:ascii="Arial" w:hAnsi="Arial" w:cs="Arial"/>
                  <w:szCs w:val="20"/>
                  <w:lang w:val="en-SG"/>
                </w:rPr>
                <w:t xml:space="preserve"> — </w:t>
              </w:r>
              <w:proofErr w:type="spellStart"/>
              <w:r w:rsidRPr="0047665E">
                <w:rPr>
                  <w:rFonts w:ascii="Arial" w:hAnsi="Arial" w:cs="Arial"/>
                  <w:szCs w:val="20"/>
                  <w:lang w:val="en-SG"/>
                </w:rPr>
                <w:t>is_sync</w:t>
              </w:r>
              <w:proofErr w:type="spellEnd"/>
              <w:r w:rsidRPr="0047665E">
                <w:rPr>
                  <w:rFonts w:ascii="Arial" w:hAnsi="Arial" w:cs="Arial"/>
                  <w:szCs w:val="20"/>
                  <w:lang w:val="en-SG"/>
                </w:rPr>
                <w:t xml:space="preserve"> = true — </w:t>
              </w:r>
            </w:ins>
            <w:r w:rsidR="003C66A0" w:rsidRPr="00042A21">
              <w:rPr>
                <w:rFonts w:ascii="Arial" w:hAnsi="Arial" w:cs="Arial"/>
                <w:szCs w:val="20"/>
                <w:lang w:val="en-SG"/>
              </w:rPr>
              <w:t>E</w:t>
            </w:r>
            <w:ins w:id="10403" w:author="Ahmad Rafif" w:date="2025-09-23T12:05:00Z">
              <w:del w:id="10404" w:author="Rafif" w:date="2025-10-30T17:19:00Z">
                <w:r w:rsidDel="00566DDC">
                  <w:rPr>
                    <w:rFonts w:ascii="Arial" w:hAnsi="Arial" w:cs="Arial"/>
                    <w:szCs w:val="20"/>
                    <w:lang w:val="en-SG"/>
                  </w:rPr>
                  <w:delText>e</w:delText>
                </w:r>
              </w:del>
            </w:ins>
            <w:r w:rsidR="00042A21" w:rsidRPr="00042A21">
              <w:rPr>
                <w:rFonts w:ascii="Arial" w:hAnsi="Arial" w:cs="Arial"/>
                <w:szCs w:val="20"/>
                <w:lang w:val="en-SG"/>
              </w:rPr>
              <w:t>nd</w:t>
            </w:r>
            <w:bookmarkStart w:id="10405" w:name="_Toc209553600"/>
            <w:bookmarkEnd w:id="10405"/>
          </w:p>
        </w:tc>
        <w:tc>
          <w:tcPr>
            <w:tcW w:w="0" w:type="auto"/>
            <w:gridSpan w:val="4"/>
            <w:hideMark/>
          </w:tcPr>
          <w:p w14:paraId="58A9D161" w14:textId="15CD563F" w:rsidR="00042A21" w:rsidRPr="00042A21" w:rsidRDefault="00042A21" w:rsidP="00042A21">
            <w:pPr>
              <w:rPr>
                <w:rFonts w:ascii="Arial" w:hAnsi="Arial" w:cs="Arial"/>
                <w:szCs w:val="20"/>
                <w:lang w:val="en-SG"/>
              </w:rPr>
            </w:pPr>
            <w:r w:rsidRPr="00042A21">
              <w:rPr>
                <w:rFonts w:ascii="Arial" w:hAnsi="Arial" w:cs="Arial"/>
                <w:szCs w:val="20"/>
                <w:lang w:val="en-SG"/>
              </w:rPr>
              <w:t>Terminator</w:t>
            </w:r>
            <w:bookmarkStart w:id="10406" w:name="_Toc209553601"/>
            <w:bookmarkEnd w:id="10406"/>
          </w:p>
        </w:tc>
        <w:tc>
          <w:tcPr>
            <w:tcW w:w="0" w:type="auto"/>
            <w:gridSpan w:val="3"/>
            <w:hideMark/>
          </w:tcPr>
          <w:p w14:paraId="05D25EC4" w14:textId="1B87E338" w:rsidR="00042A21" w:rsidRPr="00042A21" w:rsidRDefault="00042A21" w:rsidP="00042A21">
            <w:pPr>
              <w:rPr>
                <w:rFonts w:ascii="Arial" w:hAnsi="Arial" w:cs="Arial"/>
                <w:szCs w:val="20"/>
                <w:lang w:val="en-SG"/>
              </w:rPr>
            </w:pPr>
            <w:r w:rsidRPr="00042A21">
              <w:rPr>
                <w:rFonts w:ascii="Arial" w:hAnsi="Arial" w:cs="Arial"/>
                <w:szCs w:val="20"/>
                <w:lang w:val="en-SG"/>
              </w:rPr>
              <w:t>Flow ends for PS-PRA branch.</w:t>
            </w:r>
            <w:bookmarkStart w:id="10407" w:name="_Toc209553602"/>
            <w:bookmarkEnd w:id="10407"/>
          </w:p>
        </w:tc>
        <w:bookmarkStart w:id="10408" w:name="_Toc209553603"/>
        <w:bookmarkEnd w:id="10408"/>
      </w:tr>
      <w:tr w:rsidR="00042A21" w:rsidRPr="00042A21" w14:paraId="12086B14" w14:textId="1F69289F" w:rsidTr="00042A21">
        <w:tc>
          <w:tcPr>
            <w:tcW w:w="0" w:type="auto"/>
            <w:gridSpan w:val="9"/>
            <w:hideMark/>
          </w:tcPr>
          <w:p w14:paraId="3DE94326" w14:textId="03971D1D" w:rsidR="00042A21" w:rsidRPr="00083F26" w:rsidRDefault="00042A21" w:rsidP="00042A21">
            <w:pPr>
              <w:rPr>
                <w:rFonts w:ascii="Arial" w:hAnsi="Arial" w:cs="Arial"/>
                <w:szCs w:val="20"/>
                <w:lang w:val="en-SG"/>
              </w:rPr>
            </w:pPr>
            <w:r w:rsidRPr="00083F26">
              <w:rPr>
                <w:rFonts w:ascii="Arial" w:hAnsi="Arial" w:cs="Arial"/>
                <w:szCs w:val="20"/>
                <w:lang w:val="en-SG"/>
              </w:rPr>
              <w:t xml:space="preserve">Apply PS-FP and </w:t>
            </w:r>
            <w:del w:id="10409" w:author="Rafif" w:date="2025-11-15T20:41:00Z">
              <w:r w:rsidRPr="00083F26" w:rsidDel="00083F26">
                <w:rPr>
                  <w:rFonts w:ascii="Arial" w:hAnsi="Arial" w:cs="Arial"/>
                  <w:szCs w:val="20"/>
                  <w:lang w:val="en-SG"/>
                </w:rPr>
                <w:delText xml:space="preserve">update </w:delText>
              </w:r>
            </w:del>
            <w:proofErr w:type="gramStart"/>
            <w:ins w:id="10410" w:author="Ahmad Rafif" w:date="2025-09-23T11:56:00Z">
              <w:r w:rsidR="003C66A0" w:rsidRPr="00083F26">
                <w:rPr>
                  <w:rFonts w:ascii="Arial" w:hAnsi="Arial" w:cs="Arial"/>
                  <w:szCs w:val="20"/>
                  <w:lang w:val="en-SG"/>
                </w:rPr>
                <w:t xml:space="preserve">insert  </w:t>
              </w:r>
            </w:ins>
            <w:proofErr w:type="spellStart"/>
            <w:ins w:id="10411" w:author="Ahmad Rafif" w:date="2025-09-23T11:57:00Z">
              <w:r w:rsidR="003C66A0" w:rsidRPr="00083F26">
                <w:rPr>
                  <w:rFonts w:ascii="Arial" w:hAnsi="Arial" w:cs="Arial"/>
                  <w:szCs w:val="20"/>
                  <w:lang w:val="en-SG"/>
                </w:rPr>
                <w:t>ocms</w:t>
              </w:r>
              <w:proofErr w:type="gramEnd"/>
              <w:r w:rsidR="003C66A0" w:rsidRPr="00083F26">
                <w:rPr>
                  <w:rFonts w:ascii="Arial" w:hAnsi="Arial" w:cs="Arial"/>
                  <w:szCs w:val="20"/>
                  <w:lang w:val="en-SG"/>
                </w:rPr>
                <w:t>_</w:t>
              </w:r>
            </w:ins>
            <w:r w:rsidRPr="00083F26">
              <w:rPr>
                <w:rFonts w:ascii="Arial" w:hAnsi="Arial" w:cs="Arial"/>
                <w:szCs w:val="20"/>
                <w:lang w:val="en-SG"/>
              </w:rPr>
              <w:t>refund</w:t>
            </w:r>
            <w:proofErr w:type="spellEnd"/>
            <w:del w:id="10412" w:author="Rafif" w:date="2025-11-15T20:41:00Z">
              <w:r w:rsidRPr="00083F26" w:rsidDel="00083F26">
                <w:rPr>
                  <w:rFonts w:ascii="Arial" w:hAnsi="Arial" w:cs="Arial"/>
                  <w:szCs w:val="20"/>
                  <w:lang w:val="en-SG"/>
                </w:rPr>
                <w:delText>_</w:delText>
              </w:r>
            </w:del>
            <w:ins w:id="10413" w:author="Rafif" w:date="2025-11-15T20:41:00Z">
              <w:r w:rsidR="00083F26" w:rsidRPr="00083F26" w:rsidDel="00083F26">
                <w:rPr>
                  <w:rFonts w:ascii="Arial" w:hAnsi="Arial" w:cs="Arial"/>
                  <w:szCs w:val="20"/>
                  <w:lang w:val="en-SG"/>
                </w:rPr>
                <w:t xml:space="preserve"> </w:t>
              </w:r>
            </w:ins>
            <w:del w:id="10414" w:author="Rafif" w:date="2025-11-15T20:41:00Z">
              <w:r w:rsidRPr="00083F26" w:rsidDel="00083F26">
                <w:rPr>
                  <w:rFonts w:ascii="Arial" w:hAnsi="Arial" w:cs="Arial"/>
                  <w:szCs w:val="20"/>
                  <w:lang w:val="en-SG"/>
                </w:rPr>
                <w:delText>identified_dat</w:delText>
              </w:r>
            </w:del>
            <w:ins w:id="10415" w:author="Ahmad Rafif" w:date="2025-09-23T11:57:00Z">
              <w:r w:rsidR="003C66A0" w:rsidRPr="00083F26">
                <w:rPr>
                  <w:rFonts w:ascii="Arial" w:hAnsi="Arial" w:cs="Arial"/>
                  <w:szCs w:val="20"/>
                  <w:lang w:val="en-SG"/>
                </w:rPr>
                <w:t>notic</w:t>
              </w:r>
            </w:ins>
            <w:r w:rsidRPr="00083F26">
              <w:rPr>
                <w:rFonts w:ascii="Arial" w:hAnsi="Arial" w:cs="Arial"/>
                <w:szCs w:val="20"/>
                <w:lang w:val="en-SG"/>
              </w:rPr>
              <w:t>e</w:t>
            </w:r>
            <w:bookmarkStart w:id="10416" w:name="_Toc209553604"/>
            <w:bookmarkEnd w:id="10416"/>
          </w:p>
        </w:tc>
        <w:tc>
          <w:tcPr>
            <w:tcW w:w="0" w:type="auto"/>
            <w:gridSpan w:val="4"/>
            <w:hideMark/>
          </w:tcPr>
          <w:p w14:paraId="38C1D3CF" w14:textId="1DD5EF7C" w:rsidR="00042A21" w:rsidRPr="00083F26" w:rsidRDefault="00042A21" w:rsidP="00042A21">
            <w:pPr>
              <w:rPr>
                <w:rFonts w:ascii="Arial" w:hAnsi="Arial" w:cs="Arial"/>
                <w:szCs w:val="20"/>
                <w:lang w:val="en-SG"/>
              </w:rPr>
            </w:pPr>
            <w:r w:rsidRPr="00083F26">
              <w:rPr>
                <w:rFonts w:ascii="Arial" w:hAnsi="Arial" w:cs="Arial"/>
                <w:szCs w:val="20"/>
                <w:lang w:val="en-SG"/>
              </w:rPr>
              <w:t>Process</w:t>
            </w:r>
            <w:bookmarkStart w:id="10417" w:name="_Toc209553605"/>
            <w:bookmarkEnd w:id="10417"/>
          </w:p>
        </w:tc>
        <w:tc>
          <w:tcPr>
            <w:tcW w:w="0" w:type="auto"/>
            <w:gridSpan w:val="3"/>
            <w:hideMark/>
          </w:tcPr>
          <w:p w14:paraId="7EE77F37" w14:textId="5DE757FE" w:rsidR="00042A21" w:rsidRPr="00083F26" w:rsidRDefault="00042A21" w:rsidP="00042A21">
            <w:pPr>
              <w:rPr>
                <w:rFonts w:ascii="Arial" w:hAnsi="Arial" w:cs="Arial"/>
                <w:szCs w:val="20"/>
                <w:lang w:val="en-SG"/>
              </w:rPr>
            </w:pPr>
            <w:r w:rsidRPr="00083F26">
              <w:rPr>
                <w:rFonts w:ascii="Arial" w:hAnsi="Arial" w:cs="Arial"/>
                <w:szCs w:val="20"/>
                <w:lang w:val="en-SG"/>
              </w:rPr>
              <w:t xml:space="preserve">Applies PS-FP and </w:t>
            </w:r>
            <w:del w:id="10418" w:author="Rafif" w:date="2025-11-15T20:41:00Z">
              <w:r w:rsidRPr="00083F26" w:rsidDel="00083F26">
                <w:rPr>
                  <w:rFonts w:ascii="Arial" w:hAnsi="Arial" w:cs="Arial"/>
                  <w:szCs w:val="20"/>
                  <w:lang w:val="en-SG"/>
                </w:rPr>
                <w:delText xml:space="preserve">updates </w:delText>
              </w:r>
            </w:del>
            <w:ins w:id="10419" w:author="Ahmad Rafif" w:date="2025-09-23T11:57:00Z">
              <w:r w:rsidR="003C66A0" w:rsidRPr="00083F26">
                <w:rPr>
                  <w:rFonts w:ascii="Arial" w:hAnsi="Arial" w:cs="Arial"/>
                  <w:szCs w:val="20"/>
                  <w:lang w:val="en-SG"/>
                </w:rPr>
                <w:t xml:space="preserve">insert to </w:t>
              </w:r>
              <w:proofErr w:type="spellStart"/>
              <w:r w:rsidR="003C66A0" w:rsidRPr="00083F26">
                <w:rPr>
                  <w:rFonts w:ascii="Arial" w:hAnsi="Arial" w:cs="Arial"/>
                  <w:szCs w:val="20"/>
                  <w:lang w:val="en-SG"/>
                </w:rPr>
                <w:t>oc</w:t>
              </w:r>
            </w:ins>
            <w:ins w:id="10420" w:author="Rafif" w:date="2025-11-15T20:41:00Z">
              <w:r w:rsidR="00083F26">
                <w:rPr>
                  <w:rFonts w:ascii="Arial" w:hAnsi="Arial" w:cs="Arial"/>
                  <w:szCs w:val="20"/>
                  <w:lang w:val="en-SG"/>
                </w:rPr>
                <w:t>m</w:t>
              </w:r>
            </w:ins>
            <w:ins w:id="10421" w:author="Ahmad Rafif" w:date="2025-09-23T11:57:00Z">
              <w:del w:id="10422" w:author="Rafif" w:date="2025-11-15T20:41:00Z">
                <w:r w:rsidR="003C66A0" w:rsidRPr="00083F26" w:rsidDel="00083F26">
                  <w:rPr>
                    <w:rFonts w:ascii="Arial" w:hAnsi="Arial" w:cs="Arial"/>
                    <w:szCs w:val="20"/>
                    <w:lang w:val="en-SG"/>
                  </w:rPr>
                  <w:delText>n</w:delText>
                </w:r>
              </w:del>
              <w:r w:rsidR="003C66A0" w:rsidRPr="00083F26">
                <w:rPr>
                  <w:rFonts w:ascii="Arial" w:hAnsi="Arial" w:cs="Arial"/>
                  <w:szCs w:val="20"/>
                  <w:lang w:val="en-SG"/>
                </w:rPr>
                <w:t>s</w:t>
              </w:r>
            </w:ins>
            <w:ins w:id="10423" w:author="Rafif" w:date="2025-11-15T20:41:00Z">
              <w:r w:rsidR="00083F26">
                <w:rPr>
                  <w:rFonts w:ascii="Arial" w:hAnsi="Arial" w:cs="Arial"/>
                  <w:szCs w:val="20"/>
                  <w:lang w:val="en-SG"/>
                </w:rPr>
                <w:t>_</w:t>
              </w:r>
            </w:ins>
            <w:ins w:id="10424" w:author="Ahmad Rafif" w:date="2025-09-23T11:57:00Z">
              <w:del w:id="10425" w:author="Rafif" w:date="2025-11-15T20:41:00Z">
                <w:r w:rsidR="003C66A0" w:rsidRPr="00083F26" w:rsidDel="00083F26">
                  <w:rPr>
                    <w:rFonts w:ascii="Arial" w:hAnsi="Arial" w:cs="Arial"/>
                    <w:szCs w:val="20"/>
                    <w:lang w:val="en-SG"/>
                  </w:rPr>
                  <w:delText xml:space="preserve"> </w:delText>
                </w:r>
              </w:del>
            </w:ins>
            <w:r w:rsidRPr="00083F26">
              <w:rPr>
                <w:rFonts w:ascii="Arial" w:hAnsi="Arial" w:cs="Arial"/>
                <w:szCs w:val="20"/>
                <w:lang w:val="en-SG"/>
              </w:rPr>
              <w:t>refund</w:t>
            </w:r>
            <w:del w:id="10426" w:author="Rafif" w:date="2025-11-15T20:41:00Z">
              <w:r w:rsidRPr="00083F26" w:rsidDel="00083F26">
                <w:rPr>
                  <w:rFonts w:ascii="Arial" w:hAnsi="Arial" w:cs="Arial"/>
                  <w:szCs w:val="20"/>
                  <w:lang w:val="en-SG"/>
                </w:rPr>
                <w:delText xml:space="preserve"> identified </w:delText>
              </w:r>
            </w:del>
            <w:ins w:id="10427" w:author="Rafif" w:date="2025-11-15T20:41:00Z">
              <w:r w:rsidR="00083F26">
                <w:rPr>
                  <w:rFonts w:ascii="Arial" w:hAnsi="Arial" w:cs="Arial"/>
                  <w:szCs w:val="20"/>
                  <w:lang w:val="en-SG"/>
                </w:rPr>
                <w:t>_</w:t>
              </w:r>
            </w:ins>
            <w:ins w:id="10428" w:author="Ahmad Rafif" w:date="2025-09-23T11:57:00Z">
              <w:r w:rsidR="003C66A0" w:rsidRPr="00083F26">
                <w:rPr>
                  <w:rFonts w:ascii="Arial" w:hAnsi="Arial" w:cs="Arial"/>
                  <w:szCs w:val="20"/>
                  <w:lang w:val="en-SG"/>
                </w:rPr>
                <w:t>notice</w:t>
              </w:r>
              <w:proofErr w:type="spellEnd"/>
              <w:r w:rsidR="003C66A0" w:rsidRPr="00083F26">
                <w:rPr>
                  <w:rFonts w:ascii="Arial" w:hAnsi="Arial" w:cs="Arial"/>
                  <w:szCs w:val="20"/>
                  <w:lang w:val="en-SG"/>
                </w:rPr>
                <w:t xml:space="preserve"> </w:t>
              </w:r>
            </w:ins>
            <w:del w:id="10429" w:author="Rafif" w:date="2025-11-15T20:41:00Z">
              <w:r w:rsidRPr="00083F26" w:rsidDel="00083F26">
                <w:rPr>
                  <w:rFonts w:ascii="Arial" w:hAnsi="Arial" w:cs="Arial"/>
                  <w:szCs w:val="20"/>
                  <w:lang w:val="en-SG"/>
                </w:rPr>
                <w:delText xml:space="preserve">date </w:delText>
              </w:r>
            </w:del>
            <w:r w:rsidRPr="00083F26">
              <w:rPr>
                <w:rFonts w:ascii="Arial" w:hAnsi="Arial" w:cs="Arial"/>
                <w:szCs w:val="20"/>
                <w:lang w:val="en-SG"/>
              </w:rPr>
              <w:t>when amount is not less.</w:t>
            </w:r>
            <w:bookmarkStart w:id="10430" w:name="_Toc209553606"/>
            <w:bookmarkEnd w:id="10430"/>
          </w:p>
        </w:tc>
        <w:bookmarkStart w:id="10431" w:name="_Toc209553607"/>
        <w:bookmarkEnd w:id="10431"/>
      </w:tr>
      <w:tr w:rsidR="00042A21" w:rsidRPr="00042A21" w14:paraId="4BE0EC0E" w14:textId="0EBECC7D" w:rsidTr="00042A21">
        <w:tc>
          <w:tcPr>
            <w:tcW w:w="0" w:type="auto"/>
            <w:gridSpan w:val="9"/>
            <w:hideMark/>
          </w:tcPr>
          <w:p w14:paraId="680088BF" w14:textId="078613F3" w:rsidR="00042A21" w:rsidRPr="00042A21" w:rsidRDefault="00042A21" w:rsidP="00042A21">
            <w:pPr>
              <w:rPr>
                <w:rFonts w:ascii="Arial" w:hAnsi="Arial" w:cs="Arial"/>
                <w:szCs w:val="20"/>
                <w:lang w:val="en-SG"/>
              </w:rPr>
            </w:pPr>
            <w:r w:rsidRPr="00042A21">
              <w:rPr>
                <w:rFonts w:ascii="Arial" w:hAnsi="Arial" w:cs="Arial"/>
                <w:szCs w:val="20"/>
                <w:lang w:val="en-SG"/>
              </w:rPr>
              <w:t xml:space="preserve">update VON &amp; </w:t>
            </w:r>
            <w:proofErr w:type="spellStart"/>
            <w:r w:rsidRPr="00042A21">
              <w:rPr>
                <w:rFonts w:ascii="Arial" w:hAnsi="Arial" w:cs="Arial"/>
                <w:szCs w:val="20"/>
                <w:lang w:val="en-SG"/>
              </w:rPr>
              <w:t>eVON</w:t>
            </w:r>
            <w:bookmarkStart w:id="10432" w:name="_Toc209553608"/>
            <w:bookmarkEnd w:id="10432"/>
            <w:proofErr w:type="spellEnd"/>
          </w:p>
        </w:tc>
        <w:tc>
          <w:tcPr>
            <w:tcW w:w="0" w:type="auto"/>
            <w:gridSpan w:val="4"/>
            <w:hideMark/>
          </w:tcPr>
          <w:p w14:paraId="778B0736" w14:textId="57E19E9E" w:rsidR="00042A21" w:rsidRPr="00042A21" w:rsidRDefault="00042A21" w:rsidP="00042A21">
            <w:pPr>
              <w:rPr>
                <w:rFonts w:ascii="Arial" w:hAnsi="Arial" w:cs="Arial"/>
                <w:szCs w:val="20"/>
                <w:lang w:val="en-SG"/>
              </w:rPr>
            </w:pPr>
            <w:r w:rsidRPr="00042A21">
              <w:rPr>
                <w:rFonts w:ascii="Arial" w:hAnsi="Arial" w:cs="Arial"/>
                <w:szCs w:val="20"/>
                <w:lang w:val="en-SG"/>
              </w:rPr>
              <w:t>Note</w:t>
            </w:r>
            <w:bookmarkStart w:id="10433" w:name="_Toc209553609"/>
            <w:bookmarkEnd w:id="10433"/>
          </w:p>
        </w:tc>
        <w:tc>
          <w:tcPr>
            <w:tcW w:w="0" w:type="auto"/>
            <w:gridSpan w:val="3"/>
            <w:hideMark/>
          </w:tcPr>
          <w:p w14:paraId="76D02E45" w14:textId="21182E1B" w:rsidR="00083F26" w:rsidRPr="00083F26" w:rsidRDefault="00083F26" w:rsidP="00083F26">
            <w:pPr>
              <w:rPr>
                <w:ins w:id="10434" w:author="Rafif" w:date="2025-11-15T20:41:00Z"/>
                <w:rFonts w:ascii="Arial" w:hAnsi="Arial" w:cs="Arial"/>
                <w:szCs w:val="20"/>
                <w:lang w:val="en-SG"/>
              </w:rPr>
            </w:pPr>
            <w:ins w:id="10435" w:author="Rafif" w:date="2025-11-15T20:41:00Z">
              <w:r w:rsidRPr="00083F26">
                <w:rPr>
                  <w:rFonts w:ascii="Arial" w:hAnsi="Arial" w:cs="Arial"/>
                  <w:szCs w:val="20"/>
                  <w:lang w:val="en-SG"/>
                  <w:rPrChange w:id="10436" w:author="Rafif" w:date="2025-11-15T20:42:00Z">
                    <w:rPr>
                      <w:rFonts w:ascii="Arial" w:hAnsi="Arial" w:cs="Arial"/>
                      <w:b/>
                      <w:bCs/>
                      <w:szCs w:val="20"/>
                      <w:lang w:val="en-SG"/>
                    </w:rPr>
                  </w:rPrChange>
                </w:rPr>
                <w:t>VON</w:t>
              </w:r>
            </w:ins>
          </w:p>
          <w:p w14:paraId="2B8C0447" w14:textId="0AA3474F" w:rsidR="00083F26" w:rsidRPr="00083F26" w:rsidRDefault="00083F26" w:rsidP="00083F26">
            <w:pPr>
              <w:rPr>
                <w:ins w:id="10437" w:author="Rafif" w:date="2025-11-15T20:41:00Z"/>
                <w:rFonts w:ascii="Arial" w:hAnsi="Arial" w:cs="Arial"/>
                <w:szCs w:val="20"/>
                <w:lang w:val="en-SG"/>
              </w:rPr>
            </w:pPr>
            <w:proofErr w:type="spellStart"/>
            <w:ins w:id="10438" w:author="Rafif" w:date="2025-11-15T20:41:00Z">
              <w:r w:rsidRPr="00083F26">
                <w:rPr>
                  <w:rFonts w:ascii="Arial" w:hAnsi="Arial" w:cs="Arial"/>
                  <w:szCs w:val="20"/>
                  <w:lang w:val="en-SG"/>
                </w:rPr>
                <w:t>suspension_type</w:t>
              </w:r>
              <w:proofErr w:type="spellEnd"/>
              <w:r w:rsidRPr="00083F26">
                <w:rPr>
                  <w:rFonts w:ascii="Arial" w:hAnsi="Arial" w:cs="Arial"/>
                  <w:szCs w:val="20"/>
                  <w:lang w:val="en-SG"/>
                </w:rPr>
                <w:t xml:space="preserve"> = PS</w:t>
              </w:r>
            </w:ins>
          </w:p>
          <w:p w14:paraId="358CF155" w14:textId="7AB3E987" w:rsidR="00083F26" w:rsidRPr="00083F26" w:rsidRDefault="00083F26" w:rsidP="00083F26">
            <w:pPr>
              <w:rPr>
                <w:ins w:id="10439" w:author="Rafif" w:date="2025-11-15T20:41:00Z"/>
                <w:rFonts w:ascii="Arial" w:hAnsi="Arial" w:cs="Arial"/>
                <w:szCs w:val="20"/>
                <w:lang w:val="en-SG"/>
              </w:rPr>
            </w:pPr>
            <w:proofErr w:type="spellStart"/>
            <w:ins w:id="10440" w:author="Rafif" w:date="2025-11-15T20:41:00Z">
              <w:r w:rsidRPr="00083F26">
                <w:rPr>
                  <w:rFonts w:ascii="Arial" w:hAnsi="Arial" w:cs="Arial"/>
                  <w:szCs w:val="20"/>
                  <w:lang w:val="en-SG"/>
                </w:rPr>
                <w:t>crs_reason_of_suspension</w:t>
              </w:r>
              <w:proofErr w:type="spellEnd"/>
              <w:r w:rsidRPr="00083F26">
                <w:rPr>
                  <w:rFonts w:ascii="Arial" w:hAnsi="Arial" w:cs="Arial"/>
                  <w:szCs w:val="20"/>
                  <w:lang w:val="en-SG"/>
                </w:rPr>
                <w:t xml:space="preserve"> = FP</w:t>
              </w:r>
            </w:ins>
          </w:p>
          <w:p w14:paraId="7B13260A" w14:textId="50C06309" w:rsidR="00083F26" w:rsidRPr="00083F26" w:rsidRDefault="00083F26" w:rsidP="00083F26">
            <w:pPr>
              <w:rPr>
                <w:ins w:id="10441" w:author="Rafif" w:date="2025-11-15T20:41:00Z"/>
                <w:rFonts w:ascii="Arial" w:hAnsi="Arial" w:cs="Arial"/>
                <w:szCs w:val="20"/>
                <w:lang w:val="en-SG"/>
              </w:rPr>
            </w:pPr>
            <w:proofErr w:type="spellStart"/>
            <w:ins w:id="10442" w:author="Rafif" w:date="2025-11-15T20:41:00Z">
              <w:r w:rsidRPr="00083F26">
                <w:rPr>
                  <w:rFonts w:ascii="Arial" w:hAnsi="Arial" w:cs="Arial"/>
                  <w:szCs w:val="20"/>
                  <w:lang w:val="en-SG"/>
                </w:rPr>
                <w:t>crs_date_of_suspension</w:t>
              </w:r>
              <w:proofErr w:type="spellEnd"/>
              <w:r w:rsidRPr="00083F26">
                <w:rPr>
                  <w:rFonts w:ascii="Arial" w:hAnsi="Arial" w:cs="Arial"/>
                  <w:szCs w:val="20"/>
                  <w:lang w:val="en-SG"/>
                </w:rPr>
                <w:t xml:space="preserve"> = </w:t>
              </w:r>
              <w:proofErr w:type="spellStart"/>
              <w:r w:rsidRPr="00083F26">
                <w:rPr>
                  <w:rFonts w:ascii="Arial" w:hAnsi="Arial" w:cs="Arial"/>
                  <w:szCs w:val="20"/>
                  <w:lang w:val="en-SG"/>
                </w:rPr>
                <w:t>payment_date_and_time</w:t>
              </w:r>
              <w:proofErr w:type="spellEnd"/>
            </w:ins>
          </w:p>
          <w:p w14:paraId="28A73782" w14:textId="6049C602" w:rsidR="00083F26" w:rsidRPr="00083F26" w:rsidRDefault="00083F26" w:rsidP="00083F26">
            <w:pPr>
              <w:rPr>
                <w:ins w:id="10443" w:author="Rafif" w:date="2025-11-15T20:41:00Z"/>
                <w:rFonts w:ascii="Arial" w:hAnsi="Arial" w:cs="Arial"/>
                <w:szCs w:val="20"/>
                <w:lang w:val="en-SG"/>
              </w:rPr>
            </w:pPr>
            <w:proofErr w:type="spellStart"/>
            <w:ins w:id="10444" w:author="Rafif" w:date="2025-11-15T20:41:00Z">
              <w:r w:rsidRPr="00083F26">
                <w:rPr>
                  <w:rFonts w:ascii="Arial" w:hAnsi="Arial" w:cs="Arial"/>
                  <w:szCs w:val="20"/>
                  <w:lang w:val="en-SG"/>
                </w:rPr>
                <w:t>amount_paid</w:t>
              </w:r>
              <w:proofErr w:type="spellEnd"/>
            </w:ins>
          </w:p>
          <w:p w14:paraId="32094307" w14:textId="66023998" w:rsidR="00083F26" w:rsidRPr="00083F26" w:rsidRDefault="00083F26" w:rsidP="00083F26">
            <w:pPr>
              <w:rPr>
                <w:ins w:id="10445" w:author="Rafif" w:date="2025-11-15T20:41:00Z"/>
                <w:rFonts w:ascii="Arial" w:hAnsi="Arial" w:cs="Arial"/>
                <w:szCs w:val="20"/>
                <w:lang w:val="en-SG"/>
              </w:rPr>
            </w:pPr>
            <w:proofErr w:type="spellStart"/>
            <w:ins w:id="10446" w:author="Rafif" w:date="2025-11-15T20:41:00Z">
              <w:r w:rsidRPr="00083F26">
                <w:rPr>
                  <w:rFonts w:ascii="Arial" w:hAnsi="Arial" w:cs="Arial"/>
                  <w:szCs w:val="20"/>
                  <w:lang w:val="en-SG"/>
                </w:rPr>
                <w:t>payment_status</w:t>
              </w:r>
              <w:proofErr w:type="spellEnd"/>
              <w:r w:rsidRPr="00083F26">
                <w:rPr>
                  <w:rFonts w:ascii="Arial" w:hAnsi="Arial" w:cs="Arial"/>
                  <w:szCs w:val="20"/>
                  <w:lang w:val="en-SG"/>
                </w:rPr>
                <w:t xml:space="preserve"> = FP</w:t>
              </w:r>
            </w:ins>
          </w:p>
          <w:p w14:paraId="285D445A" w14:textId="43D86A0B" w:rsidR="00083F26" w:rsidRPr="00083F26" w:rsidRDefault="00083F26" w:rsidP="00083F26">
            <w:pPr>
              <w:rPr>
                <w:ins w:id="10447" w:author="Rafif" w:date="2025-11-15T20:41:00Z"/>
                <w:rFonts w:ascii="Arial" w:hAnsi="Arial" w:cs="Arial"/>
                <w:szCs w:val="20"/>
                <w:lang w:val="en-SG"/>
              </w:rPr>
            </w:pPr>
            <w:proofErr w:type="spellStart"/>
            <w:ins w:id="10448" w:author="Rafif" w:date="2025-11-15T20:41:00Z">
              <w:r w:rsidRPr="00083F26">
                <w:rPr>
                  <w:rFonts w:ascii="Arial" w:hAnsi="Arial" w:cs="Arial"/>
                  <w:szCs w:val="20"/>
                  <w:lang w:val="en-SG"/>
                </w:rPr>
                <w:t>eservice_msg_code</w:t>
              </w:r>
              <w:proofErr w:type="spellEnd"/>
              <w:r w:rsidRPr="00083F26">
                <w:rPr>
                  <w:rFonts w:ascii="Arial" w:hAnsi="Arial" w:cs="Arial"/>
                  <w:szCs w:val="20"/>
                  <w:lang w:val="en-SG"/>
                </w:rPr>
                <w:t xml:space="preserve"> = E2</w:t>
              </w:r>
            </w:ins>
          </w:p>
          <w:p w14:paraId="1D13FE40" w14:textId="15890A66" w:rsidR="00083F26" w:rsidRPr="00083F26" w:rsidDel="008D1709" w:rsidRDefault="00083F26">
            <w:pPr>
              <w:rPr>
                <w:ins w:id="10449" w:author="Rafif" w:date="2025-11-15T20:41:00Z"/>
                <w:del w:id="10450" w:author="Rafif [2]" w:date="2025-12-04T13:48:00Z"/>
                <w:rFonts w:ascii="Arial" w:hAnsi="Arial" w:cs="Arial"/>
                <w:szCs w:val="20"/>
                <w:lang w:val="en-SG"/>
              </w:rPr>
            </w:pPr>
            <w:proofErr w:type="spellStart"/>
            <w:ins w:id="10451" w:author="Rafif" w:date="2025-11-15T20:41:00Z">
              <w:r w:rsidRPr="00083F26">
                <w:rPr>
                  <w:rFonts w:ascii="Arial" w:hAnsi="Arial" w:cs="Arial"/>
                  <w:szCs w:val="20"/>
                  <w:lang w:val="en-SG"/>
                </w:rPr>
                <w:t>payment_acceptance_allowed</w:t>
              </w:r>
              <w:proofErr w:type="spellEnd"/>
              <w:r w:rsidRPr="00083F26">
                <w:rPr>
                  <w:rFonts w:ascii="Arial" w:hAnsi="Arial" w:cs="Arial"/>
                  <w:szCs w:val="20"/>
                  <w:lang w:val="en-SG"/>
                </w:rPr>
                <w:t xml:space="preserve"> = N</w:t>
              </w:r>
            </w:ins>
          </w:p>
          <w:p w14:paraId="230D90A7" w14:textId="4560B682" w:rsidR="00083F26" w:rsidRPr="00083F26" w:rsidRDefault="00083F26">
            <w:pPr>
              <w:rPr>
                <w:ins w:id="10452" w:author="Rafif" w:date="2025-11-15T20:41:00Z"/>
                <w:rFonts w:ascii="Arial" w:hAnsi="Arial" w:cs="Arial"/>
                <w:szCs w:val="20"/>
                <w:lang w:val="en-SG"/>
              </w:rPr>
            </w:pPr>
            <w:ins w:id="10453" w:author="Rafif" w:date="2025-11-15T20:41:00Z">
              <w:del w:id="10454" w:author="Rafif [2]" w:date="2025-12-04T13:48:00Z">
                <w:r w:rsidRPr="00083F26" w:rsidDel="008D1709">
                  <w:rPr>
                    <w:rFonts w:ascii="Arial" w:hAnsi="Arial" w:cs="Arial"/>
                    <w:szCs w:val="20"/>
                    <w:lang w:val="en-SG"/>
                  </w:rPr>
                  <w:delText>is_sync = true</w:delText>
                </w:r>
              </w:del>
            </w:ins>
          </w:p>
          <w:p w14:paraId="1A0244EA" w14:textId="77777777" w:rsidR="00083F26" w:rsidRDefault="00083F26" w:rsidP="00083F26">
            <w:pPr>
              <w:rPr>
                <w:ins w:id="10455" w:author="Rafif" w:date="2025-11-15T20:42:00Z"/>
                <w:rFonts w:ascii="Arial" w:hAnsi="Arial" w:cs="Arial"/>
                <w:szCs w:val="20"/>
                <w:lang w:val="en-SG"/>
              </w:rPr>
            </w:pPr>
          </w:p>
          <w:p w14:paraId="5A73215F" w14:textId="69CA894D" w:rsidR="00083F26" w:rsidRPr="00083F26" w:rsidRDefault="00083F26" w:rsidP="00083F26">
            <w:pPr>
              <w:rPr>
                <w:ins w:id="10456" w:author="Rafif" w:date="2025-11-15T20:41:00Z"/>
                <w:rFonts w:ascii="Arial" w:hAnsi="Arial" w:cs="Arial"/>
                <w:szCs w:val="20"/>
                <w:lang w:val="en-SG"/>
              </w:rPr>
            </w:pPr>
            <w:proofErr w:type="spellStart"/>
            <w:ins w:id="10457" w:author="Rafif" w:date="2025-11-15T20:41:00Z">
              <w:r w:rsidRPr="00083F26">
                <w:rPr>
                  <w:rFonts w:ascii="Arial" w:hAnsi="Arial" w:cs="Arial"/>
                  <w:szCs w:val="20"/>
                  <w:lang w:val="en-SG"/>
                  <w:rPrChange w:id="10458" w:author="Rafif" w:date="2025-11-15T20:41:00Z">
                    <w:rPr>
                      <w:rFonts w:ascii="Arial" w:hAnsi="Arial" w:cs="Arial"/>
                      <w:b/>
                      <w:bCs/>
                      <w:szCs w:val="20"/>
                      <w:lang w:val="en-SG"/>
                    </w:rPr>
                  </w:rPrChange>
                </w:rPr>
                <w:t>eVON</w:t>
              </w:r>
              <w:proofErr w:type="spellEnd"/>
            </w:ins>
          </w:p>
          <w:p w14:paraId="0DD41707" w14:textId="3055CB98" w:rsidR="00083F26" w:rsidRDefault="00083F26" w:rsidP="00083F26">
            <w:pPr>
              <w:rPr>
                <w:ins w:id="10459" w:author="Rafif [2]" w:date="2025-12-04T13:48:00Z"/>
                <w:rFonts w:ascii="Arial" w:hAnsi="Arial" w:cs="Arial"/>
                <w:szCs w:val="20"/>
                <w:lang w:val="en-SG"/>
              </w:rPr>
            </w:pPr>
            <w:proofErr w:type="spellStart"/>
            <w:ins w:id="10460" w:author="Rafif" w:date="2025-11-15T20:41:00Z">
              <w:r w:rsidRPr="00083F26">
                <w:rPr>
                  <w:rFonts w:ascii="Arial" w:hAnsi="Arial" w:cs="Arial"/>
                  <w:szCs w:val="20"/>
                  <w:lang w:val="en-SG"/>
                </w:rPr>
                <w:t>eservice_msg_code</w:t>
              </w:r>
              <w:proofErr w:type="spellEnd"/>
              <w:r w:rsidRPr="00083F26">
                <w:rPr>
                  <w:rFonts w:ascii="Arial" w:hAnsi="Arial" w:cs="Arial"/>
                  <w:szCs w:val="20"/>
                  <w:lang w:val="en-SG"/>
                </w:rPr>
                <w:t xml:space="preserve"> = E2</w:t>
              </w:r>
            </w:ins>
          </w:p>
          <w:p w14:paraId="4ADBDCC9" w14:textId="6FB1DD70" w:rsidR="008D1709" w:rsidRPr="00083F26" w:rsidRDefault="008D1709" w:rsidP="00083F26">
            <w:pPr>
              <w:rPr>
                <w:ins w:id="10461" w:author="Rafif" w:date="2025-11-15T20:41:00Z"/>
                <w:rFonts w:ascii="Arial" w:hAnsi="Arial" w:cs="Arial"/>
                <w:szCs w:val="20"/>
                <w:lang w:val="en-SG"/>
              </w:rPr>
            </w:pPr>
            <w:proofErr w:type="spellStart"/>
            <w:ins w:id="10462" w:author="Rafif [2]" w:date="2025-12-04T13:48:00Z">
              <w:r w:rsidRPr="00776601">
                <w:rPr>
                  <w:rFonts w:ascii="Arial" w:hAnsi="Arial" w:cs="Arial"/>
                  <w:szCs w:val="20"/>
                  <w:lang w:val="en-SG"/>
                </w:rPr>
                <w:t>is_sync</w:t>
              </w:r>
              <w:proofErr w:type="spellEnd"/>
              <w:r w:rsidRPr="00776601">
                <w:rPr>
                  <w:rFonts w:ascii="Arial" w:hAnsi="Arial" w:cs="Arial"/>
                  <w:szCs w:val="20"/>
                  <w:lang w:val="en-SG"/>
                </w:rPr>
                <w:t xml:space="preserve"> = true</w:t>
              </w:r>
            </w:ins>
          </w:p>
          <w:p w14:paraId="0DBE87F9" w14:textId="75D8D3C8" w:rsidR="00042A21" w:rsidDel="00083F26" w:rsidRDefault="00042A21" w:rsidP="00042A21">
            <w:pPr>
              <w:rPr>
                <w:del w:id="10463" w:author="Rafif" w:date="2025-11-15T20:41:00Z"/>
                <w:rFonts w:ascii="Arial" w:hAnsi="Arial" w:cs="Arial"/>
                <w:szCs w:val="20"/>
                <w:lang w:val="en-SG"/>
              </w:rPr>
            </w:pPr>
            <w:del w:id="10464" w:author="Rafif" w:date="2025-11-15T20:41:00Z">
              <w:r w:rsidRPr="00042A21" w:rsidDel="00083F26">
                <w:rPr>
                  <w:rFonts w:ascii="Arial" w:hAnsi="Arial" w:cs="Arial"/>
                  <w:szCs w:val="20"/>
                  <w:lang w:val="en-SG"/>
                </w:rPr>
                <w:delText>suspension_type = PS</w:delText>
              </w:r>
              <w:bookmarkStart w:id="10465" w:name="_Toc209553610"/>
              <w:bookmarkEnd w:id="10465"/>
            </w:del>
          </w:p>
          <w:p w14:paraId="180043EE" w14:textId="61FD93E9" w:rsidR="00042A21" w:rsidDel="00083F26" w:rsidRDefault="00042A21" w:rsidP="00042A21">
            <w:pPr>
              <w:rPr>
                <w:del w:id="10466" w:author="Rafif" w:date="2025-11-15T20:41:00Z"/>
                <w:rFonts w:ascii="Arial" w:hAnsi="Arial" w:cs="Arial"/>
                <w:szCs w:val="20"/>
                <w:lang w:val="en-SG"/>
              </w:rPr>
            </w:pPr>
            <w:del w:id="10467" w:author="Rafif" w:date="2025-11-15T20:41:00Z">
              <w:r w:rsidRPr="00042A21" w:rsidDel="00083F26">
                <w:rPr>
                  <w:rFonts w:ascii="Arial" w:hAnsi="Arial" w:cs="Arial"/>
                  <w:szCs w:val="20"/>
                  <w:lang w:val="en-SG"/>
                </w:rPr>
                <w:delText>crs_reason_of_suspension = FP</w:delText>
              </w:r>
              <w:bookmarkStart w:id="10468" w:name="_Toc209553611"/>
              <w:bookmarkEnd w:id="10468"/>
            </w:del>
          </w:p>
          <w:p w14:paraId="6EF73C4E" w14:textId="6642196E" w:rsidR="00042A21" w:rsidDel="00083F26" w:rsidRDefault="00042A21" w:rsidP="00042A21">
            <w:pPr>
              <w:rPr>
                <w:del w:id="10469" w:author="Rafif" w:date="2025-11-15T20:41:00Z"/>
                <w:rFonts w:ascii="Arial" w:hAnsi="Arial" w:cs="Arial"/>
                <w:szCs w:val="20"/>
                <w:lang w:val="en-SG"/>
              </w:rPr>
            </w:pPr>
            <w:bookmarkStart w:id="10470" w:name="_Toc209553612"/>
            <w:bookmarkEnd w:id="10470"/>
            <w:del w:id="10471" w:author="Rafif" w:date="2025-11-15T20:41:00Z">
              <w:r w:rsidRPr="00042A21" w:rsidDel="00083F26">
                <w:rPr>
                  <w:rFonts w:ascii="Arial" w:hAnsi="Arial" w:cs="Arial"/>
                  <w:szCs w:val="20"/>
                  <w:lang w:val="en-SG"/>
                </w:rPr>
                <w:delText>crs_date_of_suspension = current date</w:delText>
              </w:r>
              <w:bookmarkStart w:id="10472" w:name="_Toc209553613"/>
              <w:bookmarkEnd w:id="10472"/>
            </w:del>
          </w:p>
          <w:p w14:paraId="609AB574" w14:textId="114CB84A" w:rsidR="00042A21" w:rsidDel="00083F26" w:rsidRDefault="00042A21" w:rsidP="00042A21">
            <w:pPr>
              <w:rPr>
                <w:del w:id="10473" w:author="Rafif" w:date="2025-11-15T20:41:00Z"/>
                <w:rFonts w:ascii="Arial" w:hAnsi="Arial" w:cs="Arial"/>
                <w:szCs w:val="20"/>
                <w:lang w:val="en-SG"/>
              </w:rPr>
            </w:pPr>
            <w:del w:id="10474" w:author="Rafif" w:date="2025-11-15T20:41:00Z">
              <w:r w:rsidRPr="00042A21" w:rsidDel="00083F26">
                <w:rPr>
                  <w:rFonts w:ascii="Arial" w:hAnsi="Arial" w:cs="Arial"/>
                  <w:szCs w:val="20"/>
                  <w:lang w:val="en-SG"/>
                </w:rPr>
                <w:delText>amount_paid</w:delText>
              </w:r>
              <w:bookmarkStart w:id="10475" w:name="_Toc209553614"/>
              <w:bookmarkEnd w:id="10475"/>
            </w:del>
          </w:p>
          <w:p w14:paraId="2BA09E2D" w14:textId="7E6B5606" w:rsidR="002F2BFF" w:rsidRPr="00042A21" w:rsidRDefault="00042A21" w:rsidP="00042A21">
            <w:pPr>
              <w:rPr>
                <w:rFonts w:ascii="Arial" w:hAnsi="Arial" w:cs="Arial"/>
                <w:szCs w:val="20"/>
                <w:lang w:val="en-SG"/>
              </w:rPr>
            </w:pPr>
            <w:del w:id="10476" w:author="Rafif" w:date="2025-11-15T20:41:00Z">
              <w:r w:rsidRPr="00042A21" w:rsidDel="00083F26">
                <w:rPr>
                  <w:rFonts w:ascii="Arial" w:hAnsi="Arial" w:cs="Arial"/>
                  <w:szCs w:val="20"/>
                  <w:lang w:val="en-SG"/>
                </w:rPr>
                <w:lastRenderedPageBreak/>
                <w:delText>payment_status = RE</w:delText>
              </w:r>
            </w:del>
            <w:ins w:id="10477" w:author="Ahmad Rafif" w:date="2025-09-22T16:37:00Z">
              <w:del w:id="10478" w:author="Rafif" w:date="2025-11-15T20:41:00Z">
                <w:r w:rsidR="00EF19D4" w:rsidDel="00083F26">
                  <w:rPr>
                    <w:rFonts w:ascii="Arial" w:hAnsi="Arial" w:cs="Arial"/>
                    <w:szCs w:val="20"/>
                    <w:lang w:val="en-SG"/>
                  </w:rPr>
                  <w:delText>FP</w:delText>
                </w:r>
              </w:del>
            </w:ins>
            <w:del w:id="10479" w:author="Rafif" w:date="2025-11-15T20:41:00Z">
              <w:r w:rsidRPr="00042A21" w:rsidDel="00083F26">
                <w:rPr>
                  <w:rFonts w:ascii="Arial" w:hAnsi="Arial" w:cs="Arial"/>
                  <w:szCs w:val="20"/>
                  <w:lang w:val="en-SG"/>
                </w:rPr>
                <w:delText>.</w:delText>
              </w:r>
            </w:del>
            <w:bookmarkStart w:id="10480" w:name="_Toc209553615"/>
            <w:bookmarkEnd w:id="10480"/>
          </w:p>
        </w:tc>
        <w:bookmarkStart w:id="10481" w:name="_Toc209553616"/>
        <w:bookmarkEnd w:id="10481"/>
      </w:tr>
      <w:tr w:rsidR="00042A21" w:rsidRPr="00042A21" w14:paraId="333D8C97" w14:textId="15C4773B" w:rsidTr="00042A21">
        <w:tc>
          <w:tcPr>
            <w:tcW w:w="0" w:type="auto"/>
            <w:gridSpan w:val="9"/>
            <w:hideMark/>
          </w:tcPr>
          <w:p w14:paraId="0ECCA869" w14:textId="722F9D81" w:rsidR="00042A21" w:rsidRPr="00042A21" w:rsidRDefault="00042A21" w:rsidP="00042A21">
            <w:pPr>
              <w:rPr>
                <w:rFonts w:ascii="Arial" w:hAnsi="Arial" w:cs="Arial"/>
                <w:szCs w:val="20"/>
                <w:lang w:val="en-SG"/>
              </w:rPr>
            </w:pPr>
            <w:r w:rsidRPr="00042A21">
              <w:rPr>
                <w:rFonts w:ascii="Arial" w:hAnsi="Arial" w:cs="Arial"/>
                <w:szCs w:val="20"/>
                <w:lang w:val="en-SG"/>
              </w:rPr>
              <w:lastRenderedPageBreak/>
              <w:t xml:space="preserve">insert </w:t>
            </w:r>
            <w:proofErr w:type="spellStart"/>
            <w:r w:rsidRPr="00042A21">
              <w:rPr>
                <w:rFonts w:ascii="Arial" w:hAnsi="Arial" w:cs="Arial"/>
                <w:szCs w:val="20"/>
                <w:lang w:val="en-SG"/>
              </w:rPr>
              <w:t>ocms_suspended_notice</w:t>
            </w:r>
            <w:bookmarkStart w:id="10482" w:name="_Toc209553617"/>
            <w:bookmarkEnd w:id="10482"/>
            <w:proofErr w:type="spellEnd"/>
          </w:p>
        </w:tc>
        <w:tc>
          <w:tcPr>
            <w:tcW w:w="0" w:type="auto"/>
            <w:gridSpan w:val="4"/>
            <w:hideMark/>
          </w:tcPr>
          <w:p w14:paraId="5C657705" w14:textId="32E5AD70" w:rsidR="00042A21" w:rsidRPr="00042A21" w:rsidRDefault="00042A21" w:rsidP="00042A21">
            <w:pPr>
              <w:rPr>
                <w:rFonts w:ascii="Arial" w:hAnsi="Arial" w:cs="Arial"/>
                <w:szCs w:val="20"/>
                <w:lang w:val="en-SG"/>
              </w:rPr>
            </w:pPr>
            <w:r w:rsidRPr="00042A21">
              <w:rPr>
                <w:rFonts w:ascii="Arial" w:hAnsi="Arial" w:cs="Arial"/>
                <w:szCs w:val="20"/>
                <w:lang w:val="en-SG"/>
              </w:rPr>
              <w:t>Note</w:t>
            </w:r>
            <w:bookmarkStart w:id="10483" w:name="_Toc209553618"/>
            <w:bookmarkEnd w:id="10483"/>
          </w:p>
        </w:tc>
        <w:tc>
          <w:tcPr>
            <w:tcW w:w="0" w:type="auto"/>
            <w:gridSpan w:val="3"/>
            <w:hideMark/>
          </w:tcPr>
          <w:p w14:paraId="64325323" w14:textId="761B4EE9" w:rsidR="00042A21" w:rsidRPr="002074BA" w:rsidRDefault="00042A21" w:rsidP="00042A21">
            <w:pPr>
              <w:rPr>
                <w:rFonts w:ascii="Arial" w:hAnsi="Arial" w:cs="Arial"/>
                <w:szCs w:val="20"/>
                <w:lang w:val="pt-BR"/>
                <w:rPrChange w:id="10484" w:author="MUBIYARTO WIBISONO" w:date="2025-11-10T13:48:00Z">
                  <w:rPr>
                    <w:rFonts w:ascii="Arial" w:hAnsi="Arial" w:cs="Arial"/>
                    <w:szCs w:val="20"/>
                    <w:lang w:val="en-SG"/>
                  </w:rPr>
                </w:rPrChange>
              </w:rPr>
            </w:pPr>
            <w:r w:rsidRPr="002074BA">
              <w:rPr>
                <w:rFonts w:ascii="Arial" w:hAnsi="Arial" w:cs="Arial"/>
                <w:szCs w:val="20"/>
                <w:lang w:val="pt-BR"/>
                <w:rPrChange w:id="10485" w:author="MUBIYARTO WIBISONO" w:date="2025-11-10T13:48:00Z">
                  <w:rPr>
                    <w:rFonts w:ascii="Arial" w:hAnsi="Arial" w:cs="Arial"/>
                    <w:szCs w:val="20"/>
                    <w:lang w:val="en-SG"/>
                  </w:rPr>
                </w:rPrChange>
              </w:rPr>
              <w:t>sr_no</w:t>
            </w:r>
            <w:bookmarkStart w:id="10486" w:name="_Toc209553619"/>
            <w:bookmarkEnd w:id="10486"/>
          </w:p>
          <w:p w14:paraId="4F1A5048" w14:textId="2AA02150" w:rsidR="00042A21" w:rsidRPr="002074BA" w:rsidRDefault="00042A21" w:rsidP="00042A21">
            <w:pPr>
              <w:rPr>
                <w:rFonts w:ascii="Arial" w:hAnsi="Arial" w:cs="Arial"/>
                <w:szCs w:val="20"/>
                <w:lang w:val="pt-BR"/>
                <w:rPrChange w:id="10487" w:author="MUBIYARTO WIBISONO" w:date="2025-11-10T13:48:00Z">
                  <w:rPr>
                    <w:rFonts w:ascii="Arial" w:hAnsi="Arial" w:cs="Arial"/>
                    <w:szCs w:val="20"/>
                    <w:lang w:val="en-SG"/>
                  </w:rPr>
                </w:rPrChange>
              </w:rPr>
            </w:pPr>
            <w:r w:rsidRPr="002074BA">
              <w:rPr>
                <w:rFonts w:ascii="Arial" w:hAnsi="Arial" w:cs="Arial"/>
                <w:szCs w:val="20"/>
                <w:lang w:val="pt-BR"/>
                <w:rPrChange w:id="10488" w:author="MUBIYARTO WIBISONO" w:date="2025-11-10T13:48:00Z">
                  <w:rPr>
                    <w:rFonts w:ascii="Arial" w:hAnsi="Arial" w:cs="Arial"/>
                    <w:szCs w:val="20"/>
                    <w:lang w:val="en-SG"/>
                  </w:rPr>
                </w:rPrChange>
              </w:rPr>
              <w:t>notice_no</w:t>
            </w:r>
            <w:bookmarkStart w:id="10489" w:name="_Toc209553620"/>
            <w:bookmarkEnd w:id="10489"/>
          </w:p>
          <w:p w14:paraId="7B449893" w14:textId="6F7254B8" w:rsidR="00042A21" w:rsidRPr="002074BA" w:rsidRDefault="00042A21" w:rsidP="00042A21">
            <w:pPr>
              <w:rPr>
                <w:rFonts w:ascii="Arial" w:hAnsi="Arial" w:cs="Arial"/>
                <w:szCs w:val="20"/>
                <w:lang w:val="pt-BR"/>
                <w:rPrChange w:id="10490" w:author="MUBIYARTO WIBISONO" w:date="2025-11-10T13:48:00Z">
                  <w:rPr>
                    <w:rFonts w:ascii="Arial" w:hAnsi="Arial" w:cs="Arial"/>
                    <w:szCs w:val="20"/>
                    <w:lang w:val="en-SG"/>
                  </w:rPr>
                </w:rPrChange>
              </w:rPr>
            </w:pPr>
            <w:r w:rsidRPr="002074BA">
              <w:rPr>
                <w:rFonts w:ascii="Arial" w:hAnsi="Arial" w:cs="Arial"/>
                <w:szCs w:val="20"/>
                <w:lang w:val="pt-BR"/>
                <w:rPrChange w:id="10491" w:author="MUBIYARTO WIBISONO" w:date="2025-11-10T13:48:00Z">
                  <w:rPr>
                    <w:rFonts w:ascii="Arial" w:hAnsi="Arial" w:cs="Arial"/>
                    <w:szCs w:val="20"/>
                    <w:lang w:val="en-SG"/>
                  </w:rPr>
                </w:rPrChange>
              </w:rPr>
              <w:t>suspension_type = PS</w:t>
            </w:r>
            <w:bookmarkStart w:id="10492" w:name="_Toc209553621"/>
            <w:bookmarkEnd w:id="10492"/>
          </w:p>
          <w:p w14:paraId="63E632D2" w14:textId="137FD7DF" w:rsidR="00042A21" w:rsidRDefault="00042A21" w:rsidP="00042A21">
            <w:pPr>
              <w:rPr>
                <w:rFonts w:ascii="Arial" w:hAnsi="Arial" w:cs="Arial"/>
                <w:szCs w:val="20"/>
                <w:lang w:val="en-SG"/>
              </w:rPr>
            </w:pPr>
            <w:proofErr w:type="spellStart"/>
            <w:r w:rsidRPr="00042A21">
              <w:rPr>
                <w:rFonts w:ascii="Arial" w:hAnsi="Arial" w:cs="Arial"/>
                <w:szCs w:val="20"/>
                <w:lang w:val="en-SG"/>
              </w:rPr>
              <w:t>reason_of_suspension</w:t>
            </w:r>
            <w:proofErr w:type="spellEnd"/>
            <w:r w:rsidRPr="00042A21">
              <w:rPr>
                <w:rFonts w:ascii="Arial" w:hAnsi="Arial" w:cs="Arial"/>
                <w:szCs w:val="20"/>
                <w:lang w:val="en-SG"/>
              </w:rPr>
              <w:t xml:space="preserve"> = FP</w:t>
            </w:r>
            <w:bookmarkStart w:id="10493" w:name="_Toc209553622"/>
            <w:bookmarkEnd w:id="10493"/>
          </w:p>
          <w:p w14:paraId="4041566B" w14:textId="6D8EE0A8" w:rsidR="00042A21" w:rsidRDefault="00042A21" w:rsidP="00042A21">
            <w:pPr>
              <w:rPr>
                <w:rFonts w:ascii="Arial" w:hAnsi="Arial" w:cs="Arial"/>
                <w:szCs w:val="20"/>
                <w:lang w:val="en-SG"/>
              </w:rPr>
            </w:pPr>
            <w:proofErr w:type="spellStart"/>
            <w:r w:rsidRPr="00042A21">
              <w:rPr>
                <w:rFonts w:ascii="Arial" w:hAnsi="Arial" w:cs="Arial"/>
                <w:szCs w:val="20"/>
                <w:lang w:val="en-SG"/>
              </w:rPr>
              <w:t>date_of_suspension</w:t>
            </w:r>
            <w:proofErr w:type="spellEnd"/>
            <w:r w:rsidRPr="00042A21">
              <w:rPr>
                <w:rFonts w:ascii="Arial" w:hAnsi="Arial" w:cs="Arial"/>
                <w:szCs w:val="20"/>
                <w:lang w:val="en-SG"/>
              </w:rPr>
              <w:t xml:space="preserve"> = current date</w:t>
            </w:r>
            <w:bookmarkStart w:id="10494" w:name="_Toc209553623"/>
            <w:bookmarkEnd w:id="10494"/>
          </w:p>
          <w:p w14:paraId="25E9BDDA" w14:textId="42137546" w:rsidR="00042A21" w:rsidRDefault="00042A21" w:rsidP="00042A21">
            <w:pPr>
              <w:rPr>
                <w:rFonts w:ascii="Arial" w:hAnsi="Arial" w:cs="Arial"/>
                <w:szCs w:val="20"/>
                <w:lang w:val="en-SG"/>
              </w:rPr>
            </w:pPr>
            <w:proofErr w:type="spellStart"/>
            <w:r w:rsidRPr="00042A21">
              <w:rPr>
                <w:rFonts w:ascii="Arial" w:hAnsi="Arial" w:cs="Arial"/>
                <w:szCs w:val="20"/>
                <w:lang w:val="en-SG"/>
              </w:rPr>
              <w:t>suspension_remarks</w:t>
            </w:r>
            <w:bookmarkStart w:id="10495" w:name="_Toc209553624"/>
            <w:bookmarkEnd w:id="10495"/>
            <w:proofErr w:type="spellEnd"/>
          </w:p>
          <w:p w14:paraId="3B93E178" w14:textId="70F8D9B2" w:rsidR="00042A21" w:rsidRPr="00042A21" w:rsidRDefault="00042A21" w:rsidP="00042A21">
            <w:pPr>
              <w:rPr>
                <w:rFonts w:ascii="Arial" w:hAnsi="Arial" w:cs="Arial"/>
                <w:szCs w:val="20"/>
                <w:lang w:val="en-SG"/>
              </w:rPr>
            </w:pPr>
            <w:proofErr w:type="spellStart"/>
            <w:r w:rsidRPr="00042A21">
              <w:rPr>
                <w:rFonts w:ascii="Arial" w:hAnsi="Arial" w:cs="Arial"/>
                <w:szCs w:val="20"/>
                <w:lang w:val="en-SG"/>
              </w:rPr>
              <w:t>suspension_source</w:t>
            </w:r>
            <w:proofErr w:type="spellEnd"/>
            <w:r w:rsidRPr="00042A21">
              <w:rPr>
                <w:rFonts w:ascii="Arial" w:hAnsi="Arial" w:cs="Arial"/>
                <w:szCs w:val="20"/>
                <w:lang w:val="en-SG"/>
              </w:rPr>
              <w:t xml:space="preserve"> = OCMS.</w:t>
            </w:r>
            <w:bookmarkStart w:id="10496" w:name="_Toc209553625"/>
            <w:bookmarkEnd w:id="10496"/>
          </w:p>
        </w:tc>
        <w:bookmarkStart w:id="10497" w:name="_Toc209553626"/>
        <w:bookmarkEnd w:id="10497"/>
      </w:tr>
      <w:tr w:rsidR="00042A21" w:rsidRPr="00042A21" w14:paraId="23E1E58A" w14:textId="3BE9F6AC" w:rsidTr="00042A21">
        <w:tc>
          <w:tcPr>
            <w:tcW w:w="0" w:type="auto"/>
            <w:gridSpan w:val="9"/>
            <w:hideMark/>
          </w:tcPr>
          <w:p w14:paraId="5B474815" w14:textId="10958D94" w:rsidR="00042A21" w:rsidRPr="00042A21" w:rsidRDefault="00042A21" w:rsidP="00042A21">
            <w:pPr>
              <w:rPr>
                <w:rFonts w:ascii="Arial" w:hAnsi="Arial" w:cs="Arial"/>
                <w:szCs w:val="20"/>
                <w:lang w:val="en-SG"/>
              </w:rPr>
            </w:pPr>
            <w:r w:rsidRPr="00042A21">
              <w:rPr>
                <w:rFonts w:ascii="Arial" w:hAnsi="Arial" w:cs="Arial"/>
                <w:szCs w:val="20"/>
                <w:lang w:val="en-SG"/>
              </w:rPr>
              <w:t xml:space="preserve">any </w:t>
            </w:r>
            <w:proofErr w:type="gramStart"/>
            <w:r w:rsidRPr="00042A21">
              <w:rPr>
                <w:rFonts w:ascii="Arial" w:hAnsi="Arial" w:cs="Arial"/>
                <w:szCs w:val="20"/>
                <w:lang w:val="en-SG"/>
              </w:rPr>
              <w:t>error ?</w:t>
            </w:r>
            <w:bookmarkStart w:id="10498" w:name="_Toc209553627"/>
            <w:bookmarkEnd w:id="10498"/>
            <w:proofErr w:type="gramEnd"/>
          </w:p>
        </w:tc>
        <w:tc>
          <w:tcPr>
            <w:tcW w:w="0" w:type="auto"/>
            <w:gridSpan w:val="4"/>
            <w:hideMark/>
          </w:tcPr>
          <w:p w14:paraId="58A5358E" w14:textId="46D780BF" w:rsidR="00042A21" w:rsidRPr="00042A21" w:rsidRDefault="00042A21" w:rsidP="00042A21">
            <w:pPr>
              <w:rPr>
                <w:rFonts w:ascii="Arial" w:hAnsi="Arial" w:cs="Arial"/>
                <w:szCs w:val="20"/>
                <w:lang w:val="en-SG"/>
              </w:rPr>
            </w:pPr>
            <w:r w:rsidRPr="00042A21">
              <w:rPr>
                <w:rFonts w:ascii="Arial" w:hAnsi="Arial" w:cs="Arial"/>
                <w:szCs w:val="20"/>
                <w:lang w:val="en-SG"/>
              </w:rPr>
              <w:t>Decision</w:t>
            </w:r>
            <w:bookmarkStart w:id="10499" w:name="_Toc209553628"/>
            <w:bookmarkEnd w:id="10499"/>
          </w:p>
        </w:tc>
        <w:tc>
          <w:tcPr>
            <w:tcW w:w="0" w:type="auto"/>
            <w:gridSpan w:val="3"/>
            <w:hideMark/>
          </w:tcPr>
          <w:p w14:paraId="55045FF4" w14:textId="1C852BB1" w:rsidR="00042A21" w:rsidRPr="00042A21" w:rsidRDefault="00042A21" w:rsidP="00042A21">
            <w:pPr>
              <w:rPr>
                <w:rFonts w:ascii="Arial" w:hAnsi="Arial" w:cs="Arial"/>
                <w:szCs w:val="20"/>
                <w:lang w:val="en-SG"/>
              </w:rPr>
            </w:pPr>
            <w:r w:rsidRPr="00042A21">
              <w:rPr>
                <w:rFonts w:ascii="Arial" w:hAnsi="Arial" w:cs="Arial"/>
                <w:szCs w:val="20"/>
                <w:lang w:val="en-SG"/>
              </w:rPr>
              <w:t>Error check following</w:t>
            </w:r>
            <w:r w:rsidR="00A74E88">
              <w:rPr>
                <w:rFonts w:ascii="Arial" w:hAnsi="Arial" w:cs="Arial"/>
                <w:szCs w:val="20"/>
                <w:lang w:val="en-SG"/>
              </w:rPr>
              <w:t>.</w:t>
            </w:r>
            <w:bookmarkStart w:id="10500" w:name="_Toc209553629"/>
            <w:bookmarkEnd w:id="10500"/>
          </w:p>
        </w:tc>
        <w:bookmarkStart w:id="10501" w:name="_Toc209553630"/>
        <w:bookmarkEnd w:id="10501"/>
      </w:tr>
      <w:tr w:rsidR="00042A21" w:rsidRPr="00042A21" w14:paraId="089A8002" w14:textId="2DF2E30D" w:rsidTr="00042A21">
        <w:tc>
          <w:tcPr>
            <w:tcW w:w="0" w:type="auto"/>
            <w:gridSpan w:val="9"/>
            <w:hideMark/>
          </w:tcPr>
          <w:p w14:paraId="2C2FA711" w14:textId="04B2B680" w:rsidR="00042A21" w:rsidRPr="00042A21" w:rsidRDefault="00042A21" w:rsidP="00042A21">
            <w:pPr>
              <w:rPr>
                <w:rFonts w:ascii="Arial" w:hAnsi="Arial" w:cs="Arial"/>
                <w:szCs w:val="20"/>
                <w:lang w:val="en-SG"/>
              </w:rPr>
            </w:pPr>
            <w:r w:rsidRPr="00042A21">
              <w:rPr>
                <w:rFonts w:ascii="Arial" w:hAnsi="Arial" w:cs="Arial"/>
                <w:szCs w:val="20"/>
                <w:lang w:val="en-SG"/>
              </w:rPr>
              <w:t>log error</w:t>
            </w:r>
            <w:bookmarkStart w:id="10502" w:name="_Toc209553631"/>
            <w:bookmarkEnd w:id="10502"/>
          </w:p>
        </w:tc>
        <w:tc>
          <w:tcPr>
            <w:tcW w:w="0" w:type="auto"/>
            <w:gridSpan w:val="4"/>
            <w:hideMark/>
          </w:tcPr>
          <w:p w14:paraId="3B28F90A" w14:textId="19860665" w:rsidR="00042A21" w:rsidRPr="00042A21" w:rsidRDefault="00042A21" w:rsidP="00042A21">
            <w:pPr>
              <w:rPr>
                <w:rFonts w:ascii="Arial" w:hAnsi="Arial" w:cs="Arial"/>
                <w:szCs w:val="20"/>
                <w:lang w:val="en-SG"/>
              </w:rPr>
            </w:pPr>
            <w:r w:rsidRPr="00042A21">
              <w:rPr>
                <w:rFonts w:ascii="Arial" w:hAnsi="Arial" w:cs="Arial"/>
                <w:szCs w:val="20"/>
                <w:lang w:val="en-SG"/>
              </w:rPr>
              <w:t>Process</w:t>
            </w:r>
            <w:bookmarkStart w:id="10503" w:name="_Toc209553632"/>
            <w:bookmarkEnd w:id="10503"/>
          </w:p>
        </w:tc>
        <w:tc>
          <w:tcPr>
            <w:tcW w:w="0" w:type="auto"/>
            <w:gridSpan w:val="3"/>
            <w:hideMark/>
          </w:tcPr>
          <w:p w14:paraId="2DE6C183" w14:textId="0E856150" w:rsidR="00042A21" w:rsidRPr="00042A21" w:rsidRDefault="00042A21" w:rsidP="00042A21">
            <w:pPr>
              <w:rPr>
                <w:rFonts w:ascii="Arial" w:hAnsi="Arial" w:cs="Arial"/>
                <w:szCs w:val="20"/>
                <w:lang w:val="en-SG"/>
              </w:rPr>
            </w:pPr>
            <w:r w:rsidRPr="00042A21">
              <w:rPr>
                <w:rFonts w:ascii="Arial" w:hAnsi="Arial" w:cs="Arial"/>
                <w:szCs w:val="20"/>
                <w:lang w:val="en-SG"/>
              </w:rPr>
              <w:t>Logs error when present.</w:t>
            </w:r>
            <w:bookmarkStart w:id="10504" w:name="_Toc209553633"/>
            <w:bookmarkEnd w:id="10504"/>
          </w:p>
        </w:tc>
        <w:bookmarkStart w:id="10505" w:name="_Toc209553634"/>
        <w:bookmarkEnd w:id="10505"/>
      </w:tr>
      <w:tr w:rsidR="00042A21" w:rsidRPr="00042A21" w14:paraId="7DCCC035" w14:textId="56DF1862" w:rsidTr="00042A21">
        <w:tc>
          <w:tcPr>
            <w:tcW w:w="0" w:type="auto"/>
            <w:gridSpan w:val="9"/>
            <w:hideMark/>
          </w:tcPr>
          <w:p w14:paraId="2A2D6FCB" w14:textId="64061180" w:rsidR="00042A21" w:rsidRPr="00042A21" w:rsidRDefault="00042A21" w:rsidP="00042A21">
            <w:pPr>
              <w:rPr>
                <w:rFonts w:ascii="Arial" w:hAnsi="Arial" w:cs="Arial"/>
                <w:szCs w:val="20"/>
                <w:lang w:val="en-SG"/>
              </w:rPr>
            </w:pPr>
            <w:del w:id="10506" w:author="danupraset@gmail.com" w:date="2025-11-11T17:36:00Z">
              <w:r w:rsidRPr="00042A21" w:rsidDel="00935393">
                <w:rPr>
                  <w:rFonts w:ascii="Arial" w:hAnsi="Arial" w:cs="Arial"/>
                  <w:szCs w:val="20"/>
                  <w:lang w:val="en-SG"/>
                </w:rPr>
                <w:delText>end</w:delText>
              </w:r>
            </w:del>
            <w:bookmarkStart w:id="10507" w:name="_Toc209553635"/>
            <w:bookmarkEnd w:id="10507"/>
            <w:ins w:id="10508" w:author="danupraset@gmail.com" w:date="2025-11-11T17:38:00Z">
              <w:r w:rsidR="00935393">
                <w:rPr>
                  <w:rFonts w:ascii="Arial" w:hAnsi="Arial" w:cs="Arial"/>
                  <w:szCs w:val="20"/>
                  <w:lang w:val="en-SG"/>
                </w:rPr>
                <w:t>r</w:t>
              </w:r>
            </w:ins>
            <w:ins w:id="10509" w:author="danupraset@gmail.com" w:date="2025-11-11T17:36:00Z">
              <w:r w:rsidR="00935393">
                <w:rPr>
                  <w:rFonts w:ascii="Arial" w:hAnsi="Arial" w:cs="Arial"/>
                  <w:szCs w:val="20"/>
                  <w:lang w:val="en-SG"/>
                </w:rPr>
                <w:t>ollback update</w:t>
              </w:r>
            </w:ins>
          </w:p>
        </w:tc>
        <w:tc>
          <w:tcPr>
            <w:tcW w:w="0" w:type="auto"/>
            <w:gridSpan w:val="4"/>
            <w:hideMark/>
          </w:tcPr>
          <w:p w14:paraId="2C2698E3" w14:textId="5EAEAFD2" w:rsidR="00042A21" w:rsidRPr="00042A21" w:rsidRDefault="00042A21" w:rsidP="00042A21">
            <w:pPr>
              <w:rPr>
                <w:rFonts w:ascii="Arial" w:hAnsi="Arial" w:cs="Arial"/>
                <w:szCs w:val="20"/>
                <w:lang w:val="en-SG"/>
              </w:rPr>
            </w:pPr>
            <w:del w:id="10510" w:author="danupraset@gmail.com" w:date="2025-11-11T17:36:00Z">
              <w:r w:rsidRPr="00042A21" w:rsidDel="00935393">
                <w:rPr>
                  <w:rFonts w:ascii="Arial" w:hAnsi="Arial" w:cs="Arial"/>
                  <w:szCs w:val="20"/>
                  <w:lang w:val="en-SG"/>
                </w:rPr>
                <w:delText>Terminator</w:delText>
              </w:r>
            </w:del>
            <w:bookmarkStart w:id="10511" w:name="_Toc209553636"/>
            <w:bookmarkEnd w:id="10511"/>
            <w:ins w:id="10512" w:author="danupraset@gmail.com" w:date="2025-11-11T17:36:00Z">
              <w:r w:rsidR="00935393">
                <w:rPr>
                  <w:rFonts w:ascii="Arial" w:hAnsi="Arial" w:cs="Arial"/>
                  <w:szCs w:val="20"/>
                  <w:lang w:val="en-SG"/>
                </w:rPr>
                <w:t>Process</w:t>
              </w:r>
            </w:ins>
          </w:p>
        </w:tc>
        <w:tc>
          <w:tcPr>
            <w:tcW w:w="0" w:type="auto"/>
            <w:gridSpan w:val="3"/>
            <w:hideMark/>
          </w:tcPr>
          <w:p w14:paraId="5FC403A5" w14:textId="349F12B6" w:rsidR="00042A21" w:rsidRPr="00042A21" w:rsidRDefault="00042A21" w:rsidP="00042A21">
            <w:pPr>
              <w:rPr>
                <w:rFonts w:ascii="Arial" w:hAnsi="Arial" w:cs="Arial"/>
                <w:szCs w:val="20"/>
                <w:lang w:val="en-SG"/>
              </w:rPr>
            </w:pPr>
            <w:del w:id="10513" w:author="danupraset@gmail.com" w:date="2025-11-11T17:37:00Z">
              <w:r w:rsidRPr="00042A21" w:rsidDel="00935393">
                <w:rPr>
                  <w:rFonts w:ascii="Arial" w:hAnsi="Arial" w:cs="Arial"/>
                  <w:szCs w:val="20"/>
                  <w:lang w:val="en-SG"/>
                </w:rPr>
                <w:delText>Flow ends after error logging.</w:delText>
              </w:r>
            </w:del>
            <w:bookmarkStart w:id="10514" w:name="_Toc209553637"/>
            <w:bookmarkEnd w:id="10514"/>
            <w:ins w:id="10515" w:author="danupraset@gmail.com" w:date="2025-11-11T17:37:00Z">
              <w:r w:rsidR="00935393">
                <w:rPr>
                  <w:rFonts w:ascii="Arial" w:hAnsi="Arial" w:cs="Arial"/>
                  <w:szCs w:val="20"/>
                  <w:lang w:val="en-SG"/>
                </w:rPr>
                <w:t>Rollback the update VON and WTD when there is an error</w:t>
              </w:r>
            </w:ins>
          </w:p>
        </w:tc>
        <w:bookmarkStart w:id="10516" w:name="_Toc209553638"/>
        <w:bookmarkEnd w:id="10516"/>
      </w:tr>
      <w:tr w:rsidR="00935393" w:rsidRPr="00042A21" w14:paraId="45FEB17C" w14:textId="77777777" w:rsidTr="00042A21">
        <w:trPr>
          <w:gridAfter w:val="4"/>
          <w:ins w:id="10517" w:author="danupraset@gmail.com" w:date="2025-11-11T17:38:00Z"/>
        </w:trPr>
        <w:tc>
          <w:tcPr>
            <w:tcW w:w="0" w:type="auto"/>
          </w:tcPr>
          <w:p w14:paraId="1963C063" w14:textId="3B7FEFE1" w:rsidR="00935393" w:rsidRPr="00042A21" w:rsidDel="00935393" w:rsidRDefault="00935393" w:rsidP="00042A21">
            <w:pPr>
              <w:rPr>
                <w:ins w:id="10518" w:author="danupraset@gmail.com" w:date="2025-11-11T17:38:00Z"/>
                <w:rFonts w:ascii="Arial" w:hAnsi="Arial" w:cs="Arial"/>
                <w:szCs w:val="20"/>
                <w:lang w:val="en-SG"/>
              </w:rPr>
            </w:pPr>
            <w:ins w:id="10519" w:author="danupraset@gmail.com" w:date="2025-11-11T17:38:00Z">
              <w:r>
                <w:rPr>
                  <w:rFonts w:ascii="Arial" w:hAnsi="Arial" w:cs="Arial"/>
                  <w:szCs w:val="20"/>
                  <w:lang w:val="en-SG"/>
                </w:rPr>
                <w:t>check record</w:t>
              </w:r>
            </w:ins>
            <w:ins w:id="10520" w:author="danupraset@gmail.com" w:date="2025-11-11T17:39:00Z">
              <w:r>
                <w:rPr>
                  <w:rFonts w:ascii="Arial" w:hAnsi="Arial" w:cs="Arial"/>
                  <w:szCs w:val="20"/>
                  <w:lang w:val="en-SG"/>
                </w:rPr>
                <w:t xml:space="preserve"> left</w:t>
              </w:r>
            </w:ins>
          </w:p>
        </w:tc>
        <w:tc>
          <w:tcPr>
            <w:tcW w:w="0" w:type="auto"/>
            <w:gridSpan w:val="2"/>
          </w:tcPr>
          <w:p w14:paraId="22D860D2" w14:textId="34EAE440" w:rsidR="00935393" w:rsidRPr="00042A21" w:rsidDel="00935393" w:rsidRDefault="00935393" w:rsidP="00042A21">
            <w:pPr>
              <w:rPr>
                <w:ins w:id="10521" w:author="danupraset@gmail.com" w:date="2025-11-11T17:38:00Z"/>
                <w:rFonts w:ascii="Arial" w:hAnsi="Arial" w:cs="Arial"/>
                <w:szCs w:val="20"/>
                <w:lang w:val="en-SG"/>
              </w:rPr>
            </w:pPr>
            <w:ins w:id="10522" w:author="danupraset@gmail.com" w:date="2025-11-11T17:39:00Z">
              <w:r>
                <w:rPr>
                  <w:rFonts w:ascii="Arial" w:hAnsi="Arial" w:cs="Arial"/>
                  <w:szCs w:val="20"/>
                  <w:lang w:val="en-SG"/>
                </w:rPr>
                <w:t>Process</w:t>
              </w:r>
            </w:ins>
          </w:p>
        </w:tc>
        <w:tc>
          <w:tcPr>
            <w:tcW w:w="0" w:type="auto"/>
            <w:gridSpan w:val="9"/>
          </w:tcPr>
          <w:p w14:paraId="4BAD58B9" w14:textId="77777777" w:rsidR="00935393" w:rsidRDefault="00935393" w:rsidP="00042A21">
            <w:pPr>
              <w:rPr>
                <w:ins w:id="10523" w:author="danupraset@gmail.com" w:date="2025-11-11T17:39:00Z"/>
                <w:rFonts w:ascii="Arial" w:hAnsi="Arial" w:cs="Arial"/>
                <w:szCs w:val="20"/>
                <w:lang w:val="en-SG"/>
              </w:rPr>
            </w:pPr>
            <w:ins w:id="10524" w:author="danupraset@gmail.com" w:date="2025-11-11T17:39:00Z">
              <w:r>
                <w:rPr>
                  <w:rFonts w:ascii="Arial" w:hAnsi="Arial" w:cs="Arial"/>
                  <w:szCs w:val="20"/>
                  <w:lang w:val="en-SG"/>
                </w:rPr>
                <w:t>If yes, back to check other record.</w:t>
              </w:r>
            </w:ins>
          </w:p>
          <w:p w14:paraId="62071D5F" w14:textId="13140AD5" w:rsidR="00935393" w:rsidRPr="00042A21" w:rsidDel="00935393" w:rsidRDefault="00935393" w:rsidP="00042A21">
            <w:pPr>
              <w:rPr>
                <w:ins w:id="10525" w:author="danupraset@gmail.com" w:date="2025-11-11T17:38:00Z"/>
                <w:rFonts w:ascii="Arial" w:hAnsi="Arial" w:cs="Arial"/>
                <w:szCs w:val="20"/>
                <w:lang w:val="en-SG"/>
              </w:rPr>
            </w:pPr>
            <w:ins w:id="10526" w:author="danupraset@gmail.com" w:date="2025-11-11T17:39:00Z">
              <w:r>
                <w:rPr>
                  <w:rFonts w:ascii="Arial" w:hAnsi="Arial" w:cs="Arial"/>
                  <w:szCs w:val="20"/>
                  <w:lang w:val="en-SG"/>
                </w:rPr>
                <w:t>If no, continue</w:t>
              </w:r>
            </w:ins>
          </w:p>
        </w:tc>
      </w:tr>
      <w:tr w:rsidR="00935393" w:rsidRPr="00042A21" w14:paraId="35AC8E81" w14:textId="77777777" w:rsidTr="00042A21">
        <w:trPr>
          <w:gridAfter w:val="4"/>
          <w:ins w:id="10527" w:author="danupraset@gmail.com" w:date="2025-11-11T17:40:00Z"/>
        </w:trPr>
        <w:tc>
          <w:tcPr>
            <w:tcW w:w="0" w:type="auto"/>
          </w:tcPr>
          <w:p w14:paraId="1665F259" w14:textId="57154837" w:rsidR="00935393" w:rsidRDefault="00935393" w:rsidP="00935393">
            <w:pPr>
              <w:rPr>
                <w:ins w:id="10528" w:author="danupraset@gmail.com" w:date="2025-11-11T17:40:00Z"/>
                <w:rFonts w:ascii="Arial" w:hAnsi="Arial" w:cs="Arial"/>
                <w:szCs w:val="20"/>
                <w:lang w:val="en-SG"/>
              </w:rPr>
            </w:pPr>
            <w:ins w:id="10529" w:author="danupraset@gmail.com" w:date="2025-11-11T17:41:00Z">
              <w:r w:rsidRPr="00042A21">
                <w:rPr>
                  <w:rFonts w:ascii="Arial" w:hAnsi="Arial" w:cs="Arial"/>
                  <w:szCs w:val="20"/>
                  <w:lang w:val="en-SG"/>
                </w:rPr>
                <w:t xml:space="preserve">any </w:t>
              </w:r>
              <w:proofErr w:type="gramStart"/>
              <w:r w:rsidRPr="00042A21">
                <w:rPr>
                  <w:rFonts w:ascii="Arial" w:hAnsi="Arial" w:cs="Arial"/>
                  <w:szCs w:val="20"/>
                  <w:lang w:val="en-SG"/>
                </w:rPr>
                <w:t>error ?</w:t>
              </w:r>
            </w:ins>
            <w:proofErr w:type="gramEnd"/>
          </w:p>
        </w:tc>
        <w:tc>
          <w:tcPr>
            <w:tcW w:w="0" w:type="auto"/>
            <w:gridSpan w:val="2"/>
          </w:tcPr>
          <w:p w14:paraId="600F063D" w14:textId="66803F25" w:rsidR="00935393" w:rsidRDefault="00935393" w:rsidP="00935393">
            <w:pPr>
              <w:rPr>
                <w:ins w:id="10530" w:author="danupraset@gmail.com" w:date="2025-11-11T17:40:00Z"/>
                <w:rFonts w:ascii="Arial" w:hAnsi="Arial" w:cs="Arial"/>
                <w:szCs w:val="20"/>
                <w:lang w:val="en-SG"/>
              </w:rPr>
            </w:pPr>
            <w:ins w:id="10531" w:author="danupraset@gmail.com" w:date="2025-11-11T17:41:00Z">
              <w:r w:rsidRPr="00042A21">
                <w:rPr>
                  <w:rFonts w:ascii="Arial" w:hAnsi="Arial" w:cs="Arial"/>
                  <w:szCs w:val="20"/>
                  <w:lang w:val="en-SG"/>
                </w:rPr>
                <w:t>Decision</w:t>
              </w:r>
            </w:ins>
          </w:p>
        </w:tc>
        <w:tc>
          <w:tcPr>
            <w:tcW w:w="0" w:type="auto"/>
            <w:gridSpan w:val="9"/>
          </w:tcPr>
          <w:p w14:paraId="3B6F3E0F" w14:textId="61034E20" w:rsidR="00935393" w:rsidRDefault="00935393" w:rsidP="00935393">
            <w:pPr>
              <w:rPr>
                <w:ins w:id="10532" w:author="danupraset@gmail.com" w:date="2025-11-11T17:40:00Z"/>
                <w:rFonts w:ascii="Arial" w:hAnsi="Arial" w:cs="Arial"/>
                <w:szCs w:val="20"/>
                <w:lang w:val="en-SG"/>
              </w:rPr>
            </w:pPr>
            <w:ins w:id="10533" w:author="danupraset@gmail.com" w:date="2025-11-11T17:41:00Z">
              <w:r w:rsidRPr="00042A21">
                <w:rPr>
                  <w:rFonts w:ascii="Arial" w:hAnsi="Arial" w:cs="Arial"/>
                  <w:szCs w:val="20"/>
                  <w:lang w:val="en-SG"/>
                </w:rPr>
                <w:t>Error check following</w:t>
              </w:r>
              <w:r>
                <w:rPr>
                  <w:rFonts w:ascii="Arial" w:hAnsi="Arial" w:cs="Arial"/>
                  <w:szCs w:val="20"/>
                  <w:lang w:val="en-SG"/>
                </w:rPr>
                <w:t>.</w:t>
              </w:r>
            </w:ins>
          </w:p>
        </w:tc>
      </w:tr>
      <w:tr w:rsidR="00935393" w:rsidRPr="00042A21" w14:paraId="3DC1B44E" w14:textId="77777777" w:rsidTr="00042A21">
        <w:trPr>
          <w:gridAfter w:val="4"/>
          <w:ins w:id="10534" w:author="danupraset@gmail.com" w:date="2025-11-11T17:41:00Z"/>
        </w:trPr>
        <w:tc>
          <w:tcPr>
            <w:tcW w:w="0" w:type="auto"/>
          </w:tcPr>
          <w:p w14:paraId="37541F73" w14:textId="56D8F9BD" w:rsidR="00935393" w:rsidRDefault="00935393" w:rsidP="00935393">
            <w:pPr>
              <w:rPr>
                <w:ins w:id="10535" w:author="danupraset@gmail.com" w:date="2025-11-11T17:41:00Z"/>
                <w:rFonts w:ascii="Arial" w:hAnsi="Arial" w:cs="Arial"/>
                <w:szCs w:val="20"/>
                <w:lang w:val="en-SG"/>
              </w:rPr>
            </w:pPr>
            <w:ins w:id="10536" w:author="danupraset@gmail.com" w:date="2025-11-11T17:41:00Z">
              <w:r w:rsidRPr="00042A21">
                <w:rPr>
                  <w:rFonts w:ascii="Arial" w:hAnsi="Arial" w:cs="Arial"/>
                  <w:szCs w:val="20"/>
                  <w:lang w:val="en-SG"/>
                </w:rPr>
                <w:t>log error</w:t>
              </w:r>
            </w:ins>
          </w:p>
        </w:tc>
        <w:tc>
          <w:tcPr>
            <w:tcW w:w="0" w:type="auto"/>
            <w:gridSpan w:val="2"/>
          </w:tcPr>
          <w:p w14:paraId="31475A6A" w14:textId="5CF1B8E0" w:rsidR="00935393" w:rsidRDefault="00935393" w:rsidP="00935393">
            <w:pPr>
              <w:rPr>
                <w:ins w:id="10537" w:author="danupraset@gmail.com" w:date="2025-11-11T17:41:00Z"/>
                <w:rFonts w:ascii="Arial" w:hAnsi="Arial" w:cs="Arial"/>
                <w:szCs w:val="20"/>
                <w:lang w:val="en-SG"/>
              </w:rPr>
            </w:pPr>
            <w:ins w:id="10538" w:author="danupraset@gmail.com" w:date="2025-11-11T17:41:00Z">
              <w:r w:rsidRPr="00042A21">
                <w:rPr>
                  <w:rFonts w:ascii="Arial" w:hAnsi="Arial" w:cs="Arial"/>
                  <w:szCs w:val="20"/>
                  <w:lang w:val="en-SG"/>
                </w:rPr>
                <w:t>Process</w:t>
              </w:r>
            </w:ins>
          </w:p>
        </w:tc>
        <w:tc>
          <w:tcPr>
            <w:tcW w:w="0" w:type="auto"/>
            <w:gridSpan w:val="9"/>
          </w:tcPr>
          <w:p w14:paraId="196473F8" w14:textId="404E54D3" w:rsidR="00935393" w:rsidRDefault="00935393" w:rsidP="00935393">
            <w:pPr>
              <w:rPr>
                <w:ins w:id="10539" w:author="danupraset@gmail.com" w:date="2025-11-11T17:41:00Z"/>
                <w:rFonts w:ascii="Arial" w:hAnsi="Arial" w:cs="Arial"/>
                <w:szCs w:val="20"/>
                <w:lang w:val="en-SG"/>
              </w:rPr>
            </w:pPr>
            <w:ins w:id="10540" w:author="danupraset@gmail.com" w:date="2025-11-11T17:41:00Z">
              <w:r w:rsidRPr="00042A21">
                <w:rPr>
                  <w:rFonts w:ascii="Arial" w:hAnsi="Arial" w:cs="Arial"/>
                  <w:szCs w:val="20"/>
                  <w:lang w:val="en-SG"/>
                </w:rPr>
                <w:t>Logs error when present.</w:t>
              </w:r>
            </w:ins>
          </w:p>
        </w:tc>
      </w:tr>
      <w:tr w:rsidR="00042A21" w:rsidRPr="00042A21" w:rsidDel="00935393" w14:paraId="11D2CF84" w14:textId="0E3684E9" w:rsidTr="00042A21">
        <w:trPr>
          <w:gridAfter w:val="2"/>
          <w:del w:id="10541" w:author="danupraset@gmail.com" w:date="2025-11-11T17:37:00Z"/>
        </w:trPr>
        <w:tc>
          <w:tcPr>
            <w:tcW w:w="0" w:type="auto"/>
            <w:gridSpan w:val="2"/>
            <w:hideMark/>
          </w:tcPr>
          <w:p w14:paraId="32F6A758" w14:textId="415940D6" w:rsidR="00042A21" w:rsidRPr="00042A21" w:rsidDel="00935393" w:rsidRDefault="00042A21" w:rsidP="00042A21">
            <w:pPr>
              <w:rPr>
                <w:del w:id="10542" w:author="danupraset@gmail.com" w:date="2025-11-11T17:37:00Z"/>
                <w:rFonts w:ascii="Arial" w:hAnsi="Arial" w:cs="Arial"/>
                <w:szCs w:val="20"/>
                <w:lang w:val="en-SG"/>
              </w:rPr>
            </w:pPr>
            <w:del w:id="10543" w:author="danupraset@gmail.com" w:date="2025-11-11T17:37:00Z">
              <w:r w:rsidRPr="00042A21" w:rsidDel="00935393">
                <w:rPr>
                  <w:rFonts w:ascii="Arial" w:hAnsi="Arial" w:cs="Arial"/>
                  <w:szCs w:val="20"/>
                  <w:lang w:val="en-SG"/>
                </w:rPr>
                <w:delText>update/insert into table</w:delText>
              </w:r>
              <w:bookmarkStart w:id="10544" w:name="_Toc209553639"/>
              <w:bookmarkEnd w:id="10544"/>
            </w:del>
          </w:p>
        </w:tc>
        <w:tc>
          <w:tcPr>
            <w:tcW w:w="0" w:type="auto"/>
            <w:gridSpan w:val="3"/>
            <w:hideMark/>
          </w:tcPr>
          <w:p w14:paraId="3B7E98A3" w14:textId="17FA6CB1" w:rsidR="00042A21" w:rsidRPr="00042A21" w:rsidDel="00935393" w:rsidRDefault="00042A21" w:rsidP="00042A21">
            <w:pPr>
              <w:rPr>
                <w:del w:id="10545" w:author="danupraset@gmail.com" w:date="2025-11-11T17:37:00Z"/>
                <w:rFonts w:ascii="Arial" w:hAnsi="Arial" w:cs="Arial"/>
                <w:szCs w:val="20"/>
                <w:lang w:val="en-SG"/>
              </w:rPr>
            </w:pPr>
            <w:del w:id="10546" w:author="danupraset@gmail.com" w:date="2025-11-11T17:37:00Z">
              <w:r w:rsidRPr="00042A21" w:rsidDel="00935393">
                <w:rPr>
                  <w:rFonts w:ascii="Arial" w:hAnsi="Arial" w:cs="Arial"/>
                  <w:szCs w:val="20"/>
                  <w:lang w:val="en-SG"/>
                </w:rPr>
                <w:delText>Process</w:delText>
              </w:r>
              <w:bookmarkStart w:id="10547" w:name="_Toc209553640"/>
              <w:bookmarkEnd w:id="10547"/>
            </w:del>
          </w:p>
        </w:tc>
        <w:tc>
          <w:tcPr>
            <w:tcW w:w="0" w:type="auto"/>
            <w:gridSpan w:val="9"/>
            <w:hideMark/>
          </w:tcPr>
          <w:p w14:paraId="02B26B80" w14:textId="17576125" w:rsidR="00042A21" w:rsidRPr="00042A21" w:rsidDel="00935393" w:rsidRDefault="00042A21" w:rsidP="00042A21">
            <w:pPr>
              <w:rPr>
                <w:del w:id="10548" w:author="danupraset@gmail.com" w:date="2025-11-11T17:37:00Z"/>
                <w:rFonts w:ascii="Arial" w:hAnsi="Arial" w:cs="Arial"/>
                <w:szCs w:val="20"/>
                <w:lang w:val="en-SG"/>
              </w:rPr>
            </w:pPr>
            <w:del w:id="10549" w:author="danupraset@gmail.com" w:date="2025-11-11T17:37:00Z">
              <w:r w:rsidRPr="00042A21" w:rsidDel="00935393">
                <w:rPr>
                  <w:rFonts w:ascii="Arial" w:hAnsi="Arial" w:cs="Arial"/>
                  <w:szCs w:val="20"/>
                  <w:lang w:val="en-SG"/>
                </w:rPr>
                <w:delText>Performs the update/insert when no error.</w:delText>
              </w:r>
              <w:bookmarkStart w:id="10550" w:name="_Toc209553641"/>
              <w:bookmarkEnd w:id="10550"/>
            </w:del>
          </w:p>
        </w:tc>
        <w:bookmarkStart w:id="10551" w:name="_Toc209553642"/>
        <w:bookmarkEnd w:id="10551"/>
      </w:tr>
      <w:tr w:rsidR="00042A21" w:rsidRPr="00042A21" w14:paraId="499CA2D1" w14:textId="0536D534" w:rsidTr="00042A21">
        <w:tc>
          <w:tcPr>
            <w:tcW w:w="0" w:type="auto"/>
            <w:gridSpan w:val="9"/>
            <w:hideMark/>
          </w:tcPr>
          <w:p w14:paraId="5F6FAF67" w14:textId="17EEB73B" w:rsidR="00042A21" w:rsidRPr="00042A21" w:rsidRDefault="00042A21" w:rsidP="00042A21">
            <w:pPr>
              <w:rPr>
                <w:rFonts w:ascii="Arial" w:hAnsi="Arial" w:cs="Arial"/>
                <w:szCs w:val="20"/>
                <w:lang w:val="en-SG"/>
              </w:rPr>
            </w:pPr>
            <w:r w:rsidRPr="00042A21">
              <w:rPr>
                <w:rFonts w:ascii="Arial" w:hAnsi="Arial" w:cs="Arial"/>
                <w:szCs w:val="20"/>
                <w:lang w:val="en-SG"/>
              </w:rPr>
              <w:t>end</w:t>
            </w:r>
            <w:bookmarkStart w:id="10552" w:name="_Toc209553643"/>
            <w:bookmarkEnd w:id="10552"/>
          </w:p>
        </w:tc>
        <w:tc>
          <w:tcPr>
            <w:tcW w:w="0" w:type="auto"/>
            <w:gridSpan w:val="4"/>
            <w:hideMark/>
          </w:tcPr>
          <w:p w14:paraId="5AA8F8F4" w14:textId="36607DCC" w:rsidR="00042A21" w:rsidRPr="00042A21" w:rsidRDefault="00042A21" w:rsidP="00042A21">
            <w:pPr>
              <w:rPr>
                <w:rFonts w:ascii="Arial" w:hAnsi="Arial" w:cs="Arial"/>
                <w:szCs w:val="20"/>
                <w:lang w:val="en-SG"/>
              </w:rPr>
            </w:pPr>
            <w:r w:rsidRPr="00042A21">
              <w:rPr>
                <w:rFonts w:ascii="Arial" w:hAnsi="Arial" w:cs="Arial"/>
                <w:szCs w:val="20"/>
                <w:lang w:val="en-SG"/>
              </w:rPr>
              <w:t>Terminator</w:t>
            </w:r>
            <w:bookmarkStart w:id="10553" w:name="_Toc209553644"/>
            <w:bookmarkEnd w:id="10553"/>
          </w:p>
        </w:tc>
        <w:tc>
          <w:tcPr>
            <w:tcW w:w="0" w:type="auto"/>
            <w:gridSpan w:val="3"/>
            <w:hideMark/>
          </w:tcPr>
          <w:p w14:paraId="1F63901E" w14:textId="1D73F97C" w:rsidR="00042A21" w:rsidRPr="00042A21" w:rsidRDefault="00042A21" w:rsidP="00042A21">
            <w:pPr>
              <w:rPr>
                <w:rFonts w:ascii="Arial" w:hAnsi="Arial" w:cs="Arial"/>
                <w:szCs w:val="20"/>
                <w:lang w:val="en-SG"/>
              </w:rPr>
            </w:pPr>
            <w:r w:rsidRPr="00042A21">
              <w:rPr>
                <w:rFonts w:ascii="Arial" w:hAnsi="Arial" w:cs="Arial"/>
                <w:szCs w:val="20"/>
                <w:lang w:val="en-SG"/>
              </w:rPr>
              <w:t>Flow ends after final update/insert.</w:t>
            </w:r>
            <w:bookmarkStart w:id="10554" w:name="_Toc209553645"/>
            <w:bookmarkEnd w:id="10554"/>
          </w:p>
        </w:tc>
        <w:bookmarkStart w:id="10555" w:name="_Toc209553646"/>
        <w:bookmarkEnd w:id="10555"/>
      </w:tr>
      <w:tr w:rsidR="00042A21" w:rsidRPr="00042A21" w:rsidDel="00935393" w14:paraId="639BA5D9" w14:textId="3A3EA78B" w:rsidTr="00042A21">
        <w:trPr>
          <w:gridAfter w:val="1"/>
          <w:del w:id="10556" w:author="danupraset@gmail.com" w:date="2025-11-11T17:40:00Z"/>
        </w:trPr>
        <w:tc>
          <w:tcPr>
            <w:tcW w:w="0" w:type="auto"/>
            <w:gridSpan w:val="4"/>
            <w:hideMark/>
          </w:tcPr>
          <w:p w14:paraId="191F168D" w14:textId="64718238" w:rsidR="00042A21" w:rsidRPr="00042A21" w:rsidDel="00935393" w:rsidRDefault="00042A21" w:rsidP="00042A21">
            <w:pPr>
              <w:rPr>
                <w:del w:id="10557" w:author="danupraset@gmail.com" w:date="2025-11-11T17:40:00Z"/>
                <w:rFonts w:ascii="Arial" w:hAnsi="Arial" w:cs="Arial"/>
                <w:szCs w:val="20"/>
                <w:lang w:val="en-SG"/>
              </w:rPr>
            </w:pPr>
            <w:del w:id="10558" w:author="danupraset@gmail.com" w:date="2025-11-11T17:40:00Z">
              <w:r w:rsidRPr="00042A21" w:rsidDel="00935393">
                <w:rPr>
                  <w:rFonts w:ascii="Arial" w:hAnsi="Arial" w:cs="Arial"/>
                  <w:szCs w:val="20"/>
                  <w:lang w:val="en-SG"/>
                </w:rPr>
                <w:delText>internet — eocms_web_txn_detail — is_sync = true</w:delText>
              </w:r>
              <w:bookmarkStart w:id="10559" w:name="_Toc209553647"/>
              <w:bookmarkEnd w:id="10559"/>
            </w:del>
          </w:p>
        </w:tc>
        <w:tc>
          <w:tcPr>
            <w:tcW w:w="0" w:type="auto"/>
            <w:gridSpan w:val="4"/>
            <w:hideMark/>
          </w:tcPr>
          <w:p w14:paraId="58B0E4E8" w14:textId="43153DDB" w:rsidR="00042A21" w:rsidRPr="00042A21" w:rsidDel="00935393" w:rsidRDefault="00042A21" w:rsidP="00042A21">
            <w:pPr>
              <w:rPr>
                <w:del w:id="10560" w:author="danupraset@gmail.com" w:date="2025-11-11T17:40:00Z"/>
                <w:rFonts w:ascii="Arial" w:hAnsi="Arial" w:cs="Arial"/>
                <w:szCs w:val="20"/>
                <w:lang w:val="en-SG"/>
              </w:rPr>
            </w:pPr>
            <w:del w:id="10561" w:author="danupraset@gmail.com" w:date="2025-11-11T17:40:00Z">
              <w:r w:rsidRPr="00042A21" w:rsidDel="00935393">
                <w:rPr>
                  <w:rFonts w:ascii="Arial" w:hAnsi="Arial" w:cs="Arial"/>
                  <w:szCs w:val="20"/>
                  <w:lang w:val="en-SG"/>
                </w:rPr>
                <w:delText>Note</w:delText>
              </w:r>
              <w:bookmarkStart w:id="10562" w:name="_Toc209553648"/>
              <w:bookmarkEnd w:id="10562"/>
            </w:del>
          </w:p>
        </w:tc>
        <w:tc>
          <w:tcPr>
            <w:tcW w:w="0" w:type="auto"/>
            <w:gridSpan w:val="7"/>
            <w:hideMark/>
          </w:tcPr>
          <w:p w14:paraId="154A6F47" w14:textId="61594F28" w:rsidR="00042A21" w:rsidRPr="00042A21" w:rsidDel="00935393" w:rsidRDefault="00042A21" w:rsidP="00042A21">
            <w:pPr>
              <w:rPr>
                <w:del w:id="10563" w:author="danupraset@gmail.com" w:date="2025-11-11T17:40:00Z"/>
                <w:rFonts w:ascii="Arial" w:hAnsi="Arial" w:cs="Arial"/>
                <w:szCs w:val="20"/>
                <w:lang w:val="en-SG"/>
              </w:rPr>
            </w:pPr>
            <w:commentRangeStart w:id="10564"/>
            <w:commentRangeStart w:id="10565"/>
            <w:commentRangeStart w:id="10566"/>
            <w:del w:id="10567" w:author="danupraset@gmail.com" w:date="2025-11-11T17:40:00Z">
              <w:r w:rsidRPr="00042A21" w:rsidDel="00935393">
                <w:rPr>
                  <w:rFonts w:ascii="Arial" w:hAnsi="Arial" w:cs="Arial"/>
                  <w:szCs w:val="20"/>
                  <w:lang w:val="en-SG"/>
                </w:rPr>
                <w:delText>Marks internet record as synced (dashed connector from final update/insert).</w:delText>
              </w:r>
              <w:commentRangeEnd w:id="10564"/>
              <w:r w:rsidR="00E21AB1" w:rsidDel="00935393">
                <w:rPr>
                  <w:rStyle w:val="CommentReference"/>
                </w:rPr>
                <w:commentReference w:id="10564"/>
              </w:r>
              <w:commentRangeEnd w:id="10565"/>
              <w:r w:rsidR="002F2BFF" w:rsidDel="00935393">
                <w:rPr>
                  <w:rStyle w:val="CommentReference"/>
                </w:rPr>
                <w:commentReference w:id="10565"/>
              </w:r>
            </w:del>
            <w:bookmarkStart w:id="10568" w:name="_Toc209553649"/>
            <w:bookmarkEnd w:id="10568"/>
            <w:commentRangeEnd w:id="10566"/>
            <w:r w:rsidR="00042306">
              <w:rPr>
                <w:rStyle w:val="CommentReference"/>
              </w:rPr>
              <w:commentReference w:id="10566"/>
            </w:r>
          </w:p>
        </w:tc>
        <w:bookmarkStart w:id="10569" w:name="_Toc209553650"/>
        <w:bookmarkEnd w:id="10569"/>
      </w:tr>
    </w:tbl>
    <w:p w14:paraId="74015FF4" w14:textId="1F4BE5D1" w:rsidR="00932613" w:rsidDel="00E26BD3" w:rsidRDefault="00932613" w:rsidP="00932613">
      <w:pPr>
        <w:pStyle w:val="Heading3"/>
        <w:rPr>
          <w:del w:id="10570" w:author="Yi Jie NEO (URA)" w:date="2025-09-16T18:07:00Z"/>
        </w:rPr>
      </w:pPr>
      <w:bookmarkStart w:id="10571" w:name="_Toc205888916"/>
      <w:bookmarkStart w:id="10572" w:name="_Toc205889351"/>
      <w:bookmarkStart w:id="10573" w:name="_Toc205889483"/>
      <w:del w:id="10574" w:author="Yi Jie NEO (URA)" w:date="2025-09-16T18:07:00Z">
        <w:r w:rsidDel="00E26BD3">
          <w:delText>Design Rationale</w:delText>
        </w:r>
        <w:bookmarkStart w:id="10575" w:name="_Toc209553651"/>
        <w:bookmarkStart w:id="10576" w:name="_Toc209556483"/>
        <w:bookmarkStart w:id="10577" w:name="_Toc212740085"/>
        <w:bookmarkEnd w:id="10571"/>
        <w:bookmarkEnd w:id="10572"/>
        <w:bookmarkEnd w:id="10573"/>
        <w:bookmarkEnd w:id="10575"/>
        <w:bookmarkEnd w:id="10576"/>
        <w:bookmarkEnd w:id="10577"/>
      </w:del>
    </w:p>
    <w:p w14:paraId="73CB012F" w14:textId="393DED7D" w:rsidR="00932613" w:rsidDel="00E26BD3" w:rsidRDefault="00932613" w:rsidP="00932613">
      <w:pPr>
        <w:pStyle w:val="Heading4"/>
        <w:rPr>
          <w:del w:id="10578" w:author="Yi Jie NEO (URA)" w:date="2025-09-16T18:07:00Z"/>
        </w:rPr>
      </w:pPr>
      <w:bookmarkStart w:id="10579" w:name="_Toc205889484"/>
      <w:del w:id="10580" w:author="Yi Jie NEO (URA)" w:date="2025-09-16T18:07:00Z">
        <w:r w:rsidDel="00E26BD3">
          <w:delText>Mechanism</w:delText>
        </w:r>
        <w:bookmarkStart w:id="10581" w:name="_Toc209553652"/>
        <w:bookmarkStart w:id="10582" w:name="_Toc209556484"/>
        <w:bookmarkStart w:id="10583" w:name="_Toc212740086"/>
        <w:bookmarkEnd w:id="10579"/>
        <w:bookmarkEnd w:id="10581"/>
        <w:bookmarkEnd w:id="10582"/>
        <w:bookmarkEnd w:id="10583"/>
      </w:del>
    </w:p>
    <w:tbl>
      <w:tblPr>
        <w:tblStyle w:val="TableGrid"/>
        <w:tblW w:w="0" w:type="auto"/>
        <w:tblLook w:val="04A0" w:firstRow="1" w:lastRow="0" w:firstColumn="1" w:lastColumn="0" w:noHBand="0" w:noVBand="1"/>
      </w:tblPr>
      <w:tblGrid>
        <w:gridCol w:w="2256"/>
        <w:gridCol w:w="7094"/>
      </w:tblGrid>
      <w:tr w:rsidR="000A45B2" w:rsidRPr="000A45B2" w:rsidDel="00E26BD3" w14:paraId="4BEC4BA8" w14:textId="6F2DB666" w:rsidTr="000A45B2">
        <w:trPr>
          <w:del w:id="10584" w:author="Yi Jie NEO (URA)" w:date="2025-09-16T18:07:00Z"/>
        </w:trPr>
        <w:tc>
          <w:tcPr>
            <w:tcW w:w="0" w:type="auto"/>
            <w:shd w:val="clear" w:color="auto" w:fill="F2F2F2" w:themeFill="background1" w:themeFillShade="F2"/>
            <w:hideMark/>
          </w:tcPr>
          <w:p w14:paraId="5F4C1CCA" w14:textId="21E3E352" w:rsidR="000A45B2" w:rsidRPr="000A45B2" w:rsidDel="00E26BD3" w:rsidRDefault="000A45B2" w:rsidP="000A45B2">
            <w:pPr>
              <w:rPr>
                <w:del w:id="10585" w:author="Yi Jie NEO (URA)" w:date="2025-09-16T18:07:00Z"/>
                <w:rFonts w:ascii="Arial" w:hAnsi="Arial" w:cs="Arial"/>
                <w:b/>
                <w:bCs/>
                <w:lang w:val="en-SG"/>
              </w:rPr>
            </w:pPr>
            <w:del w:id="10586" w:author="Yi Jie NEO (URA)" w:date="2025-09-16T18:07:00Z">
              <w:r w:rsidRPr="000A45B2" w:rsidDel="00E26BD3">
                <w:rPr>
                  <w:rFonts w:ascii="Arial" w:hAnsi="Arial" w:cs="Arial"/>
                  <w:b/>
                  <w:bCs/>
                  <w:lang w:val="en-SG"/>
                </w:rPr>
                <w:delText>Mechanism</w:delText>
              </w:r>
              <w:bookmarkStart w:id="10587" w:name="_Toc209553653"/>
              <w:bookmarkStart w:id="10588" w:name="_Toc209556485"/>
              <w:bookmarkStart w:id="10589" w:name="_Toc212740087"/>
              <w:bookmarkEnd w:id="10587"/>
              <w:bookmarkEnd w:id="10588"/>
              <w:bookmarkEnd w:id="10589"/>
            </w:del>
          </w:p>
        </w:tc>
        <w:tc>
          <w:tcPr>
            <w:tcW w:w="0" w:type="auto"/>
            <w:shd w:val="clear" w:color="auto" w:fill="F2F2F2" w:themeFill="background1" w:themeFillShade="F2"/>
            <w:hideMark/>
          </w:tcPr>
          <w:p w14:paraId="05F966E0" w14:textId="63EBFBF4" w:rsidR="000A45B2" w:rsidRPr="000A45B2" w:rsidDel="00E26BD3" w:rsidRDefault="000A45B2" w:rsidP="000A45B2">
            <w:pPr>
              <w:rPr>
                <w:del w:id="10590" w:author="Yi Jie NEO (URA)" w:date="2025-09-16T18:07:00Z"/>
                <w:rFonts w:ascii="Arial" w:hAnsi="Arial" w:cs="Arial"/>
                <w:b/>
                <w:bCs/>
                <w:lang w:val="en-SG"/>
              </w:rPr>
            </w:pPr>
            <w:del w:id="10591" w:author="Yi Jie NEO (URA)" w:date="2025-09-16T18:07:00Z">
              <w:r w:rsidRPr="000A45B2" w:rsidDel="00E26BD3">
                <w:rPr>
                  <w:rFonts w:ascii="Arial" w:hAnsi="Arial" w:cs="Arial"/>
                  <w:b/>
                  <w:bCs/>
                  <w:lang w:val="en-SG"/>
                </w:rPr>
                <w:delText>Purpose</w:delText>
              </w:r>
              <w:bookmarkStart w:id="10592" w:name="_Toc209553654"/>
              <w:bookmarkStart w:id="10593" w:name="_Toc209556486"/>
              <w:bookmarkStart w:id="10594" w:name="_Toc212740088"/>
              <w:bookmarkEnd w:id="10592"/>
              <w:bookmarkEnd w:id="10593"/>
              <w:bookmarkEnd w:id="10594"/>
            </w:del>
          </w:p>
        </w:tc>
        <w:bookmarkStart w:id="10595" w:name="_Toc209553655"/>
        <w:bookmarkStart w:id="10596" w:name="_Toc209556487"/>
        <w:bookmarkStart w:id="10597" w:name="_Toc212740089"/>
        <w:bookmarkEnd w:id="10595"/>
        <w:bookmarkEnd w:id="10596"/>
        <w:bookmarkEnd w:id="10597"/>
      </w:tr>
      <w:tr w:rsidR="00C0708D" w:rsidRPr="000A45B2" w:rsidDel="00E26BD3" w14:paraId="37951665" w14:textId="46B884A9" w:rsidTr="000A45B2">
        <w:trPr>
          <w:del w:id="10598" w:author="Yi Jie NEO (URA)" w:date="2025-09-16T18:07:00Z"/>
        </w:trPr>
        <w:tc>
          <w:tcPr>
            <w:tcW w:w="0" w:type="auto"/>
            <w:hideMark/>
          </w:tcPr>
          <w:p w14:paraId="431F5348" w14:textId="5F6B4145" w:rsidR="00C0708D" w:rsidRPr="000A45B2" w:rsidDel="00E26BD3" w:rsidRDefault="00C0708D" w:rsidP="00C0708D">
            <w:pPr>
              <w:rPr>
                <w:del w:id="10599" w:author="Yi Jie NEO (URA)" w:date="2025-09-16T18:07:00Z"/>
                <w:rFonts w:ascii="Arial" w:hAnsi="Arial" w:cs="Arial"/>
                <w:lang w:val="en-SG"/>
              </w:rPr>
            </w:pPr>
            <w:del w:id="10600" w:author="Yi Jie NEO (URA)" w:date="2025-09-16T18:07:00Z">
              <w:r w:rsidRPr="000A45B2" w:rsidDel="00E26BD3">
                <w:rPr>
                  <w:rFonts w:ascii="Arial" w:hAnsi="Arial" w:cs="Arial"/>
                  <w:lang w:val="en-SG"/>
                </w:rPr>
                <w:delText xml:space="preserve">Time-based </w:delText>
              </w:r>
              <w:r w:rsidDel="00E26BD3">
                <w:rPr>
                  <w:rFonts w:ascii="Arial" w:hAnsi="Arial" w:cs="Arial"/>
                  <w:lang w:val="en-SG"/>
                </w:rPr>
                <w:delText>cron</w:delText>
              </w:r>
              <w:bookmarkStart w:id="10601" w:name="_Toc209553656"/>
              <w:bookmarkStart w:id="10602" w:name="_Toc209556488"/>
              <w:bookmarkStart w:id="10603" w:name="_Toc212740090"/>
              <w:bookmarkEnd w:id="10601"/>
              <w:bookmarkEnd w:id="10602"/>
              <w:bookmarkEnd w:id="10603"/>
            </w:del>
          </w:p>
        </w:tc>
        <w:tc>
          <w:tcPr>
            <w:tcW w:w="0" w:type="auto"/>
            <w:hideMark/>
          </w:tcPr>
          <w:p w14:paraId="23CAD689" w14:textId="7E1A0180" w:rsidR="00C0708D" w:rsidRPr="000A45B2" w:rsidDel="00E26BD3" w:rsidRDefault="00C0708D" w:rsidP="00C0708D">
            <w:pPr>
              <w:rPr>
                <w:del w:id="10604" w:author="Yi Jie NEO (URA)" w:date="2025-09-16T18:07:00Z"/>
                <w:rFonts w:ascii="Arial" w:hAnsi="Arial" w:cs="Arial"/>
                <w:lang w:val="en-SG"/>
              </w:rPr>
            </w:pPr>
            <w:del w:id="10605" w:author="Yi Jie NEO (URA)" w:date="2025-09-16T18:07:00Z">
              <w:r w:rsidRPr="00BA1B8E" w:rsidDel="00E26BD3">
                <w:rPr>
                  <w:rFonts w:ascii="Arial" w:hAnsi="Arial" w:cs="Arial"/>
                  <w:lang w:val="en-SG"/>
                </w:rPr>
                <w:delText>Make sure data intranet and internet keep sync.</w:delText>
              </w:r>
              <w:bookmarkStart w:id="10606" w:name="_Toc209553657"/>
              <w:bookmarkStart w:id="10607" w:name="_Toc209556489"/>
              <w:bookmarkStart w:id="10608" w:name="_Toc212740091"/>
              <w:bookmarkEnd w:id="10606"/>
              <w:bookmarkEnd w:id="10607"/>
              <w:bookmarkEnd w:id="10608"/>
            </w:del>
          </w:p>
        </w:tc>
        <w:bookmarkStart w:id="10609" w:name="_Toc209553658"/>
        <w:bookmarkStart w:id="10610" w:name="_Toc209556490"/>
        <w:bookmarkStart w:id="10611" w:name="_Toc212740092"/>
        <w:bookmarkEnd w:id="10609"/>
        <w:bookmarkEnd w:id="10610"/>
        <w:bookmarkEnd w:id="10611"/>
      </w:tr>
      <w:tr w:rsidR="000A45B2" w:rsidRPr="000A45B2" w:rsidDel="00E26BD3" w14:paraId="34B230DC" w14:textId="7639C0CE" w:rsidTr="000A45B2">
        <w:trPr>
          <w:del w:id="10612" w:author="Yi Jie NEO (URA)" w:date="2025-09-16T18:07:00Z"/>
        </w:trPr>
        <w:tc>
          <w:tcPr>
            <w:tcW w:w="0" w:type="auto"/>
            <w:hideMark/>
          </w:tcPr>
          <w:p w14:paraId="6D88E540" w14:textId="5D521F59" w:rsidR="000A45B2" w:rsidRPr="000A45B2" w:rsidDel="00E26BD3" w:rsidRDefault="000A45B2" w:rsidP="000A45B2">
            <w:pPr>
              <w:rPr>
                <w:del w:id="10613" w:author="Yi Jie NEO (URA)" w:date="2025-09-16T18:07:00Z"/>
                <w:rFonts w:ascii="Arial" w:hAnsi="Arial" w:cs="Arial"/>
                <w:lang w:val="en-SG"/>
              </w:rPr>
            </w:pPr>
            <w:del w:id="10614" w:author="Yi Jie NEO (URA)" w:date="2025-09-16T18:07:00Z">
              <w:r w:rsidRPr="000A45B2" w:rsidDel="00E26BD3">
                <w:rPr>
                  <w:rFonts w:ascii="Arial" w:hAnsi="Arial" w:cs="Arial"/>
                  <w:lang w:val="en-SG"/>
                </w:rPr>
                <w:lastRenderedPageBreak/>
                <w:delText>Data state filtering</w:delText>
              </w:r>
              <w:bookmarkStart w:id="10615" w:name="_Toc209553659"/>
              <w:bookmarkStart w:id="10616" w:name="_Toc209556491"/>
              <w:bookmarkStart w:id="10617" w:name="_Toc212740093"/>
              <w:bookmarkEnd w:id="10615"/>
              <w:bookmarkEnd w:id="10616"/>
              <w:bookmarkEnd w:id="10617"/>
            </w:del>
          </w:p>
        </w:tc>
        <w:tc>
          <w:tcPr>
            <w:tcW w:w="0" w:type="auto"/>
            <w:hideMark/>
          </w:tcPr>
          <w:p w14:paraId="37CFA9CF" w14:textId="61F1042B" w:rsidR="000A45B2" w:rsidRPr="000A45B2" w:rsidDel="00E26BD3" w:rsidRDefault="000A45B2" w:rsidP="000A45B2">
            <w:pPr>
              <w:rPr>
                <w:del w:id="10618" w:author="Yi Jie NEO (URA)" w:date="2025-09-16T18:07:00Z"/>
                <w:rFonts w:ascii="Arial" w:hAnsi="Arial" w:cs="Arial"/>
                <w:lang w:val="en-SG"/>
              </w:rPr>
            </w:pPr>
            <w:del w:id="10619" w:author="Yi Jie NEO (URA)" w:date="2025-09-16T18:07:00Z">
              <w:r w:rsidRPr="000A45B2" w:rsidDel="00E26BD3">
                <w:rPr>
                  <w:rFonts w:ascii="Arial" w:hAnsi="Arial" w:cs="Arial"/>
                  <w:lang w:val="en-SG"/>
                </w:rPr>
                <w:delText>Restricting processing to unsynced, valid records helps conserve resources and avoid redundant work.</w:delText>
              </w:r>
              <w:bookmarkStart w:id="10620" w:name="_Toc209553660"/>
              <w:bookmarkStart w:id="10621" w:name="_Toc209556492"/>
              <w:bookmarkStart w:id="10622" w:name="_Toc212740094"/>
              <w:bookmarkEnd w:id="10620"/>
              <w:bookmarkEnd w:id="10621"/>
              <w:bookmarkEnd w:id="10622"/>
            </w:del>
          </w:p>
        </w:tc>
        <w:bookmarkStart w:id="10623" w:name="_Toc209553661"/>
        <w:bookmarkStart w:id="10624" w:name="_Toc209556493"/>
        <w:bookmarkStart w:id="10625" w:name="_Toc212740095"/>
        <w:bookmarkEnd w:id="10623"/>
        <w:bookmarkEnd w:id="10624"/>
        <w:bookmarkEnd w:id="10625"/>
      </w:tr>
      <w:tr w:rsidR="000A45B2" w:rsidRPr="000A45B2" w:rsidDel="00E26BD3" w14:paraId="62BE2BE3" w14:textId="4ACA1D8D" w:rsidTr="000A45B2">
        <w:trPr>
          <w:del w:id="10626" w:author="Yi Jie NEO (URA)" w:date="2025-09-16T18:07:00Z"/>
        </w:trPr>
        <w:tc>
          <w:tcPr>
            <w:tcW w:w="0" w:type="auto"/>
            <w:hideMark/>
          </w:tcPr>
          <w:p w14:paraId="3309266A" w14:textId="3383708E" w:rsidR="000A45B2" w:rsidRPr="000A45B2" w:rsidDel="00E26BD3" w:rsidRDefault="000A45B2" w:rsidP="000A45B2">
            <w:pPr>
              <w:rPr>
                <w:del w:id="10627" w:author="Yi Jie NEO (URA)" w:date="2025-09-16T18:07:00Z"/>
                <w:rFonts w:ascii="Arial" w:hAnsi="Arial" w:cs="Arial"/>
                <w:lang w:val="en-SG"/>
              </w:rPr>
            </w:pPr>
            <w:del w:id="10628" w:author="Yi Jie NEO (URA)" w:date="2025-09-16T18:07:00Z">
              <w:r w:rsidRPr="000A45B2" w:rsidDel="00E26BD3">
                <w:rPr>
                  <w:rFonts w:ascii="Arial" w:hAnsi="Arial" w:cs="Arial"/>
                  <w:lang w:val="en-SG"/>
                </w:rPr>
                <w:delText>Transactional data consolidation</w:delText>
              </w:r>
              <w:bookmarkStart w:id="10629" w:name="_Toc209553662"/>
              <w:bookmarkStart w:id="10630" w:name="_Toc209556494"/>
              <w:bookmarkStart w:id="10631" w:name="_Toc212740096"/>
              <w:bookmarkEnd w:id="10629"/>
              <w:bookmarkEnd w:id="10630"/>
              <w:bookmarkEnd w:id="10631"/>
            </w:del>
          </w:p>
        </w:tc>
        <w:tc>
          <w:tcPr>
            <w:tcW w:w="0" w:type="auto"/>
            <w:hideMark/>
          </w:tcPr>
          <w:p w14:paraId="011376B8" w14:textId="68D19190" w:rsidR="000A45B2" w:rsidRPr="000A45B2" w:rsidDel="00E26BD3" w:rsidRDefault="000A45B2" w:rsidP="000A45B2">
            <w:pPr>
              <w:rPr>
                <w:del w:id="10632" w:author="Yi Jie NEO (URA)" w:date="2025-09-16T18:07:00Z"/>
                <w:rFonts w:ascii="Arial" w:hAnsi="Arial" w:cs="Arial"/>
                <w:lang w:val="en-SG"/>
              </w:rPr>
            </w:pPr>
            <w:del w:id="10633" w:author="Yi Jie NEO (URA)" w:date="2025-09-16T18:07:00Z">
              <w:r w:rsidRPr="000A45B2" w:rsidDel="00E26BD3">
                <w:rPr>
                  <w:rFonts w:ascii="Arial" w:hAnsi="Arial" w:cs="Arial"/>
                  <w:lang w:val="en-SG"/>
                </w:rPr>
                <w:delText>Moving data from the internet-facing store to an internal one centralizes processing and improves performance for business logic checks.</w:delText>
              </w:r>
              <w:bookmarkStart w:id="10634" w:name="_Toc209553663"/>
              <w:bookmarkStart w:id="10635" w:name="_Toc209556495"/>
              <w:bookmarkStart w:id="10636" w:name="_Toc212740097"/>
              <w:bookmarkEnd w:id="10634"/>
              <w:bookmarkEnd w:id="10635"/>
              <w:bookmarkEnd w:id="10636"/>
            </w:del>
          </w:p>
        </w:tc>
        <w:bookmarkStart w:id="10637" w:name="_Toc209553664"/>
        <w:bookmarkStart w:id="10638" w:name="_Toc209556496"/>
        <w:bookmarkStart w:id="10639" w:name="_Toc212740098"/>
        <w:bookmarkEnd w:id="10637"/>
        <w:bookmarkEnd w:id="10638"/>
        <w:bookmarkEnd w:id="10639"/>
      </w:tr>
      <w:tr w:rsidR="000A45B2" w:rsidRPr="000A45B2" w:rsidDel="00E26BD3" w14:paraId="66AD71E4" w14:textId="6EB2191D" w:rsidTr="000A45B2">
        <w:trPr>
          <w:del w:id="10640" w:author="Yi Jie NEO (URA)" w:date="2025-09-16T18:07:00Z"/>
        </w:trPr>
        <w:tc>
          <w:tcPr>
            <w:tcW w:w="0" w:type="auto"/>
            <w:hideMark/>
          </w:tcPr>
          <w:p w14:paraId="34A68267" w14:textId="1275E600" w:rsidR="000A45B2" w:rsidRPr="000A45B2" w:rsidDel="00E26BD3" w:rsidRDefault="000A45B2" w:rsidP="000A45B2">
            <w:pPr>
              <w:rPr>
                <w:del w:id="10641" w:author="Yi Jie NEO (URA)" w:date="2025-09-16T18:07:00Z"/>
                <w:rFonts w:ascii="Arial" w:hAnsi="Arial" w:cs="Arial"/>
                <w:lang w:val="en-SG"/>
              </w:rPr>
            </w:pPr>
            <w:del w:id="10642" w:author="Yi Jie NEO (URA)" w:date="2025-09-16T18:07:00Z">
              <w:r w:rsidRPr="000A45B2" w:rsidDel="00E26BD3">
                <w:rPr>
                  <w:rFonts w:ascii="Arial" w:hAnsi="Arial" w:cs="Arial"/>
                  <w:lang w:val="en-SG"/>
                </w:rPr>
                <w:delText>Structured decision points</w:delText>
              </w:r>
              <w:bookmarkStart w:id="10643" w:name="_Toc209553665"/>
              <w:bookmarkStart w:id="10644" w:name="_Toc209556497"/>
              <w:bookmarkStart w:id="10645" w:name="_Toc212740099"/>
              <w:bookmarkEnd w:id="10643"/>
              <w:bookmarkEnd w:id="10644"/>
              <w:bookmarkEnd w:id="10645"/>
            </w:del>
          </w:p>
        </w:tc>
        <w:tc>
          <w:tcPr>
            <w:tcW w:w="0" w:type="auto"/>
            <w:hideMark/>
          </w:tcPr>
          <w:p w14:paraId="72E56DAD" w14:textId="74BC1658" w:rsidR="000A45B2" w:rsidRPr="000A45B2" w:rsidDel="00E26BD3" w:rsidRDefault="000A45B2" w:rsidP="000A45B2">
            <w:pPr>
              <w:rPr>
                <w:del w:id="10646" w:author="Yi Jie NEO (URA)" w:date="2025-09-16T18:07:00Z"/>
                <w:rFonts w:ascii="Arial" w:hAnsi="Arial" w:cs="Arial"/>
                <w:lang w:val="en-SG"/>
              </w:rPr>
            </w:pPr>
            <w:del w:id="10647" w:author="Yi Jie NEO (URA)" w:date="2025-09-16T18:07:00Z">
              <w:r w:rsidRPr="000A45B2" w:rsidDel="00E26BD3">
                <w:rPr>
                  <w:rFonts w:ascii="Arial" w:hAnsi="Arial" w:cs="Arial"/>
                  <w:lang w:val="en-SG"/>
                </w:rPr>
                <w:delText>Defined conditions (match/mismatch, amount comparisons) segment logic into clear, maintainable rules.</w:delText>
              </w:r>
              <w:bookmarkStart w:id="10648" w:name="_Toc209553666"/>
              <w:bookmarkStart w:id="10649" w:name="_Toc209556498"/>
              <w:bookmarkStart w:id="10650" w:name="_Toc212740100"/>
              <w:bookmarkEnd w:id="10648"/>
              <w:bookmarkEnd w:id="10649"/>
              <w:bookmarkEnd w:id="10650"/>
            </w:del>
          </w:p>
        </w:tc>
        <w:bookmarkStart w:id="10651" w:name="_Toc209553667"/>
        <w:bookmarkStart w:id="10652" w:name="_Toc209556499"/>
        <w:bookmarkStart w:id="10653" w:name="_Toc212740101"/>
        <w:bookmarkEnd w:id="10651"/>
        <w:bookmarkEnd w:id="10652"/>
        <w:bookmarkEnd w:id="10653"/>
      </w:tr>
      <w:tr w:rsidR="000A45B2" w:rsidRPr="000A45B2" w:rsidDel="00E26BD3" w14:paraId="665E8F17" w14:textId="67287ED6" w:rsidTr="000A45B2">
        <w:trPr>
          <w:del w:id="10654" w:author="Yi Jie NEO (URA)" w:date="2025-09-16T18:07:00Z"/>
        </w:trPr>
        <w:tc>
          <w:tcPr>
            <w:tcW w:w="0" w:type="auto"/>
            <w:hideMark/>
          </w:tcPr>
          <w:p w14:paraId="26F73556" w14:textId="0F60CDF7" w:rsidR="000A45B2" w:rsidRPr="000A45B2" w:rsidDel="00E26BD3" w:rsidRDefault="000A45B2" w:rsidP="000A45B2">
            <w:pPr>
              <w:rPr>
                <w:del w:id="10655" w:author="Yi Jie NEO (URA)" w:date="2025-09-16T18:07:00Z"/>
                <w:rFonts w:ascii="Arial" w:hAnsi="Arial" w:cs="Arial"/>
                <w:lang w:val="en-SG"/>
              </w:rPr>
            </w:pPr>
            <w:del w:id="10656" w:author="Yi Jie NEO (URA)" w:date="2025-09-16T18:07:00Z">
              <w:r w:rsidRPr="000A45B2" w:rsidDel="00E26BD3">
                <w:rPr>
                  <w:rFonts w:ascii="Arial" w:hAnsi="Arial" w:cs="Arial"/>
                  <w:lang w:val="en-SG"/>
                </w:rPr>
                <w:delText>Consistent update pattern</w:delText>
              </w:r>
              <w:bookmarkStart w:id="10657" w:name="_Toc209553668"/>
              <w:bookmarkStart w:id="10658" w:name="_Toc209556500"/>
              <w:bookmarkStart w:id="10659" w:name="_Toc212740102"/>
              <w:bookmarkEnd w:id="10657"/>
              <w:bookmarkEnd w:id="10658"/>
              <w:bookmarkEnd w:id="10659"/>
            </w:del>
          </w:p>
        </w:tc>
        <w:tc>
          <w:tcPr>
            <w:tcW w:w="0" w:type="auto"/>
            <w:hideMark/>
          </w:tcPr>
          <w:p w14:paraId="74C5E13B" w14:textId="4B3FBC52" w:rsidR="000A45B2" w:rsidRPr="000A45B2" w:rsidDel="00E26BD3" w:rsidRDefault="000A45B2" w:rsidP="000A45B2">
            <w:pPr>
              <w:rPr>
                <w:del w:id="10660" w:author="Yi Jie NEO (URA)" w:date="2025-09-16T18:07:00Z"/>
                <w:rFonts w:ascii="Arial" w:hAnsi="Arial" w:cs="Arial"/>
                <w:lang w:val="en-SG"/>
              </w:rPr>
            </w:pPr>
            <w:del w:id="10661" w:author="Yi Jie NEO (URA)" w:date="2025-09-16T18:07:00Z">
              <w:r w:rsidRPr="000A45B2" w:rsidDel="00E26BD3">
                <w:rPr>
                  <w:rFonts w:ascii="Arial" w:hAnsi="Arial" w:cs="Arial"/>
                  <w:lang w:val="en-SG"/>
                </w:rPr>
                <w:delText xml:space="preserve">Applying standard updates to both </w:delText>
              </w:r>
              <w:r w:rsidR="00C0708D" w:rsidDel="00E26BD3">
                <w:rPr>
                  <w:rFonts w:ascii="Arial" w:hAnsi="Arial" w:cs="Arial"/>
                  <w:lang w:val="en-SG"/>
                </w:rPr>
                <w:delText>intranet and internet</w:delText>
              </w:r>
              <w:r w:rsidRPr="000A45B2" w:rsidDel="00E26BD3">
                <w:rPr>
                  <w:rFonts w:ascii="Arial" w:hAnsi="Arial" w:cs="Arial"/>
                  <w:lang w:val="en-SG"/>
                </w:rPr>
                <w:delText xml:space="preserve"> records ensures a single source of truth is preserved across systems.</w:delText>
              </w:r>
              <w:bookmarkStart w:id="10662" w:name="_Toc209553669"/>
              <w:bookmarkStart w:id="10663" w:name="_Toc209556501"/>
              <w:bookmarkStart w:id="10664" w:name="_Toc212740103"/>
              <w:bookmarkEnd w:id="10662"/>
              <w:bookmarkEnd w:id="10663"/>
              <w:bookmarkEnd w:id="10664"/>
            </w:del>
          </w:p>
        </w:tc>
        <w:bookmarkStart w:id="10665" w:name="_Toc209553670"/>
        <w:bookmarkStart w:id="10666" w:name="_Toc209556502"/>
        <w:bookmarkStart w:id="10667" w:name="_Toc212740104"/>
        <w:bookmarkEnd w:id="10665"/>
        <w:bookmarkEnd w:id="10666"/>
        <w:bookmarkEnd w:id="10667"/>
      </w:tr>
      <w:tr w:rsidR="000A45B2" w:rsidRPr="000A45B2" w:rsidDel="00E26BD3" w14:paraId="54E9B3A4" w14:textId="394A9710" w:rsidTr="000A45B2">
        <w:trPr>
          <w:del w:id="10668" w:author="Yi Jie NEO (URA)" w:date="2025-09-16T18:07:00Z"/>
        </w:trPr>
        <w:tc>
          <w:tcPr>
            <w:tcW w:w="0" w:type="auto"/>
            <w:hideMark/>
          </w:tcPr>
          <w:p w14:paraId="08074BAC" w14:textId="0EF30718" w:rsidR="000A45B2" w:rsidRPr="000A45B2" w:rsidDel="00E26BD3" w:rsidRDefault="000A45B2" w:rsidP="000A45B2">
            <w:pPr>
              <w:rPr>
                <w:del w:id="10669" w:author="Yi Jie NEO (URA)" w:date="2025-09-16T18:07:00Z"/>
                <w:rFonts w:ascii="Arial" w:hAnsi="Arial" w:cs="Arial"/>
                <w:lang w:val="en-SG"/>
              </w:rPr>
            </w:pPr>
            <w:del w:id="10670" w:author="Yi Jie NEO (URA)" w:date="2025-09-16T18:07:00Z">
              <w:r w:rsidRPr="000A45B2" w:rsidDel="00E26BD3">
                <w:rPr>
                  <w:rFonts w:ascii="Arial" w:hAnsi="Arial" w:cs="Arial"/>
                  <w:lang w:val="en-SG"/>
                </w:rPr>
                <w:delText>State finalization flags</w:delText>
              </w:r>
              <w:bookmarkStart w:id="10671" w:name="_Toc209553671"/>
              <w:bookmarkStart w:id="10672" w:name="_Toc209556503"/>
              <w:bookmarkStart w:id="10673" w:name="_Toc212740105"/>
              <w:bookmarkEnd w:id="10671"/>
              <w:bookmarkEnd w:id="10672"/>
              <w:bookmarkEnd w:id="10673"/>
            </w:del>
          </w:p>
        </w:tc>
        <w:tc>
          <w:tcPr>
            <w:tcW w:w="0" w:type="auto"/>
            <w:hideMark/>
          </w:tcPr>
          <w:p w14:paraId="1AEEC434" w14:textId="3B6C000C" w:rsidR="000A45B2" w:rsidRPr="000A45B2" w:rsidDel="00E26BD3" w:rsidRDefault="000A45B2" w:rsidP="000A45B2">
            <w:pPr>
              <w:rPr>
                <w:del w:id="10674" w:author="Yi Jie NEO (URA)" w:date="2025-09-16T18:07:00Z"/>
                <w:rFonts w:ascii="Arial" w:hAnsi="Arial" w:cs="Arial"/>
                <w:lang w:val="en-SG"/>
              </w:rPr>
            </w:pPr>
            <w:del w:id="10675" w:author="Yi Jie NEO (URA)" w:date="2025-09-16T18:07:00Z">
              <w:r w:rsidRPr="000A45B2" w:rsidDel="00E26BD3">
                <w:rPr>
                  <w:rFonts w:ascii="Arial" w:hAnsi="Arial" w:cs="Arial"/>
                  <w:lang w:val="en-SG"/>
                </w:rPr>
                <w:delText>Marking processed items prevents reprocessing loops and ensures downstream systems can trust the sync state.</w:delText>
              </w:r>
              <w:bookmarkStart w:id="10676" w:name="_Toc209553672"/>
              <w:bookmarkStart w:id="10677" w:name="_Toc209556504"/>
              <w:bookmarkStart w:id="10678" w:name="_Toc212740106"/>
              <w:bookmarkEnd w:id="10676"/>
              <w:bookmarkEnd w:id="10677"/>
              <w:bookmarkEnd w:id="10678"/>
            </w:del>
          </w:p>
        </w:tc>
        <w:bookmarkStart w:id="10679" w:name="_Toc209553673"/>
        <w:bookmarkStart w:id="10680" w:name="_Toc209556505"/>
        <w:bookmarkStart w:id="10681" w:name="_Toc212740107"/>
        <w:bookmarkEnd w:id="10679"/>
        <w:bookmarkEnd w:id="10680"/>
        <w:bookmarkEnd w:id="10681"/>
      </w:tr>
      <w:tr w:rsidR="000A45B2" w:rsidRPr="000A45B2" w:rsidDel="00E26BD3" w14:paraId="35A27AE2" w14:textId="70C4E502" w:rsidTr="000A45B2">
        <w:trPr>
          <w:del w:id="10682" w:author="Yi Jie NEO (URA)" w:date="2025-09-16T18:07:00Z"/>
        </w:trPr>
        <w:tc>
          <w:tcPr>
            <w:tcW w:w="0" w:type="auto"/>
            <w:hideMark/>
          </w:tcPr>
          <w:p w14:paraId="249D6FA0" w14:textId="69A22400" w:rsidR="000A45B2" w:rsidRPr="000A45B2" w:rsidDel="00E26BD3" w:rsidRDefault="000A45B2" w:rsidP="000A45B2">
            <w:pPr>
              <w:rPr>
                <w:del w:id="10683" w:author="Yi Jie NEO (URA)" w:date="2025-09-16T18:07:00Z"/>
                <w:rFonts w:ascii="Arial" w:hAnsi="Arial" w:cs="Arial"/>
                <w:lang w:val="en-SG"/>
              </w:rPr>
            </w:pPr>
            <w:del w:id="10684" w:author="Yi Jie NEO (URA)" w:date="2025-09-16T18:07:00Z">
              <w:r w:rsidRPr="000A45B2" w:rsidDel="00E26BD3">
                <w:rPr>
                  <w:rFonts w:ascii="Arial" w:hAnsi="Arial" w:cs="Arial"/>
                  <w:lang w:val="en-SG"/>
                </w:rPr>
                <w:delText>Built-in error detection gates</w:delText>
              </w:r>
              <w:bookmarkStart w:id="10685" w:name="_Toc209553674"/>
              <w:bookmarkStart w:id="10686" w:name="_Toc209556506"/>
              <w:bookmarkStart w:id="10687" w:name="_Toc212740108"/>
              <w:bookmarkEnd w:id="10685"/>
              <w:bookmarkEnd w:id="10686"/>
              <w:bookmarkEnd w:id="10687"/>
            </w:del>
          </w:p>
        </w:tc>
        <w:tc>
          <w:tcPr>
            <w:tcW w:w="0" w:type="auto"/>
            <w:hideMark/>
          </w:tcPr>
          <w:p w14:paraId="46D006D2" w14:textId="5C1D72AB" w:rsidR="000A45B2" w:rsidRPr="000A45B2" w:rsidDel="00E26BD3" w:rsidRDefault="000A45B2" w:rsidP="000A45B2">
            <w:pPr>
              <w:rPr>
                <w:del w:id="10688" w:author="Yi Jie NEO (URA)" w:date="2025-09-16T18:07:00Z"/>
                <w:rFonts w:ascii="Arial" w:hAnsi="Arial" w:cs="Arial"/>
                <w:lang w:val="en-SG"/>
              </w:rPr>
            </w:pPr>
            <w:del w:id="10689" w:author="Yi Jie NEO (URA)" w:date="2025-09-16T18:07:00Z">
              <w:r w:rsidRPr="000A45B2" w:rsidDel="00E26BD3">
                <w:rPr>
                  <w:rFonts w:ascii="Arial" w:hAnsi="Arial" w:cs="Arial"/>
                  <w:lang w:val="en-SG"/>
                </w:rPr>
                <w:delText>Placing error checks after critical updates stops bad data from propagating further in the process.</w:delText>
              </w:r>
              <w:bookmarkStart w:id="10690" w:name="_Toc209553675"/>
              <w:bookmarkStart w:id="10691" w:name="_Toc209556507"/>
              <w:bookmarkStart w:id="10692" w:name="_Toc212740109"/>
              <w:bookmarkEnd w:id="10690"/>
              <w:bookmarkEnd w:id="10691"/>
              <w:bookmarkEnd w:id="10692"/>
            </w:del>
          </w:p>
        </w:tc>
        <w:bookmarkStart w:id="10693" w:name="_Toc209553676"/>
        <w:bookmarkStart w:id="10694" w:name="_Toc209556508"/>
        <w:bookmarkStart w:id="10695" w:name="_Toc212740110"/>
        <w:bookmarkEnd w:id="10693"/>
        <w:bookmarkEnd w:id="10694"/>
        <w:bookmarkEnd w:id="10695"/>
      </w:tr>
    </w:tbl>
    <w:p w14:paraId="529BC54A" w14:textId="4C92643A" w:rsidR="000A45B2" w:rsidRPr="000A45B2" w:rsidDel="00E26BD3" w:rsidRDefault="000A45B2" w:rsidP="000A45B2">
      <w:pPr>
        <w:rPr>
          <w:del w:id="10696" w:author="Yi Jie NEO (URA)" w:date="2025-09-16T18:07:00Z"/>
        </w:rPr>
      </w:pPr>
      <w:bookmarkStart w:id="10697" w:name="_Toc209553677"/>
      <w:bookmarkStart w:id="10698" w:name="_Toc209556509"/>
      <w:bookmarkStart w:id="10699" w:name="_Toc212740111"/>
      <w:bookmarkEnd w:id="10697"/>
      <w:bookmarkEnd w:id="10698"/>
      <w:bookmarkEnd w:id="10699"/>
    </w:p>
    <w:p w14:paraId="4DF9577E" w14:textId="5A388D4D" w:rsidR="00932613" w:rsidDel="00E26BD3" w:rsidRDefault="00932613" w:rsidP="00932613">
      <w:pPr>
        <w:pStyle w:val="Heading4"/>
        <w:rPr>
          <w:del w:id="10700" w:author="Yi Jie NEO (URA)" w:date="2025-09-16T18:07:00Z"/>
        </w:rPr>
      </w:pPr>
      <w:bookmarkStart w:id="10701" w:name="_Toc205889485"/>
      <w:del w:id="10702" w:author="Yi Jie NEO (URA)" w:date="2025-09-16T18:07:00Z">
        <w:r w:rsidDel="00E26BD3">
          <w:delText>Advantage</w:delText>
        </w:r>
        <w:bookmarkStart w:id="10703" w:name="_Toc209553678"/>
        <w:bookmarkStart w:id="10704" w:name="_Toc209556510"/>
        <w:bookmarkStart w:id="10705" w:name="_Toc212740112"/>
        <w:bookmarkEnd w:id="10701"/>
        <w:bookmarkEnd w:id="10703"/>
        <w:bookmarkEnd w:id="10704"/>
        <w:bookmarkEnd w:id="10705"/>
      </w:del>
    </w:p>
    <w:tbl>
      <w:tblPr>
        <w:tblStyle w:val="TableGrid"/>
        <w:tblW w:w="0" w:type="auto"/>
        <w:tblLook w:val="04A0" w:firstRow="1" w:lastRow="0" w:firstColumn="1" w:lastColumn="0" w:noHBand="0" w:noVBand="1"/>
      </w:tblPr>
      <w:tblGrid>
        <w:gridCol w:w="3217"/>
        <w:gridCol w:w="6133"/>
      </w:tblGrid>
      <w:tr w:rsidR="00C0708D" w:rsidRPr="00C0708D" w:rsidDel="00E26BD3" w14:paraId="404C2A4B" w14:textId="2EDA5A81" w:rsidTr="00C0708D">
        <w:trPr>
          <w:del w:id="10706" w:author="Yi Jie NEO (URA)" w:date="2025-09-16T18:07:00Z"/>
        </w:trPr>
        <w:tc>
          <w:tcPr>
            <w:tcW w:w="0" w:type="auto"/>
            <w:shd w:val="clear" w:color="auto" w:fill="F2F2F2" w:themeFill="background1" w:themeFillShade="F2"/>
            <w:hideMark/>
          </w:tcPr>
          <w:p w14:paraId="02F86C48" w14:textId="5D1C9382" w:rsidR="00C0708D" w:rsidRPr="00C0708D" w:rsidDel="00E26BD3" w:rsidRDefault="00C0708D" w:rsidP="00C0708D">
            <w:pPr>
              <w:rPr>
                <w:del w:id="10707" w:author="Yi Jie NEO (URA)" w:date="2025-09-16T18:07:00Z"/>
                <w:rFonts w:ascii="Arial" w:hAnsi="Arial" w:cs="Arial"/>
                <w:b/>
                <w:bCs/>
                <w:lang w:val="en-SG"/>
              </w:rPr>
            </w:pPr>
            <w:del w:id="10708" w:author="Yi Jie NEO (URA)" w:date="2025-09-16T18:07:00Z">
              <w:r w:rsidRPr="00C0708D" w:rsidDel="00E26BD3">
                <w:rPr>
                  <w:rFonts w:ascii="Arial" w:hAnsi="Arial" w:cs="Arial"/>
                  <w:b/>
                  <w:bCs/>
                  <w:lang w:val="en-SG"/>
                </w:rPr>
                <w:delText>Advantage</w:delText>
              </w:r>
              <w:bookmarkStart w:id="10709" w:name="_Toc209553679"/>
              <w:bookmarkStart w:id="10710" w:name="_Toc209556511"/>
              <w:bookmarkStart w:id="10711" w:name="_Toc212740113"/>
              <w:bookmarkEnd w:id="10709"/>
              <w:bookmarkEnd w:id="10710"/>
              <w:bookmarkEnd w:id="10711"/>
            </w:del>
          </w:p>
        </w:tc>
        <w:tc>
          <w:tcPr>
            <w:tcW w:w="0" w:type="auto"/>
            <w:shd w:val="clear" w:color="auto" w:fill="F2F2F2" w:themeFill="background1" w:themeFillShade="F2"/>
            <w:hideMark/>
          </w:tcPr>
          <w:p w14:paraId="0F5EBB82" w14:textId="230C6DBB" w:rsidR="00C0708D" w:rsidRPr="00C0708D" w:rsidDel="00E26BD3" w:rsidRDefault="00C0708D" w:rsidP="00C0708D">
            <w:pPr>
              <w:rPr>
                <w:del w:id="10712" w:author="Yi Jie NEO (URA)" w:date="2025-09-16T18:07:00Z"/>
                <w:rFonts w:ascii="Arial" w:hAnsi="Arial" w:cs="Arial"/>
                <w:b/>
                <w:bCs/>
                <w:lang w:val="en-SG"/>
              </w:rPr>
            </w:pPr>
            <w:del w:id="10713" w:author="Yi Jie NEO (URA)" w:date="2025-09-16T18:07:00Z">
              <w:r w:rsidRPr="00C0708D" w:rsidDel="00E26BD3">
                <w:rPr>
                  <w:rFonts w:ascii="Arial" w:hAnsi="Arial" w:cs="Arial"/>
                  <w:b/>
                  <w:bCs/>
                  <w:lang w:val="en-SG"/>
                </w:rPr>
                <w:delText>Purpose</w:delText>
              </w:r>
              <w:bookmarkStart w:id="10714" w:name="_Toc209553680"/>
              <w:bookmarkStart w:id="10715" w:name="_Toc209556512"/>
              <w:bookmarkStart w:id="10716" w:name="_Toc212740114"/>
              <w:bookmarkEnd w:id="10714"/>
              <w:bookmarkEnd w:id="10715"/>
              <w:bookmarkEnd w:id="10716"/>
            </w:del>
          </w:p>
        </w:tc>
        <w:bookmarkStart w:id="10717" w:name="_Toc209553681"/>
        <w:bookmarkStart w:id="10718" w:name="_Toc209556513"/>
        <w:bookmarkStart w:id="10719" w:name="_Toc212740115"/>
        <w:bookmarkEnd w:id="10717"/>
        <w:bookmarkEnd w:id="10718"/>
        <w:bookmarkEnd w:id="10719"/>
      </w:tr>
      <w:tr w:rsidR="00C0708D" w:rsidRPr="00C0708D" w:rsidDel="00E26BD3" w14:paraId="62C00E9D" w14:textId="0B68752F" w:rsidTr="00C0708D">
        <w:trPr>
          <w:del w:id="10720" w:author="Yi Jie NEO (URA)" w:date="2025-09-16T18:07:00Z"/>
        </w:trPr>
        <w:tc>
          <w:tcPr>
            <w:tcW w:w="0" w:type="auto"/>
            <w:hideMark/>
          </w:tcPr>
          <w:p w14:paraId="44FF5557" w14:textId="5D227281" w:rsidR="00C0708D" w:rsidRPr="00C0708D" w:rsidDel="00E26BD3" w:rsidRDefault="00C0708D" w:rsidP="00C0708D">
            <w:pPr>
              <w:rPr>
                <w:del w:id="10721" w:author="Yi Jie NEO (URA)" w:date="2025-09-16T18:07:00Z"/>
                <w:rFonts w:ascii="Arial" w:hAnsi="Arial" w:cs="Arial"/>
                <w:lang w:val="en-SG"/>
              </w:rPr>
            </w:pPr>
            <w:del w:id="10722" w:author="Yi Jie NEO (URA)" w:date="2025-09-16T18:07:00Z">
              <w:r w:rsidRPr="00BA1B8E" w:rsidDel="00E26BD3">
                <w:rPr>
                  <w:rFonts w:ascii="Arial" w:hAnsi="Arial" w:cs="Arial"/>
                  <w:lang w:val="en-SG"/>
                </w:rPr>
                <w:delText>Continuous alignment of intranet ↔ internet data</w:delText>
              </w:r>
              <w:bookmarkStart w:id="10723" w:name="_Toc209553682"/>
              <w:bookmarkStart w:id="10724" w:name="_Toc209556514"/>
              <w:bookmarkStart w:id="10725" w:name="_Toc212740116"/>
              <w:bookmarkEnd w:id="10723"/>
              <w:bookmarkEnd w:id="10724"/>
              <w:bookmarkEnd w:id="10725"/>
            </w:del>
          </w:p>
        </w:tc>
        <w:tc>
          <w:tcPr>
            <w:tcW w:w="0" w:type="auto"/>
            <w:hideMark/>
          </w:tcPr>
          <w:p w14:paraId="1279B922" w14:textId="4981961B" w:rsidR="00C0708D" w:rsidRPr="00C0708D" w:rsidDel="00E26BD3" w:rsidRDefault="00C0708D" w:rsidP="00C0708D">
            <w:pPr>
              <w:rPr>
                <w:del w:id="10726" w:author="Yi Jie NEO (URA)" w:date="2025-09-16T18:07:00Z"/>
                <w:rFonts w:ascii="Arial" w:hAnsi="Arial" w:cs="Arial"/>
                <w:lang w:val="en-SG"/>
              </w:rPr>
            </w:pPr>
            <w:del w:id="10727" w:author="Yi Jie NEO (URA)" w:date="2025-09-16T18:07:00Z">
              <w:r w:rsidRPr="00BA1B8E" w:rsidDel="00E26BD3">
                <w:rPr>
                  <w:rFonts w:ascii="Arial" w:hAnsi="Arial" w:cs="Arial"/>
                  <w:lang w:val="en-SG"/>
                </w:rPr>
                <w:delText>Keeps both sides synchronized on a regular cadence.</w:delText>
              </w:r>
              <w:bookmarkStart w:id="10728" w:name="_Toc209553683"/>
              <w:bookmarkStart w:id="10729" w:name="_Toc209556515"/>
              <w:bookmarkStart w:id="10730" w:name="_Toc212740117"/>
              <w:bookmarkEnd w:id="10728"/>
              <w:bookmarkEnd w:id="10729"/>
              <w:bookmarkEnd w:id="10730"/>
            </w:del>
          </w:p>
        </w:tc>
        <w:bookmarkStart w:id="10731" w:name="_Toc209553684"/>
        <w:bookmarkStart w:id="10732" w:name="_Toc209556516"/>
        <w:bookmarkStart w:id="10733" w:name="_Toc212740118"/>
        <w:bookmarkEnd w:id="10731"/>
        <w:bookmarkEnd w:id="10732"/>
        <w:bookmarkEnd w:id="10733"/>
      </w:tr>
      <w:tr w:rsidR="00C0708D" w:rsidRPr="00C0708D" w:rsidDel="00E26BD3" w14:paraId="42288520" w14:textId="247B45CB" w:rsidTr="00C0708D">
        <w:trPr>
          <w:del w:id="10734" w:author="Yi Jie NEO (URA)" w:date="2025-09-16T18:07:00Z"/>
        </w:trPr>
        <w:tc>
          <w:tcPr>
            <w:tcW w:w="0" w:type="auto"/>
            <w:hideMark/>
          </w:tcPr>
          <w:p w14:paraId="7CFD7EE3" w14:textId="3F9322A0" w:rsidR="00C0708D" w:rsidRPr="00C0708D" w:rsidDel="00E26BD3" w:rsidRDefault="00C0708D" w:rsidP="00C0708D">
            <w:pPr>
              <w:rPr>
                <w:del w:id="10735" w:author="Yi Jie NEO (URA)" w:date="2025-09-16T18:07:00Z"/>
                <w:rFonts w:ascii="Arial" w:hAnsi="Arial" w:cs="Arial"/>
                <w:lang w:val="en-SG"/>
              </w:rPr>
            </w:pPr>
            <w:del w:id="10736" w:author="Yi Jie NEO (URA)" w:date="2025-09-16T18:07:00Z">
              <w:r w:rsidRPr="00C0708D" w:rsidDel="00E26BD3">
                <w:rPr>
                  <w:rFonts w:ascii="Arial" w:hAnsi="Arial" w:cs="Arial"/>
                  <w:lang w:val="en-SG"/>
                </w:rPr>
                <w:delText>Focused processing scope</w:delText>
              </w:r>
              <w:bookmarkStart w:id="10737" w:name="_Toc209553685"/>
              <w:bookmarkStart w:id="10738" w:name="_Toc209556517"/>
              <w:bookmarkStart w:id="10739" w:name="_Toc212740119"/>
              <w:bookmarkEnd w:id="10737"/>
              <w:bookmarkEnd w:id="10738"/>
              <w:bookmarkEnd w:id="10739"/>
            </w:del>
          </w:p>
        </w:tc>
        <w:tc>
          <w:tcPr>
            <w:tcW w:w="0" w:type="auto"/>
            <w:hideMark/>
          </w:tcPr>
          <w:p w14:paraId="23F9D336" w14:textId="576A4F91" w:rsidR="00C0708D" w:rsidRPr="00C0708D" w:rsidDel="00E26BD3" w:rsidRDefault="00C0708D" w:rsidP="00C0708D">
            <w:pPr>
              <w:rPr>
                <w:del w:id="10740" w:author="Yi Jie NEO (URA)" w:date="2025-09-16T18:07:00Z"/>
                <w:rFonts w:ascii="Arial" w:hAnsi="Arial" w:cs="Arial"/>
                <w:lang w:val="en-SG"/>
              </w:rPr>
            </w:pPr>
            <w:del w:id="10741" w:author="Yi Jie NEO (URA)" w:date="2025-09-16T18:07:00Z">
              <w:r w:rsidRPr="00C0708D" w:rsidDel="00E26BD3">
                <w:rPr>
                  <w:rFonts w:ascii="Arial" w:hAnsi="Arial" w:cs="Arial"/>
                  <w:lang w:val="en-SG"/>
                </w:rPr>
                <w:delText>Improves throughput by avoiding irrelevant or already-processed data.</w:delText>
              </w:r>
              <w:bookmarkStart w:id="10742" w:name="_Toc209553686"/>
              <w:bookmarkStart w:id="10743" w:name="_Toc209556518"/>
              <w:bookmarkStart w:id="10744" w:name="_Toc212740120"/>
              <w:bookmarkEnd w:id="10742"/>
              <w:bookmarkEnd w:id="10743"/>
              <w:bookmarkEnd w:id="10744"/>
            </w:del>
          </w:p>
        </w:tc>
        <w:bookmarkStart w:id="10745" w:name="_Toc209553687"/>
        <w:bookmarkStart w:id="10746" w:name="_Toc209556519"/>
        <w:bookmarkStart w:id="10747" w:name="_Toc212740121"/>
        <w:bookmarkEnd w:id="10745"/>
        <w:bookmarkEnd w:id="10746"/>
        <w:bookmarkEnd w:id="10747"/>
      </w:tr>
      <w:tr w:rsidR="00C0708D" w:rsidRPr="00C0708D" w:rsidDel="00E26BD3" w14:paraId="2999C993" w14:textId="4A8A175C" w:rsidTr="00C0708D">
        <w:trPr>
          <w:del w:id="10748" w:author="Yi Jie NEO (URA)" w:date="2025-09-16T18:07:00Z"/>
        </w:trPr>
        <w:tc>
          <w:tcPr>
            <w:tcW w:w="0" w:type="auto"/>
            <w:hideMark/>
          </w:tcPr>
          <w:p w14:paraId="2787F38B" w14:textId="0594A408" w:rsidR="00C0708D" w:rsidRPr="00C0708D" w:rsidDel="00E26BD3" w:rsidRDefault="00C0708D" w:rsidP="00C0708D">
            <w:pPr>
              <w:rPr>
                <w:del w:id="10749" w:author="Yi Jie NEO (URA)" w:date="2025-09-16T18:07:00Z"/>
                <w:rFonts w:ascii="Arial" w:hAnsi="Arial" w:cs="Arial"/>
                <w:lang w:val="en-SG"/>
              </w:rPr>
            </w:pPr>
            <w:del w:id="10750" w:author="Yi Jie NEO (URA)" w:date="2025-09-16T18:07:00Z">
              <w:r w:rsidRPr="00C0708D" w:rsidDel="00E26BD3">
                <w:rPr>
                  <w:rFonts w:ascii="Arial" w:hAnsi="Arial" w:cs="Arial"/>
                  <w:lang w:val="en-SG"/>
                </w:rPr>
                <w:delText>Modular logic structure</w:delText>
              </w:r>
              <w:bookmarkStart w:id="10751" w:name="_Toc209553688"/>
              <w:bookmarkStart w:id="10752" w:name="_Toc209556520"/>
              <w:bookmarkStart w:id="10753" w:name="_Toc212740122"/>
              <w:bookmarkEnd w:id="10751"/>
              <w:bookmarkEnd w:id="10752"/>
              <w:bookmarkEnd w:id="10753"/>
            </w:del>
          </w:p>
        </w:tc>
        <w:tc>
          <w:tcPr>
            <w:tcW w:w="0" w:type="auto"/>
            <w:hideMark/>
          </w:tcPr>
          <w:p w14:paraId="2596E9F3" w14:textId="7CCC73F9" w:rsidR="00C0708D" w:rsidRPr="00C0708D" w:rsidDel="00E26BD3" w:rsidRDefault="00C0708D" w:rsidP="00C0708D">
            <w:pPr>
              <w:rPr>
                <w:del w:id="10754" w:author="Yi Jie NEO (URA)" w:date="2025-09-16T18:07:00Z"/>
                <w:rFonts w:ascii="Arial" w:hAnsi="Arial" w:cs="Arial"/>
                <w:lang w:val="en-SG"/>
              </w:rPr>
            </w:pPr>
            <w:del w:id="10755" w:author="Yi Jie NEO (URA)" w:date="2025-09-16T18:07:00Z">
              <w:r w:rsidRPr="00C0708D" w:rsidDel="00E26BD3">
                <w:rPr>
                  <w:rFonts w:ascii="Arial" w:hAnsi="Arial" w:cs="Arial"/>
                  <w:lang w:val="en-SG"/>
                </w:rPr>
                <w:delText>Facilitates easier troubleshooting and future modifications without affecting unrelated parts of the flow.</w:delText>
              </w:r>
              <w:bookmarkStart w:id="10756" w:name="_Toc209553689"/>
              <w:bookmarkStart w:id="10757" w:name="_Toc209556521"/>
              <w:bookmarkStart w:id="10758" w:name="_Toc212740123"/>
              <w:bookmarkEnd w:id="10756"/>
              <w:bookmarkEnd w:id="10757"/>
              <w:bookmarkEnd w:id="10758"/>
            </w:del>
          </w:p>
        </w:tc>
        <w:bookmarkStart w:id="10759" w:name="_Toc209553690"/>
        <w:bookmarkStart w:id="10760" w:name="_Toc209556522"/>
        <w:bookmarkStart w:id="10761" w:name="_Toc212740124"/>
        <w:bookmarkEnd w:id="10759"/>
        <w:bookmarkEnd w:id="10760"/>
        <w:bookmarkEnd w:id="10761"/>
      </w:tr>
      <w:tr w:rsidR="00C0708D" w:rsidRPr="00C0708D" w:rsidDel="00E26BD3" w14:paraId="0E6C2745" w14:textId="2B79C435" w:rsidTr="00C0708D">
        <w:trPr>
          <w:del w:id="10762" w:author="Yi Jie NEO (URA)" w:date="2025-09-16T18:07:00Z"/>
        </w:trPr>
        <w:tc>
          <w:tcPr>
            <w:tcW w:w="0" w:type="auto"/>
            <w:hideMark/>
          </w:tcPr>
          <w:p w14:paraId="696A028E" w14:textId="0AB91DE0" w:rsidR="00C0708D" w:rsidRPr="00C0708D" w:rsidDel="00E26BD3" w:rsidRDefault="00C0708D" w:rsidP="00C0708D">
            <w:pPr>
              <w:rPr>
                <w:del w:id="10763" w:author="Yi Jie NEO (URA)" w:date="2025-09-16T18:07:00Z"/>
                <w:rFonts w:ascii="Arial" w:hAnsi="Arial" w:cs="Arial"/>
                <w:lang w:val="en-SG"/>
              </w:rPr>
            </w:pPr>
            <w:del w:id="10764" w:author="Yi Jie NEO (URA)" w:date="2025-09-16T18:07:00Z">
              <w:r w:rsidRPr="00C0708D" w:rsidDel="00E26BD3">
                <w:rPr>
                  <w:rFonts w:ascii="Arial" w:hAnsi="Arial" w:cs="Arial"/>
                  <w:lang w:val="en-SG"/>
                </w:rPr>
                <w:delText>Risk containment through gating</w:delText>
              </w:r>
              <w:bookmarkStart w:id="10765" w:name="_Toc209553691"/>
              <w:bookmarkStart w:id="10766" w:name="_Toc209556523"/>
              <w:bookmarkStart w:id="10767" w:name="_Toc212740125"/>
              <w:bookmarkEnd w:id="10765"/>
              <w:bookmarkEnd w:id="10766"/>
              <w:bookmarkEnd w:id="10767"/>
            </w:del>
          </w:p>
        </w:tc>
        <w:tc>
          <w:tcPr>
            <w:tcW w:w="0" w:type="auto"/>
            <w:hideMark/>
          </w:tcPr>
          <w:p w14:paraId="22F0E41E" w14:textId="14FF9166" w:rsidR="00C0708D" w:rsidRPr="00C0708D" w:rsidDel="00E26BD3" w:rsidRDefault="00C0708D" w:rsidP="00C0708D">
            <w:pPr>
              <w:rPr>
                <w:del w:id="10768" w:author="Yi Jie NEO (URA)" w:date="2025-09-16T18:07:00Z"/>
                <w:rFonts w:ascii="Arial" w:hAnsi="Arial" w:cs="Arial"/>
                <w:lang w:val="en-SG"/>
              </w:rPr>
            </w:pPr>
            <w:del w:id="10769" w:author="Yi Jie NEO (URA)" w:date="2025-09-16T18:07:00Z">
              <w:r w:rsidRPr="00C0708D" w:rsidDel="00E26BD3">
                <w:rPr>
                  <w:rFonts w:ascii="Arial" w:hAnsi="Arial" w:cs="Arial"/>
                  <w:lang w:val="en-SG"/>
                </w:rPr>
                <w:delText>Early exit points and validations reduce the likelihood of corrupting downstream data.</w:delText>
              </w:r>
              <w:bookmarkStart w:id="10770" w:name="_Toc209553692"/>
              <w:bookmarkStart w:id="10771" w:name="_Toc209556524"/>
              <w:bookmarkStart w:id="10772" w:name="_Toc212740126"/>
              <w:bookmarkEnd w:id="10770"/>
              <w:bookmarkEnd w:id="10771"/>
              <w:bookmarkEnd w:id="10772"/>
            </w:del>
          </w:p>
        </w:tc>
        <w:bookmarkStart w:id="10773" w:name="_Toc209553693"/>
        <w:bookmarkStart w:id="10774" w:name="_Toc209556525"/>
        <w:bookmarkStart w:id="10775" w:name="_Toc212740127"/>
        <w:bookmarkEnd w:id="10773"/>
        <w:bookmarkEnd w:id="10774"/>
        <w:bookmarkEnd w:id="10775"/>
      </w:tr>
      <w:tr w:rsidR="00C0708D" w:rsidRPr="00C0708D" w:rsidDel="00E26BD3" w14:paraId="6C41E47D" w14:textId="54693C7E" w:rsidTr="00C0708D">
        <w:trPr>
          <w:del w:id="10776" w:author="Yi Jie NEO (URA)" w:date="2025-09-16T18:07:00Z"/>
        </w:trPr>
        <w:tc>
          <w:tcPr>
            <w:tcW w:w="0" w:type="auto"/>
            <w:hideMark/>
          </w:tcPr>
          <w:p w14:paraId="662B49C5" w14:textId="48E751BB" w:rsidR="00C0708D" w:rsidRPr="00C0708D" w:rsidDel="00E26BD3" w:rsidRDefault="00C0708D" w:rsidP="00C0708D">
            <w:pPr>
              <w:rPr>
                <w:del w:id="10777" w:author="Yi Jie NEO (URA)" w:date="2025-09-16T18:07:00Z"/>
                <w:rFonts w:ascii="Arial" w:hAnsi="Arial" w:cs="Arial"/>
                <w:lang w:val="en-SG"/>
              </w:rPr>
            </w:pPr>
            <w:del w:id="10778" w:author="Yi Jie NEO (URA)" w:date="2025-09-16T18:07:00Z">
              <w:r w:rsidRPr="00C0708D" w:rsidDel="00E26BD3">
                <w:rPr>
                  <w:rFonts w:ascii="Arial" w:hAnsi="Arial" w:cs="Arial"/>
                  <w:lang w:val="en-SG"/>
                </w:rPr>
                <w:delText>Post-process traceability</w:delText>
              </w:r>
              <w:bookmarkStart w:id="10779" w:name="_Toc209553694"/>
              <w:bookmarkStart w:id="10780" w:name="_Toc209556526"/>
              <w:bookmarkStart w:id="10781" w:name="_Toc212740128"/>
              <w:bookmarkEnd w:id="10779"/>
              <w:bookmarkEnd w:id="10780"/>
              <w:bookmarkEnd w:id="10781"/>
            </w:del>
          </w:p>
        </w:tc>
        <w:tc>
          <w:tcPr>
            <w:tcW w:w="0" w:type="auto"/>
            <w:hideMark/>
          </w:tcPr>
          <w:p w14:paraId="25BA0440" w14:textId="7E8BCDF5" w:rsidR="00C0708D" w:rsidRPr="00C0708D" w:rsidDel="00E26BD3" w:rsidRDefault="00C0708D" w:rsidP="00C0708D">
            <w:pPr>
              <w:rPr>
                <w:del w:id="10782" w:author="Yi Jie NEO (URA)" w:date="2025-09-16T18:07:00Z"/>
                <w:rFonts w:ascii="Arial" w:hAnsi="Arial" w:cs="Arial"/>
                <w:lang w:val="en-SG"/>
              </w:rPr>
            </w:pPr>
            <w:del w:id="10783" w:author="Yi Jie NEO (URA)" w:date="2025-09-16T18:07:00Z">
              <w:r w:rsidRPr="00C0708D" w:rsidDel="00E26BD3">
                <w:rPr>
                  <w:rFonts w:ascii="Arial" w:hAnsi="Arial" w:cs="Arial"/>
                  <w:lang w:val="en-SG"/>
                </w:rPr>
                <w:delText>Final state flags provide an unambiguous record of which data was processed successfully.</w:delText>
              </w:r>
              <w:bookmarkStart w:id="10784" w:name="_Toc209553695"/>
              <w:bookmarkStart w:id="10785" w:name="_Toc209556527"/>
              <w:bookmarkStart w:id="10786" w:name="_Toc212740129"/>
              <w:bookmarkEnd w:id="10784"/>
              <w:bookmarkEnd w:id="10785"/>
              <w:bookmarkEnd w:id="10786"/>
            </w:del>
          </w:p>
        </w:tc>
        <w:bookmarkStart w:id="10787" w:name="_Toc209553696"/>
        <w:bookmarkStart w:id="10788" w:name="_Toc209556528"/>
        <w:bookmarkStart w:id="10789" w:name="_Toc212740130"/>
        <w:bookmarkEnd w:id="10787"/>
        <w:bookmarkEnd w:id="10788"/>
        <w:bookmarkEnd w:id="10789"/>
      </w:tr>
    </w:tbl>
    <w:p w14:paraId="3DE37E89" w14:textId="634E3618" w:rsidR="00932613" w:rsidDel="00E26BD3" w:rsidRDefault="00932613" w:rsidP="00932613">
      <w:pPr>
        <w:pStyle w:val="Heading4"/>
        <w:rPr>
          <w:del w:id="10790" w:author="Yi Jie NEO (URA)" w:date="2025-09-16T18:07:00Z"/>
        </w:rPr>
      </w:pPr>
      <w:bookmarkStart w:id="10791" w:name="_Toc205889486"/>
      <w:del w:id="10792" w:author="Yi Jie NEO (URA)" w:date="2025-09-16T18:07:00Z">
        <w:r w:rsidDel="00E26BD3">
          <w:delText>Weakness and Mitigation</w:delText>
        </w:r>
        <w:bookmarkStart w:id="10793" w:name="_Toc209553697"/>
        <w:bookmarkStart w:id="10794" w:name="_Toc209556529"/>
        <w:bookmarkStart w:id="10795" w:name="_Toc212740131"/>
        <w:bookmarkEnd w:id="10791"/>
        <w:bookmarkEnd w:id="10793"/>
        <w:bookmarkEnd w:id="10794"/>
        <w:bookmarkEnd w:id="10795"/>
      </w:del>
    </w:p>
    <w:tbl>
      <w:tblPr>
        <w:tblStyle w:val="TableGrid"/>
        <w:tblW w:w="0" w:type="auto"/>
        <w:tblLook w:val="04A0" w:firstRow="1" w:lastRow="0" w:firstColumn="1" w:lastColumn="0" w:noHBand="0" w:noVBand="1"/>
      </w:tblPr>
      <w:tblGrid>
        <w:gridCol w:w="1645"/>
        <w:gridCol w:w="3823"/>
        <w:gridCol w:w="3882"/>
      </w:tblGrid>
      <w:tr w:rsidR="00C0708D" w:rsidRPr="00C0708D" w:rsidDel="00E26BD3" w14:paraId="032DEDE0" w14:textId="7E0F09B1" w:rsidTr="00C0708D">
        <w:trPr>
          <w:del w:id="10796" w:author="Yi Jie NEO (URA)" w:date="2025-09-16T18:07:00Z"/>
        </w:trPr>
        <w:tc>
          <w:tcPr>
            <w:tcW w:w="0" w:type="auto"/>
            <w:shd w:val="clear" w:color="auto" w:fill="F2F2F2" w:themeFill="background1" w:themeFillShade="F2"/>
            <w:hideMark/>
          </w:tcPr>
          <w:p w14:paraId="7C73A3F5" w14:textId="6511044C" w:rsidR="00C0708D" w:rsidRPr="00C0708D" w:rsidDel="00E26BD3" w:rsidRDefault="00C0708D" w:rsidP="00C0708D">
            <w:pPr>
              <w:rPr>
                <w:del w:id="10797" w:author="Yi Jie NEO (URA)" w:date="2025-09-16T18:07:00Z"/>
                <w:rFonts w:ascii="Arial" w:hAnsi="Arial" w:cs="Arial"/>
                <w:b/>
                <w:bCs/>
                <w:lang w:val="en-SG"/>
              </w:rPr>
            </w:pPr>
            <w:del w:id="10798" w:author="Yi Jie NEO (URA)" w:date="2025-09-16T18:07:00Z">
              <w:r w:rsidRPr="00C0708D" w:rsidDel="00E26BD3">
                <w:rPr>
                  <w:rFonts w:ascii="Arial" w:hAnsi="Arial" w:cs="Arial"/>
                  <w:b/>
                  <w:bCs/>
                  <w:lang w:val="en-SG"/>
                </w:rPr>
                <w:delText>Weakness</w:delText>
              </w:r>
              <w:bookmarkStart w:id="10799" w:name="_Toc209553698"/>
              <w:bookmarkStart w:id="10800" w:name="_Toc209556530"/>
              <w:bookmarkStart w:id="10801" w:name="_Toc212740132"/>
              <w:bookmarkEnd w:id="10799"/>
              <w:bookmarkEnd w:id="10800"/>
              <w:bookmarkEnd w:id="10801"/>
            </w:del>
          </w:p>
        </w:tc>
        <w:tc>
          <w:tcPr>
            <w:tcW w:w="0" w:type="auto"/>
            <w:shd w:val="clear" w:color="auto" w:fill="F2F2F2" w:themeFill="background1" w:themeFillShade="F2"/>
            <w:hideMark/>
          </w:tcPr>
          <w:p w14:paraId="7B65EDE7" w14:textId="724D3A51" w:rsidR="00C0708D" w:rsidRPr="00C0708D" w:rsidDel="00E26BD3" w:rsidRDefault="00C0708D" w:rsidP="00C0708D">
            <w:pPr>
              <w:rPr>
                <w:del w:id="10802" w:author="Yi Jie NEO (URA)" w:date="2025-09-16T18:07:00Z"/>
                <w:rFonts w:ascii="Arial" w:hAnsi="Arial" w:cs="Arial"/>
                <w:b/>
                <w:bCs/>
                <w:lang w:val="en-SG"/>
              </w:rPr>
            </w:pPr>
            <w:del w:id="10803" w:author="Yi Jie NEO (URA)" w:date="2025-09-16T18:07:00Z">
              <w:r w:rsidRPr="00C0708D" w:rsidDel="00E26BD3">
                <w:rPr>
                  <w:rFonts w:ascii="Arial" w:hAnsi="Arial" w:cs="Arial"/>
                  <w:b/>
                  <w:bCs/>
                  <w:lang w:val="en-SG"/>
                </w:rPr>
                <w:delText>Description</w:delText>
              </w:r>
              <w:bookmarkStart w:id="10804" w:name="_Toc209553699"/>
              <w:bookmarkStart w:id="10805" w:name="_Toc209556531"/>
              <w:bookmarkStart w:id="10806" w:name="_Toc212740133"/>
              <w:bookmarkEnd w:id="10804"/>
              <w:bookmarkEnd w:id="10805"/>
              <w:bookmarkEnd w:id="10806"/>
            </w:del>
          </w:p>
        </w:tc>
        <w:tc>
          <w:tcPr>
            <w:tcW w:w="0" w:type="auto"/>
            <w:shd w:val="clear" w:color="auto" w:fill="F2F2F2" w:themeFill="background1" w:themeFillShade="F2"/>
            <w:hideMark/>
          </w:tcPr>
          <w:p w14:paraId="1064B985" w14:textId="363DDB33" w:rsidR="00C0708D" w:rsidRPr="00C0708D" w:rsidDel="00E26BD3" w:rsidRDefault="00C0708D" w:rsidP="00C0708D">
            <w:pPr>
              <w:rPr>
                <w:del w:id="10807" w:author="Yi Jie NEO (URA)" w:date="2025-09-16T18:07:00Z"/>
                <w:rFonts w:ascii="Arial" w:hAnsi="Arial" w:cs="Arial"/>
                <w:b/>
                <w:bCs/>
                <w:lang w:val="en-SG"/>
              </w:rPr>
            </w:pPr>
            <w:del w:id="10808" w:author="Yi Jie NEO (URA)" w:date="2025-09-16T18:07:00Z">
              <w:r w:rsidRPr="00C0708D" w:rsidDel="00E26BD3">
                <w:rPr>
                  <w:rFonts w:ascii="Arial" w:hAnsi="Arial" w:cs="Arial"/>
                  <w:b/>
                  <w:bCs/>
                  <w:lang w:val="en-SG"/>
                </w:rPr>
                <w:delText>Mitigation</w:delText>
              </w:r>
              <w:bookmarkStart w:id="10809" w:name="_Toc209553700"/>
              <w:bookmarkStart w:id="10810" w:name="_Toc209556532"/>
              <w:bookmarkStart w:id="10811" w:name="_Toc212740134"/>
              <w:bookmarkEnd w:id="10809"/>
              <w:bookmarkEnd w:id="10810"/>
              <w:bookmarkEnd w:id="10811"/>
            </w:del>
          </w:p>
        </w:tc>
        <w:bookmarkStart w:id="10812" w:name="_Toc209553701"/>
        <w:bookmarkStart w:id="10813" w:name="_Toc209556533"/>
        <w:bookmarkStart w:id="10814" w:name="_Toc212740135"/>
        <w:bookmarkEnd w:id="10812"/>
        <w:bookmarkEnd w:id="10813"/>
        <w:bookmarkEnd w:id="10814"/>
      </w:tr>
      <w:tr w:rsidR="00C0708D" w:rsidRPr="00C0708D" w:rsidDel="00E26BD3" w14:paraId="6E01ED60" w14:textId="7DB83187" w:rsidTr="00C0708D">
        <w:trPr>
          <w:del w:id="10815" w:author="Yi Jie NEO (URA)" w:date="2025-09-16T18:07:00Z"/>
        </w:trPr>
        <w:tc>
          <w:tcPr>
            <w:tcW w:w="0" w:type="auto"/>
            <w:hideMark/>
          </w:tcPr>
          <w:p w14:paraId="140B5397" w14:textId="202C2D1D" w:rsidR="00C0708D" w:rsidRPr="00C0708D" w:rsidDel="00E26BD3" w:rsidRDefault="00C0708D" w:rsidP="00C0708D">
            <w:pPr>
              <w:rPr>
                <w:del w:id="10816" w:author="Yi Jie NEO (URA)" w:date="2025-09-16T18:07:00Z"/>
                <w:rFonts w:ascii="Arial" w:hAnsi="Arial" w:cs="Arial"/>
                <w:lang w:val="en-SG"/>
              </w:rPr>
            </w:pPr>
            <w:del w:id="10817" w:author="Yi Jie NEO (URA)" w:date="2025-09-16T18:07:00Z">
              <w:r w:rsidRPr="00C0708D" w:rsidDel="00E26BD3">
                <w:rPr>
                  <w:rFonts w:ascii="Arial" w:hAnsi="Arial" w:cs="Arial"/>
                  <w:lang w:val="en-SG"/>
                </w:rPr>
                <w:delText>Fixed schedule only</w:delText>
              </w:r>
              <w:bookmarkStart w:id="10818" w:name="_Toc209553702"/>
              <w:bookmarkStart w:id="10819" w:name="_Toc209556534"/>
              <w:bookmarkStart w:id="10820" w:name="_Toc212740136"/>
              <w:bookmarkEnd w:id="10818"/>
              <w:bookmarkEnd w:id="10819"/>
              <w:bookmarkEnd w:id="10820"/>
            </w:del>
          </w:p>
        </w:tc>
        <w:tc>
          <w:tcPr>
            <w:tcW w:w="0" w:type="auto"/>
            <w:hideMark/>
          </w:tcPr>
          <w:p w14:paraId="11927797" w14:textId="6D3C3B3F" w:rsidR="00C0708D" w:rsidRPr="00C0708D" w:rsidDel="00E26BD3" w:rsidRDefault="00C0708D" w:rsidP="00C0708D">
            <w:pPr>
              <w:rPr>
                <w:del w:id="10821" w:author="Yi Jie NEO (URA)" w:date="2025-09-16T18:07:00Z"/>
                <w:rFonts w:ascii="Arial" w:hAnsi="Arial" w:cs="Arial"/>
                <w:lang w:val="en-SG"/>
              </w:rPr>
            </w:pPr>
            <w:del w:id="10822" w:author="Yi Jie NEO (URA)" w:date="2025-09-16T18:07:00Z">
              <w:r w:rsidRPr="00C0708D" w:rsidDel="00E26BD3">
                <w:rPr>
                  <w:rFonts w:ascii="Arial" w:hAnsi="Arial" w:cs="Arial"/>
                  <w:lang w:val="en-SG"/>
                </w:rPr>
                <w:delText>The 5-minute interval may delay urgent transactions from being processed immediately.</w:delText>
              </w:r>
              <w:bookmarkStart w:id="10823" w:name="_Toc209553703"/>
              <w:bookmarkStart w:id="10824" w:name="_Toc209556535"/>
              <w:bookmarkStart w:id="10825" w:name="_Toc212740137"/>
              <w:bookmarkEnd w:id="10823"/>
              <w:bookmarkEnd w:id="10824"/>
              <w:bookmarkEnd w:id="10825"/>
            </w:del>
          </w:p>
        </w:tc>
        <w:tc>
          <w:tcPr>
            <w:tcW w:w="0" w:type="auto"/>
            <w:hideMark/>
          </w:tcPr>
          <w:p w14:paraId="3B029B05" w14:textId="07A5C661" w:rsidR="00C0708D" w:rsidRPr="00C0708D" w:rsidDel="00E26BD3" w:rsidRDefault="00C0708D" w:rsidP="00C0708D">
            <w:pPr>
              <w:rPr>
                <w:del w:id="10826" w:author="Yi Jie NEO (URA)" w:date="2025-09-16T18:07:00Z"/>
                <w:rFonts w:ascii="Arial" w:hAnsi="Arial" w:cs="Arial"/>
                <w:lang w:val="en-SG"/>
              </w:rPr>
            </w:pPr>
            <w:del w:id="10827" w:author="Yi Jie NEO (URA)" w:date="2025-09-16T18:07:00Z">
              <w:r w:rsidRPr="00C0708D" w:rsidDel="00E26BD3">
                <w:rPr>
                  <w:rFonts w:ascii="Arial" w:hAnsi="Arial" w:cs="Arial"/>
                  <w:lang w:val="en-SG"/>
                </w:rPr>
                <w:delText>Add an event-driven trigger alongside cron to process new records in near real time.</w:delText>
              </w:r>
              <w:bookmarkStart w:id="10828" w:name="_Toc209553704"/>
              <w:bookmarkStart w:id="10829" w:name="_Toc209556536"/>
              <w:bookmarkStart w:id="10830" w:name="_Toc212740138"/>
              <w:bookmarkEnd w:id="10828"/>
              <w:bookmarkEnd w:id="10829"/>
              <w:bookmarkEnd w:id="10830"/>
            </w:del>
          </w:p>
        </w:tc>
        <w:bookmarkStart w:id="10831" w:name="_Toc209553705"/>
        <w:bookmarkStart w:id="10832" w:name="_Toc209556537"/>
        <w:bookmarkStart w:id="10833" w:name="_Toc212740139"/>
        <w:bookmarkEnd w:id="10831"/>
        <w:bookmarkEnd w:id="10832"/>
        <w:bookmarkEnd w:id="10833"/>
      </w:tr>
      <w:tr w:rsidR="00C0708D" w:rsidRPr="00C0708D" w:rsidDel="00E26BD3" w14:paraId="6D5A41FD" w14:textId="0B59457D" w:rsidTr="00C0708D">
        <w:trPr>
          <w:del w:id="10834" w:author="Yi Jie NEO (URA)" w:date="2025-09-16T18:07:00Z"/>
        </w:trPr>
        <w:tc>
          <w:tcPr>
            <w:tcW w:w="0" w:type="auto"/>
            <w:hideMark/>
          </w:tcPr>
          <w:p w14:paraId="5AFC5E8E" w14:textId="211D6B80" w:rsidR="00C0708D" w:rsidRPr="00C0708D" w:rsidDel="00E26BD3" w:rsidRDefault="00C0708D" w:rsidP="00C0708D">
            <w:pPr>
              <w:rPr>
                <w:del w:id="10835" w:author="Yi Jie NEO (URA)" w:date="2025-09-16T18:07:00Z"/>
                <w:rFonts w:ascii="Arial" w:hAnsi="Arial" w:cs="Arial"/>
                <w:lang w:val="en-SG"/>
              </w:rPr>
            </w:pPr>
            <w:del w:id="10836" w:author="Yi Jie NEO (URA)" w:date="2025-09-16T18:07:00Z">
              <w:r w:rsidRPr="00C0708D" w:rsidDel="00E26BD3">
                <w:rPr>
                  <w:rFonts w:ascii="Arial" w:hAnsi="Arial" w:cs="Arial"/>
                  <w:lang w:val="en-SG"/>
                </w:rPr>
                <w:delText>No retry mechanism</w:delText>
              </w:r>
              <w:bookmarkStart w:id="10837" w:name="_Toc209553706"/>
              <w:bookmarkStart w:id="10838" w:name="_Toc209556538"/>
              <w:bookmarkStart w:id="10839" w:name="_Toc212740140"/>
              <w:bookmarkEnd w:id="10837"/>
              <w:bookmarkEnd w:id="10838"/>
              <w:bookmarkEnd w:id="10839"/>
            </w:del>
          </w:p>
        </w:tc>
        <w:tc>
          <w:tcPr>
            <w:tcW w:w="0" w:type="auto"/>
            <w:hideMark/>
          </w:tcPr>
          <w:p w14:paraId="1EC44FF8" w14:textId="3F41FD1D" w:rsidR="00C0708D" w:rsidRPr="00C0708D" w:rsidDel="00E26BD3" w:rsidRDefault="00C0708D" w:rsidP="00C0708D">
            <w:pPr>
              <w:rPr>
                <w:del w:id="10840" w:author="Yi Jie NEO (URA)" w:date="2025-09-16T18:07:00Z"/>
                <w:rFonts w:ascii="Arial" w:hAnsi="Arial" w:cs="Arial"/>
                <w:lang w:val="en-SG"/>
              </w:rPr>
            </w:pPr>
            <w:del w:id="10841" w:author="Yi Jie NEO (URA)" w:date="2025-09-16T18:07:00Z">
              <w:r w:rsidRPr="00C0708D" w:rsidDel="00E26BD3">
                <w:rPr>
                  <w:rFonts w:ascii="Arial" w:hAnsi="Arial" w:cs="Arial"/>
                  <w:lang w:val="en-SG"/>
                </w:rPr>
                <w:delText>Failures log errors but do not attempt recovery.</w:delText>
              </w:r>
              <w:bookmarkStart w:id="10842" w:name="_Toc209553707"/>
              <w:bookmarkStart w:id="10843" w:name="_Toc209556539"/>
              <w:bookmarkStart w:id="10844" w:name="_Toc212740141"/>
              <w:bookmarkEnd w:id="10842"/>
              <w:bookmarkEnd w:id="10843"/>
              <w:bookmarkEnd w:id="10844"/>
            </w:del>
          </w:p>
        </w:tc>
        <w:tc>
          <w:tcPr>
            <w:tcW w:w="0" w:type="auto"/>
            <w:hideMark/>
          </w:tcPr>
          <w:p w14:paraId="6C3CA386" w14:textId="20B2EDCB" w:rsidR="00C0708D" w:rsidRPr="00C0708D" w:rsidDel="00E26BD3" w:rsidRDefault="00C0708D" w:rsidP="00C0708D">
            <w:pPr>
              <w:rPr>
                <w:del w:id="10845" w:author="Yi Jie NEO (URA)" w:date="2025-09-16T18:07:00Z"/>
                <w:rFonts w:ascii="Arial" w:hAnsi="Arial" w:cs="Arial"/>
                <w:lang w:val="en-SG"/>
              </w:rPr>
            </w:pPr>
            <w:del w:id="10846" w:author="Yi Jie NEO (URA)" w:date="2025-09-16T18:07:00Z">
              <w:r w:rsidRPr="00C0708D" w:rsidDel="00E26BD3">
                <w:rPr>
                  <w:rFonts w:ascii="Arial" w:hAnsi="Arial" w:cs="Arial"/>
                  <w:lang w:val="en-SG"/>
                </w:rPr>
                <w:delText>Implement controlled retry cycles with backoff and a dead-letter handling strategy.</w:delText>
              </w:r>
              <w:bookmarkStart w:id="10847" w:name="_Toc209553708"/>
              <w:bookmarkStart w:id="10848" w:name="_Toc209556540"/>
              <w:bookmarkStart w:id="10849" w:name="_Toc212740142"/>
              <w:bookmarkEnd w:id="10847"/>
              <w:bookmarkEnd w:id="10848"/>
              <w:bookmarkEnd w:id="10849"/>
            </w:del>
          </w:p>
        </w:tc>
        <w:bookmarkStart w:id="10850" w:name="_Toc209553709"/>
        <w:bookmarkStart w:id="10851" w:name="_Toc209556541"/>
        <w:bookmarkStart w:id="10852" w:name="_Toc212740143"/>
        <w:bookmarkEnd w:id="10850"/>
        <w:bookmarkEnd w:id="10851"/>
        <w:bookmarkEnd w:id="10852"/>
      </w:tr>
      <w:tr w:rsidR="00C0708D" w:rsidRPr="00C0708D" w:rsidDel="00E26BD3" w14:paraId="6F3B7500" w14:textId="047FEF7E" w:rsidTr="00C0708D">
        <w:trPr>
          <w:del w:id="10853" w:author="Yi Jie NEO (URA)" w:date="2025-09-16T18:07:00Z"/>
        </w:trPr>
        <w:tc>
          <w:tcPr>
            <w:tcW w:w="0" w:type="auto"/>
            <w:hideMark/>
          </w:tcPr>
          <w:p w14:paraId="590F2E43" w14:textId="6B99FD46" w:rsidR="00C0708D" w:rsidRPr="00C0708D" w:rsidDel="00E26BD3" w:rsidRDefault="00C0708D" w:rsidP="00C0708D">
            <w:pPr>
              <w:rPr>
                <w:del w:id="10854" w:author="Yi Jie NEO (URA)" w:date="2025-09-16T18:07:00Z"/>
                <w:rFonts w:ascii="Arial" w:hAnsi="Arial" w:cs="Arial"/>
                <w:lang w:val="en-SG"/>
              </w:rPr>
            </w:pPr>
            <w:del w:id="10855" w:author="Yi Jie NEO (URA)" w:date="2025-09-16T18:07:00Z">
              <w:r w:rsidRPr="00C0708D" w:rsidDel="00E26BD3">
                <w:rPr>
                  <w:rFonts w:ascii="Arial" w:hAnsi="Arial" w:cs="Arial"/>
                  <w:lang w:val="en-SG"/>
                </w:rPr>
                <w:delText>Partial success marking</w:delText>
              </w:r>
              <w:bookmarkStart w:id="10856" w:name="_Toc209553710"/>
              <w:bookmarkStart w:id="10857" w:name="_Toc209556542"/>
              <w:bookmarkStart w:id="10858" w:name="_Toc212740144"/>
              <w:bookmarkEnd w:id="10856"/>
              <w:bookmarkEnd w:id="10857"/>
              <w:bookmarkEnd w:id="10858"/>
            </w:del>
          </w:p>
        </w:tc>
        <w:tc>
          <w:tcPr>
            <w:tcW w:w="0" w:type="auto"/>
            <w:hideMark/>
          </w:tcPr>
          <w:p w14:paraId="366EAD5D" w14:textId="5AA4CC5C" w:rsidR="00C0708D" w:rsidRPr="00C0708D" w:rsidDel="00E26BD3" w:rsidRDefault="00C0708D" w:rsidP="00C0708D">
            <w:pPr>
              <w:rPr>
                <w:del w:id="10859" w:author="Yi Jie NEO (URA)" w:date="2025-09-16T18:07:00Z"/>
                <w:rFonts w:ascii="Arial" w:hAnsi="Arial" w:cs="Arial"/>
                <w:lang w:val="en-SG"/>
              </w:rPr>
            </w:pPr>
            <w:del w:id="10860" w:author="Yi Jie NEO (URA)" w:date="2025-09-16T18:07:00Z">
              <w:r w:rsidRPr="00C0708D" w:rsidDel="00E26BD3">
                <w:rPr>
                  <w:rFonts w:ascii="Arial" w:hAnsi="Arial" w:cs="Arial"/>
                  <w:lang w:val="en-SG"/>
                </w:rPr>
                <w:delText>Sync completion flags are not applied uniformly to all success branches.</w:delText>
              </w:r>
              <w:bookmarkStart w:id="10861" w:name="_Toc209553711"/>
              <w:bookmarkStart w:id="10862" w:name="_Toc209556543"/>
              <w:bookmarkStart w:id="10863" w:name="_Toc212740145"/>
              <w:bookmarkEnd w:id="10861"/>
              <w:bookmarkEnd w:id="10862"/>
              <w:bookmarkEnd w:id="10863"/>
            </w:del>
          </w:p>
        </w:tc>
        <w:tc>
          <w:tcPr>
            <w:tcW w:w="0" w:type="auto"/>
            <w:hideMark/>
          </w:tcPr>
          <w:p w14:paraId="4EFD8746" w14:textId="750CBB72" w:rsidR="00C0708D" w:rsidRPr="00C0708D" w:rsidDel="00E26BD3" w:rsidRDefault="00C0708D" w:rsidP="00C0708D">
            <w:pPr>
              <w:rPr>
                <w:del w:id="10864" w:author="Yi Jie NEO (URA)" w:date="2025-09-16T18:07:00Z"/>
                <w:rFonts w:ascii="Arial" w:hAnsi="Arial" w:cs="Arial"/>
                <w:lang w:val="en-SG"/>
              </w:rPr>
            </w:pPr>
            <w:del w:id="10865" w:author="Yi Jie NEO (URA)" w:date="2025-09-16T18:07:00Z">
              <w:r w:rsidRPr="00C0708D" w:rsidDel="00E26BD3">
                <w:rPr>
                  <w:rFonts w:ascii="Arial" w:hAnsi="Arial" w:cs="Arial"/>
                  <w:lang w:val="en-SG"/>
                </w:rPr>
                <w:delText>Audit all success exits to ensure they include state finalization updates.</w:delText>
              </w:r>
              <w:bookmarkStart w:id="10866" w:name="_Toc209553712"/>
              <w:bookmarkStart w:id="10867" w:name="_Toc209556544"/>
              <w:bookmarkStart w:id="10868" w:name="_Toc212740146"/>
              <w:bookmarkEnd w:id="10866"/>
              <w:bookmarkEnd w:id="10867"/>
              <w:bookmarkEnd w:id="10868"/>
            </w:del>
          </w:p>
        </w:tc>
        <w:bookmarkStart w:id="10869" w:name="_Toc209553713"/>
        <w:bookmarkStart w:id="10870" w:name="_Toc209556545"/>
        <w:bookmarkStart w:id="10871" w:name="_Toc212740147"/>
        <w:bookmarkEnd w:id="10869"/>
        <w:bookmarkEnd w:id="10870"/>
        <w:bookmarkEnd w:id="10871"/>
      </w:tr>
      <w:tr w:rsidR="00C0708D" w:rsidRPr="00C0708D" w:rsidDel="00E26BD3" w14:paraId="5F7B1160" w14:textId="14404E4D" w:rsidTr="00C0708D">
        <w:trPr>
          <w:del w:id="10872" w:author="Yi Jie NEO (URA)" w:date="2025-09-16T18:07:00Z"/>
        </w:trPr>
        <w:tc>
          <w:tcPr>
            <w:tcW w:w="0" w:type="auto"/>
            <w:hideMark/>
          </w:tcPr>
          <w:p w14:paraId="7D19611B" w14:textId="70150DA1" w:rsidR="00C0708D" w:rsidRPr="00C0708D" w:rsidDel="00E26BD3" w:rsidRDefault="00C0708D" w:rsidP="00C0708D">
            <w:pPr>
              <w:rPr>
                <w:del w:id="10873" w:author="Yi Jie NEO (URA)" w:date="2025-09-16T18:07:00Z"/>
                <w:rFonts w:ascii="Arial" w:hAnsi="Arial" w:cs="Arial"/>
                <w:lang w:val="en-SG"/>
              </w:rPr>
            </w:pPr>
            <w:del w:id="10874" w:author="Yi Jie NEO (URA)" w:date="2025-09-16T18:07:00Z">
              <w:r w:rsidRPr="00C0708D" w:rsidDel="00E26BD3">
                <w:rPr>
                  <w:rFonts w:ascii="Arial" w:hAnsi="Arial" w:cs="Arial"/>
                  <w:lang w:val="en-SG"/>
                </w:rPr>
                <w:lastRenderedPageBreak/>
                <w:delText>Multi-system update risk</w:delText>
              </w:r>
              <w:bookmarkStart w:id="10875" w:name="_Toc209553714"/>
              <w:bookmarkStart w:id="10876" w:name="_Toc209556546"/>
              <w:bookmarkStart w:id="10877" w:name="_Toc212740148"/>
              <w:bookmarkEnd w:id="10875"/>
              <w:bookmarkEnd w:id="10876"/>
              <w:bookmarkEnd w:id="10877"/>
            </w:del>
          </w:p>
        </w:tc>
        <w:tc>
          <w:tcPr>
            <w:tcW w:w="0" w:type="auto"/>
            <w:hideMark/>
          </w:tcPr>
          <w:p w14:paraId="51AF53E0" w14:textId="3792B7E9" w:rsidR="00C0708D" w:rsidRPr="00C0708D" w:rsidDel="00E26BD3" w:rsidRDefault="00C0708D" w:rsidP="00C0708D">
            <w:pPr>
              <w:rPr>
                <w:del w:id="10878" w:author="Yi Jie NEO (URA)" w:date="2025-09-16T18:07:00Z"/>
                <w:rFonts w:ascii="Arial" w:hAnsi="Arial" w:cs="Arial"/>
                <w:lang w:val="en-SG"/>
              </w:rPr>
            </w:pPr>
            <w:del w:id="10879" w:author="Yi Jie NEO (URA)" w:date="2025-09-16T18:07:00Z">
              <w:r w:rsidRPr="00C0708D" w:rsidDel="00E26BD3">
                <w:rPr>
                  <w:rFonts w:ascii="Arial" w:hAnsi="Arial" w:cs="Arial"/>
                  <w:lang w:val="en-SG"/>
                </w:rPr>
                <w:delText>Separate updates to multiple stores may leave them out of sync if a failure occurs mid-way.</w:delText>
              </w:r>
              <w:bookmarkStart w:id="10880" w:name="_Toc209553715"/>
              <w:bookmarkStart w:id="10881" w:name="_Toc209556547"/>
              <w:bookmarkStart w:id="10882" w:name="_Toc212740149"/>
              <w:bookmarkEnd w:id="10880"/>
              <w:bookmarkEnd w:id="10881"/>
              <w:bookmarkEnd w:id="10882"/>
            </w:del>
          </w:p>
        </w:tc>
        <w:tc>
          <w:tcPr>
            <w:tcW w:w="0" w:type="auto"/>
            <w:hideMark/>
          </w:tcPr>
          <w:p w14:paraId="4E319702" w14:textId="0FFDBCCA" w:rsidR="00C0708D" w:rsidRPr="00C0708D" w:rsidDel="00E26BD3" w:rsidRDefault="00C0708D" w:rsidP="00C0708D">
            <w:pPr>
              <w:rPr>
                <w:del w:id="10883" w:author="Yi Jie NEO (URA)" w:date="2025-09-16T18:07:00Z"/>
                <w:rFonts w:ascii="Arial" w:hAnsi="Arial" w:cs="Arial"/>
                <w:lang w:val="en-SG"/>
              </w:rPr>
            </w:pPr>
            <w:del w:id="10884" w:author="Yi Jie NEO (URA)" w:date="2025-09-16T18:07:00Z">
              <w:r w:rsidRPr="00C0708D" w:rsidDel="00E26BD3">
                <w:rPr>
                  <w:rFonts w:ascii="Arial" w:hAnsi="Arial" w:cs="Arial"/>
                  <w:lang w:val="en-SG"/>
                </w:rPr>
                <w:delText>Wrap related writes in a single atomic transaction or use distributed transaction coordination.</w:delText>
              </w:r>
              <w:bookmarkStart w:id="10885" w:name="_Toc209553716"/>
              <w:bookmarkStart w:id="10886" w:name="_Toc209556548"/>
              <w:bookmarkStart w:id="10887" w:name="_Toc212740150"/>
              <w:bookmarkEnd w:id="10885"/>
              <w:bookmarkEnd w:id="10886"/>
              <w:bookmarkEnd w:id="10887"/>
            </w:del>
          </w:p>
        </w:tc>
        <w:bookmarkStart w:id="10888" w:name="_Toc209553717"/>
        <w:bookmarkStart w:id="10889" w:name="_Toc209556549"/>
        <w:bookmarkStart w:id="10890" w:name="_Toc212740151"/>
        <w:bookmarkEnd w:id="10888"/>
        <w:bookmarkEnd w:id="10889"/>
        <w:bookmarkEnd w:id="10890"/>
      </w:tr>
    </w:tbl>
    <w:p w14:paraId="38F95193" w14:textId="0208AD4E" w:rsidR="00C0708D" w:rsidDel="00935393" w:rsidRDefault="00C0708D" w:rsidP="00882CD6">
      <w:pPr>
        <w:pStyle w:val="Heading3"/>
        <w:rPr>
          <w:del w:id="10891" w:author="Yi Jie NEO (URA)" w:date="2025-09-16T18:07:00Z"/>
        </w:rPr>
      </w:pPr>
      <w:bookmarkStart w:id="10892" w:name="_Toc209553718"/>
      <w:bookmarkStart w:id="10893" w:name="_Toc209556550"/>
      <w:bookmarkStart w:id="10894" w:name="_Toc212740152"/>
      <w:bookmarkEnd w:id="10892"/>
      <w:bookmarkEnd w:id="10893"/>
      <w:bookmarkEnd w:id="10894"/>
    </w:p>
    <w:p w14:paraId="11883853" w14:textId="77777777" w:rsidR="00935393" w:rsidRPr="00935393" w:rsidRDefault="00935393" w:rsidP="00935393">
      <w:pPr>
        <w:rPr>
          <w:ins w:id="10895" w:author="danupraset@gmail.com" w:date="2025-11-11T17:41:00Z"/>
        </w:rPr>
      </w:pPr>
    </w:p>
    <w:p w14:paraId="5D28163C" w14:textId="2F2EF3A2" w:rsidR="00882CD6" w:rsidRDefault="00882CD6">
      <w:pPr>
        <w:pStyle w:val="Heading3"/>
        <w:ind w:left="851" w:hanging="851"/>
        <w:pPrChange w:id="10896" w:author="danupraset@gmail.com" w:date="2025-11-11T17:41:00Z">
          <w:pPr>
            <w:pStyle w:val="Heading3"/>
          </w:pPr>
        </w:pPrChange>
      </w:pPr>
      <w:bookmarkStart w:id="10897" w:name="_Toc205888917"/>
      <w:bookmarkStart w:id="10898" w:name="_Toc205889352"/>
      <w:bookmarkStart w:id="10899" w:name="_Toc205889487"/>
      <w:bookmarkStart w:id="10900" w:name="_Toc209553719"/>
      <w:bookmarkStart w:id="10901" w:name="_Toc209556551"/>
      <w:bookmarkStart w:id="10902" w:name="_Toc212740153"/>
      <w:bookmarkStart w:id="10903" w:name="_Toc213778532"/>
      <w:r>
        <w:t>Data Mapping</w:t>
      </w:r>
      <w:bookmarkEnd w:id="10897"/>
      <w:bookmarkEnd w:id="10898"/>
      <w:bookmarkEnd w:id="10899"/>
      <w:bookmarkEnd w:id="10900"/>
      <w:bookmarkEnd w:id="10901"/>
      <w:bookmarkEnd w:id="10902"/>
      <w:bookmarkEnd w:id="10903"/>
    </w:p>
    <w:p w14:paraId="5E7EB108" w14:textId="0BF4883E" w:rsidR="00C0708D" w:rsidRDefault="00C0708D" w:rsidP="00C0708D">
      <w:pPr>
        <w:pStyle w:val="Heading4"/>
      </w:pPr>
      <w:bookmarkStart w:id="10904" w:name="_Toc204073190"/>
      <w:bookmarkStart w:id="10905" w:name="_Toc205889488"/>
      <w:del w:id="10906" w:author="danupraset@gmail.com" w:date="2025-11-11T17:43:00Z">
        <w:r w:rsidDel="00935393">
          <w:delText>Update</w:delText>
        </w:r>
        <w:r w:rsidR="006D1464" w:rsidDel="00935393">
          <w:delText xml:space="preserve"> </w:delText>
        </w:r>
      </w:del>
      <w:bookmarkStart w:id="10907" w:name="_Toc213778533"/>
      <w:ins w:id="10908" w:author="danupraset@gmail.com" w:date="2025-11-11T17:43:00Z">
        <w:r w:rsidR="00935393">
          <w:t xml:space="preserve">Insert </w:t>
        </w:r>
      </w:ins>
      <w:r w:rsidR="006D1464">
        <w:t>transaction</w:t>
      </w:r>
      <w:r w:rsidRPr="005E70A6">
        <w:t xml:space="preserve"> </w:t>
      </w:r>
      <w:r>
        <w:t>payment status</w:t>
      </w:r>
      <w:bookmarkEnd w:id="10904"/>
      <w:bookmarkEnd w:id="10905"/>
      <w:bookmarkEnd w:id="10907"/>
    </w:p>
    <w:tbl>
      <w:tblPr>
        <w:tblStyle w:val="TableGrid"/>
        <w:tblW w:w="9356" w:type="dxa"/>
        <w:tblInd w:w="-5" w:type="dxa"/>
        <w:tblLayout w:type="fixed"/>
        <w:tblLook w:val="04A0" w:firstRow="1" w:lastRow="0" w:firstColumn="1" w:lastColumn="0" w:noHBand="0" w:noVBand="1"/>
      </w:tblPr>
      <w:tblGrid>
        <w:gridCol w:w="1134"/>
        <w:gridCol w:w="2694"/>
        <w:gridCol w:w="2693"/>
        <w:gridCol w:w="2835"/>
      </w:tblGrid>
      <w:tr w:rsidR="00C0708D" w:rsidRPr="00B32071" w14:paraId="01D67A54" w14:textId="77777777" w:rsidTr="00067035">
        <w:tc>
          <w:tcPr>
            <w:tcW w:w="1134" w:type="dxa"/>
            <w:shd w:val="clear" w:color="auto" w:fill="F2F2F2" w:themeFill="background1" w:themeFillShade="F2"/>
            <w:vAlign w:val="center"/>
          </w:tcPr>
          <w:p w14:paraId="3D5A7685" w14:textId="77777777" w:rsidR="00C0708D" w:rsidRPr="00B32071" w:rsidRDefault="00C0708D" w:rsidP="00067035">
            <w:pPr>
              <w:snapToGrid w:val="0"/>
              <w:jc w:val="center"/>
              <w:rPr>
                <w:rFonts w:ascii="Arial" w:hAnsi="Arial" w:cs="Arial"/>
                <w:b/>
                <w:bCs/>
                <w:szCs w:val="20"/>
                <w:lang w:val="en-SG"/>
              </w:rPr>
            </w:pPr>
            <w:r w:rsidRPr="00B32071">
              <w:rPr>
                <w:rFonts w:ascii="Arial" w:hAnsi="Arial" w:cs="Arial"/>
                <w:b/>
                <w:bCs/>
                <w:szCs w:val="20"/>
                <w:lang w:val="en-SG"/>
              </w:rPr>
              <w:t>Zone</w:t>
            </w:r>
          </w:p>
        </w:tc>
        <w:tc>
          <w:tcPr>
            <w:tcW w:w="2694" w:type="dxa"/>
            <w:shd w:val="clear" w:color="auto" w:fill="F2F2F2" w:themeFill="background1" w:themeFillShade="F2"/>
            <w:vAlign w:val="center"/>
          </w:tcPr>
          <w:p w14:paraId="52819466" w14:textId="77777777" w:rsidR="00C0708D" w:rsidRPr="00B32071" w:rsidRDefault="00C0708D" w:rsidP="00067035">
            <w:pPr>
              <w:snapToGrid w:val="0"/>
              <w:jc w:val="center"/>
              <w:rPr>
                <w:rFonts w:ascii="Arial" w:hAnsi="Arial" w:cs="Arial"/>
                <w:b/>
                <w:bCs/>
                <w:szCs w:val="20"/>
                <w:lang w:val="en-SG"/>
              </w:rPr>
            </w:pPr>
            <w:r w:rsidRPr="00B32071">
              <w:rPr>
                <w:rFonts w:ascii="Arial" w:hAnsi="Arial" w:cs="Arial"/>
                <w:b/>
                <w:bCs/>
                <w:szCs w:val="20"/>
                <w:lang w:val="en-SG"/>
              </w:rPr>
              <w:t>Database Table</w:t>
            </w:r>
          </w:p>
        </w:tc>
        <w:tc>
          <w:tcPr>
            <w:tcW w:w="2693" w:type="dxa"/>
            <w:shd w:val="clear" w:color="auto" w:fill="F2F2F2" w:themeFill="background1" w:themeFillShade="F2"/>
            <w:vAlign w:val="center"/>
          </w:tcPr>
          <w:p w14:paraId="5026DCDA" w14:textId="77777777" w:rsidR="00C0708D" w:rsidRPr="00B32071" w:rsidRDefault="00C0708D" w:rsidP="00067035">
            <w:pPr>
              <w:snapToGrid w:val="0"/>
              <w:jc w:val="center"/>
              <w:rPr>
                <w:rFonts w:ascii="Arial" w:hAnsi="Arial" w:cs="Arial"/>
                <w:b/>
                <w:bCs/>
                <w:szCs w:val="20"/>
                <w:lang w:val="en-SG"/>
              </w:rPr>
            </w:pPr>
            <w:r w:rsidRPr="00B32071">
              <w:rPr>
                <w:rFonts w:ascii="Arial" w:hAnsi="Arial" w:cs="Arial"/>
                <w:b/>
                <w:bCs/>
                <w:szCs w:val="20"/>
                <w:lang w:val="en-SG"/>
              </w:rPr>
              <w:t>Field Name</w:t>
            </w:r>
          </w:p>
        </w:tc>
        <w:tc>
          <w:tcPr>
            <w:tcW w:w="2835" w:type="dxa"/>
            <w:shd w:val="clear" w:color="auto" w:fill="F2F2F2" w:themeFill="background1" w:themeFillShade="F2"/>
            <w:vAlign w:val="center"/>
          </w:tcPr>
          <w:p w14:paraId="7DF38231" w14:textId="77777777" w:rsidR="00C0708D" w:rsidRPr="00B32071" w:rsidRDefault="00C0708D" w:rsidP="00067035">
            <w:pPr>
              <w:snapToGrid w:val="0"/>
              <w:jc w:val="center"/>
              <w:rPr>
                <w:rFonts w:ascii="Arial" w:hAnsi="Arial" w:cs="Arial"/>
                <w:b/>
                <w:bCs/>
                <w:szCs w:val="20"/>
                <w:lang w:val="en-SG"/>
              </w:rPr>
            </w:pPr>
            <w:r>
              <w:rPr>
                <w:rFonts w:ascii="Arial" w:hAnsi="Arial" w:cs="Arial"/>
                <w:b/>
                <w:bCs/>
                <w:szCs w:val="20"/>
                <w:lang w:val="en-SG"/>
              </w:rPr>
              <w:t>Description</w:t>
            </w:r>
          </w:p>
        </w:tc>
      </w:tr>
      <w:tr w:rsidR="006D1464" w:rsidRPr="00B32071" w14:paraId="08BF194D" w14:textId="77777777" w:rsidTr="00067035">
        <w:tc>
          <w:tcPr>
            <w:tcW w:w="1134" w:type="dxa"/>
            <w:shd w:val="clear" w:color="auto" w:fill="FFFFFF" w:themeFill="background1"/>
            <w:vAlign w:val="center"/>
          </w:tcPr>
          <w:p w14:paraId="1C1FAAFB" w14:textId="646135C5" w:rsidR="006D1464" w:rsidRPr="005E70A6" w:rsidRDefault="006D1464" w:rsidP="006D1464">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vAlign w:val="center"/>
          </w:tcPr>
          <w:p w14:paraId="05EF1716" w14:textId="651C8FC9" w:rsidR="006D1464" w:rsidRPr="005E70A6" w:rsidRDefault="006D1464" w:rsidP="006D1464">
            <w:pPr>
              <w:snapToGrid w:val="0"/>
              <w:jc w:val="center"/>
              <w:rPr>
                <w:rFonts w:ascii="Arial" w:hAnsi="Arial" w:cs="Arial"/>
                <w:szCs w:val="20"/>
                <w:lang w:val="en-SG"/>
              </w:rPr>
            </w:pPr>
            <w:proofErr w:type="spellStart"/>
            <w:r>
              <w:rPr>
                <w:rFonts w:ascii="Arial" w:hAnsi="Arial" w:cs="Arial"/>
                <w:szCs w:val="20"/>
                <w:lang w:val="en-SG"/>
              </w:rPr>
              <w:t>ocms_web_txn_detail</w:t>
            </w:r>
            <w:proofErr w:type="spellEnd"/>
          </w:p>
        </w:tc>
        <w:tc>
          <w:tcPr>
            <w:tcW w:w="2693" w:type="dxa"/>
            <w:shd w:val="clear" w:color="auto" w:fill="FFFFFF" w:themeFill="background1"/>
            <w:vAlign w:val="center"/>
          </w:tcPr>
          <w:p w14:paraId="40555E70" w14:textId="77777777" w:rsidR="006D1464" w:rsidRPr="005E70A6" w:rsidRDefault="006D1464" w:rsidP="006D1464">
            <w:pPr>
              <w:snapToGrid w:val="0"/>
              <w:jc w:val="center"/>
              <w:rPr>
                <w:rFonts w:ascii="Arial" w:hAnsi="Arial" w:cs="Arial"/>
                <w:szCs w:val="20"/>
                <w:lang w:val="en-SG"/>
              </w:rPr>
            </w:pPr>
            <w:proofErr w:type="spellStart"/>
            <w:r w:rsidRPr="005E70A6">
              <w:rPr>
                <w:rFonts w:ascii="Arial" w:hAnsi="Arial" w:cs="Arial"/>
                <w:szCs w:val="20"/>
                <w:lang w:val="en-SG"/>
              </w:rPr>
              <w:t>receipt_no</w:t>
            </w:r>
            <w:proofErr w:type="spellEnd"/>
          </w:p>
        </w:tc>
        <w:tc>
          <w:tcPr>
            <w:tcW w:w="2835" w:type="dxa"/>
            <w:shd w:val="clear" w:color="auto" w:fill="FFFFFF" w:themeFill="background1"/>
            <w:vAlign w:val="center"/>
          </w:tcPr>
          <w:p w14:paraId="2614D86A" w14:textId="77777777" w:rsidR="006D1464" w:rsidRPr="005E70A6" w:rsidRDefault="006D1464" w:rsidP="006D1464">
            <w:pPr>
              <w:snapToGrid w:val="0"/>
              <w:jc w:val="center"/>
              <w:rPr>
                <w:rFonts w:ascii="Arial" w:hAnsi="Arial" w:cs="Arial"/>
                <w:szCs w:val="20"/>
                <w:lang w:val="en-SG"/>
              </w:rPr>
            </w:pPr>
            <w:proofErr w:type="spellStart"/>
            <w:r w:rsidRPr="00DF060D">
              <w:rPr>
                <w:rFonts w:ascii="Arial" w:hAnsi="Arial" w:cs="Arial"/>
                <w:szCs w:val="20"/>
              </w:rPr>
              <w:t>Txn</w:t>
            </w:r>
            <w:r>
              <w:rPr>
                <w:rFonts w:ascii="Arial" w:hAnsi="Arial" w:cs="Arial"/>
                <w:szCs w:val="20"/>
              </w:rPr>
              <w:t>Id</w:t>
            </w:r>
            <w:proofErr w:type="spellEnd"/>
          </w:p>
        </w:tc>
      </w:tr>
      <w:tr w:rsidR="006D1464" w:rsidRPr="00B32071" w14:paraId="761A6E2C" w14:textId="77777777" w:rsidTr="00067035">
        <w:tc>
          <w:tcPr>
            <w:tcW w:w="1134" w:type="dxa"/>
            <w:shd w:val="clear" w:color="auto" w:fill="FFFFFF" w:themeFill="background1"/>
            <w:vAlign w:val="center"/>
          </w:tcPr>
          <w:p w14:paraId="263A5AB1" w14:textId="4E4F9BBC" w:rsidR="006D1464" w:rsidRPr="005E70A6" w:rsidRDefault="006D1464" w:rsidP="006D1464">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vAlign w:val="center"/>
          </w:tcPr>
          <w:p w14:paraId="27B6093A" w14:textId="5F1665FE" w:rsidR="006D1464" w:rsidRDefault="006D1464" w:rsidP="006D1464">
            <w:pPr>
              <w:snapToGrid w:val="0"/>
              <w:jc w:val="center"/>
              <w:rPr>
                <w:rFonts w:ascii="Arial" w:hAnsi="Arial" w:cs="Arial"/>
                <w:szCs w:val="20"/>
                <w:lang w:val="en-SG"/>
              </w:rPr>
            </w:pPr>
            <w:proofErr w:type="spellStart"/>
            <w:r>
              <w:rPr>
                <w:rFonts w:ascii="Arial" w:hAnsi="Arial" w:cs="Arial"/>
                <w:szCs w:val="20"/>
                <w:lang w:val="en-SG"/>
              </w:rPr>
              <w:t>ocms_web_txn_detail</w:t>
            </w:r>
            <w:proofErr w:type="spellEnd"/>
          </w:p>
        </w:tc>
        <w:tc>
          <w:tcPr>
            <w:tcW w:w="2693" w:type="dxa"/>
            <w:shd w:val="clear" w:color="auto" w:fill="FFFFFF" w:themeFill="background1"/>
            <w:vAlign w:val="center"/>
          </w:tcPr>
          <w:p w14:paraId="0D8CB025" w14:textId="77777777" w:rsidR="006D1464" w:rsidRPr="005E70A6" w:rsidRDefault="006D1464" w:rsidP="006D1464">
            <w:pPr>
              <w:snapToGrid w:val="0"/>
              <w:jc w:val="center"/>
              <w:rPr>
                <w:rFonts w:ascii="Arial" w:hAnsi="Arial" w:cs="Arial"/>
                <w:szCs w:val="20"/>
                <w:lang w:val="en-SG"/>
              </w:rPr>
            </w:pPr>
            <w:proofErr w:type="spellStart"/>
            <w:r>
              <w:rPr>
                <w:rFonts w:ascii="Arial" w:hAnsi="Arial" w:cs="Arial"/>
                <w:szCs w:val="20"/>
                <w:lang w:val="en-SG"/>
              </w:rPr>
              <w:t>mercant_ref_no</w:t>
            </w:r>
            <w:proofErr w:type="spellEnd"/>
          </w:p>
        </w:tc>
        <w:tc>
          <w:tcPr>
            <w:tcW w:w="2835" w:type="dxa"/>
            <w:shd w:val="clear" w:color="auto" w:fill="FFFFFF" w:themeFill="background1"/>
            <w:vAlign w:val="center"/>
          </w:tcPr>
          <w:p w14:paraId="694E2626" w14:textId="77777777" w:rsidR="006D1464" w:rsidRDefault="006D1464" w:rsidP="006D1464">
            <w:pPr>
              <w:snapToGrid w:val="0"/>
              <w:jc w:val="center"/>
              <w:rPr>
                <w:rFonts w:ascii="Arial" w:hAnsi="Arial" w:cs="Arial"/>
                <w:szCs w:val="20"/>
                <w:lang w:val="en-SG"/>
              </w:rPr>
            </w:pPr>
            <w:proofErr w:type="spellStart"/>
            <w:r>
              <w:rPr>
                <w:rFonts w:ascii="Arial" w:hAnsi="Arial" w:cs="Arial"/>
                <w:szCs w:val="20"/>
                <w:lang w:val="en-SG"/>
              </w:rPr>
              <w:t>TxnRef</w:t>
            </w:r>
            <w:proofErr w:type="spellEnd"/>
          </w:p>
        </w:tc>
      </w:tr>
      <w:tr w:rsidR="006D1464" w:rsidRPr="00B32071" w14:paraId="4C762503" w14:textId="77777777" w:rsidTr="00067035">
        <w:tc>
          <w:tcPr>
            <w:tcW w:w="1134" w:type="dxa"/>
            <w:shd w:val="clear" w:color="auto" w:fill="FFFFFF" w:themeFill="background1"/>
            <w:vAlign w:val="center"/>
          </w:tcPr>
          <w:p w14:paraId="6F017D2D" w14:textId="7953B449" w:rsidR="006D1464" w:rsidRPr="005E70A6" w:rsidRDefault="006D1464" w:rsidP="006D1464">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vAlign w:val="center"/>
          </w:tcPr>
          <w:p w14:paraId="272C1678" w14:textId="1B384DC2" w:rsidR="006D1464" w:rsidRDefault="006D1464" w:rsidP="006D1464">
            <w:pPr>
              <w:snapToGrid w:val="0"/>
              <w:jc w:val="center"/>
              <w:rPr>
                <w:rFonts w:ascii="Arial" w:hAnsi="Arial" w:cs="Arial"/>
                <w:szCs w:val="20"/>
                <w:lang w:val="en-SG"/>
              </w:rPr>
            </w:pPr>
            <w:proofErr w:type="spellStart"/>
            <w:r>
              <w:rPr>
                <w:rFonts w:ascii="Arial" w:hAnsi="Arial" w:cs="Arial"/>
                <w:szCs w:val="20"/>
                <w:lang w:val="en-SG"/>
              </w:rPr>
              <w:t>ocms_web_txn_detail</w:t>
            </w:r>
            <w:proofErr w:type="spellEnd"/>
          </w:p>
        </w:tc>
        <w:tc>
          <w:tcPr>
            <w:tcW w:w="2693" w:type="dxa"/>
            <w:shd w:val="clear" w:color="auto" w:fill="FFFFFF" w:themeFill="background1"/>
            <w:vAlign w:val="center"/>
          </w:tcPr>
          <w:p w14:paraId="6166BB74" w14:textId="77777777" w:rsidR="006D1464" w:rsidRPr="005E70A6" w:rsidRDefault="006D1464" w:rsidP="006D1464">
            <w:pPr>
              <w:snapToGrid w:val="0"/>
              <w:jc w:val="center"/>
              <w:rPr>
                <w:rFonts w:ascii="Arial" w:hAnsi="Arial" w:cs="Arial"/>
                <w:szCs w:val="20"/>
                <w:lang w:val="en-SG"/>
              </w:rPr>
            </w:pPr>
            <w:r>
              <w:rPr>
                <w:rFonts w:ascii="Arial" w:hAnsi="Arial" w:cs="Arial"/>
                <w:szCs w:val="20"/>
                <w:lang w:val="en-SG"/>
              </w:rPr>
              <w:t>r</w:t>
            </w:r>
            <w:r w:rsidRPr="005E70A6">
              <w:rPr>
                <w:rFonts w:ascii="Arial" w:hAnsi="Arial" w:cs="Arial"/>
                <w:szCs w:val="20"/>
                <w:lang w:val="en-SG"/>
              </w:rPr>
              <w:t>emarks</w:t>
            </w:r>
          </w:p>
        </w:tc>
        <w:tc>
          <w:tcPr>
            <w:tcW w:w="2835" w:type="dxa"/>
            <w:shd w:val="clear" w:color="auto" w:fill="FFFFFF" w:themeFill="background1"/>
            <w:vAlign w:val="center"/>
          </w:tcPr>
          <w:p w14:paraId="3D324461" w14:textId="77777777" w:rsidR="006D1464" w:rsidRPr="005E70A6" w:rsidRDefault="006D1464" w:rsidP="006D1464">
            <w:pPr>
              <w:snapToGrid w:val="0"/>
              <w:jc w:val="center"/>
              <w:rPr>
                <w:rFonts w:ascii="Arial" w:hAnsi="Arial" w:cs="Arial"/>
                <w:szCs w:val="20"/>
                <w:lang w:val="en-SG"/>
              </w:rPr>
            </w:pPr>
            <w:proofErr w:type="spellStart"/>
            <w:r w:rsidRPr="004F6638">
              <w:rPr>
                <w:rFonts w:ascii="Arial" w:hAnsi="Arial" w:cs="Arial"/>
                <w:szCs w:val="20"/>
                <w:lang w:val="en-SG"/>
              </w:rPr>
              <w:t>ResponseMsg</w:t>
            </w:r>
            <w:proofErr w:type="spellEnd"/>
          </w:p>
        </w:tc>
      </w:tr>
      <w:tr w:rsidR="006D1464" w:rsidRPr="00B32071" w14:paraId="2BCD0929" w14:textId="77777777" w:rsidTr="00067035">
        <w:tc>
          <w:tcPr>
            <w:tcW w:w="1134" w:type="dxa"/>
            <w:shd w:val="clear" w:color="auto" w:fill="FFFFFF" w:themeFill="background1"/>
            <w:vAlign w:val="center"/>
          </w:tcPr>
          <w:p w14:paraId="6B76D3E1" w14:textId="5A0BBB0E" w:rsidR="006D1464" w:rsidRPr="005E70A6" w:rsidRDefault="006D1464" w:rsidP="006D1464">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vAlign w:val="center"/>
          </w:tcPr>
          <w:p w14:paraId="48AB5F3D" w14:textId="0F13EF0A" w:rsidR="006D1464" w:rsidRDefault="006D1464" w:rsidP="006D1464">
            <w:pPr>
              <w:snapToGrid w:val="0"/>
              <w:jc w:val="center"/>
              <w:rPr>
                <w:rFonts w:ascii="Arial" w:hAnsi="Arial" w:cs="Arial"/>
                <w:szCs w:val="20"/>
                <w:lang w:val="en-SG"/>
              </w:rPr>
            </w:pPr>
            <w:proofErr w:type="spellStart"/>
            <w:r>
              <w:rPr>
                <w:rFonts w:ascii="Arial" w:hAnsi="Arial" w:cs="Arial"/>
                <w:szCs w:val="20"/>
                <w:lang w:val="en-SG"/>
              </w:rPr>
              <w:t>ocms_web_txn_detail</w:t>
            </w:r>
            <w:proofErr w:type="spellEnd"/>
          </w:p>
        </w:tc>
        <w:tc>
          <w:tcPr>
            <w:tcW w:w="2693" w:type="dxa"/>
            <w:shd w:val="clear" w:color="auto" w:fill="FFFFFF" w:themeFill="background1"/>
            <w:vAlign w:val="center"/>
          </w:tcPr>
          <w:p w14:paraId="717194C7" w14:textId="77777777" w:rsidR="006D1464" w:rsidRPr="005E70A6" w:rsidRDefault="006D1464" w:rsidP="006D1464">
            <w:pPr>
              <w:snapToGrid w:val="0"/>
              <w:jc w:val="center"/>
              <w:rPr>
                <w:rFonts w:ascii="Arial" w:hAnsi="Arial" w:cs="Arial"/>
                <w:szCs w:val="20"/>
                <w:lang w:val="en-SG"/>
              </w:rPr>
            </w:pPr>
            <w:proofErr w:type="spellStart"/>
            <w:r w:rsidRPr="005E70A6">
              <w:rPr>
                <w:rFonts w:ascii="Arial" w:hAnsi="Arial" w:cs="Arial"/>
                <w:szCs w:val="20"/>
                <w:lang w:val="en-SG"/>
              </w:rPr>
              <w:t>transaction_date</w:t>
            </w:r>
            <w:r>
              <w:rPr>
                <w:rFonts w:ascii="Arial" w:hAnsi="Arial" w:cs="Arial"/>
                <w:szCs w:val="20"/>
                <w:lang w:val="en-SG"/>
              </w:rPr>
              <w:t>_and_time</w:t>
            </w:r>
            <w:proofErr w:type="spellEnd"/>
          </w:p>
        </w:tc>
        <w:tc>
          <w:tcPr>
            <w:tcW w:w="2835" w:type="dxa"/>
            <w:shd w:val="clear" w:color="auto" w:fill="FFFFFF" w:themeFill="background1"/>
            <w:vAlign w:val="center"/>
          </w:tcPr>
          <w:p w14:paraId="2D658C88" w14:textId="77777777" w:rsidR="006D1464" w:rsidRPr="005E70A6" w:rsidRDefault="006D1464" w:rsidP="006D1464">
            <w:pPr>
              <w:snapToGrid w:val="0"/>
              <w:jc w:val="center"/>
              <w:rPr>
                <w:rFonts w:ascii="Arial" w:hAnsi="Arial" w:cs="Arial"/>
                <w:szCs w:val="20"/>
                <w:lang w:val="en-SG"/>
              </w:rPr>
            </w:pPr>
            <w:r>
              <w:rPr>
                <w:rFonts w:ascii="Arial" w:hAnsi="Arial" w:cs="Arial"/>
                <w:szCs w:val="20"/>
                <w:lang w:val="en-SG"/>
              </w:rPr>
              <w:t>Date + time</w:t>
            </w:r>
          </w:p>
        </w:tc>
      </w:tr>
      <w:tr w:rsidR="0022334B" w:rsidRPr="00B32071" w14:paraId="19FF6B90" w14:textId="77777777" w:rsidTr="00067035">
        <w:trPr>
          <w:ins w:id="10909" w:author="Rafif" w:date="2025-10-30T17:26:00Z"/>
        </w:trPr>
        <w:tc>
          <w:tcPr>
            <w:tcW w:w="1134" w:type="dxa"/>
            <w:shd w:val="clear" w:color="auto" w:fill="FFFFFF" w:themeFill="background1"/>
            <w:vAlign w:val="center"/>
          </w:tcPr>
          <w:p w14:paraId="02FB8FA2" w14:textId="66251C89" w:rsidR="0022334B" w:rsidRDefault="0022334B" w:rsidP="0022334B">
            <w:pPr>
              <w:snapToGrid w:val="0"/>
              <w:jc w:val="center"/>
              <w:rPr>
                <w:ins w:id="10910" w:author="Rafif" w:date="2025-10-30T17:26:00Z"/>
                <w:rFonts w:ascii="Arial" w:hAnsi="Arial" w:cs="Arial"/>
                <w:szCs w:val="20"/>
                <w:lang w:val="en-SG"/>
              </w:rPr>
            </w:pPr>
            <w:ins w:id="10911" w:author="Rafif" w:date="2025-10-30T17:27:00Z">
              <w:r>
                <w:rPr>
                  <w:rFonts w:ascii="Arial" w:hAnsi="Arial" w:cs="Arial"/>
                  <w:szCs w:val="20"/>
                  <w:lang w:val="en-SG"/>
                </w:rPr>
                <w:t>intranet</w:t>
              </w:r>
            </w:ins>
          </w:p>
        </w:tc>
        <w:tc>
          <w:tcPr>
            <w:tcW w:w="2694" w:type="dxa"/>
            <w:shd w:val="clear" w:color="auto" w:fill="FFFFFF" w:themeFill="background1"/>
            <w:vAlign w:val="center"/>
          </w:tcPr>
          <w:p w14:paraId="07C1E7C9" w14:textId="38C49EC5" w:rsidR="0022334B" w:rsidRDefault="0022334B" w:rsidP="0022334B">
            <w:pPr>
              <w:snapToGrid w:val="0"/>
              <w:jc w:val="center"/>
              <w:rPr>
                <w:ins w:id="10912" w:author="Rafif" w:date="2025-10-30T17:26:00Z"/>
                <w:rFonts w:ascii="Arial" w:hAnsi="Arial" w:cs="Arial"/>
                <w:szCs w:val="20"/>
                <w:lang w:val="en-SG"/>
              </w:rPr>
            </w:pPr>
            <w:proofErr w:type="spellStart"/>
            <w:ins w:id="10913" w:author="Rafif" w:date="2025-10-30T17:27:00Z">
              <w:r>
                <w:rPr>
                  <w:rFonts w:ascii="Arial" w:hAnsi="Arial" w:cs="Arial"/>
                  <w:szCs w:val="20"/>
                  <w:lang w:val="en-SG"/>
                </w:rPr>
                <w:t>ocms_web_txn_detail</w:t>
              </w:r>
            </w:ins>
            <w:proofErr w:type="spellEnd"/>
          </w:p>
        </w:tc>
        <w:tc>
          <w:tcPr>
            <w:tcW w:w="2693" w:type="dxa"/>
            <w:shd w:val="clear" w:color="auto" w:fill="FFFFFF" w:themeFill="background1"/>
            <w:vAlign w:val="center"/>
          </w:tcPr>
          <w:p w14:paraId="34E5CAC3" w14:textId="7422DB3A" w:rsidR="0022334B" w:rsidRPr="005E70A6" w:rsidRDefault="0022334B" w:rsidP="0022334B">
            <w:pPr>
              <w:snapToGrid w:val="0"/>
              <w:jc w:val="center"/>
              <w:rPr>
                <w:ins w:id="10914" w:author="Rafif" w:date="2025-10-30T17:26:00Z"/>
                <w:rFonts w:ascii="Arial" w:hAnsi="Arial" w:cs="Arial"/>
                <w:szCs w:val="20"/>
                <w:lang w:val="en-SG"/>
              </w:rPr>
            </w:pPr>
            <w:proofErr w:type="spellStart"/>
            <w:ins w:id="10915" w:author="Rafif" w:date="2025-10-30T17:27:00Z">
              <w:r w:rsidRPr="0022334B">
                <w:rPr>
                  <w:rFonts w:ascii="Arial" w:hAnsi="Arial" w:cs="Arial"/>
                  <w:szCs w:val="20"/>
                </w:rPr>
                <w:t>payment_date_and_time</w:t>
              </w:r>
            </w:ins>
            <w:proofErr w:type="spellEnd"/>
          </w:p>
        </w:tc>
        <w:tc>
          <w:tcPr>
            <w:tcW w:w="2835" w:type="dxa"/>
            <w:shd w:val="clear" w:color="auto" w:fill="FFFFFF" w:themeFill="background1"/>
            <w:vAlign w:val="center"/>
          </w:tcPr>
          <w:p w14:paraId="6EA062E9" w14:textId="2B764496" w:rsidR="0022334B" w:rsidRDefault="0022334B" w:rsidP="0022334B">
            <w:pPr>
              <w:snapToGrid w:val="0"/>
              <w:jc w:val="center"/>
              <w:rPr>
                <w:ins w:id="10916" w:author="Rafif" w:date="2025-10-30T17:26:00Z"/>
                <w:rFonts w:ascii="Arial" w:hAnsi="Arial" w:cs="Arial"/>
                <w:szCs w:val="20"/>
                <w:lang w:val="en-SG"/>
              </w:rPr>
            </w:pPr>
            <w:ins w:id="10917" w:author="Rafif" w:date="2025-10-30T17:27:00Z">
              <w:r>
                <w:rPr>
                  <w:rFonts w:ascii="Arial" w:hAnsi="Arial" w:cs="Arial"/>
                  <w:szCs w:val="20"/>
                  <w:lang w:val="en-SG"/>
                </w:rPr>
                <w:t>Date + time</w:t>
              </w:r>
            </w:ins>
          </w:p>
        </w:tc>
      </w:tr>
      <w:tr w:rsidR="0022334B" w:rsidRPr="00B32071" w14:paraId="164C05D0" w14:textId="77777777" w:rsidTr="00067035">
        <w:tc>
          <w:tcPr>
            <w:tcW w:w="1134" w:type="dxa"/>
            <w:shd w:val="clear" w:color="auto" w:fill="FFFFFF" w:themeFill="background1"/>
            <w:vAlign w:val="center"/>
          </w:tcPr>
          <w:p w14:paraId="73E535DE" w14:textId="0AC61C24" w:rsidR="0022334B" w:rsidRPr="005E70A6" w:rsidRDefault="0022334B" w:rsidP="0022334B">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vAlign w:val="center"/>
          </w:tcPr>
          <w:p w14:paraId="3B508CE5" w14:textId="6D324BD2" w:rsidR="0022334B" w:rsidRDefault="0022334B" w:rsidP="0022334B">
            <w:pPr>
              <w:snapToGrid w:val="0"/>
              <w:jc w:val="center"/>
              <w:rPr>
                <w:rFonts w:ascii="Arial" w:hAnsi="Arial" w:cs="Arial"/>
                <w:szCs w:val="20"/>
                <w:lang w:val="en-SG"/>
              </w:rPr>
            </w:pPr>
            <w:proofErr w:type="spellStart"/>
            <w:r>
              <w:rPr>
                <w:rFonts w:ascii="Arial" w:hAnsi="Arial" w:cs="Arial"/>
                <w:szCs w:val="20"/>
                <w:lang w:val="en-SG"/>
              </w:rPr>
              <w:t>ocms_web_txn_detail</w:t>
            </w:r>
            <w:proofErr w:type="spellEnd"/>
          </w:p>
        </w:tc>
        <w:tc>
          <w:tcPr>
            <w:tcW w:w="2693" w:type="dxa"/>
            <w:shd w:val="clear" w:color="auto" w:fill="FFFFFF" w:themeFill="background1"/>
            <w:vAlign w:val="center"/>
          </w:tcPr>
          <w:p w14:paraId="1C3A01CA" w14:textId="77777777" w:rsidR="0022334B" w:rsidRPr="005E70A6" w:rsidRDefault="0022334B" w:rsidP="0022334B">
            <w:pPr>
              <w:snapToGrid w:val="0"/>
              <w:jc w:val="center"/>
              <w:rPr>
                <w:rFonts w:ascii="Arial" w:hAnsi="Arial" w:cs="Arial"/>
                <w:szCs w:val="20"/>
                <w:lang w:val="en-SG"/>
              </w:rPr>
            </w:pPr>
            <w:proofErr w:type="spellStart"/>
            <w:r w:rsidRPr="005E70A6">
              <w:rPr>
                <w:rFonts w:ascii="Arial" w:hAnsi="Arial" w:cs="Arial"/>
                <w:szCs w:val="20"/>
                <w:lang w:val="en-SG"/>
              </w:rPr>
              <w:t>payment_mode</w:t>
            </w:r>
            <w:proofErr w:type="spellEnd"/>
          </w:p>
        </w:tc>
        <w:tc>
          <w:tcPr>
            <w:tcW w:w="2835" w:type="dxa"/>
            <w:shd w:val="clear" w:color="auto" w:fill="FFFFFF" w:themeFill="background1"/>
            <w:vAlign w:val="center"/>
          </w:tcPr>
          <w:p w14:paraId="786358A1" w14:textId="4A352348" w:rsidR="0022334B" w:rsidRPr="005E70A6" w:rsidRDefault="00AD7593" w:rsidP="0022334B">
            <w:pPr>
              <w:snapToGrid w:val="0"/>
              <w:jc w:val="center"/>
              <w:rPr>
                <w:rFonts w:ascii="Arial" w:hAnsi="Arial" w:cs="Arial"/>
                <w:szCs w:val="20"/>
                <w:lang w:val="en-SG"/>
              </w:rPr>
            </w:pPr>
            <w:ins w:id="10918" w:author="Rafif" w:date="2025-11-07T07:59:00Z">
              <w:r>
                <w:rPr>
                  <w:rFonts w:ascii="Arial" w:hAnsi="Arial" w:cs="Arial"/>
                  <w:szCs w:val="20"/>
                </w:rPr>
                <w:t>ENETC/P</w:t>
              </w:r>
              <w:del w:id="10919" w:author="Yi Jie NEO (URA)" w:date="2025-12-01T15:15:00Z">
                <w:r w:rsidDel="00745560">
                  <w:rPr>
                    <w:rFonts w:ascii="Arial" w:hAnsi="Arial" w:cs="Arial"/>
                    <w:szCs w:val="20"/>
                  </w:rPr>
                  <w:delText>A</w:delText>
                </w:r>
              </w:del>
              <w:r>
                <w:rPr>
                  <w:rFonts w:ascii="Arial" w:hAnsi="Arial" w:cs="Arial"/>
                  <w:szCs w:val="20"/>
                </w:rPr>
                <w:t>YNOW/</w:t>
              </w:r>
            </w:ins>
            <w:ins w:id="10920" w:author="Rafif" w:date="2025-11-07T08:02:00Z">
              <w:del w:id="10921" w:author="Yi Jie NEO (URA)" w:date="2025-12-01T15:15:00Z">
                <w:r w:rsidR="004F54A3" w:rsidDel="00745560">
                  <w:rPr>
                    <w:rFonts w:ascii="Arial" w:hAnsi="Arial" w:cs="Arial"/>
                    <w:szCs w:val="20"/>
                  </w:rPr>
                  <w:delText>Master Card</w:delText>
                </w:r>
              </w:del>
            </w:ins>
            <w:ins w:id="10922" w:author="Yi Jie NEO (URA)" w:date="2025-12-01T15:15:00Z">
              <w:r w:rsidR="00745560">
                <w:rPr>
                  <w:rFonts w:ascii="Arial" w:hAnsi="Arial" w:cs="Arial"/>
                  <w:szCs w:val="20"/>
                </w:rPr>
                <w:t>JX</w:t>
              </w:r>
            </w:ins>
            <w:commentRangeStart w:id="10923"/>
            <w:commentRangeStart w:id="10924"/>
            <w:commentRangeStart w:id="10925"/>
            <w:del w:id="10926" w:author="Rafif" w:date="2025-11-07T08:02:00Z">
              <w:r w:rsidR="0022334B" w:rsidRPr="00DF060D" w:rsidDel="004F54A3">
                <w:rPr>
                  <w:rFonts w:ascii="Arial" w:hAnsi="Arial" w:cs="Arial"/>
                  <w:szCs w:val="20"/>
                </w:rPr>
                <w:delText>Gateway</w:delText>
              </w:r>
              <w:commentRangeEnd w:id="10923"/>
              <w:r w:rsidR="00706D5C" w:rsidDel="004F54A3">
                <w:rPr>
                  <w:rStyle w:val="CommentReference"/>
                </w:rPr>
                <w:commentReference w:id="10923"/>
              </w:r>
            </w:del>
            <w:commentRangeEnd w:id="10924"/>
            <w:r w:rsidR="0094709D">
              <w:rPr>
                <w:rStyle w:val="CommentReference"/>
              </w:rPr>
              <w:commentReference w:id="10924"/>
            </w:r>
            <w:commentRangeEnd w:id="10925"/>
            <w:r w:rsidR="00745560">
              <w:rPr>
                <w:rStyle w:val="CommentReference"/>
              </w:rPr>
              <w:commentReference w:id="10925"/>
            </w:r>
          </w:p>
        </w:tc>
      </w:tr>
      <w:tr w:rsidR="0022334B" w:rsidRPr="00B32071" w14:paraId="3BC29B99" w14:textId="77777777" w:rsidTr="00067035">
        <w:tc>
          <w:tcPr>
            <w:tcW w:w="1134" w:type="dxa"/>
            <w:shd w:val="clear" w:color="auto" w:fill="FFFFFF" w:themeFill="background1"/>
            <w:vAlign w:val="center"/>
          </w:tcPr>
          <w:p w14:paraId="7D87B0A2" w14:textId="3D93A0B7" w:rsidR="0022334B" w:rsidRPr="005E70A6" w:rsidRDefault="0022334B" w:rsidP="0022334B">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vAlign w:val="center"/>
          </w:tcPr>
          <w:p w14:paraId="59904045" w14:textId="638955D5" w:rsidR="0022334B" w:rsidRDefault="0022334B" w:rsidP="0022334B">
            <w:pPr>
              <w:snapToGrid w:val="0"/>
              <w:jc w:val="center"/>
              <w:rPr>
                <w:rFonts w:ascii="Arial" w:hAnsi="Arial" w:cs="Arial"/>
                <w:szCs w:val="20"/>
                <w:lang w:val="en-SG"/>
              </w:rPr>
            </w:pPr>
            <w:proofErr w:type="spellStart"/>
            <w:r>
              <w:rPr>
                <w:rFonts w:ascii="Arial" w:hAnsi="Arial" w:cs="Arial"/>
                <w:szCs w:val="20"/>
                <w:lang w:val="en-SG"/>
              </w:rPr>
              <w:t>ocms_web_txn_detail</w:t>
            </w:r>
            <w:proofErr w:type="spellEnd"/>
          </w:p>
        </w:tc>
        <w:tc>
          <w:tcPr>
            <w:tcW w:w="2693" w:type="dxa"/>
            <w:shd w:val="clear" w:color="auto" w:fill="FFFFFF" w:themeFill="background1"/>
            <w:vAlign w:val="center"/>
          </w:tcPr>
          <w:p w14:paraId="0DFE7601" w14:textId="77777777" w:rsidR="0022334B" w:rsidRPr="005E70A6" w:rsidRDefault="0022334B" w:rsidP="0022334B">
            <w:pPr>
              <w:snapToGrid w:val="0"/>
              <w:jc w:val="center"/>
              <w:rPr>
                <w:rFonts w:ascii="Arial" w:hAnsi="Arial" w:cs="Arial"/>
                <w:szCs w:val="20"/>
                <w:lang w:val="en-SG"/>
              </w:rPr>
            </w:pPr>
            <w:proofErr w:type="spellStart"/>
            <w:r w:rsidRPr="005E70A6">
              <w:rPr>
                <w:rFonts w:ascii="Arial" w:hAnsi="Arial" w:cs="Arial"/>
                <w:szCs w:val="20"/>
                <w:lang w:val="en-SG"/>
              </w:rPr>
              <w:t>payment_amount</w:t>
            </w:r>
            <w:proofErr w:type="spellEnd"/>
          </w:p>
        </w:tc>
        <w:tc>
          <w:tcPr>
            <w:tcW w:w="2835" w:type="dxa"/>
            <w:shd w:val="clear" w:color="auto" w:fill="FFFFFF" w:themeFill="background1"/>
            <w:vAlign w:val="center"/>
          </w:tcPr>
          <w:p w14:paraId="7601BD28" w14:textId="77777777" w:rsidR="0022334B" w:rsidRPr="005E70A6" w:rsidRDefault="0022334B" w:rsidP="0022334B">
            <w:pPr>
              <w:snapToGrid w:val="0"/>
              <w:jc w:val="center"/>
              <w:rPr>
                <w:rFonts w:ascii="Arial" w:hAnsi="Arial" w:cs="Arial"/>
                <w:szCs w:val="20"/>
                <w:lang w:val="en-SG"/>
              </w:rPr>
            </w:pPr>
            <w:proofErr w:type="spellStart"/>
            <w:r w:rsidRPr="00DF060D">
              <w:rPr>
                <w:rFonts w:ascii="Arial" w:hAnsi="Arial" w:cs="Arial"/>
                <w:szCs w:val="20"/>
              </w:rPr>
              <w:t>AmtTransacted</w:t>
            </w:r>
            <w:proofErr w:type="spellEnd"/>
          </w:p>
        </w:tc>
      </w:tr>
      <w:tr w:rsidR="0022334B" w:rsidRPr="00B32071" w14:paraId="188BE3FB" w14:textId="77777777" w:rsidTr="00067035">
        <w:trPr>
          <w:ins w:id="10927" w:author="Rafif" w:date="2025-10-30T17:30:00Z"/>
        </w:trPr>
        <w:tc>
          <w:tcPr>
            <w:tcW w:w="1134" w:type="dxa"/>
            <w:shd w:val="clear" w:color="auto" w:fill="FFFFFF" w:themeFill="background1"/>
            <w:vAlign w:val="center"/>
          </w:tcPr>
          <w:p w14:paraId="6DCCA070" w14:textId="7BDE8507" w:rsidR="0022334B" w:rsidRDefault="0022334B" w:rsidP="0022334B">
            <w:pPr>
              <w:snapToGrid w:val="0"/>
              <w:jc w:val="center"/>
              <w:rPr>
                <w:ins w:id="10928" w:author="Rafif" w:date="2025-10-30T17:30:00Z"/>
                <w:rFonts w:ascii="Arial" w:hAnsi="Arial" w:cs="Arial"/>
                <w:szCs w:val="20"/>
                <w:lang w:val="en-SG"/>
              </w:rPr>
            </w:pPr>
            <w:ins w:id="10929" w:author="Rafif" w:date="2025-10-30T17:30:00Z">
              <w:r>
                <w:rPr>
                  <w:rFonts w:ascii="Arial" w:hAnsi="Arial" w:cs="Arial"/>
                  <w:szCs w:val="20"/>
                  <w:lang w:val="en-SG"/>
                </w:rPr>
                <w:t>intranet</w:t>
              </w:r>
            </w:ins>
          </w:p>
        </w:tc>
        <w:tc>
          <w:tcPr>
            <w:tcW w:w="2694" w:type="dxa"/>
            <w:shd w:val="clear" w:color="auto" w:fill="FFFFFF" w:themeFill="background1"/>
            <w:vAlign w:val="center"/>
          </w:tcPr>
          <w:p w14:paraId="5E33E178" w14:textId="22A24672" w:rsidR="0022334B" w:rsidRDefault="0022334B" w:rsidP="0022334B">
            <w:pPr>
              <w:snapToGrid w:val="0"/>
              <w:jc w:val="center"/>
              <w:rPr>
                <w:ins w:id="10930" w:author="Rafif" w:date="2025-10-30T17:30:00Z"/>
                <w:rFonts w:ascii="Arial" w:hAnsi="Arial" w:cs="Arial"/>
                <w:szCs w:val="20"/>
                <w:lang w:val="en-SG"/>
              </w:rPr>
            </w:pPr>
            <w:proofErr w:type="spellStart"/>
            <w:ins w:id="10931" w:author="Rafif" w:date="2025-10-30T17:30:00Z">
              <w:r>
                <w:rPr>
                  <w:rFonts w:ascii="Arial" w:hAnsi="Arial" w:cs="Arial"/>
                  <w:szCs w:val="20"/>
                  <w:lang w:val="en-SG"/>
                </w:rPr>
                <w:t>ocms_web_txn_detail</w:t>
              </w:r>
              <w:proofErr w:type="spellEnd"/>
            </w:ins>
          </w:p>
        </w:tc>
        <w:tc>
          <w:tcPr>
            <w:tcW w:w="2693" w:type="dxa"/>
            <w:shd w:val="clear" w:color="auto" w:fill="FFFFFF" w:themeFill="background1"/>
            <w:vAlign w:val="center"/>
          </w:tcPr>
          <w:p w14:paraId="075DB14F" w14:textId="06C73D27" w:rsidR="0022334B" w:rsidRPr="005E70A6" w:rsidRDefault="0022334B" w:rsidP="0022334B">
            <w:pPr>
              <w:snapToGrid w:val="0"/>
              <w:jc w:val="center"/>
              <w:rPr>
                <w:ins w:id="10932" w:author="Rafif" w:date="2025-10-30T17:30:00Z"/>
                <w:rFonts w:ascii="Arial" w:hAnsi="Arial" w:cs="Arial"/>
                <w:szCs w:val="20"/>
                <w:lang w:val="en-SG"/>
              </w:rPr>
            </w:pPr>
            <w:proofErr w:type="spellStart"/>
            <w:ins w:id="10933" w:author="Rafif" w:date="2025-10-30T17:30:00Z">
              <w:r>
                <w:rPr>
                  <w:rFonts w:ascii="Arial" w:hAnsi="Arial" w:cs="Arial"/>
                  <w:szCs w:val="20"/>
                  <w:lang w:val="en-SG"/>
                </w:rPr>
                <w:t>total</w:t>
              </w:r>
              <w:r w:rsidRPr="005E70A6">
                <w:rPr>
                  <w:rFonts w:ascii="Arial" w:hAnsi="Arial" w:cs="Arial"/>
                  <w:szCs w:val="20"/>
                  <w:lang w:val="en-SG"/>
                </w:rPr>
                <w:t>_amount</w:t>
              </w:r>
              <w:proofErr w:type="spellEnd"/>
            </w:ins>
          </w:p>
        </w:tc>
        <w:tc>
          <w:tcPr>
            <w:tcW w:w="2835" w:type="dxa"/>
            <w:shd w:val="clear" w:color="auto" w:fill="FFFFFF" w:themeFill="background1"/>
            <w:vAlign w:val="center"/>
          </w:tcPr>
          <w:p w14:paraId="3067C8B7" w14:textId="2543AB21" w:rsidR="0022334B" w:rsidRPr="00DF060D" w:rsidRDefault="0022334B" w:rsidP="0022334B">
            <w:pPr>
              <w:snapToGrid w:val="0"/>
              <w:jc w:val="center"/>
              <w:rPr>
                <w:ins w:id="10934" w:author="Rafif" w:date="2025-10-30T17:30:00Z"/>
                <w:rFonts w:ascii="Arial" w:hAnsi="Arial" w:cs="Arial"/>
                <w:szCs w:val="20"/>
              </w:rPr>
            </w:pPr>
            <w:ins w:id="10935" w:author="Rafif" w:date="2025-10-30T17:30:00Z">
              <w:r>
                <w:rPr>
                  <w:rFonts w:ascii="Arial" w:hAnsi="Arial" w:cs="Arial"/>
                  <w:szCs w:val="20"/>
                </w:rPr>
                <w:t xml:space="preserve">Sum </w:t>
              </w:r>
              <w:proofErr w:type="spellStart"/>
              <w:r w:rsidRPr="00DF060D">
                <w:rPr>
                  <w:rFonts w:ascii="Arial" w:hAnsi="Arial" w:cs="Arial"/>
                  <w:szCs w:val="20"/>
                </w:rPr>
                <w:t>AmtTransacted</w:t>
              </w:r>
              <w:proofErr w:type="spellEnd"/>
            </w:ins>
          </w:p>
        </w:tc>
      </w:tr>
      <w:tr w:rsidR="0022334B" w:rsidRPr="00B32071" w14:paraId="7CA3C872" w14:textId="77777777" w:rsidTr="00067035">
        <w:tc>
          <w:tcPr>
            <w:tcW w:w="1134" w:type="dxa"/>
            <w:shd w:val="clear" w:color="auto" w:fill="FFFFFF" w:themeFill="background1"/>
            <w:vAlign w:val="center"/>
          </w:tcPr>
          <w:p w14:paraId="33D7FDFF" w14:textId="26AEC5EA" w:rsidR="0022334B" w:rsidRPr="005E70A6" w:rsidRDefault="0022334B" w:rsidP="0022334B">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vAlign w:val="center"/>
          </w:tcPr>
          <w:p w14:paraId="0037E912" w14:textId="19EB6D50" w:rsidR="0022334B" w:rsidRDefault="0022334B" w:rsidP="0022334B">
            <w:pPr>
              <w:snapToGrid w:val="0"/>
              <w:jc w:val="center"/>
              <w:rPr>
                <w:rFonts w:ascii="Arial" w:hAnsi="Arial" w:cs="Arial"/>
                <w:szCs w:val="20"/>
                <w:lang w:val="en-SG"/>
              </w:rPr>
            </w:pPr>
            <w:proofErr w:type="spellStart"/>
            <w:r>
              <w:rPr>
                <w:rFonts w:ascii="Arial" w:hAnsi="Arial" w:cs="Arial"/>
                <w:szCs w:val="20"/>
                <w:lang w:val="en-SG"/>
              </w:rPr>
              <w:t>ocms_web_txn_detail</w:t>
            </w:r>
            <w:proofErr w:type="spellEnd"/>
          </w:p>
        </w:tc>
        <w:tc>
          <w:tcPr>
            <w:tcW w:w="2693" w:type="dxa"/>
            <w:shd w:val="clear" w:color="auto" w:fill="FFFFFF" w:themeFill="background1"/>
            <w:vAlign w:val="center"/>
          </w:tcPr>
          <w:p w14:paraId="7BF50B50" w14:textId="77777777" w:rsidR="0022334B" w:rsidRPr="005E70A6" w:rsidRDefault="0022334B" w:rsidP="0022334B">
            <w:pPr>
              <w:snapToGrid w:val="0"/>
              <w:jc w:val="center"/>
              <w:rPr>
                <w:rFonts w:ascii="Arial" w:hAnsi="Arial" w:cs="Arial"/>
                <w:szCs w:val="20"/>
                <w:lang w:val="en-SG"/>
              </w:rPr>
            </w:pPr>
            <w:r w:rsidRPr="005E70A6">
              <w:rPr>
                <w:rFonts w:ascii="Arial" w:hAnsi="Arial" w:cs="Arial"/>
                <w:szCs w:val="20"/>
                <w:lang w:val="en-SG"/>
              </w:rPr>
              <w:t>status</w:t>
            </w:r>
          </w:p>
        </w:tc>
        <w:tc>
          <w:tcPr>
            <w:tcW w:w="2835" w:type="dxa"/>
            <w:shd w:val="clear" w:color="auto" w:fill="FFFFFF" w:themeFill="background1"/>
            <w:vAlign w:val="center"/>
          </w:tcPr>
          <w:p w14:paraId="0636BAAA" w14:textId="2217499A" w:rsidR="0022334B" w:rsidRPr="005E70A6" w:rsidRDefault="0022334B" w:rsidP="0022334B">
            <w:pPr>
              <w:snapToGrid w:val="0"/>
              <w:jc w:val="center"/>
              <w:rPr>
                <w:rFonts w:ascii="Arial" w:hAnsi="Arial" w:cs="Arial"/>
                <w:szCs w:val="20"/>
                <w:lang w:val="en-SG"/>
              </w:rPr>
            </w:pPr>
            <w:r>
              <w:rPr>
                <w:rFonts w:ascii="Arial" w:hAnsi="Arial" w:cs="Arial"/>
                <w:szCs w:val="20"/>
                <w:lang w:val="en-SG"/>
              </w:rPr>
              <w:t>S</w:t>
            </w:r>
          </w:p>
        </w:tc>
      </w:tr>
      <w:tr w:rsidR="0022334B" w:rsidRPr="00B32071" w14:paraId="5401664B" w14:textId="77777777" w:rsidTr="00067035">
        <w:trPr>
          <w:ins w:id="10936" w:author="Rafif" w:date="2025-10-30T17:31:00Z"/>
        </w:trPr>
        <w:tc>
          <w:tcPr>
            <w:tcW w:w="1134" w:type="dxa"/>
            <w:shd w:val="clear" w:color="auto" w:fill="FFFFFF" w:themeFill="background1"/>
            <w:vAlign w:val="center"/>
          </w:tcPr>
          <w:p w14:paraId="17BEF436" w14:textId="4ECAD733" w:rsidR="0022334B" w:rsidRDefault="0022334B" w:rsidP="0022334B">
            <w:pPr>
              <w:snapToGrid w:val="0"/>
              <w:jc w:val="center"/>
              <w:rPr>
                <w:ins w:id="10937" w:author="Rafif" w:date="2025-10-30T17:31:00Z"/>
                <w:rFonts w:ascii="Arial" w:hAnsi="Arial" w:cs="Arial"/>
                <w:szCs w:val="20"/>
                <w:lang w:val="en-SG"/>
              </w:rPr>
            </w:pPr>
            <w:ins w:id="10938" w:author="Rafif" w:date="2025-10-30T17:31:00Z">
              <w:r>
                <w:rPr>
                  <w:rFonts w:ascii="Arial" w:hAnsi="Arial" w:cs="Arial"/>
                  <w:szCs w:val="20"/>
                  <w:lang w:val="en-SG"/>
                </w:rPr>
                <w:t>intranet</w:t>
              </w:r>
            </w:ins>
          </w:p>
        </w:tc>
        <w:tc>
          <w:tcPr>
            <w:tcW w:w="2694" w:type="dxa"/>
            <w:shd w:val="clear" w:color="auto" w:fill="FFFFFF" w:themeFill="background1"/>
            <w:vAlign w:val="center"/>
          </w:tcPr>
          <w:p w14:paraId="13AB7AA3" w14:textId="56AEA85A" w:rsidR="0022334B" w:rsidRDefault="0022334B" w:rsidP="0022334B">
            <w:pPr>
              <w:snapToGrid w:val="0"/>
              <w:jc w:val="center"/>
              <w:rPr>
                <w:ins w:id="10939" w:author="Rafif" w:date="2025-10-30T17:31:00Z"/>
                <w:rFonts w:ascii="Arial" w:hAnsi="Arial" w:cs="Arial"/>
                <w:szCs w:val="20"/>
                <w:lang w:val="en-SG"/>
              </w:rPr>
            </w:pPr>
            <w:proofErr w:type="spellStart"/>
            <w:ins w:id="10940" w:author="Rafif" w:date="2025-10-30T17:31:00Z">
              <w:r>
                <w:rPr>
                  <w:rFonts w:ascii="Arial" w:hAnsi="Arial" w:cs="Arial"/>
                  <w:szCs w:val="20"/>
                  <w:lang w:val="en-SG"/>
                </w:rPr>
                <w:t>ocms_web_txn_detail</w:t>
              </w:r>
              <w:proofErr w:type="spellEnd"/>
            </w:ins>
          </w:p>
        </w:tc>
        <w:tc>
          <w:tcPr>
            <w:tcW w:w="2693" w:type="dxa"/>
            <w:shd w:val="clear" w:color="auto" w:fill="FFFFFF" w:themeFill="background1"/>
            <w:vAlign w:val="center"/>
          </w:tcPr>
          <w:p w14:paraId="348C697A" w14:textId="460BFB4D" w:rsidR="0022334B" w:rsidRPr="005E70A6" w:rsidRDefault="0022334B" w:rsidP="0022334B">
            <w:pPr>
              <w:snapToGrid w:val="0"/>
              <w:jc w:val="center"/>
              <w:rPr>
                <w:ins w:id="10941" w:author="Rafif" w:date="2025-10-30T17:31:00Z"/>
                <w:rFonts w:ascii="Arial" w:hAnsi="Arial" w:cs="Arial"/>
                <w:szCs w:val="20"/>
                <w:lang w:val="en-SG"/>
              </w:rPr>
            </w:pPr>
            <w:proofErr w:type="spellStart"/>
            <w:ins w:id="10942" w:author="Rafif" w:date="2025-10-30T17:32:00Z">
              <w:r>
                <w:rPr>
                  <w:rFonts w:ascii="Arial" w:hAnsi="Arial" w:cs="Arial"/>
                  <w:szCs w:val="20"/>
                  <w:lang w:val="en-SG"/>
                </w:rPr>
                <w:t>o</w:t>
              </w:r>
            </w:ins>
            <w:ins w:id="10943" w:author="Rafif" w:date="2025-10-30T17:31:00Z">
              <w:r>
                <w:rPr>
                  <w:rFonts w:ascii="Arial" w:hAnsi="Arial" w:cs="Arial"/>
                  <w:szCs w:val="20"/>
                  <w:lang w:val="en-SG"/>
                </w:rPr>
                <w:t>ffence_notice_no</w:t>
              </w:r>
              <w:proofErr w:type="spellEnd"/>
            </w:ins>
          </w:p>
        </w:tc>
        <w:tc>
          <w:tcPr>
            <w:tcW w:w="2835" w:type="dxa"/>
            <w:shd w:val="clear" w:color="auto" w:fill="FFFFFF" w:themeFill="background1"/>
            <w:vAlign w:val="center"/>
          </w:tcPr>
          <w:p w14:paraId="09B731E2" w14:textId="77777777" w:rsidR="0022334B" w:rsidRDefault="0022334B" w:rsidP="0022334B">
            <w:pPr>
              <w:snapToGrid w:val="0"/>
              <w:jc w:val="center"/>
              <w:rPr>
                <w:ins w:id="10944" w:author="Rafif" w:date="2025-10-30T17:31:00Z"/>
                <w:rFonts w:ascii="Arial" w:hAnsi="Arial" w:cs="Arial"/>
                <w:szCs w:val="20"/>
                <w:lang w:val="en-SG"/>
              </w:rPr>
            </w:pPr>
          </w:p>
        </w:tc>
      </w:tr>
      <w:tr w:rsidR="0022334B" w:rsidRPr="00B32071" w14:paraId="2FF9DE8B" w14:textId="77777777" w:rsidTr="00067035">
        <w:trPr>
          <w:ins w:id="10945" w:author="Rafif" w:date="2025-10-30T17:31:00Z"/>
        </w:trPr>
        <w:tc>
          <w:tcPr>
            <w:tcW w:w="1134" w:type="dxa"/>
            <w:shd w:val="clear" w:color="auto" w:fill="FFFFFF" w:themeFill="background1"/>
            <w:vAlign w:val="center"/>
          </w:tcPr>
          <w:p w14:paraId="40D42FF4" w14:textId="5B7B14A7" w:rsidR="0022334B" w:rsidRDefault="0022334B" w:rsidP="0022334B">
            <w:pPr>
              <w:snapToGrid w:val="0"/>
              <w:jc w:val="center"/>
              <w:rPr>
                <w:ins w:id="10946" w:author="Rafif" w:date="2025-10-30T17:31:00Z"/>
                <w:rFonts w:ascii="Arial" w:hAnsi="Arial" w:cs="Arial"/>
                <w:szCs w:val="20"/>
                <w:lang w:val="en-SG"/>
              </w:rPr>
            </w:pPr>
            <w:ins w:id="10947" w:author="Rafif" w:date="2025-10-30T17:31:00Z">
              <w:r>
                <w:rPr>
                  <w:rFonts w:ascii="Arial" w:hAnsi="Arial" w:cs="Arial"/>
                  <w:szCs w:val="20"/>
                  <w:lang w:val="en-SG"/>
                </w:rPr>
                <w:t>intranet</w:t>
              </w:r>
            </w:ins>
          </w:p>
        </w:tc>
        <w:tc>
          <w:tcPr>
            <w:tcW w:w="2694" w:type="dxa"/>
            <w:shd w:val="clear" w:color="auto" w:fill="FFFFFF" w:themeFill="background1"/>
            <w:vAlign w:val="center"/>
          </w:tcPr>
          <w:p w14:paraId="27408C18" w14:textId="1BD42B67" w:rsidR="0022334B" w:rsidRDefault="0022334B" w:rsidP="0022334B">
            <w:pPr>
              <w:snapToGrid w:val="0"/>
              <w:jc w:val="center"/>
              <w:rPr>
                <w:ins w:id="10948" w:author="Rafif" w:date="2025-10-30T17:31:00Z"/>
                <w:rFonts w:ascii="Arial" w:hAnsi="Arial" w:cs="Arial"/>
                <w:szCs w:val="20"/>
                <w:lang w:val="en-SG"/>
              </w:rPr>
            </w:pPr>
            <w:proofErr w:type="spellStart"/>
            <w:ins w:id="10949" w:author="Rafif" w:date="2025-10-30T17:31:00Z">
              <w:r>
                <w:rPr>
                  <w:rFonts w:ascii="Arial" w:hAnsi="Arial" w:cs="Arial"/>
                  <w:szCs w:val="20"/>
                  <w:lang w:val="en-SG"/>
                </w:rPr>
                <w:t>ocms_web_txn_detail</w:t>
              </w:r>
              <w:proofErr w:type="spellEnd"/>
            </w:ins>
          </w:p>
        </w:tc>
        <w:tc>
          <w:tcPr>
            <w:tcW w:w="2693" w:type="dxa"/>
            <w:shd w:val="clear" w:color="auto" w:fill="FFFFFF" w:themeFill="background1"/>
            <w:vAlign w:val="center"/>
          </w:tcPr>
          <w:p w14:paraId="724B3022" w14:textId="05B0690F" w:rsidR="0022334B" w:rsidRPr="005E70A6" w:rsidRDefault="0022334B" w:rsidP="0022334B">
            <w:pPr>
              <w:snapToGrid w:val="0"/>
              <w:jc w:val="center"/>
              <w:rPr>
                <w:ins w:id="10950" w:author="Rafif" w:date="2025-10-30T17:31:00Z"/>
                <w:rFonts w:ascii="Arial" w:hAnsi="Arial" w:cs="Arial"/>
                <w:szCs w:val="20"/>
                <w:lang w:val="en-SG"/>
              </w:rPr>
            </w:pPr>
            <w:proofErr w:type="spellStart"/>
            <w:ins w:id="10951" w:author="Rafif" w:date="2025-10-30T17:31:00Z">
              <w:r>
                <w:rPr>
                  <w:rFonts w:ascii="Arial" w:hAnsi="Arial" w:cs="Arial"/>
                  <w:szCs w:val="20"/>
                  <w:lang w:val="en-SG"/>
                </w:rPr>
                <w:t>vehicle_no</w:t>
              </w:r>
              <w:proofErr w:type="spellEnd"/>
            </w:ins>
          </w:p>
        </w:tc>
        <w:tc>
          <w:tcPr>
            <w:tcW w:w="2835" w:type="dxa"/>
            <w:shd w:val="clear" w:color="auto" w:fill="FFFFFF" w:themeFill="background1"/>
            <w:vAlign w:val="center"/>
          </w:tcPr>
          <w:p w14:paraId="49828A21" w14:textId="77777777" w:rsidR="0022334B" w:rsidRDefault="0022334B" w:rsidP="0022334B">
            <w:pPr>
              <w:snapToGrid w:val="0"/>
              <w:jc w:val="center"/>
              <w:rPr>
                <w:ins w:id="10952" w:author="Rafif" w:date="2025-10-30T17:31:00Z"/>
                <w:rFonts w:ascii="Arial" w:hAnsi="Arial" w:cs="Arial"/>
                <w:szCs w:val="20"/>
                <w:lang w:val="en-SG"/>
              </w:rPr>
            </w:pPr>
          </w:p>
        </w:tc>
      </w:tr>
      <w:tr w:rsidR="0022334B" w:rsidRPr="00B32071" w14:paraId="3F645FE6" w14:textId="77777777" w:rsidTr="00067035">
        <w:trPr>
          <w:ins w:id="10953" w:author="Rafif" w:date="2025-10-30T17:27:00Z"/>
        </w:trPr>
        <w:tc>
          <w:tcPr>
            <w:tcW w:w="1134" w:type="dxa"/>
            <w:shd w:val="clear" w:color="auto" w:fill="FFFFFF" w:themeFill="background1"/>
            <w:vAlign w:val="center"/>
          </w:tcPr>
          <w:p w14:paraId="04A52A43" w14:textId="4658AB70" w:rsidR="0022334B" w:rsidRDefault="0022334B" w:rsidP="0022334B">
            <w:pPr>
              <w:snapToGrid w:val="0"/>
              <w:jc w:val="center"/>
              <w:rPr>
                <w:ins w:id="10954" w:author="Rafif" w:date="2025-10-30T17:27:00Z"/>
                <w:rFonts w:ascii="Arial" w:hAnsi="Arial" w:cs="Arial"/>
                <w:szCs w:val="20"/>
                <w:lang w:val="en-SG"/>
              </w:rPr>
            </w:pPr>
            <w:ins w:id="10955" w:author="Rafif" w:date="2025-10-30T17:27:00Z">
              <w:r>
                <w:rPr>
                  <w:rFonts w:ascii="Arial" w:hAnsi="Arial" w:cs="Arial"/>
                  <w:szCs w:val="20"/>
                  <w:lang w:val="en-SG"/>
                </w:rPr>
                <w:t>Intranet</w:t>
              </w:r>
            </w:ins>
          </w:p>
        </w:tc>
        <w:tc>
          <w:tcPr>
            <w:tcW w:w="2694" w:type="dxa"/>
            <w:shd w:val="clear" w:color="auto" w:fill="FFFFFF" w:themeFill="background1"/>
            <w:vAlign w:val="center"/>
          </w:tcPr>
          <w:p w14:paraId="4F531086" w14:textId="736AB2CD" w:rsidR="0022334B" w:rsidRDefault="0022334B" w:rsidP="0022334B">
            <w:pPr>
              <w:snapToGrid w:val="0"/>
              <w:jc w:val="center"/>
              <w:rPr>
                <w:ins w:id="10956" w:author="Rafif" w:date="2025-10-30T17:27:00Z"/>
                <w:rFonts w:ascii="Arial" w:hAnsi="Arial" w:cs="Arial"/>
                <w:szCs w:val="20"/>
                <w:lang w:val="en-SG"/>
              </w:rPr>
            </w:pPr>
            <w:proofErr w:type="spellStart"/>
            <w:ins w:id="10957" w:author="Rafif" w:date="2025-10-30T17:28:00Z">
              <w:r>
                <w:rPr>
                  <w:rFonts w:ascii="Arial" w:hAnsi="Arial" w:cs="Arial"/>
                  <w:szCs w:val="20"/>
                  <w:lang w:val="en-SG"/>
                </w:rPr>
                <w:t>o</w:t>
              </w:r>
            </w:ins>
            <w:ins w:id="10958" w:author="Rafif" w:date="2025-10-30T17:27:00Z">
              <w:r>
                <w:rPr>
                  <w:rFonts w:ascii="Arial" w:hAnsi="Arial" w:cs="Arial"/>
                  <w:szCs w:val="20"/>
                  <w:lang w:val="en-SG"/>
                </w:rPr>
                <w:t>cms_web_txn_detail</w:t>
              </w:r>
              <w:proofErr w:type="spellEnd"/>
            </w:ins>
          </w:p>
        </w:tc>
        <w:tc>
          <w:tcPr>
            <w:tcW w:w="2693" w:type="dxa"/>
            <w:shd w:val="clear" w:color="auto" w:fill="FFFFFF" w:themeFill="background1"/>
            <w:vAlign w:val="center"/>
          </w:tcPr>
          <w:p w14:paraId="40ADC9C2" w14:textId="0AC1CF37" w:rsidR="0022334B" w:rsidRPr="005E70A6" w:rsidRDefault="0022334B" w:rsidP="0022334B">
            <w:pPr>
              <w:snapToGrid w:val="0"/>
              <w:jc w:val="center"/>
              <w:rPr>
                <w:ins w:id="10959" w:author="Rafif" w:date="2025-10-30T17:27:00Z"/>
                <w:rFonts w:ascii="Arial" w:hAnsi="Arial" w:cs="Arial"/>
                <w:szCs w:val="20"/>
                <w:lang w:val="en-SG"/>
              </w:rPr>
            </w:pPr>
            <w:ins w:id="10960" w:author="Rafif" w:date="2025-10-30T17:31:00Z">
              <w:r>
                <w:rPr>
                  <w:rFonts w:ascii="Arial" w:hAnsi="Arial" w:cs="Arial"/>
                  <w:szCs w:val="20"/>
                </w:rPr>
                <w:t>s</w:t>
              </w:r>
            </w:ins>
            <w:ins w:id="10961" w:author="Rafif" w:date="2025-10-30T17:30:00Z">
              <w:r w:rsidRPr="0022334B">
                <w:rPr>
                  <w:rFonts w:ascii="Arial" w:hAnsi="Arial" w:cs="Arial"/>
                  <w:szCs w:val="20"/>
                </w:rPr>
                <w:t>ender</w:t>
              </w:r>
            </w:ins>
          </w:p>
        </w:tc>
        <w:tc>
          <w:tcPr>
            <w:tcW w:w="2835" w:type="dxa"/>
            <w:shd w:val="clear" w:color="auto" w:fill="FFFFFF" w:themeFill="background1"/>
            <w:vAlign w:val="center"/>
          </w:tcPr>
          <w:p w14:paraId="6621F296" w14:textId="7FA58BA6" w:rsidR="0022334B" w:rsidRDefault="0022334B" w:rsidP="0022334B">
            <w:pPr>
              <w:snapToGrid w:val="0"/>
              <w:jc w:val="center"/>
              <w:rPr>
                <w:ins w:id="10962" w:author="Rafif" w:date="2025-10-30T17:27:00Z"/>
                <w:rFonts w:ascii="Arial" w:hAnsi="Arial" w:cs="Arial"/>
                <w:szCs w:val="20"/>
                <w:lang w:val="en-SG"/>
              </w:rPr>
            </w:pPr>
            <w:ins w:id="10963" w:author="Rafif" w:date="2025-10-30T17:30:00Z">
              <w:del w:id="10964" w:author="Yi Jie NEO (URA)" w:date="2025-11-06T18:46:00Z">
                <w:r w:rsidDel="00706D5C">
                  <w:rPr>
                    <w:rFonts w:ascii="Arial" w:hAnsi="Arial" w:cs="Arial"/>
                    <w:szCs w:val="20"/>
                    <w:lang w:val="en-SG"/>
                  </w:rPr>
                  <w:delText>URA</w:delText>
                </w:r>
              </w:del>
            </w:ins>
            <w:ins w:id="10965" w:author="Yi Jie NEO (URA)" w:date="2025-11-06T18:46:00Z">
              <w:r w:rsidR="00706D5C">
                <w:rPr>
                  <w:rFonts w:ascii="Arial" w:hAnsi="Arial" w:cs="Arial"/>
                  <w:szCs w:val="20"/>
                  <w:lang w:val="en-SG"/>
                </w:rPr>
                <w:t>UOL</w:t>
              </w:r>
            </w:ins>
            <w:ins w:id="10966" w:author="Rafif" w:date="2025-10-30T17:30:00Z">
              <w:r>
                <w:rPr>
                  <w:rFonts w:ascii="Arial" w:hAnsi="Arial" w:cs="Arial"/>
                  <w:szCs w:val="20"/>
                  <w:lang w:val="en-SG"/>
                </w:rPr>
                <w:t>/AXS</w:t>
              </w:r>
            </w:ins>
          </w:p>
        </w:tc>
      </w:tr>
      <w:tr w:rsidR="0022334B" w:rsidRPr="00B32071" w14:paraId="4B8FA081" w14:textId="77777777" w:rsidTr="00067035">
        <w:tc>
          <w:tcPr>
            <w:tcW w:w="1134" w:type="dxa"/>
            <w:shd w:val="clear" w:color="auto" w:fill="FFFFFF" w:themeFill="background1"/>
            <w:vAlign w:val="center"/>
          </w:tcPr>
          <w:p w14:paraId="0BFA0A0F" w14:textId="04421186" w:rsidR="0022334B" w:rsidRDefault="0022334B" w:rsidP="0022334B">
            <w:pPr>
              <w:snapToGrid w:val="0"/>
              <w:jc w:val="center"/>
              <w:rPr>
                <w:rFonts w:ascii="Arial" w:hAnsi="Arial" w:cs="Arial"/>
                <w:szCs w:val="20"/>
                <w:lang w:val="en-SG"/>
              </w:rPr>
            </w:pPr>
            <w:r>
              <w:rPr>
                <w:rFonts w:ascii="Arial" w:hAnsi="Arial" w:cs="Arial"/>
                <w:szCs w:val="20"/>
                <w:lang w:val="en-SG"/>
              </w:rPr>
              <w:t>internet</w:t>
            </w:r>
          </w:p>
        </w:tc>
        <w:tc>
          <w:tcPr>
            <w:tcW w:w="2694" w:type="dxa"/>
            <w:shd w:val="clear" w:color="auto" w:fill="FFFFFF" w:themeFill="background1"/>
            <w:vAlign w:val="center"/>
          </w:tcPr>
          <w:p w14:paraId="12609C6C" w14:textId="75A70137" w:rsidR="0022334B" w:rsidRDefault="0022334B" w:rsidP="0022334B">
            <w:pPr>
              <w:snapToGrid w:val="0"/>
              <w:jc w:val="center"/>
              <w:rPr>
                <w:rFonts w:ascii="Arial" w:hAnsi="Arial" w:cs="Arial"/>
                <w:szCs w:val="20"/>
                <w:lang w:val="en-SG"/>
              </w:rPr>
            </w:pPr>
            <w:proofErr w:type="spellStart"/>
            <w:r>
              <w:rPr>
                <w:rFonts w:ascii="Arial" w:hAnsi="Arial" w:cs="Arial"/>
                <w:szCs w:val="20"/>
                <w:lang w:val="en-SG"/>
              </w:rPr>
              <w:t>eocms_web_txn_detail</w:t>
            </w:r>
            <w:proofErr w:type="spellEnd"/>
          </w:p>
        </w:tc>
        <w:tc>
          <w:tcPr>
            <w:tcW w:w="2693" w:type="dxa"/>
            <w:shd w:val="clear" w:color="auto" w:fill="FFFFFF" w:themeFill="background1"/>
            <w:vAlign w:val="center"/>
          </w:tcPr>
          <w:p w14:paraId="1F5D8CD7" w14:textId="22E69C62" w:rsidR="0022334B" w:rsidRPr="005E70A6" w:rsidRDefault="0022334B" w:rsidP="0022334B">
            <w:pPr>
              <w:snapToGrid w:val="0"/>
              <w:jc w:val="center"/>
              <w:rPr>
                <w:rFonts w:ascii="Arial" w:hAnsi="Arial" w:cs="Arial"/>
                <w:szCs w:val="20"/>
                <w:lang w:val="en-SG"/>
              </w:rPr>
            </w:pPr>
            <w:proofErr w:type="spellStart"/>
            <w:r>
              <w:rPr>
                <w:rFonts w:ascii="Arial" w:hAnsi="Arial" w:cs="Arial"/>
                <w:szCs w:val="20"/>
                <w:lang w:val="en-SG"/>
              </w:rPr>
              <w:t>is_sync</w:t>
            </w:r>
            <w:proofErr w:type="spellEnd"/>
          </w:p>
        </w:tc>
        <w:tc>
          <w:tcPr>
            <w:tcW w:w="2835" w:type="dxa"/>
            <w:shd w:val="clear" w:color="auto" w:fill="FFFFFF" w:themeFill="background1"/>
            <w:vAlign w:val="center"/>
          </w:tcPr>
          <w:p w14:paraId="62F0D105" w14:textId="06FA25E7" w:rsidR="0022334B" w:rsidRDefault="0022334B" w:rsidP="0022334B">
            <w:pPr>
              <w:snapToGrid w:val="0"/>
              <w:jc w:val="center"/>
              <w:rPr>
                <w:rFonts w:ascii="Arial" w:hAnsi="Arial" w:cs="Arial"/>
                <w:szCs w:val="20"/>
                <w:lang w:val="en-SG"/>
              </w:rPr>
            </w:pPr>
            <w:ins w:id="10967" w:author="Rafif" w:date="2025-10-30T17:19:00Z">
              <w:r>
                <w:rPr>
                  <w:rFonts w:ascii="Arial" w:hAnsi="Arial" w:cs="Arial"/>
                  <w:szCs w:val="20"/>
                  <w:lang w:val="en-SG"/>
                </w:rPr>
                <w:t>true</w:t>
              </w:r>
            </w:ins>
            <w:del w:id="10968" w:author="Rafif" w:date="2025-10-30T17:19:00Z">
              <w:r w:rsidDel="00032276">
                <w:rPr>
                  <w:rFonts w:ascii="Arial" w:hAnsi="Arial" w:cs="Arial"/>
                  <w:szCs w:val="20"/>
                  <w:lang w:val="en-SG"/>
                </w:rPr>
                <w:delText>Y</w:delText>
              </w:r>
            </w:del>
            <w:r>
              <w:rPr>
                <w:rFonts w:ascii="Arial" w:hAnsi="Arial" w:cs="Arial"/>
                <w:szCs w:val="20"/>
                <w:lang w:val="en-SG"/>
              </w:rPr>
              <w:t xml:space="preserve"> (sync success)</w:t>
            </w:r>
          </w:p>
        </w:tc>
      </w:tr>
    </w:tbl>
    <w:p w14:paraId="36F69F79" w14:textId="77777777" w:rsidR="00C0708D" w:rsidRPr="005E70A6" w:rsidRDefault="00C0708D" w:rsidP="00C0708D"/>
    <w:p w14:paraId="2DF85B59" w14:textId="1280857C" w:rsidR="00CC4ADE" w:rsidRDefault="00C0708D" w:rsidP="00CC4ADE">
      <w:pPr>
        <w:pStyle w:val="Heading4"/>
      </w:pPr>
      <w:bookmarkStart w:id="10969" w:name="_Toc204073191"/>
      <w:bookmarkStart w:id="10970" w:name="_Toc213778534"/>
      <w:bookmarkStart w:id="10971" w:name="_Toc205889489"/>
      <w:r>
        <w:t xml:space="preserve">Update payment status to </w:t>
      </w:r>
      <w:bookmarkEnd w:id="10969"/>
      <w:r w:rsidR="006D1464">
        <w:t>Main Tabl</w:t>
      </w:r>
      <w:r w:rsidR="00CC4ADE">
        <w:t>e</w:t>
      </w:r>
      <w:bookmarkEnd w:id="10970"/>
    </w:p>
    <w:tbl>
      <w:tblPr>
        <w:tblStyle w:val="TableGrid"/>
        <w:tblW w:w="9356" w:type="dxa"/>
        <w:tblInd w:w="-5" w:type="dxa"/>
        <w:tblLayout w:type="fixed"/>
        <w:tblLook w:val="04A0" w:firstRow="1" w:lastRow="0" w:firstColumn="1" w:lastColumn="0" w:noHBand="0" w:noVBand="1"/>
      </w:tblPr>
      <w:tblGrid>
        <w:gridCol w:w="1134"/>
        <w:gridCol w:w="2694"/>
        <w:gridCol w:w="2693"/>
        <w:gridCol w:w="2835"/>
      </w:tblGrid>
      <w:tr w:rsidR="00CC4ADE" w:rsidRPr="00B32071" w14:paraId="2C378E77" w14:textId="77777777" w:rsidTr="00BB0DEB">
        <w:tc>
          <w:tcPr>
            <w:tcW w:w="1134" w:type="dxa"/>
            <w:shd w:val="clear" w:color="auto" w:fill="F2F2F2" w:themeFill="background1" w:themeFillShade="F2"/>
            <w:vAlign w:val="center"/>
          </w:tcPr>
          <w:p w14:paraId="3E81D807" w14:textId="77777777" w:rsidR="00CC4ADE" w:rsidRPr="00B32071" w:rsidRDefault="00CC4ADE" w:rsidP="00BB0DEB">
            <w:pPr>
              <w:snapToGrid w:val="0"/>
              <w:jc w:val="center"/>
              <w:rPr>
                <w:rFonts w:ascii="Arial" w:hAnsi="Arial" w:cs="Arial"/>
                <w:b/>
                <w:bCs/>
                <w:szCs w:val="20"/>
                <w:lang w:val="en-SG"/>
              </w:rPr>
            </w:pPr>
            <w:r w:rsidRPr="00B32071">
              <w:rPr>
                <w:rFonts w:ascii="Arial" w:hAnsi="Arial" w:cs="Arial"/>
                <w:b/>
                <w:bCs/>
                <w:szCs w:val="20"/>
                <w:lang w:val="en-SG"/>
              </w:rPr>
              <w:t>Zone</w:t>
            </w:r>
          </w:p>
        </w:tc>
        <w:tc>
          <w:tcPr>
            <w:tcW w:w="2694" w:type="dxa"/>
            <w:shd w:val="clear" w:color="auto" w:fill="F2F2F2" w:themeFill="background1" w:themeFillShade="F2"/>
            <w:vAlign w:val="center"/>
          </w:tcPr>
          <w:p w14:paraId="1649626E" w14:textId="77777777" w:rsidR="00CC4ADE" w:rsidRPr="00B32071" w:rsidRDefault="00CC4ADE" w:rsidP="00BB0DEB">
            <w:pPr>
              <w:snapToGrid w:val="0"/>
              <w:jc w:val="center"/>
              <w:rPr>
                <w:rFonts w:ascii="Arial" w:hAnsi="Arial" w:cs="Arial"/>
                <w:b/>
                <w:bCs/>
                <w:szCs w:val="20"/>
                <w:lang w:val="en-SG"/>
              </w:rPr>
            </w:pPr>
            <w:r w:rsidRPr="00B32071">
              <w:rPr>
                <w:rFonts w:ascii="Arial" w:hAnsi="Arial" w:cs="Arial"/>
                <w:b/>
                <w:bCs/>
                <w:szCs w:val="20"/>
                <w:lang w:val="en-SG"/>
              </w:rPr>
              <w:t>Database Table</w:t>
            </w:r>
          </w:p>
        </w:tc>
        <w:tc>
          <w:tcPr>
            <w:tcW w:w="2693" w:type="dxa"/>
            <w:shd w:val="clear" w:color="auto" w:fill="F2F2F2" w:themeFill="background1" w:themeFillShade="F2"/>
            <w:vAlign w:val="center"/>
          </w:tcPr>
          <w:p w14:paraId="1851E04B" w14:textId="77777777" w:rsidR="00CC4ADE" w:rsidRPr="00B32071" w:rsidRDefault="00CC4ADE" w:rsidP="00BB0DEB">
            <w:pPr>
              <w:snapToGrid w:val="0"/>
              <w:jc w:val="center"/>
              <w:rPr>
                <w:rFonts w:ascii="Arial" w:hAnsi="Arial" w:cs="Arial"/>
                <w:b/>
                <w:bCs/>
                <w:szCs w:val="20"/>
                <w:lang w:val="en-SG"/>
              </w:rPr>
            </w:pPr>
            <w:r w:rsidRPr="00B32071">
              <w:rPr>
                <w:rFonts w:ascii="Arial" w:hAnsi="Arial" w:cs="Arial"/>
                <w:b/>
                <w:bCs/>
                <w:szCs w:val="20"/>
                <w:lang w:val="en-SG"/>
              </w:rPr>
              <w:t>Field Name</w:t>
            </w:r>
          </w:p>
        </w:tc>
        <w:tc>
          <w:tcPr>
            <w:tcW w:w="2835" w:type="dxa"/>
            <w:shd w:val="clear" w:color="auto" w:fill="F2F2F2" w:themeFill="background1" w:themeFillShade="F2"/>
            <w:vAlign w:val="center"/>
          </w:tcPr>
          <w:p w14:paraId="181657EB" w14:textId="77777777" w:rsidR="00CC4ADE" w:rsidRPr="00B32071" w:rsidRDefault="00CC4ADE" w:rsidP="00BB0DEB">
            <w:pPr>
              <w:snapToGrid w:val="0"/>
              <w:jc w:val="center"/>
              <w:rPr>
                <w:rFonts w:ascii="Arial" w:hAnsi="Arial" w:cs="Arial"/>
                <w:b/>
                <w:bCs/>
                <w:szCs w:val="20"/>
                <w:lang w:val="en-SG"/>
              </w:rPr>
            </w:pPr>
            <w:r>
              <w:rPr>
                <w:rFonts w:ascii="Arial" w:hAnsi="Arial" w:cs="Arial"/>
                <w:b/>
                <w:bCs/>
                <w:szCs w:val="20"/>
                <w:lang w:val="en-SG"/>
              </w:rPr>
              <w:t>Description</w:t>
            </w:r>
          </w:p>
        </w:tc>
      </w:tr>
      <w:tr w:rsidR="00CC4ADE" w:rsidRPr="005E70A6" w14:paraId="2B7C4924" w14:textId="77777777" w:rsidTr="00BB0DEB">
        <w:tc>
          <w:tcPr>
            <w:tcW w:w="1134" w:type="dxa"/>
            <w:shd w:val="clear" w:color="auto" w:fill="FFFFFF" w:themeFill="background1"/>
            <w:vAlign w:val="center"/>
          </w:tcPr>
          <w:p w14:paraId="6A6138A1" w14:textId="77777777" w:rsidR="00CC4ADE" w:rsidRDefault="00CC4ADE" w:rsidP="00BB0DEB">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vAlign w:val="center"/>
          </w:tcPr>
          <w:p w14:paraId="2EC66AAE" w14:textId="77777777" w:rsidR="00CC4ADE" w:rsidRDefault="00CC4ADE" w:rsidP="00BB0DEB">
            <w:pPr>
              <w:snapToGrid w:val="0"/>
              <w:jc w:val="center"/>
              <w:rPr>
                <w:rFonts w:ascii="Arial" w:hAnsi="Arial" w:cs="Arial"/>
                <w:szCs w:val="20"/>
                <w:lang w:val="en-SG"/>
              </w:rPr>
            </w:pPr>
            <w:proofErr w:type="spellStart"/>
            <w:r>
              <w:rPr>
                <w:rFonts w:ascii="Arial" w:hAnsi="Arial" w:cs="Arial"/>
                <w:szCs w:val="20"/>
                <w:lang w:val="en-SG"/>
              </w:rPr>
              <w:t>ocms_valid_offence_notice</w:t>
            </w:r>
            <w:proofErr w:type="spellEnd"/>
          </w:p>
        </w:tc>
        <w:tc>
          <w:tcPr>
            <w:tcW w:w="2693" w:type="dxa"/>
            <w:shd w:val="clear" w:color="auto" w:fill="FFFFFF" w:themeFill="background1"/>
            <w:vAlign w:val="center"/>
          </w:tcPr>
          <w:p w14:paraId="0CF76829" w14:textId="77777777" w:rsidR="00CC4ADE" w:rsidRDefault="00CC4ADE" w:rsidP="00BB0DEB">
            <w:pPr>
              <w:snapToGrid w:val="0"/>
              <w:jc w:val="center"/>
              <w:rPr>
                <w:rFonts w:ascii="Arial" w:hAnsi="Arial" w:cs="Arial"/>
                <w:szCs w:val="20"/>
                <w:lang w:val="en-SG"/>
              </w:rPr>
            </w:pPr>
            <w:proofErr w:type="spellStart"/>
            <w:r>
              <w:rPr>
                <w:rFonts w:ascii="Arial" w:hAnsi="Arial" w:cs="Arial"/>
                <w:szCs w:val="20"/>
                <w:lang w:val="en-SG"/>
              </w:rPr>
              <w:t>suspension_type</w:t>
            </w:r>
            <w:proofErr w:type="spellEnd"/>
          </w:p>
        </w:tc>
        <w:tc>
          <w:tcPr>
            <w:tcW w:w="2835" w:type="dxa"/>
            <w:shd w:val="clear" w:color="auto" w:fill="FFFFFF" w:themeFill="background1"/>
            <w:vAlign w:val="center"/>
          </w:tcPr>
          <w:p w14:paraId="0A63A34C" w14:textId="64090C5F" w:rsidR="00CC4ADE" w:rsidRDefault="00CC4ADE" w:rsidP="00BB0DEB">
            <w:pPr>
              <w:snapToGrid w:val="0"/>
              <w:jc w:val="center"/>
              <w:rPr>
                <w:rFonts w:ascii="Arial" w:hAnsi="Arial" w:cs="Arial"/>
                <w:szCs w:val="20"/>
                <w:lang w:val="en-SG"/>
              </w:rPr>
            </w:pPr>
            <w:del w:id="10972" w:author="Rafif" w:date="2025-11-15T20:47:00Z">
              <w:r w:rsidDel="00E71E55">
                <w:rPr>
                  <w:rFonts w:ascii="Arial" w:hAnsi="Arial" w:cs="Arial"/>
                  <w:szCs w:val="20"/>
                  <w:lang w:val="en-SG"/>
                </w:rPr>
                <w:delText>TS/</w:delText>
              </w:r>
            </w:del>
            <w:r>
              <w:rPr>
                <w:rFonts w:ascii="Arial" w:hAnsi="Arial" w:cs="Arial"/>
                <w:szCs w:val="20"/>
                <w:lang w:val="en-SG"/>
              </w:rPr>
              <w:t>PS</w:t>
            </w:r>
          </w:p>
        </w:tc>
      </w:tr>
      <w:tr w:rsidR="00CC4ADE" w:rsidRPr="005E70A6" w14:paraId="675F3E8C" w14:textId="77777777" w:rsidTr="00BB0DEB">
        <w:tc>
          <w:tcPr>
            <w:tcW w:w="1134" w:type="dxa"/>
            <w:shd w:val="clear" w:color="auto" w:fill="FFFFFF" w:themeFill="background1"/>
            <w:vAlign w:val="center"/>
          </w:tcPr>
          <w:p w14:paraId="5A0EBC33" w14:textId="77777777" w:rsidR="00CC4ADE" w:rsidRDefault="00CC4ADE" w:rsidP="00BB0DEB">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vAlign w:val="center"/>
          </w:tcPr>
          <w:p w14:paraId="0256CD5E" w14:textId="77777777" w:rsidR="00CC4ADE" w:rsidRDefault="00CC4ADE" w:rsidP="00BB0DEB">
            <w:pPr>
              <w:snapToGrid w:val="0"/>
              <w:jc w:val="center"/>
              <w:rPr>
                <w:rFonts w:ascii="Arial" w:hAnsi="Arial" w:cs="Arial"/>
                <w:szCs w:val="20"/>
                <w:lang w:val="en-SG"/>
              </w:rPr>
            </w:pPr>
            <w:proofErr w:type="spellStart"/>
            <w:r>
              <w:rPr>
                <w:rFonts w:ascii="Arial" w:hAnsi="Arial" w:cs="Arial"/>
                <w:szCs w:val="20"/>
                <w:lang w:val="en-SG"/>
              </w:rPr>
              <w:t>ocms_valid_offence_notice</w:t>
            </w:r>
            <w:proofErr w:type="spellEnd"/>
          </w:p>
        </w:tc>
        <w:tc>
          <w:tcPr>
            <w:tcW w:w="2693" w:type="dxa"/>
            <w:shd w:val="clear" w:color="auto" w:fill="FFFFFF" w:themeFill="background1"/>
            <w:vAlign w:val="center"/>
          </w:tcPr>
          <w:p w14:paraId="571144A5" w14:textId="77777777" w:rsidR="00CC4ADE" w:rsidRDefault="00CC4ADE" w:rsidP="00BB0DEB">
            <w:pPr>
              <w:snapToGrid w:val="0"/>
              <w:jc w:val="center"/>
              <w:rPr>
                <w:rFonts w:ascii="Arial" w:hAnsi="Arial" w:cs="Arial"/>
                <w:szCs w:val="20"/>
                <w:lang w:val="en-SG"/>
              </w:rPr>
            </w:pPr>
            <w:proofErr w:type="spellStart"/>
            <w:r>
              <w:rPr>
                <w:rFonts w:ascii="Arial" w:hAnsi="Arial" w:cs="Arial"/>
                <w:szCs w:val="20"/>
                <w:lang w:val="en-SG"/>
              </w:rPr>
              <w:t>crs_reason_of_suspension</w:t>
            </w:r>
            <w:proofErr w:type="spellEnd"/>
          </w:p>
        </w:tc>
        <w:tc>
          <w:tcPr>
            <w:tcW w:w="2835" w:type="dxa"/>
            <w:shd w:val="clear" w:color="auto" w:fill="FFFFFF" w:themeFill="background1"/>
            <w:vAlign w:val="center"/>
          </w:tcPr>
          <w:p w14:paraId="4C83624F" w14:textId="7BAA3D2D" w:rsidR="00CC4ADE" w:rsidRDefault="00CC4ADE" w:rsidP="00BB0DEB">
            <w:pPr>
              <w:snapToGrid w:val="0"/>
              <w:jc w:val="center"/>
              <w:rPr>
                <w:rFonts w:ascii="Arial" w:hAnsi="Arial" w:cs="Arial"/>
                <w:szCs w:val="20"/>
                <w:lang w:val="en-SG"/>
              </w:rPr>
            </w:pPr>
            <w:del w:id="10973" w:author="Rafif" w:date="2025-11-15T20:47:00Z">
              <w:r w:rsidDel="00E71E55">
                <w:rPr>
                  <w:rFonts w:ascii="Arial" w:hAnsi="Arial" w:cs="Arial"/>
                  <w:szCs w:val="20"/>
                  <w:lang w:val="en-SG"/>
                </w:rPr>
                <w:delText>PAM/FP/</w:delText>
              </w:r>
            </w:del>
            <w:r>
              <w:rPr>
                <w:rFonts w:ascii="Arial" w:hAnsi="Arial" w:cs="Arial"/>
                <w:szCs w:val="20"/>
                <w:lang w:val="en-SG"/>
              </w:rPr>
              <w:t>PRA</w:t>
            </w:r>
            <w:ins w:id="10974" w:author="Rafif" w:date="2025-11-15T20:47:00Z">
              <w:r w:rsidR="00E71E55">
                <w:rPr>
                  <w:rFonts w:ascii="Arial" w:hAnsi="Arial" w:cs="Arial"/>
                  <w:szCs w:val="20"/>
                  <w:lang w:val="en-SG"/>
                </w:rPr>
                <w:t>/FP</w:t>
              </w:r>
            </w:ins>
          </w:p>
        </w:tc>
      </w:tr>
      <w:tr w:rsidR="00CC4ADE" w:rsidRPr="005E70A6" w14:paraId="7F337DBA" w14:textId="77777777" w:rsidTr="00BB0DEB">
        <w:tc>
          <w:tcPr>
            <w:tcW w:w="1134" w:type="dxa"/>
            <w:shd w:val="clear" w:color="auto" w:fill="FFFFFF" w:themeFill="background1"/>
            <w:vAlign w:val="center"/>
          </w:tcPr>
          <w:p w14:paraId="4BEF767F" w14:textId="77777777" w:rsidR="00CC4ADE" w:rsidRDefault="00CC4ADE" w:rsidP="00BB0DEB">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vAlign w:val="center"/>
          </w:tcPr>
          <w:p w14:paraId="3CA1C6B8" w14:textId="77777777" w:rsidR="00CC4ADE" w:rsidRDefault="00CC4ADE" w:rsidP="00BB0DEB">
            <w:pPr>
              <w:snapToGrid w:val="0"/>
              <w:jc w:val="center"/>
              <w:rPr>
                <w:rFonts w:ascii="Arial" w:hAnsi="Arial" w:cs="Arial"/>
                <w:szCs w:val="20"/>
                <w:lang w:val="en-SG"/>
              </w:rPr>
            </w:pPr>
            <w:proofErr w:type="spellStart"/>
            <w:r>
              <w:rPr>
                <w:rFonts w:ascii="Arial" w:hAnsi="Arial" w:cs="Arial"/>
                <w:szCs w:val="20"/>
                <w:lang w:val="en-SG"/>
              </w:rPr>
              <w:t>ocms_valid_offence_notice</w:t>
            </w:r>
            <w:proofErr w:type="spellEnd"/>
          </w:p>
        </w:tc>
        <w:tc>
          <w:tcPr>
            <w:tcW w:w="2693" w:type="dxa"/>
            <w:shd w:val="clear" w:color="auto" w:fill="FFFFFF" w:themeFill="background1"/>
            <w:vAlign w:val="center"/>
          </w:tcPr>
          <w:p w14:paraId="25515FDB" w14:textId="77777777" w:rsidR="00CC4ADE" w:rsidRDefault="00CC4ADE" w:rsidP="00BB0DEB">
            <w:pPr>
              <w:snapToGrid w:val="0"/>
              <w:jc w:val="center"/>
              <w:rPr>
                <w:rFonts w:ascii="Arial" w:hAnsi="Arial" w:cs="Arial"/>
                <w:szCs w:val="20"/>
                <w:lang w:val="en-SG"/>
              </w:rPr>
            </w:pPr>
            <w:proofErr w:type="spellStart"/>
            <w:r>
              <w:rPr>
                <w:rFonts w:ascii="Arial" w:hAnsi="Arial" w:cs="Arial"/>
                <w:szCs w:val="20"/>
                <w:lang w:val="en-SG"/>
              </w:rPr>
              <w:t>crs_date_of_suspension</w:t>
            </w:r>
            <w:proofErr w:type="spellEnd"/>
          </w:p>
        </w:tc>
        <w:tc>
          <w:tcPr>
            <w:tcW w:w="2835" w:type="dxa"/>
            <w:shd w:val="clear" w:color="auto" w:fill="FFFFFF" w:themeFill="background1"/>
            <w:vAlign w:val="center"/>
          </w:tcPr>
          <w:p w14:paraId="3DD71453" w14:textId="57EC3DEF" w:rsidR="00CC4ADE" w:rsidRDefault="004908E2" w:rsidP="00BB0DEB">
            <w:pPr>
              <w:snapToGrid w:val="0"/>
              <w:jc w:val="center"/>
              <w:rPr>
                <w:rFonts w:ascii="Arial" w:hAnsi="Arial" w:cs="Arial"/>
                <w:szCs w:val="20"/>
                <w:lang w:val="en-SG"/>
              </w:rPr>
            </w:pPr>
            <w:proofErr w:type="spellStart"/>
            <w:proofErr w:type="gramStart"/>
            <w:ins w:id="10975" w:author="Rafif" w:date="2025-11-15T20:50:00Z">
              <w:r>
                <w:rPr>
                  <w:rFonts w:ascii="Arial" w:hAnsi="Arial" w:cs="Arial"/>
                  <w:szCs w:val="20"/>
                  <w:lang w:val="en-SG"/>
                </w:rPr>
                <w:t>wtd.</w:t>
              </w:r>
            </w:ins>
            <w:ins w:id="10976" w:author="Rafif" w:date="2025-11-15T20:47:00Z">
              <w:r w:rsidR="00E71E55">
                <w:rPr>
                  <w:rFonts w:ascii="Arial" w:hAnsi="Arial" w:cs="Arial"/>
                  <w:szCs w:val="20"/>
                  <w:lang w:val="en-SG"/>
                </w:rPr>
                <w:t>payment</w:t>
              </w:r>
              <w:proofErr w:type="gramEnd"/>
              <w:r w:rsidR="00E71E55">
                <w:rPr>
                  <w:rFonts w:ascii="Arial" w:hAnsi="Arial" w:cs="Arial"/>
                  <w:szCs w:val="20"/>
                  <w:lang w:val="en-SG"/>
                </w:rPr>
                <w:t>_date_and_time</w:t>
              </w:r>
            </w:ins>
            <w:proofErr w:type="spellEnd"/>
            <w:del w:id="10977" w:author="Rafif" w:date="2025-11-15T20:47:00Z">
              <w:r w:rsidR="00CC4ADE" w:rsidDel="00E71E55">
                <w:rPr>
                  <w:rFonts w:ascii="Arial" w:hAnsi="Arial" w:cs="Arial"/>
                  <w:szCs w:val="20"/>
                  <w:lang w:val="en-SG"/>
                </w:rPr>
                <w:delText>current date time</w:delText>
              </w:r>
            </w:del>
          </w:p>
        </w:tc>
      </w:tr>
      <w:tr w:rsidR="00E71E55" w:rsidRPr="005E70A6" w14:paraId="5C5DA941" w14:textId="77777777" w:rsidTr="00BB0DEB">
        <w:trPr>
          <w:ins w:id="10978" w:author="Rafif" w:date="2025-11-15T20:48:00Z"/>
        </w:trPr>
        <w:tc>
          <w:tcPr>
            <w:tcW w:w="1134" w:type="dxa"/>
            <w:shd w:val="clear" w:color="auto" w:fill="FFFFFF" w:themeFill="background1"/>
            <w:vAlign w:val="center"/>
          </w:tcPr>
          <w:p w14:paraId="1EBF802E" w14:textId="773B6D8B" w:rsidR="00E71E55" w:rsidRDefault="00E71E55" w:rsidP="007D36FF">
            <w:pPr>
              <w:snapToGrid w:val="0"/>
              <w:jc w:val="center"/>
              <w:rPr>
                <w:ins w:id="10979" w:author="Rafif" w:date="2025-11-15T20:48:00Z"/>
                <w:rFonts w:ascii="Arial" w:hAnsi="Arial" w:cs="Arial"/>
                <w:szCs w:val="20"/>
                <w:lang w:val="en-SG"/>
              </w:rPr>
            </w:pPr>
            <w:ins w:id="10980" w:author="Rafif" w:date="2025-11-15T20:48:00Z">
              <w:r>
                <w:rPr>
                  <w:rFonts w:ascii="Arial" w:hAnsi="Arial" w:cs="Arial"/>
                  <w:szCs w:val="20"/>
                  <w:lang w:val="en-SG"/>
                </w:rPr>
                <w:t>Intranet</w:t>
              </w:r>
            </w:ins>
          </w:p>
        </w:tc>
        <w:tc>
          <w:tcPr>
            <w:tcW w:w="2694" w:type="dxa"/>
            <w:shd w:val="clear" w:color="auto" w:fill="FFFFFF" w:themeFill="background1"/>
            <w:vAlign w:val="center"/>
          </w:tcPr>
          <w:p w14:paraId="33A52BAB" w14:textId="414CA7BB" w:rsidR="00E71E55" w:rsidRDefault="00E71E55" w:rsidP="007D36FF">
            <w:pPr>
              <w:snapToGrid w:val="0"/>
              <w:jc w:val="center"/>
              <w:rPr>
                <w:ins w:id="10981" w:author="Rafif" w:date="2025-11-15T20:48:00Z"/>
                <w:rFonts w:ascii="Arial" w:hAnsi="Arial" w:cs="Arial"/>
                <w:szCs w:val="20"/>
                <w:lang w:val="en-SG"/>
              </w:rPr>
            </w:pPr>
            <w:proofErr w:type="spellStart"/>
            <w:ins w:id="10982" w:author="Rafif" w:date="2025-11-15T20:48:00Z">
              <w:r>
                <w:rPr>
                  <w:rFonts w:ascii="Arial" w:hAnsi="Arial" w:cs="Arial"/>
                  <w:szCs w:val="20"/>
                  <w:lang w:val="en-SG"/>
                </w:rPr>
                <w:t>ocms_valid_offence_notice</w:t>
              </w:r>
              <w:proofErr w:type="spellEnd"/>
            </w:ins>
          </w:p>
        </w:tc>
        <w:tc>
          <w:tcPr>
            <w:tcW w:w="2693" w:type="dxa"/>
            <w:shd w:val="clear" w:color="auto" w:fill="FFFFFF" w:themeFill="background1"/>
            <w:vAlign w:val="center"/>
          </w:tcPr>
          <w:p w14:paraId="6289197C" w14:textId="5AF74E18" w:rsidR="00E71E55" w:rsidRDefault="004908E2" w:rsidP="007D36FF">
            <w:pPr>
              <w:snapToGrid w:val="0"/>
              <w:jc w:val="center"/>
              <w:rPr>
                <w:ins w:id="10983" w:author="Rafif" w:date="2025-11-15T20:48:00Z"/>
                <w:rFonts w:ascii="Arial" w:hAnsi="Arial" w:cs="Arial"/>
                <w:szCs w:val="20"/>
                <w:lang w:val="en-SG"/>
              </w:rPr>
            </w:pPr>
            <w:proofErr w:type="spellStart"/>
            <w:ins w:id="10984" w:author="Rafif" w:date="2025-11-15T20:49:00Z">
              <w:r>
                <w:rPr>
                  <w:rFonts w:ascii="Arial" w:hAnsi="Arial" w:cs="Arial"/>
                  <w:szCs w:val="20"/>
                  <w:lang w:val="en-SG"/>
                </w:rPr>
                <w:t>amount_paid</w:t>
              </w:r>
            </w:ins>
            <w:proofErr w:type="spellEnd"/>
          </w:p>
        </w:tc>
        <w:tc>
          <w:tcPr>
            <w:tcW w:w="2835" w:type="dxa"/>
            <w:shd w:val="clear" w:color="auto" w:fill="FFFFFF" w:themeFill="background1"/>
            <w:vAlign w:val="center"/>
          </w:tcPr>
          <w:p w14:paraId="40A38622" w14:textId="38F53886" w:rsidR="00E71E55" w:rsidDel="00E71E55" w:rsidRDefault="004908E2" w:rsidP="007D36FF">
            <w:pPr>
              <w:snapToGrid w:val="0"/>
              <w:jc w:val="center"/>
              <w:rPr>
                <w:ins w:id="10985" w:author="Rafif" w:date="2025-11-15T20:48:00Z"/>
                <w:rFonts w:ascii="Arial" w:hAnsi="Arial" w:cs="Arial"/>
                <w:szCs w:val="20"/>
                <w:lang w:val="en-SG"/>
              </w:rPr>
            </w:pPr>
            <w:proofErr w:type="spellStart"/>
            <w:proofErr w:type="gramStart"/>
            <w:ins w:id="10986" w:author="Rafif" w:date="2025-11-15T20:49:00Z">
              <w:r>
                <w:rPr>
                  <w:rFonts w:ascii="Arial" w:hAnsi="Arial" w:cs="Arial"/>
                  <w:szCs w:val="20"/>
                  <w:lang w:val="en-SG"/>
                </w:rPr>
                <w:t>w</w:t>
              </w:r>
            </w:ins>
            <w:ins w:id="10987" w:author="Rafif" w:date="2025-11-15T20:50:00Z">
              <w:r>
                <w:rPr>
                  <w:rFonts w:ascii="Arial" w:hAnsi="Arial" w:cs="Arial"/>
                  <w:szCs w:val="20"/>
                  <w:lang w:val="en-SG"/>
                </w:rPr>
                <w:t>td.payment</w:t>
              </w:r>
              <w:proofErr w:type="gramEnd"/>
              <w:r>
                <w:rPr>
                  <w:rFonts w:ascii="Arial" w:hAnsi="Arial" w:cs="Arial"/>
                  <w:szCs w:val="20"/>
                  <w:lang w:val="en-SG"/>
                </w:rPr>
                <w:t>_amount</w:t>
              </w:r>
            </w:ins>
            <w:proofErr w:type="spellEnd"/>
          </w:p>
        </w:tc>
      </w:tr>
      <w:tr w:rsidR="004908E2" w:rsidRPr="005E70A6" w14:paraId="7A65219F" w14:textId="77777777" w:rsidTr="00BB0DEB">
        <w:trPr>
          <w:ins w:id="10988" w:author="Rafif" w:date="2025-11-15T20:51:00Z"/>
        </w:trPr>
        <w:tc>
          <w:tcPr>
            <w:tcW w:w="1134" w:type="dxa"/>
            <w:shd w:val="clear" w:color="auto" w:fill="FFFFFF" w:themeFill="background1"/>
            <w:vAlign w:val="center"/>
          </w:tcPr>
          <w:p w14:paraId="0307F220" w14:textId="75DADD46" w:rsidR="004908E2" w:rsidRDefault="004908E2" w:rsidP="004908E2">
            <w:pPr>
              <w:snapToGrid w:val="0"/>
              <w:jc w:val="center"/>
              <w:rPr>
                <w:ins w:id="10989" w:author="Rafif" w:date="2025-11-15T20:51:00Z"/>
                <w:rFonts w:ascii="Arial" w:hAnsi="Arial" w:cs="Arial"/>
                <w:szCs w:val="20"/>
                <w:lang w:val="en-SG"/>
              </w:rPr>
            </w:pPr>
            <w:ins w:id="10990" w:author="Rafif" w:date="2025-11-15T20:51:00Z">
              <w:r>
                <w:rPr>
                  <w:rFonts w:ascii="Arial" w:hAnsi="Arial" w:cs="Arial"/>
                  <w:szCs w:val="20"/>
                  <w:lang w:val="en-SG"/>
                </w:rPr>
                <w:lastRenderedPageBreak/>
                <w:t>Intranet</w:t>
              </w:r>
            </w:ins>
          </w:p>
        </w:tc>
        <w:tc>
          <w:tcPr>
            <w:tcW w:w="2694" w:type="dxa"/>
            <w:shd w:val="clear" w:color="auto" w:fill="FFFFFF" w:themeFill="background1"/>
            <w:vAlign w:val="center"/>
          </w:tcPr>
          <w:p w14:paraId="62E06F18" w14:textId="6867AE81" w:rsidR="004908E2" w:rsidRDefault="004908E2" w:rsidP="004908E2">
            <w:pPr>
              <w:snapToGrid w:val="0"/>
              <w:jc w:val="center"/>
              <w:rPr>
                <w:ins w:id="10991" w:author="Rafif" w:date="2025-11-15T20:51:00Z"/>
                <w:rFonts w:ascii="Arial" w:hAnsi="Arial" w:cs="Arial"/>
                <w:szCs w:val="20"/>
                <w:lang w:val="en-SG"/>
              </w:rPr>
            </w:pPr>
            <w:proofErr w:type="spellStart"/>
            <w:ins w:id="10992" w:author="Rafif" w:date="2025-11-15T20:51:00Z">
              <w:r>
                <w:rPr>
                  <w:rFonts w:ascii="Arial" w:hAnsi="Arial" w:cs="Arial"/>
                  <w:szCs w:val="20"/>
                  <w:lang w:val="en-SG"/>
                </w:rPr>
                <w:t>ocms_valid_offence_notice</w:t>
              </w:r>
              <w:proofErr w:type="spellEnd"/>
            </w:ins>
          </w:p>
        </w:tc>
        <w:tc>
          <w:tcPr>
            <w:tcW w:w="2693" w:type="dxa"/>
            <w:shd w:val="clear" w:color="auto" w:fill="FFFFFF" w:themeFill="background1"/>
            <w:vAlign w:val="center"/>
          </w:tcPr>
          <w:p w14:paraId="5712D1C6" w14:textId="734E4D94" w:rsidR="004908E2" w:rsidRDefault="004908E2" w:rsidP="004908E2">
            <w:pPr>
              <w:snapToGrid w:val="0"/>
              <w:jc w:val="center"/>
              <w:rPr>
                <w:ins w:id="10993" w:author="Rafif" w:date="2025-11-15T20:51:00Z"/>
                <w:rFonts w:ascii="Arial" w:hAnsi="Arial" w:cs="Arial"/>
                <w:szCs w:val="20"/>
                <w:lang w:val="en-SG"/>
              </w:rPr>
            </w:pPr>
            <w:proofErr w:type="spellStart"/>
            <w:ins w:id="10994" w:author="Rafif" w:date="2025-11-15T20:51:00Z">
              <w:r>
                <w:rPr>
                  <w:rFonts w:ascii="Arial" w:hAnsi="Arial" w:cs="Arial"/>
                  <w:szCs w:val="20"/>
                  <w:lang w:val="en-SG"/>
                </w:rPr>
                <w:t>payment_status</w:t>
              </w:r>
              <w:proofErr w:type="spellEnd"/>
            </w:ins>
          </w:p>
        </w:tc>
        <w:tc>
          <w:tcPr>
            <w:tcW w:w="2835" w:type="dxa"/>
            <w:shd w:val="clear" w:color="auto" w:fill="FFFFFF" w:themeFill="background1"/>
            <w:vAlign w:val="center"/>
          </w:tcPr>
          <w:p w14:paraId="0806728C" w14:textId="79BA57EE" w:rsidR="004908E2" w:rsidDel="00E71E55" w:rsidRDefault="004908E2" w:rsidP="004908E2">
            <w:pPr>
              <w:snapToGrid w:val="0"/>
              <w:jc w:val="center"/>
              <w:rPr>
                <w:ins w:id="10995" w:author="Rafif" w:date="2025-11-15T20:51:00Z"/>
                <w:rFonts w:ascii="Arial" w:hAnsi="Arial" w:cs="Arial"/>
                <w:szCs w:val="20"/>
                <w:lang w:val="en-SG"/>
              </w:rPr>
            </w:pPr>
            <w:ins w:id="10996" w:author="Rafif" w:date="2025-11-15T20:51:00Z">
              <w:r>
                <w:rPr>
                  <w:rFonts w:ascii="Arial" w:hAnsi="Arial" w:cs="Arial"/>
                  <w:szCs w:val="20"/>
                  <w:lang w:val="en-SG"/>
                </w:rPr>
                <w:t>FP</w:t>
              </w:r>
            </w:ins>
          </w:p>
        </w:tc>
      </w:tr>
      <w:tr w:rsidR="004908E2" w:rsidRPr="005E70A6" w14:paraId="044CA45F" w14:textId="77777777" w:rsidTr="00BB0DEB">
        <w:trPr>
          <w:ins w:id="10997" w:author="Rafif" w:date="2025-11-15T20:51:00Z"/>
        </w:trPr>
        <w:tc>
          <w:tcPr>
            <w:tcW w:w="1134" w:type="dxa"/>
            <w:shd w:val="clear" w:color="auto" w:fill="FFFFFF" w:themeFill="background1"/>
            <w:vAlign w:val="center"/>
          </w:tcPr>
          <w:p w14:paraId="6EFA9AAF" w14:textId="65F385F3" w:rsidR="004908E2" w:rsidRDefault="004908E2" w:rsidP="004908E2">
            <w:pPr>
              <w:snapToGrid w:val="0"/>
              <w:jc w:val="center"/>
              <w:rPr>
                <w:ins w:id="10998" w:author="Rafif" w:date="2025-11-15T20:51:00Z"/>
                <w:rFonts w:ascii="Arial" w:hAnsi="Arial" w:cs="Arial"/>
                <w:szCs w:val="20"/>
                <w:lang w:val="en-SG"/>
              </w:rPr>
            </w:pPr>
            <w:ins w:id="10999" w:author="Rafif" w:date="2025-11-15T20:51:00Z">
              <w:r>
                <w:rPr>
                  <w:rFonts w:ascii="Arial" w:hAnsi="Arial" w:cs="Arial"/>
                  <w:szCs w:val="20"/>
                  <w:lang w:val="en-SG"/>
                </w:rPr>
                <w:t>Intranet</w:t>
              </w:r>
            </w:ins>
          </w:p>
        </w:tc>
        <w:tc>
          <w:tcPr>
            <w:tcW w:w="2694" w:type="dxa"/>
            <w:shd w:val="clear" w:color="auto" w:fill="FFFFFF" w:themeFill="background1"/>
            <w:vAlign w:val="center"/>
          </w:tcPr>
          <w:p w14:paraId="1F0D2DF4" w14:textId="4A66B243" w:rsidR="004908E2" w:rsidRDefault="004908E2" w:rsidP="004908E2">
            <w:pPr>
              <w:snapToGrid w:val="0"/>
              <w:jc w:val="center"/>
              <w:rPr>
                <w:ins w:id="11000" w:author="Rafif" w:date="2025-11-15T20:51:00Z"/>
                <w:rFonts w:ascii="Arial" w:hAnsi="Arial" w:cs="Arial"/>
                <w:szCs w:val="20"/>
                <w:lang w:val="en-SG"/>
              </w:rPr>
            </w:pPr>
            <w:proofErr w:type="spellStart"/>
            <w:ins w:id="11001" w:author="Rafif" w:date="2025-11-15T20:51:00Z">
              <w:r>
                <w:rPr>
                  <w:rFonts w:ascii="Arial" w:hAnsi="Arial" w:cs="Arial"/>
                  <w:szCs w:val="20"/>
                  <w:lang w:val="en-SG"/>
                </w:rPr>
                <w:t>ocms_valid_offence_notice</w:t>
              </w:r>
              <w:proofErr w:type="spellEnd"/>
            </w:ins>
          </w:p>
        </w:tc>
        <w:tc>
          <w:tcPr>
            <w:tcW w:w="2693" w:type="dxa"/>
            <w:shd w:val="clear" w:color="auto" w:fill="FFFFFF" w:themeFill="background1"/>
            <w:vAlign w:val="center"/>
          </w:tcPr>
          <w:p w14:paraId="57A89F37" w14:textId="13B2BE47" w:rsidR="004908E2" w:rsidRDefault="004908E2" w:rsidP="004908E2">
            <w:pPr>
              <w:snapToGrid w:val="0"/>
              <w:jc w:val="center"/>
              <w:rPr>
                <w:ins w:id="11002" w:author="Rafif" w:date="2025-11-15T20:51:00Z"/>
                <w:rFonts w:ascii="Arial" w:hAnsi="Arial" w:cs="Arial"/>
                <w:szCs w:val="20"/>
                <w:lang w:val="en-SG"/>
              </w:rPr>
            </w:pPr>
            <w:proofErr w:type="spellStart"/>
            <w:ins w:id="11003" w:author="Rafif" w:date="2025-11-15T20:51:00Z">
              <w:r w:rsidRPr="004908E2">
                <w:rPr>
                  <w:rFonts w:ascii="Arial" w:hAnsi="Arial" w:cs="Arial"/>
                  <w:szCs w:val="20"/>
                </w:rPr>
                <w:t>eservice_msg_code</w:t>
              </w:r>
              <w:proofErr w:type="spellEnd"/>
            </w:ins>
          </w:p>
        </w:tc>
        <w:tc>
          <w:tcPr>
            <w:tcW w:w="2835" w:type="dxa"/>
            <w:shd w:val="clear" w:color="auto" w:fill="FFFFFF" w:themeFill="background1"/>
            <w:vAlign w:val="center"/>
          </w:tcPr>
          <w:p w14:paraId="7AF0D5F2" w14:textId="2990C322" w:rsidR="004908E2" w:rsidDel="00E71E55" w:rsidRDefault="004908E2" w:rsidP="004908E2">
            <w:pPr>
              <w:snapToGrid w:val="0"/>
              <w:jc w:val="center"/>
              <w:rPr>
                <w:ins w:id="11004" w:author="Rafif" w:date="2025-11-15T20:51:00Z"/>
                <w:rFonts w:ascii="Arial" w:hAnsi="Arial" w:cs="Arial"/>
                <w:szCs w:val="20"/>
                <w:lang w:val="en-SG"/>
              </w:rPr>
            </w:pPr>
            <w:ins w:id="11005" w:author="Rafif" w:date="2025-11-15T20:52:00Z">
              <w:r>
                <w:rPr>
                  <w:rFonts w:ascii="Arial" w:hAnsi="Arial" w:cs="Arial"/>
                  <w:szCs w:val="20"/>
                  <w:lang w:val="en-SG"/>
                </w:rPr>
                <w:t>E2/E12</w:t>
              </w:r>
            </w:ins>
          </w:p>
        </w:tc>
      </w:tr>
      <w:tr w:rsidR="004908E2" w:rsidRPr="005E70A6" w14:paraId="1C1FD112" w14:textId="77777777" w:rsidTr="00BB0DEB">
        <w:trPr>
          <w:ins w:id="11006" w:author="Rafif" w:date="2025-11-15T20:52:00Z"/>
        </w:trPr>
        <w:tc>
          <w:tcPr>
            <w:tcW w:w="1134" w:type="dxa"/>
            <w:shd w:val="clear" w:color="auto" w:fill="FFFFFF" w:themeFill="background1"/>
            <w:vAlign w:val="center"/>
          </w:tcPr>
          <w:p w14:paraId="20143C28" w14:textId="4AACDAAD" w:rsidR="004908E2" w:rsidRDefault="004908E2" w:rsidP="004908E2">
            <w:pPr>
              <w:snapToGrid w:val="0"/>
              <w:jc w:val="center"/>
              <w:rPr>
                <w:ins w:id="11007" w:author="Rafif" w:date="2025-11-15T20:52:00Z"/>
                <w:rFonts w:ascii="Arial" w:hAnsi="Arial" w:cs="Arial"/>
                <w:szCs w:val="20"/>
                <w:lang w:val="en-SG"/>
              </w:rPr>
            </w:pPr>
            <w:ins w:id="11008" w:author="Rafif" w:date="2025-11-15T20:52:00Z">
              <w:r>
                <w:rPr>
                  <w:rFonts w:ascii="Arial" w:hAnsi="Arial" w:cs="Arial"/>
                  <w:szCs w:val="20"/>
                  <w:lang w:val="en-SG"/>
                </w:rPr>
                <w:t>Intranet</w:t>
              </w:r>
            </w:ins>
          </w:p>
        </w:tc>
        <w:tc>
          <w:tcPr>
            <w:tcW w:w="2694" w:type="dxa"/>
            <w:shd w:val="clear" w:color="auto" w:fill="FFFFFF" w:themeFill="background1"/>
            <w:vAlign w:val="center"/>
          </w:tcPr>
          <w:p w14:paraId="4354899F" w14:textId="644E069F" w:rsidR="004908E2" w:rsidRDefault="004908E2" w:rsidP="004908E2">
            <w:pPr>
              <w:snapToGrid w:val="0"/>
              <w:jc w:val="center"/>
              <w:rPr>
                <w:ins w:id="11009" w:author="Rafif" w:date="2025-11-15T20:52:00Z"/>
                <w:rFonts w:ascii="Arial" w:hAnsi="Arial" w:cs="Arial"/>
                <w:szCs w:val="20"/>
                <w:lang w:val="en-SG"/>
              </w:rPr>
            </w:pPr>
            <w:proofErr w:type="spellStart"/>
            <w:ins w:id="11010" w:author="Rafif" w:date="2025-11-15T20:52:00Z">
              <w:r>
                <w:rPr>
                  <w:rFonts w:ascii="Arial" w:hAnsi="Arial" w:cs="Arial"/>
                  <w:szCs w:val="20"/>
                  <w:lang w:val="en-SG"/>
                </w:rPr>
                <w:t>ocms_valid_offence_notice</w:t>
              </w:r>
              <w:proofErr w:type="spellEnd"/>
            </w:ins>
          </w:p>
        </w:tc>
        <w:tc>
          <w:tcPr>
            <w:tcW w:w="2693" w:type="dxa"/>
            <w:shd w:val="clear" w:color="auto" w:fill="FFFFFF" w:themeFill="background1"/>
            <w:vAlign w:val="center"/>
          </w:tcPr>
          <w:p w14:paraId="1D30705B" w14:textId="23F3B7C6" w:rsidR="004908E2" w:rsidRDefault="004908E2" w:rsidP="004908E2">
            <w:pPr>
              <w:snapToGrid w:val="0"/>
              <w:jc w:val="center"/>
              <w:rPr>
                <w:ins w:id="11011" w:author="Rafif" w:date="2025-11-15T20:52:00Z"/>
                <w:rFonts w:ascii="Arial" w:hAnsi="Arial" w:cs="Arial"/>
                <w:szCs w:val="20"/>
                <w:lang w:val="en-SG"/>
              </w:rPr>
            </w:pPr>
            <w:proofErr w:type="spellStart"/>
            <w:ins w:id="11012" w:author="Rafif" w:date="2025-11-15T20:52:00Z">
              <w:r w:rsidRPr="004908E2">
                <w:rPr>
                  <w:rFonts w:ascii="Arial" w:hAnsi="Arial" w:cs="Arial"/>
                  <w:szCs w:val="20"/>
                </w:rPr>
                <w:t>payment_acceptance_allowed</w:t>
              </w:r>
              <w:proofErr w:type="spellEnd"/>
            </w:ins>
          </w:p>
        </w:tc>
        <w:tc>
          <w:tcPr>
            <w:tcW w:w="2835" w:type="dxa"/>
            <w:shd w:val="clear" w:color="auto" w:fill="FFFFFF" w:themeFill="background1"/>
            <w:vAlign w:val="center"/>
          </w:tcPr>
          <w:p w14:paraId="6653137F" w14:textId="372DF7C3" w:rsidR="004908E2" w:rsidDel="00E71E55" w:rsidRDefault="004908E2" w:rsidP="004908E2">
            <w:pPr>
              <w:snapToGrid w:val="0"/>
              <w:jc w:val="center"/>
              <w:rPr>
                <w:ins w:id="11013" w:author="Rafif" w:date="2025-11-15T20:52:00Z"/>
                <w:rFonts w:ascii="Arial" w:hAnsi="Arial" w:cs="Arial"/>
                <w:szCs w:val="20"/>
                <w:lang w:val="en-SG"/>
              </w:rPr>
            </w:pPr>
            <w:ins w:id="11014" w:author="Rafif" w:date="2025-11-15T20:52:00Z">
              <w:r>
                <w:rPr>
                  <w:rFonts w:ascii="Arial" w:hAnsi="Arial" w:cs="Arial"/>
                  <w:szCs w:val="20"/>
                  <w:lang w:val="en-SG"/>
                </w:rPr>
                <w:t>N</w:t>
              </w:r>
            </w:ins>
          </w:p>
        </w:tc>
      </w:tr>
      <w:tr w:rsidR="004908E2" w:rsidRPr="005E70A6" w14:paraId="01F46116" w14:textId="77777777" w:rsidTr="00BB0DEB">
        <w:trPr>
          <w:ins w:id="11015" w:author="Rafif" w:date="2025-11-15T20:52:00Z"/>
        </w:trPr>
        <w:tc>
          <w:tcPr>
            <w:tcW w:w="1134" w:type="dxa"/>
            <w:shd w:val="clear" w:color="auto" w:fill="FFFFFF" w:themeFill="background1"/>
            <w:vAlign w:val="center"/>
          </w:tcPr>
          <w:p w14:paraId="56F690FF" w14:textId="55AB0260" w:rsidR="004908E2" w:rsidRDefault="004908E2" w:rsidP="004908E2">
            <w:pPr>
              <w:snapToGrid w:val="0"/>
              <w:jc w:val="center"/>
              <w:rPr>
                <w:ins w:id="11016" w:author="Rafif" w:date="2025-11-15T20:52:00Z"/>
                <w:rFonts w:ascii="Arial" w:hAnsi="Arial" w:cs="Arial"/>
                <w:szCs w:val="20"/>
                <w:lang w:val="en-SG"/>
              </w:rPr>
            </w:pPr>
            <w:ins w:id="11017" w:author="Rafif" w:date="2025-11-15T20:52:00Z">
              <w:r>
                <w:rPr>
                  <w:rFonts w:ascii="Arial" w:hAnsi="Arial" w:cs="Arial"/>
                  <w:szCs w:val="20"/>
                  <w:lang w:val="en-SG"/>
                </w:rPr>
                <w:t>Intranet</w:t>
              </w:r>
            </w:ins>
          </w:p>
        </w:tc>
        <w:tc>
          <w:tcPr>
            <w:tcW w:w="2694" w:type="dxa"/>
            <w:shd w:val="clear" w:color="auto" w:fill="FFFFFF" w:themeFill="background1"/>
            <w:vAlign w:val="center"/>
          </w:tcPr>
          <w:p w14:paraId="4C25735B" w14:textId="576D8C1D" w:rsidR="004908E2" w:rsidRDefault="00DB7961" w:rsidP="004908E2">
            <w:pPr>
              <w:snapToGrid w:val="0"/>
              <w:jc w:val="center"/>
              <w:rPr>
                <w:ins w:id="11018" w:author="Rafif" w:date="2025-11-15T20:52:00Z"/>
                <w:rFonts w:ascii="Arial" w:hAnsi="Arial" w:cs="Arial"/>
                <w:szCs w:val="20"/>
                <w:lang w:val="en-SG"/>
              </w:rPr>
            </w:pPr>
            <w:proofErr w:type="spellStart"/>
            <w:ins w:id="11019" w:author="Rafif [2]" w:date="2025-12-04T13:50:00Z">
              <w:r>
                <w:rPr>
                  <w:rFonts w:ascii="Arial" w:hAnsi="Arial" w:cs="Arial"/>
                  <w:szCs w:val="20"/>
                  <w:lang w:val="en-SG"/>
                </w:rPr>
                <w:t>e</w:t>
              </w:r>
            </w:ins>
            <w:ins w:id="11020" w:author="Rafif" w:date="2025-11-15T20:52:00Z">
              <w:r w:rsidR="004908E2">
                <w:rPr>
                  <w:rFonts w:ascii="Arial" w:hAnsi="Arial" w:cs="Arial"/>
                  <w:szCs w:val="20"/>
                  <w:lang w:val="en-SG"/>
                </w:rPr>
                <w:t>ocms_valid_offence_notice</w:t>
              </w:r>
              <w:proofErr w:type="spellEnd"/>
            </w:ins>
          </w:p>
        </w:tc>
        <w:tc>
          <w:tcPr>
            <w:tcW w:w="2693" w:type="dxa"/>
            <w:shd w:val="clear" w:color="auto" w:fill="FFFFFF" w:themeFill="background1"/>
            <w:vAlign w:val="center"/>
          </w:tcPr>
          <w:p w14:paraId="53C75967" w14:textId="1A046628" w:rsidR="004908E2" w:rsidRDefault="004908E2" w:rsidP="004908E2">
            <w:pPr>
              <w:snapToGrid w:val="0"/>
              <w:jc w:val="center"/>
              <w:rPr>
                <w:ins w:id="11021" w:author="Rafif" w:date="2025-11-15T20:52:00Z"/>
                <w:rFonts w:ascii="Arial" w:hAnsi="Arial" w:cs="Arial"/>
                <w:szCs w:val="20"/>
                <w:lang w:val="en-SG"/>
              </w:rPr>
            </w:pPr>
            <w:proofErr w:type="spellStart"/>
            <w:ins w:id="11022" w:author="Rafif" w:date="2025-11-15T20:53:00Z">
              <w:r>
                <w:rPr>
                  <w:rFonts w:ascii="Arial" w:hAnsi="Arial" w:cs="Arial"/>
                  <w:szCs w:val="20"/>
                  <w:lang w:val="en-SG"/>
                </w:rPr>
                <w:t>i</w:t>
              </w:r>
            </w:ins>
            <w:ins w:id="11023" w:author="Rafif" w:date="2025-11-15T20:52:00Z">
              <w:r>
                <w:rPr>
                  <w:rFonts w:ascii="Arial" w:hAnsi="Arial" w:cs="Arial"/>
                  <w:szCs w:val="20"/>
                  <w:lang w:val="en-SG"/>
                </w:rPr>
                <w:t>s_sync</w:t>
              </w:r>
              <w:proofErr w:type="spellEnd"/>
            </w:ins>
          </w:p>
        </w:tc>
        <w:tc>
          <w:tcPr>
            <w:tcW w:w="2835" w:type="dxa"/>
            <w:shd w:val="clear" w:color="auto" w:fill="FFFFFF" w:themeFill="background1"/>
            <w:vAlign w:val="center"/>
          </w:tcPr>
          <w:p w14:paraId="21BD9B1D" w14:textId="53D0D6C2" w:rsidR="004908E2" w:rsidDel="00E71E55" w:rsidRDefault="004908E2" w:rsidP="004908E2">
            <w:pPr>
              <w:snapToGrid w:val="0"/>
              <w:jc w:val="center"/>
              <w:rPr>
                <w:ins w:id="11024" w:author="Rafif" w:date="2025-11-15T20:52:00Z"/>
                <w:rFonts w:ascii="Arial" w:hAnsi="Arial" w:cs="Arial"/>
                <w:szCs w:val="20"/>
                <w:lang w:val="en-SG"/>
              </w:rPr>
            </w:pPr>
            <w:ins w:id="11025" w:author="Rafif" w:date="2025-11-15T20:53:00Z">
              <w:r>
                <w:rPr>
                  <w:rFonts w:ascii="Arial" w:hAnsi="Arial" w:cs="Arial"/>
                  <w:szCs w:val="20"/>
                  <w:lang w:val="en-SG"/>
                </w:rPr>
                <w:t>true</w:t>
              </w:r>
            </w:ins>
          </w:p>
        </w:tc>
      </w:tr>
      <w:tr w:rsidR="004908E2" w:rsidRPr="005E70A6" w14:paraId="0FE4F48D" w14:textId="77777777" w:rsidTr="00BB0DEB">
        <w:tc>
          <w:tcPr>
            <w:tcW w:w="1134" w:type="dxa"/>
            <w:shd w:val="clear" w:color="auto" w:fill="FFFFFF" w:themeFill="background1"/>
            <w:vAlign w:val="center"/>
          </w:tcPr>
          <w:p w14:paraId="756B5702" w14:textId="77777777" w:rsidR="004908E2" w:rsidRDefault="004908E2" w:rsidP="004908E2">
            <w:pPr>
              <w:snapToGrid w:val="0"/>
              <w:jc w:val="center"/>
              <w:rPr>
                <w:rFonts w:ascii="Arial" w:hAnsi="Arial" w:cs="Arial"/>
                <w:szCs w:val="20"/>
                <w:lang w:val="en-SG"/>
              </w:rPr>
            </w:pPr>
            <w:r>
              <w:rPr>
                <w:rFonts w:ascii="Arial" w:hAnsi="Arial" w:cs="Arial"/>
                <w:szCs w:val="20"/>
                <w:lang w:val="en-SG"/>
              </w:rPr>
              <w:t>internet</w:t>
            </w:r>
          </w:p>
        </w:tc>
        <w:tc>
          <w:tcPr>
            <w:tcW w:w="2694" w:type="dxa"/>
            <w:shd w:val="clear" w:color="auto" w:fill="FFFFFF" w:themeFill="background1"/>
            <w:vAlign w:val="center"/>
          </w:tcPr>
          <w:p w14:paraId="31F5CD1B" w14:textId="77777777" w:rsidR="004908E2" w:rsidRDefault="004908E2" w:rsidP="004908E2">
            <w:pPr>
              <w:snapToGrid w:val="0"/>
              <w:jc w:val="center"/>
              <w:rPr>
                <w:rFonts w:ascii="Arial" w:hAnsi="Arial" w:cs="Arial"/>
                <w:szCs w:val="20"/>
                <w:lang w:val="en-SG"/>
              </w:rPr>
            </w:pPr>
            <w:proofErr w:type="spellStart"/>
            <w:r>
              <w:rPr>
                <w:rFonts w:ascii="Arial" w:hAnsi="Arial" w:cs="Arial"/>
                <w:szCs w:val="20"/>
                <w:lang w:val="en-SG"/>
              </w:rPr>
              <w:t>eocms_valid_offence_notice</w:t>
            </w:r>
            <w:proofErr w:type="spellEnd"/>
          </w:p>
        </w:tc>
        <w:tc>
          <w:tcPr>
            <w:tcW w:w="2693" w:type="dxa"/>
            <w:shd w:val="clear" w:color="auto" w:fill="FFFFFF" w:themeFill="background1"/>
            <w:vAlign w:val="center"/>
          </w:tcPr>
          <w:p w14:paraId="3DCA5582" w14:textId="7143786C" w:rsidR="004908E2" w:rsidRDefault="004908E2" w:rsidP="004908E2">
            <w:pPr>
              <w:snapToGrid w:val="0"/>
              <w:jc w:val="center"/>
              <w:rPr>
                <w:rFonts w:ascii="Arial" w:hAnsi="Arial" w:cs="Arial"/>
                <w:szCs w:val="20"/>
                <w:lang w:val="en-SG"/>
              </w:rPr>
            </w:pPr>
            <w:proofErr w:type="spellStart"/>
            <w:ins w:id="11026" w:author="Rafif" w:date="2025-11-15T20:53:00Z">
              <w:r w:rsidRPr="004908E2">
                <w:rPr>
                  <w:rFonts w:ascii="Arial" w:hAnsi="Arial" w:cs="Arial"/>
                  <w:szCs w:val="20"/>
                </w:rPr>
                <w:t>eservice_msg_code</w:t>
              </w:r>
              <w:proofErr w:type="spellEnd"/>
              <w:r w:rsidRPr="004908E2">
                <w:rPr>
                  <w:rFonts w:ascii="Arial" w:hAnsi="Arial" w:cs="Arial"/>
                  <w:szCs w:val="20"/>
                </w:rPr>
                <w:t> </w:t>
              </w:r>
            </w:ins>
            <w:del w:id="11027" w:author="Rafif" w:date="2025-11-15T20:53:00Z">
              <w:r w:rsidDel="004908E2">
                <w:rPr>
                  <w:rFonts w:ascii="Arial" w:hAnsi="Arial" w:cs="Arial"/>
                  <w:szCs w:val="20"/>
                  <w:lang w:val="en-SG"/>
                </w:rPr>
                <w:delText>suspension_type</w:delText>
              </w:r>
            </w:del>
          </w:p>
        </w:tc>
        <w:tc>
          <w:tcPr>
            <w:tcW w:w="2835" w:type="dxa"/>
            <w:shd w:val="clear" w:color="auto" w:fill="FFFFFF" w:themeFill="background1"/>
            <w:vAlign w:val="center"/>
          </w:tcPr>
          <w:p w14:paraId="163F27C2" w14:textId="3814F8B1" w:rsidR="004908E2" w:rsidRDefault="004908E2" w:rsidP="004908E2">
            <w:pPr>
              <w:snapToGrid w:val="0"/>
              <w:jc w:val="center"/>
              <w:rPr>
                <w:rFonts w:ascii="Arial" w:hAnsi="Arial" w:cs="Arial"/>
                <w:szCs w:val="20"/>
                <w:lang w:val="en-SG"/>
              </w:rPr>
            </w:pPr>
            <w:del w:id="11028" w:author="Rafif" w:date="2025-11-15T20:46:00Z">
              <w:r w:rsidDel="00E71E55">
                <w:rPr>
                  <w:rFonts w:ascii="Arial" w:hAnsi="Arial" w:cs="Arial"/>
                  <w:szCs w:val="20"/>
                  <w:lang w:val="en-SG"/>
                </w:rPr>
                <w:delText>TS/</w:delText>
              </w:r>
            </w:del>
            <w:del w:id="11029" w:author="Rafif" w:date="2025-11-15T20:53:00Z">
              <w:r w:rsidDel="004908E2">
                <w:rPr>
                  <w:rFonts w:ascii="Arial" w:hAnsi="Arial" w:cs="Arial"/>
                  <w:szCs w:val="20"/>
                  <w:lang w:val="en-SG"/>
                </w:rPr>
                <w:delText>PS</w:delText>
              </w:r>
            </w:del>
            <w:ins w:id="11030" w:author="Rafif" w:date="2025-11-15T20:53:00Z">
              <w:r>
                <w:rPr>
                  <w:rFonts w:ascii="Arial" w:hAnsi="Arial" w:cs="Arial"/>
                  <w:szCs w:val="20"/>
                  <w:lang w:val="en-SG"/>
                </w:rPr>
                <w:t>E2/E12</w:t>
              </w:r>
            </w:ins>
          </w:p>
        </w:tc>
      </w:tr>
      <w:tr w:rsidR="004908E2" w:rsidRPr="005E70A6" w14:paraId="0246C269" w14:textId="77777777" w:rsidTr="00BB0DEB">
        <w:tc>
          <w:tcPr>
            <w:tcW w:w="1134" w:type="dxa"/>
            <w:shd w:val="clear" w:color="auto" w:fill="FFFFFF" w:themeFill="background1"/>
            <w:vAlign w:val="center"/>
          </w:tcPr>
          <w:p w14:paraId="5D868C1A" w14:textId="77777777" w:rsidR="004908E2" w:rsidRDefault="004908E2" w:rsidP="004908E2">
            <w:pPr>
              <w:snapToGrid w:val="0"/>
              <w:jc w:val="center"/>
              <w:rPr>
                <w:rFonts w:ascii="Arial" w:hAnsi="Arial" w:cs="Arial"/>
                <w:szCs w:val="20"/>
                <w:lang w:val="en-SG"/>
              </w:rPr>
            </w:pPr>
            <w:r>
              <w:rPr>
                <w:rFonts w:ascii="Arial" w:hAnsi="Arial" w:cs="Arial"/>
                <w:szCs w:val="20"/>
                <w:lang w:val="en-SG"/>
              </w:rPr>
              <w:t>internet</w:t>
            </w:r>
          </w:p>
        </w:tc>
        <w:tc>
          <w:tcPr>
            <w:tcW w:w="2694" w:type="dxa"/>
            <w:shd w:val="clear" w:color="auto" w:fill="FFFFFF" w:themeFill="background1"/>
            <w:vAlign w:val="center"/>
          </w:tcPr>
          <w:p w14:paraId="0DB9BB35" w14:textId="77777777" w:rsidR="004908E2" w:rsidRDefault="004908E2" w:rsidP="004908E2">
            <w:pPr>
              <w:snapToGrid w:val="0"/>
              <w:jc w:val="center"/>
              <w:rPr>
                <w:rFonts w:ascii="Arial" w:hAnsi="Arial" w:cs="Arial"/>
                <w:szCs w:val="20"/>
                <w:lang w:val="en-SG"/>
              </w:rPr>
            </w:pPr>
            <w:proofErr w:type="spellStart"/>
            <w:r>
              <w:rPr>
                <w:rFonts w:ascii="Arial" w:hAnsi="Arial" w:cs="Arial"/>
                <w:szCs w:val="20"/>
                <w:lang w:val="en-SG"/>
              </w:rPr>
              <w:t>eocms_valid_offence_notice</w:t>
            </w:r>
            <w:proofErr w:type="spellEnd"/>
          </w:p>
        </w:tc>
        <w:tc>
          <w:tcPr>
            <w:tcW w:w="2693" w:type="dxa"/>
            <w:shd w:val="clear" w:color="auto" w:fill="FFFFFF" w:themeFill="background1"/>
            <w:vAlign w:val="center"/>
          </w:tcPr>
          <w:p w14:paraId="294F9A1A" w14:textId="77777777" w:rsidR="004908E2" w:rsidRDefault="004908E2" w:rsidP="004908E2">
            <w:pPr>
              <w:snapToGrid w:val="0"/>
              <w:jc w:val="center"/>
              <w:rPr>
                <w:rFonts w:ascii="Arial" w:hAnsi="Arial" w:cs="Arial"/>
                <w:szCs w:val="20"/>
                <w:lang w:val="en-SG"/>
              </w:rPr>
            </w:pPr>
            <w:proofErr w:type="spellStart"/>
            <w:r>
              <w:rPr>
                <w:rFonts w:ascii="Arial" w:hAnsi="Arial" w:cs="Arial"/>
                <w:szCs w:val="20"/>
                <w:lang w:val="en-SG"/>
              </w:rPr>
              <w:t>crs_reason_of_suspension</w:t>
            </w:r>
            <w:proofErr w:type="spellEnd"/>
          </w:p>
        </w:tc>
        <w:tc>
          <w:tcPr>
            <w:tcW w:w="2835" w:type="dxa"/>
            <w:shd w:val="clear" w:color="auto" w:fill="FFFFFF" w:themeFill="background1"/>
            <w:vAlign w:val="center"/>
          </w:tcPr>
          <w:p w14:paraId="6DD7939C" w14:textId="2F746D31" w:rsidR="004908E2" w:rsidRDefault="004908E2" w:rsidP="004908E2">
            <w:pPr>
              <w:snapToGrid w:val="0"/>
              <w:jc w:val="center"/>
              <w:rPr>
                <w:rFonts w:ascii="Arial" w:hAnsi="Arial" w:cs="Arial"/>
                <w:szCs w:val="20"/>
                <w:lang w:val="en-SG"/>
              </w:rPr>
            </w:pPr>
            <w:del w:id="11031" w:author="Rafif" w:date="2025-11-15T20:46:00Z">
              <w:r w:rsidDel="00E71E55">
                <w:rPr>
                  <w:rFonts w:ascii="Arial" w:hAnsi="Arial" w:cs="Arial"/>
                  <w:szCs w:val="20"/>
                  <w:lang w:val="en-SG"/>
                </w:rPr>
                <w:delText>PAM/FP/</w:delText>
              </w:r>
            </w:del>
            <w:r>
              <w:rPr>
                <w:rFonts w:ascii="Arial" w:hAnsi="Arial" w:cs="Arial"/>
                <w:szCs w:val="20"/>
                <w:lang w:val="en-SG"/>
              </w:rPr>
              <w:t>PRA</w:t>
            </w:r>
          </w:p>
        </w:tc>
      </w:tr>
      <w:tr w:rsidR="004908E2" w:rsidRPr="005E70A6" w:rsidDel="004908E2" w14:paraId="42BE6024" w14:textId="31668AC8" w:rsidTr="00BB0DEB">
        <w:trPr>
          <w:del w:id="11032" w:author="Rafif" w:date="2025-11-15T20:53:00Z"/>
        </w:trPr>
        <w:tc>
          <w:tcPr>
            <w:tcW w:w="1134" w:type="dxa"/>
            <w:shd w:val="clear" w:color="auto" w:fill="FFFFFF" w:themeFill="background1"/>
            <w:vAlign w:val="center"/>
          </w:tcPr>
          <w:p w14:paraId="6F9CD7A3" w14:textId="2D2E3DBF" w:rsidR="004908E2" w:rsidDel="004908E2" w:rsidRDefault="004908E2" w:rsidP="004908E2">
            <w:pPr>
              <w:snapToGrid w:val="0"/>
              <w:jc w:val="center"/>
              <w:rPr>
                <w:del w:id="11033" w:author="Rafif" w:date="2025-11-15T20:53:00Z"/>
                <w:rFonts w:ascii="Arial" w:hAnsi="Arial" w:cs="Arial"/>
                <w:szCs w:val="20"/>
                <w:lang w:val="en-SG"/>
              </w:rPr>
            </w:pPr>
            <w:del w:id="11034" w:author="Rafif" w:date="2025-11-15T20:53:00Z">
              <w:r w:rsidDel="004908E2">
                <w:rPr>
                  <w:rFonts w:ascii="Arial" w:hAnsi="Arial" w:cs="Arial"/>
                  <w:szCs w:val="20"/>
                  <w:lang w:val="en-SG"/>
                </w:rPr>
                <w:delText>internet</w:delText>
              </w:r>
            </w:del>
          </w:p>
        </w:tc>
        <w:tc>
          <w:tcPr>
            <w:tcW w:w="2694" w:type="dxa"/>
            <w:shd w:val="clear" w:color="auto" w:fill="FFFFFF" w:themeFill="background1"/>
            <w:vAlign w:val="center"/>
          </w:tcPr>
          <w:p w14:paraId="6F096979" w14:textId="40A71A6A" w:rsidR="004908E2" w:rsidDel="004908E2" w:rsidRDefault="004908E2" w:rsidP="004908E2">
            <w:pPr>
              <w:snapToGrid w:val="0"/>
              <w:jc w:val="center"/>
              <w:rPr>
                <w:del w:id="11035" w:author="Rafif" w:date="2025-11-15T20:53:00Z"/>
                <w:rFonts w:ascii="Arial" w:hAnsi="Arial" w:cs="Arial"/>
                <w:szCs w:val="20"/>
                <w:lang w:val="en-SG"/>
              </w:rPr>
            </w:pPr>
            <w:del w:id="11036" w:author="Rafif" w:date="2025-11-15T20:53:00Z">
              <w:r w:rsidDel="004908E2">
                <w:rPr>
                  <w:rFonts w:ascii="Arial" w:hAnsi="Arial" w:cs="Arial"/>
                  <w:szCs w:val="20"/>
                  <w:lang w:val="en-SG"/>
                </w:rPr>
                <w:delText>eocms_valid_offence_notice</w:delText>
              </w:r>
            </w:del>
          </w:p>
        </w:tc>
        <w:tc>
          <w:tcPr>
            <w:tcW w:w="2693" w:type="dxa"/>
            <w:shd w:val="clear" w:color="auto" w:fill="FFFFFF" w:themeFill="background1"/>
            <w:vAlign w:val="center"/>
          </w:tcPr>
          <w:p w14:paraId="57202F08" w14:textId="40285A62" w:rsidR="004908E2" w:rsidDel="004908E2" w:rsidRDefault="004908E2" w:rsidP="004908E2">
            <w:pPr>
              <w:snapToGrid w:val="0"/>
              <w:jc w:val="center"/>
              <w:rPr>
                <w:del w:id="11037" w:author="Rafif" w:date="2025-11-15T20:53:00Z"/>
                <w:rFonts w:ascii="Arial" w:hAnsi="Arial" w:cs="Arial"/>
                <w:szCs w:val="20"/>
                <w:lang w:val="en-SG"/>
              </w:rPr>
            </w:pPr>
            <w:del w:id="11038" w:author="Rafif" w:date="2025-11-15T20:53:00Z">
              <w:r w:rsidDel="004908E2">
                <w:rPr>
                  <w:rFonts w:ascii="Arial" w:hAnsi="Arial" w:cs="Arial"/>
                  <w:szCs w:val="20"/>
                  <w:lang w:val="en-SG"/>
                </w:rPr>
                <w:delText>crs_date_of_suspension</w:delText>
              </w:r>
            </w:del>
          </w:p>
        </w:tc>
        <w:tc>
          <w:tcPr>
            <w:tcW w:w="2835" w:type="dxa"/>
            <w:shd w:val="clear" w:color="auto" w:fill="FFFFFF" w:themeFill="background1"/>
            <w:vAlign w:val="center"/>
          </w:tcPr>
          <w:p w14:paraId="08B92B4A" w14:textId="599482B0" w:rsidR="004908E2" w:rsidDel="004908E2" w:rsidRDefault="004908E2" w:rsidP="004908E2">
            <w:pPr>
              <w:snapToGrid w:val="0"/>
              <w:jc w:val="center"/>
              <w:rPr>
                <w:del w:id="11039" w:author="Rafif" w:date="2025-11-15T20:53:00Z"/>
                <w:rFonts w:ascii="Arial" w:hAnsi="Arial" w:cs="Arial"/>
                <w:szCs w:val="20"/>
                <w:lang w:val="en-SG"/>
              </w:rPr>
            </w:pPr>
            <w:del w:id="11040" w:author="Rafif" w:date="2025-11-15T20:47:00Z">
              <w:r w:rsidDel="00E71E55">
                <w:rPr>
                  <w:rFonts w:ascii="Arial" w:hAnsi="Arial" w:cs="Arial"/>
                  <w:szCs w:val="20"/>
                  <w:lang w:val="en-SG"/>
                </w:rPr>
                <w:delText>current date time</w:delText>
              </w:r>
            </w:del>
          </w:p>
        </w:tc>
      </w:tr>
      <w:tr w:rsidR="004908E2" w:rsidRPr="005E70A6" w14:paraId="2C68E9B0" w14:textId="77777777" w:rsidTr="00BB0DEB">
        <w:tc>
          <w:tcPr>
            <w:tcW w:w="1134" w:type="dxa"/>
            <w:shd w:val="clear" w:color="auto" w:fill="FFFFFF" w:themeFill="background1"/>
            <w:vAlign w:val="center"/>
          </w:tcPr>
          <w:p w14:paraId="1C7B3001" w14:textId="77777777" w:rsidR="004908E2" w:rsidRDefault="004908E2" w:rsidP="004908E2">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vAlign w:val="center"/>
          </w:tcPr>
          <w:p w14:paraId="3CED518F" w14:textId="77777777" w:rsidR="004908E2" w:rsidRDefault="004908E2" w:rsidP="004908E2">
            <w:pPr>
              <w:snapToGrid w:val="0"/>
              <w:jc w:val="center"/>
              <w:rPr>
                <w:rFonts w:ascii="Arial" w:hAnsi="Arial" w:cs="Arial"/>
                <w:szCs w:val="20"/>
                <w:lang w:val="en-SG"/>
              </w:rPr>
            </w:pPr>
            <w:proofErr w:type="spellStart"/>
            <w:r>
              <w:rPr>
                <w:rFonts w:ascii="Arial" w:hAnsi="Arial" w:cs="Arial"/>
                <w:szCs w:val="20"/>
                <w:lang w:val="en-SG"/>
              </w:rPr>
              <w:t>ocms_suspended_notice</w:t>
            </w:r>
            <w:proofErr w:type="spellEnd"/>
          </w:p>
        </w:tc>
        <w:tc>
          <w:tcPr>
            <w:tcW w:w="2693" w:type="dxa"/>
            <w:shd w:val="clear" w:color="auto" w:fill="FFFFFF" w:themeFill="background1"/>
            <w:vAlign w:val="center"/>
          </w:tcPr>
          <w:p w14:paraId="775EA174" w14:textId="77777777" w:rsidR="004908E2" w:rsidRDefault="004908E2" w:rsidP="004908E2">
            <w:pPr>
              <w:snapToGrid w:val="0"/>
              <w:jc w:val="center"/>
              <w:rPr>
                <w:rFonts w:ascii="Arial" w:hAnsi="Arial" w:cs="Arial"/>
                <w:szCs w:val="20"/>
                <w:lang w:val="en-SG"/>
              </w:rPr>
            </w:pPr>
            <w:proofErr w:type="spellStart"/>
            <w:r>
              <w:rPr>
                <w:rFonts w:ascii="Arial" w:hAnsi="Arial" w:cs="Arial"/>
                <w:szCs w:val="20"/>
                <w:lang w:val="en-SG"/>
              </w:rPr>
              <w:t>sr_no</w:t>
            </w:r>
            <w:proofErr w:type="spellEnd"/>
          </w:p>
        </w:tc>
        <w:tc>
          <w:tcPr>
            <w:tcW w:w="2835" w:type="dxa"/>
            <w:shd w:val="clear" w:color="auto" w:fill="FFFFFF" w:themeFill="background1"/>
            <w:vAlign w:val="center"/>
          </w:tcPr>
          <w:p w14:paraId="0464DC6D" w14:textId="77777777" w:rsidR="004908E2" w:rsidRDefault="004908E2" w:rsidP="004908E2">
            <w:pPr>
              <w:snapToGrid w:val="0"/>
              <w:jc w:val="center"/>
              <w:rPr>
                <w:rFonts w:ascii="Arial" w:hAnsi="Arial" w:cs="Arial"/>
                <w:szCs w:val="20"/>
                <w:lang w:val="en-SG"/>
              </w:rPr>
            </w:pPr>
            <w:r>
              <w:rPr>
                <w:rFonts w:ascii="Arial" w:hAnsi="Arial" w:cs="Arial"/>
                <w:szCs w:val="20"/>
                <w:lang w:val="en-SG"/>
              </w:rPr>
              <w:t>Generated sequence number</w:t>
            </w:r>
          </w:p>
        </w:tc>
      </w:tr>
      <w:tr w:rsidR="004908E2" w:rsidRPr="005E70A6" w14:paraId="77B311D0" w14:textId="77777777" w:rsidTr="00BB0DEB">
        <w:tc>
          <w:tcPr>
            <w:tcW w:w="1134" w:type="dxa"/>
            <w:shd w:val="clear" w:color="auto" w:fill="FFFFFF" w:themeFill="background1"/>
            <w:vAlign w:val="center"/>
          </w:tcPr>
          <w:p w14:paraId="4FD9BF3B" w14:textId="77777777" w:rsidR="004908E2" w:rsidRDefault="004908E2" w:rsidP="004908E2">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vAlign w:val="center"/>
          </w:tcPr>
          <w:p w14:paraId="6F8A2069" w14:textId="77777777" w:rsidR="004908E2" w:rsidRDefault="004908E2" w:rsidP="004908E2">
            <w:pPr>
              <w:snapToGrid w:val="0"/>
              <w:jc w:val="center"/>
              <w:rPr>
                <w:rFonts w:ascii="Arial" w:hAnsi="Arial" w:cs="Arial"/>
                <w:szCs w:val="20"/>
                <w:lang w:val="en-SG"/>
              </w:rPr>
            </w:pPr>
            <w:proofErr w:type="spellStart"/>
            <w:r>
              <w:rPr>
                <w:rFonts w:ascii="Arial" w:hAnsi="Arial" w:cs="Arial"/>
                <w:szCs w:val="20"/>
                <w:lang w:val="en-SG"/>
              </w:rPr>
              <w:t>ocms_suspended_notice</w:t>
            </w:r>
            <w:proofErr w:type="spellEnd"/>
          </w:p>
        </w:tc>
        <w:tc>
          <w:tcPr>
            <w:tcW w:w="2693" w:type="dxa"/>
            <w:shd w:val="clear" w:color="auto" w:fill="FFFFFF" w:themeFill="background1"/>
            <w:vAlign w:val="center"/>
          </w:tcPr>
          <w:p w14:paraId="210A3E27" w14:textId="77777777" w:rsidR="004908E2" w:rsidRDefault="004908E2" w:rsidP="004908E2">
            <w:pPr>
              <w:snapToGrid w:val="0"/>
              <w:jc w:val="center"/>
              <w:rPr>
                <w:rFonts w:ascii="Arial" w:hAnsi="Arial" w:cs="Arial"/>
                <w:szCs w:val="20"/>
                <w:lang w:val="en-SG"/>
              </w:rPr>
            </w:pPr>
            <w:proofErr w:type="spellStart"/>
            <w:r>
              <w:rPr>
                <w:rFonts w:ascii="Arial" w:hAnsi="Arial" w:cs="Arial"/>
                <w:szCs w:val="20"/>
                <w:lang w:val="en-SG"/>
              </w:rPr>
              <w:t>notice_no</w:t>
            </w:r>
            <w:proofErr w:type="spellEnd"/>
          </w:p>
        </w:tc>
        <w:tc>
          <w:tcPr>
            <w:tcW w:w="2835" w:type="dxa"/>
            <w:shd w:val="clear" w:color="auto" w:fill="FFFFFF" w:themeFill="background1"/>
            <w:vAlign w:val="center"/>
          </w:tcPr>
          <w:p w14:paraId="20FF2820" w14:textId="77777777" w:rsidR="004908E2" w:rsidRDefault="004908E2" w:rsidP="004908E2">
            <w:pPr>
              <w:snapToGrid w:val="0"/>
              <w:jc w:val="center"/>
              <w:rPr>
                <w:rFonts w:ascii="Arial" w:hAnsi="Arial" w:cs="Arial"/>
                <w:szCs w:val="20"/>
                <w:lang w:val="en-SG"/>
              </w:rPr>
            </w:pPr>
          </w:p>
        </w:tc>
      </w:tr>
      <w:tr w:rsidR="004908E2" w:rsidRPr="005E70A6" w14:paraId="09684FFA" w14:textId="77777777" w:rsidTr="00BB0DEB">
        <w:tc>
          <w:tcPr>
            <w:tcW w:w="1134" w:type="dxa"/>
            <w:shd w:val="clear" w:color="auto" w:fill="FFFFFF" w:themeFill="background1"/>
            <w:vAlign w:val="center"/>
          </w:tcPr>
          <w:p w14:paraId="2BBF4FA0" w14:textId="77777777" w:rsidR="004908E2" w:rsidRDefault="004908E2" w:rsidP="004908E2">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vAlign w:val="center"/>
          </w:tcPr>
          <w:p w14:paraId="655E78BA" w14:textId="77777777" w:rsidR="004908E2" w:rsidRDefault="004908E2" w:rsidP="004908E2">
            <w:pPr>
              <w:snapToGrid w:val="0"/>
              <w:jc w:val="center"/>
              <w:rPr>
                <w:rFonts w:ascii="Arial" w:hAnsi="Arial" w:cs="Arial"/>
                <w:szCs w:val="20"/>
                <w:lang w:val="en-SG"/>
              </w:rPr>
            </w:pPr>
            <w:proofErr w:type="spellStart"/>
            <w:r>
              <w:rPr>
                <w:rFonts w:ascii="Arial" w:hAnsi="Arial" w:cs="Arial"/>
                <w:szCs w:val="20"/>
                <w:lang w:val="en-SG"/>
              </w:rPr>
              <w:t>ocms_suspended_notice</w:t>
            </w:r>
            <w:proofErr w:type="spellEnd"/>
          </w:p>
        </w:tc>
        <w:tc>
          <w:tcPr>
            <w:tcW w:w="2693" w:type="dxa"/>
            <w:shd w:val="clear" w:color="auto" w:fill="FFFFFF" w:themeFill="background1"/>
            <w:vAlign w:val="center"/>
          </w:tcPr>
          <w:p w14:paraId="744A5BF9" w14:textId="77777777" w:rsidR="004908E2" w:rsidRDefault="004908E2" w:rsidP="004908E2">
            <w:pPr>
              <w:snapToGrid w:val="0"/>
              <w:jc w:val="center"/>
              <w:rPr>
                <w:rFonts w:ascii="Arial" w:hAnsi="Arial" w:cs="Arial"/>
                <w:szCs w:val="20"/>
                <w:lang w:val="en-SG"/>
              </w:rPr>
            </w:pPr>
            <w:proofErr w:type="spellStart"/>
            <w:r>
              <w:rPr>
                <w:rFonts w:ascii="Arial" w:hAnsi="Arial" w:cs="Arial"/>
                <w:szCs w:val="20"/>
                <w:lang w:val="en-SG"/>
              </w:rPr>
              <w:t>suspension_type</w:t>
            </w:r>
            <w:proofErr w:type="spellEnd"/>
          </w:p>
        </w:tc>
        <w:tc>
          <w:tcPr>
            <w:tcW w:w="2835" w:type="dxa"/>
            <w:shd w:val="clear" w:color="auto" w:fill="FFFFFF" w:themeFill="background1"/>
            <w:vAlign w:val="center"/>
          </w:tcPr>
          <w:p w14:paraId="63B74894" w14:textId="77777777" w:rsidR="004908E2" w:rsidRDefault="004908E2" w:rsidP="004908E2">
            <w:pPr>
              <w:snapToGrid w:val="0"/>
              <w:jc w:val="center"/>
              <w:rPr>
                <w:rFonts w:ascii="Arial" w:hAnsi="Arial" w:cs="Arial"/>
                <w:szCs w:val="20"/>
                <w:lang w:val="en-SG"/>
              </w:rPr>
            </w:pPr>
            <w:del w:id="11041" w:author="Rafif" w:date="2025-11-15T20:47:00Z">
              <w:r w:rsidDel="00E71E55">
                <w:rPr>
                  <w:rFonts w:ascii="Arial" w:hAnsi="Arial" w:cs="Arial"/>
                  <w:szCs w:val="20"/>
                  <w:lang w:val="en-SG"/>
                </w:rPr>
                <w:delText>TS/</w:delText>
              </w:r>
            </w:del>
            <w:r>
              <w:rPr>
                <w:rFonts w:ascii="Arial" w:hAnsi="Arial" w:cs="Arial"/>
                <w:szCs w:val="20"/>
                <w:lang w:val="en-SG"/>
              </w:rPr>
              <w:t>PS</w:t>
            </w:r>
          </w:p>
        </w:tc>
      </w:tr>
      <w:tr w:rsidR="004908E2" w:rsidRPr="005E70A6" w14:paraId="7C233B87" w14:textId="77777777" w:rsidTr="00BB0DEB">
        <w:tc>
          <w:tcPr>
            <w:tcW w:w="1134" w:type="dxa"/>
            <w:shd w:val="clear" w:color="auto" w:fill="FFFFFF" w:themeFill="background1"/>
            <w:vAlign w:val="center"/>
          </w:tcPr>
          <w:p w14:paraId="01D0E71E" w14:textId="77777777" w:rsidR="004908E2" w:rsidRDefault="004908E2" w:rsidP="004908E2">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vAlign w:val="center"/>
          </w:tcPr>
          <w:p w14:paraId="463F0D57" w14:textId="77777777" w:rsidR="004908E2" w:rsidRDefault="004908E2" w:rsidP="004908E2">
            <w:pPr>
              <w:snapToGrid w:val="0"/>
              <w:jc w:val="center"/>
              <w:rPr>
                <w:rFonts w:ascii="Arial" w:hAnsi="Arial" w:cs="Arial"/>
                <w:szCs w:val="20"/>
                <w:lang w:val="en-SG"/>
              </w:rPr>
            </w:pPr>
            <w:proofErr w:type="spellStart"/>
            <w:r>
              <w:rPr>
                <w:rFonts w:ascii="Arial" w:hAnsi="Arial" w:cs="Arial"/>
                <w:szCs w:val="20"/>
                <w:lang w:val="en-SG"/>
              </w:rPr>
              <w:t>ocms_suspended_notice</w:t>
            </w:r>
            <w:proofErr w:type="spellEnd"/>
          </w:p>
        </w:tc>
        <w:tc>
          <w:tcPr>
            <w:tcW w:w="2693" w:type="dxa"/>
            <w:shd w:val="clear" w:color="auto" w:fill="FFFFFF" w:themeFill="background1"/>
            <w:vAlign w:val="center"/>
          </w:tcPr>
          <w:p w14:paraId="7BEF9939" w14:textId="77777777" w:rsidR="004908E2" w:rsidRDefault="004908E2" w:rsidP="004908E2">
            <w:pPr>
              <w:snapToGrid w:val="0"/>
              <w:jc w:val="center"/>
              <w:rPr>
                <w:rFonts w:ascii="Arial" w:hAnsi="Arial" w:cs="Arial"/>
                <w:szCs w:val="20"/>
                <w:lang w:val="en-SG"/>
              </w:rPr>
            </w:pPr>
            <w:proofErr w:type="spellStart"/>
            <w:r>
              <w:rPr>
                <w:rFonts w:ascii="Arial" w:hAnsi="Arial" w:cs="Arial"/>
                <w:szCs w:val="20"/>
                <w:lang w:val="en-SG"/>
              </w:rPr>
              <w:t>reason_of_suspension</w:t>
            </w:r>
            <w:proofErr w:type="spellEnd"/>
          </w:p>
        </w:tc>
        <w:tc>
          <w:tcPr>
            <w:tcW w:w="2835" w:type="dxa"/>
            <w:shd w:val="clear" w:color="auto" w:fill="FFFFFF" w:themeFill="background1"/>
            <w:vAlign w:val="center"/>
          </w:tcPr>
          <w:p w14:paraId="31D60FA7" w14:textId="25E2FEDA" w:rsidR="004908E2" w:rsidRDefault="004908E2" w:rsidP="004908E2">
            <w:pPr>
              <w:snapToGrid w:val="0"/>
              <w:jc w:val="center"/>
              <w:rPr>
                <w:rFonts w:ascii="Arial" w:hAnsi="Arial" w:cs="Arial"/>
                <w:szCs w:val="20"/>
                <w:lang w:val="en-SG"/>
              </w:rPr>
            </w:pPr>
            <w:del w:id="11042" w:author="Rafif" w:date="2025-11-15T20:47:00Z">
              <w:r w:rsidDel="00E71E55">
                <w:rPr>
                  <w:rFonts w:ascii="Arial" w:hAnsi="Arial" w:cs="Arial"/>
                  <w:szCs w:val="20"/>
                  <w:lang w:val="en-SG"/>
                </w:rPr>
                <w:delText>PAM/</w:delText>
              </w:r>
            </w:del>
            <w:r>
              <w:rPr>
                <w:rFonts w:ascii="Arial" w:hAnsi="Arial" w:cs="Arial"/>
                <w:szCs w:val="20"/>
                <w:lang w:val="en-SG"/>
              </w:rPr>
              <w:t>FP/PRA</w:t>
            </w:r>
          </w:p>
        </w:tc>
      </w:tr>
      <w:tr w:rsidR="004908E2" w:rsidRPr="005E70A6" w:rsidDel="00E71E55" w14:paraId="74CB2497" w14:textId="5D892BC4" w:rsidTr="00BB0DEB">
        <w:trPr>
          <w:del w:id="11043" w:author="Rafif" w:date="2025-11-15T20:47:00Z"/>
        </w:trPr>
        <w:tc>
          <w:tcPr>
            <w:tcW w:w="1134" w:type="dxa"/>
            <w:shd w:val="clear" w:color="auto" w:fill="FFFFFF" w:themeFill="background1"/>
            <w:vAlign w:val="center"/>
          </w:tcPr>
          <w:p w14:paraId="6EAF9D48" w14:textId="39AF44CA" w:rsidR="004908E2" w:rsidDel="00E71E55" w:rsidRDefault="004908E2" w:rsidP="004908E2">
            <w:pPr>
              <w:snapToGrid w:val="0"/>
              <w:jc w:val="center"/>
              <w:rPr>
                <w:del w:id="11044" w:author="Rafif" w:date="2025-11-15T20:47:00Z"/>
                <w:rFonts w:ascii="Arial" w:hAnsi="Arial" w:cs="Arial"/>
                <w:szCs w:val="20"/>
                <w:lang w:val="en-SG"/>
              </w:rPr>
            </w:pPr>
            <w:del w:id="11045" w:author="Rafif" w:date="2025-11-15T20:47:00Z">
              <w:r w:rsidDel="00E71E55">
                <w:rPr>
                  <w:rFonts w:ascii="Arial" w:hAnsi="Arial" w:cs="Arial"/>
                  <w:szCs w:val="20"/>
                  <w:lang w:val="en-SG"/>
                </w:rPr>
                <w:delText>intranet</w:delText>
              </w:r>
            </w:del>
          </w:p>
        </w:tc>
        <w:tc>
          <w:tcPr>
            <w:tcW w:w="2694" w:type="dxa"/>
            <w:shd w:val="clear" w:color="auto" w:fill="FFFFFF" w:themeFill="background1"/>
            <w:vAlign w:val="center"/>
          </w:tcPr>
          <w:p w14:paraId="6231BB14" w14:textId="494A247C" w:rsidR="004908E2" w:rsidDel="00E71E55" w:rsidRDefault="004908E2" w:rsidP="004908E2">
            <w:pPr>
              <w:snapToGrid w:val="0"/>
              <w:jc w:val="center"/>
              <w:rPr>
                <w:del w:id="11046" w:author="Rafif" w:date="2025-11-15T20:47:00Z"/>
                <w:rFonts w:ascii="Arial" w:hAnsi="Arial" w:cs="Arial"/>
                <w:szCs w:val="20"/>
                <w:lang w:val="en-SG"/>
              </w:rPr>
            </w:pPr>
            <w:del w:id="11047" w:author="Rafif" w:date="2025-11-15T20:47:00Z">
              <w:r w:rsidDel="00E71E55">
                <w:rPr>
                  <w:rFonts w:ascii="Arial" w:hAnsi="Arial" w:cs="Arial"/>
                  <w:szCs w:val="20"/>
                  <w:lang w:val="en-SG"/>
                </w:rPr>
                <w:delText>ocms_suspended_notice</w:delText>
              </w:r>
            </w:del>
          </w:p>
        </w:tc>
        <w:tc>
          <w:tcPr>
            <w:tcW w:w="2693" w:type="dxa"/>
            <w:shd w:val="clear" w:color="auto" w:fill="FFFFFF" w:themeFill="background1"/>
            <w:vAlign w:val="center"/>
          </w:tcPr>
          <w:p w14:paraId="28E2EC12" w14:textId="4686AFCE" w:rsidR="004908E2" w:rsidDel="00E71E55" w:rsidRDefault="004908E2" w:rsidP="004908E2">
            <w:pPr>
              <w:snapToGrid w:val="0"/>
              <w:jc w:val="center"/>
              <w:rPr>
                <w:del w:id="11048" w:author="Rafif" w:date="2025-11-15T20:47:00Z"/>
                <w:rFonts w:ascii="Arial" w:hAnsi="Arial" w:cs="Arial"/>
                <w:szCs w:val="20"/>
                <w:lang w:val="en-SG"/>
              </w:rPr>
            </w:pPr>
            <w:del w:id="11049" w:author="Rafif" w:date="2025-11-15T20:47:00Z">
              <w:r w:rsidRPr="00C1188D" w:rsidDel="00E71E55">
                <w:rPr>
                  <w:rFonts w:ascii="Arial" w:hAnsi="Arial" w:cs="Arial"/>
                  <w:szCs w:val="20"/>
                  <w:lang w:val="en-SG"/>
                </w:rPr>
                <w:delText>due_date_revival</w:delText>
              </w:r>
            </w:del>
          </w:p>
        </w:tc>
        <w:tc>
          <w:tcPr>
            <w:tcW w:w="2835" w:type="dxa"/>
            <w:shd w:val="clear" w:color="auto" w:fill="FFFFFF" w:themeFill="background1"/>
            <w:vAlign w:val="center"/>
          </w:tcPr>
          <w:p w14:paraId="24874768" w14:textId="3DA0D145" w:rsidR="004908E2" w:rsidDel="00E71E55" w:rsidRDefault="004908E2" w:rsidP="004908E2">
            <w:pPr>
              <w:snapToGrid w:val="0"/>
              <w:jc w:val="center"/>
              <w:rPr>
                <w:del w:id="11050" w:author="Rafif" w:date="2025-11-15T20:47:00Z"/>
                <w:rFonts w:ascii="Arial" w:hAnsi="Arial" w:cs="Arial"/>
                <w:szCs w:val="20"/>
                <w:lang w:val="en-SG"/>
              </w:rPr>
            </w:pPr>
            <w:del w:id="11051" w:author="Rafif" w:date="2025-11-15T20:47:00Z">
              <w:r w:rsidDel="00E71E55">
                <w:rPr>
                  <w:rFonts w:ascii="Arial" w:hAnsi="Arial" w:cs="Arial"/>
                  <w:szCs w:val="20"/>
                  <w:lang w:val="en-SG"/>
                </w:rPr>
                <w:delText xml:space="preserve">Current date + </w:delText>
              </w:r>
              <w:r w:rsidRPr="00C1188D" w:rsidDel="00E71E55">
                <w:rPr>
                  <w:rFonts w:ascii="Arial" w:hAnsi="Arial" w:cs="Arial"/>
                  <w:szCs w:val="20"/>
                  <w:lang w:val="en-SG"/>
                </w:rPr>
                <w:delText>no of days from suspension reason using code</w:delText>
              </w:r>
            </w:del>
          </w:p>
        </w:tc>
      </w:tr>
      <w:tr w:rsidR="004908E2" w:rsidRPr="005E70A6" w14:paraId="4E2F27B6" w14:textId="77777777" w:rsidTr="00BB0DEB">
        <w:tc>
          <w:tcPr>
            <w:tcW w:w="1134" w:type="dxa"/>
            <w:shd w:val="clear" w:color="auto" w:fill="FFFFFF" w:themeFill="background1"/>
            <w:vAlign w:val="center"/>
          </w:tcPr>
          <w:p w14:paraId="30479D75" w14:textId="77777777" w:rsidR="004908E2" w:rsidRDefault="004908E2" w:rsidP="004908E2">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vAlign w:val="center"/>
          </w:tcPr>
          <w:p w14:paraId="46705ADC" w14:textId="77777777" w:rsidR="004908E2" w:rsidRDefault="004908E2" w:rsidP="004908E2">
            <w:pPr>
              <w:snapToGrid w:val="0"/>
              <w:jc w:val="center"/>
              <w:rPr>
                <w:rFonts w:ascii="Arial" w:hAnsi="Arial" w:cs="Arial"/>
                <w:szCs w:val="20"/>
                <w:lang w:val="en-SG"/>
              </w:rPr>
            </w:pPr>
            <w:proofErr w:type="spellStart"/>
            <w:r>
              <w:rPr>
                <w:rFonts w:ascii="Arial" w:hAnsi="Arial" w:cs="Arial"/>
                <w:szCs w:val="20"/>
                <w:lang w:val="en-SG"/>
              </w:rPr>
              <w:t>ocms_suspended_notice</w:t>
            </w:r>
            <w:proofErr w:type="spellEnd"/>
          </w:p>
        </w:tc>
        <w:tc>
          <w:tcPr>
            <w:tcW w:w="2693" w:type="dxa"/>
            <w:shd w:val="clear" w:color="auto" w:fill="FFFFFF" w:themeFill="background1"/>
            <w:vAlign w:val="center"/>
          </w:tcPr>
          <w:p w14:paraId="5F5A7D17" w14:textId="77777777" w:rsidR="004908E2" w:rsidRDefault="004908E2" w:rsidP="004908E2">
            <w:pPr>
              <w:snapToGrid w:val="0"/>
              <w:jc w:val="center"/>
              <w:rPr>
                <w:rFonts w:ascii="Arial" w:hAnsi="Arial" w:cs="Arial"/>
                <w:szCs w:val="20"/>
                <w:lang w:val="en-SG"/>
              </w:rPr>
            </w:pPr>
            <w:proofErr w:type="spellStart"/>
            <w:r>
              <w:rPr>
                <w:rFonts w:ascii="Arial" w:hAnsi="Arial" w:cs="Arial"/>
                <w:szCs w:val="20"/>
                <w:lang w:val="en-SG"/>
              </w:rPr>
              <w:t>date_of_sesupension</w:t>
            </w:r>
            <w:proofErr w:type="spellEnd"/>
          </w:p>
        </w:tc>
        <w:tc>
          <w:tcPr>
            <w:tcW w:w="2835" w:type="dxa"/>
            <w:shd w:val="clear" w:color="auto" w:fill="FFFFFF" w:themeFill="background1"/>
            <w:vAlign w:val="center"/>
          </w:tcPr>
          <w:p w14:paraId="2D7DCD06" w14:textId="77777777" w:rsidR="004908E2" w:rsidRDefault="004908E2" w:rsidP="004908E2">
            <w:pPr>
              <w:snapToGrid w:val="0"/>
              <w:jc w:val="center"/>
              <w:rPr>
                <w:rFonts w:ascii="Arial" w:hAnsi="Arial" w:cs="Arial"/>
                <w:szCs w:val="20"/>
                <w:lang w:val="en-SG"/>
              </w:rPr>
            </w:pPr>
            <w:r>
              <w:rPr>
                <w:rFonts w:ascii="Arial" w:hAnsi="Arial" w:cs="Arial"/>
                <w:szCs w:val="20"/>
                <w:lang w:val="en-SG"/>
              </w:rPr>
              <w:t>Current date</w:t>
            </w:r>
          </w:p>
        </w:tc>
      </w:tr>
      <w:tr w:rsidR="004908E2" w:rsidRPr="005E70A6" w14:paraId="2285838C" w14:textId="77777777" w:rsidTr="00BB0DEB">
        <w:tc>
          <w:tcPr>
            <w:tcW w:w="1134" w:type="dxa"/>
            <w:shd w:val="clear" w:color="auto" w:fill="FFFFFF" w:themeFill="background1"/>
            <w:vAlign w:val="center"/>
          </w:tcPr>
          <w:p w14:paraId="0213445E" w14:textId="77777777" w:rsidR="004908E2" w:rsidRDefault="004908E2" w:rsidP="004908E2">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vAlign w:val="center"/>
          </w:tcPr>
          <w:p w14:paraId="3832760F" w14:textId="77777777" w:rsidR="004908E2" w:rsidRDefault="004908E2" w:rsidP="004908E2">
            <w:pPr>
              <w:snapToGrid w:val="0"/>
              <w:jc w:val="center"/>
              <w:rPr>
                <w:rFonts w:ascii="Arial" w:hAnsi="Arial" w:cs="Arial"/>
                <w:szCs w:val="20"/>
                <w:lang w:val="en-SG"/>
              </w:rPr>
            </w:pPr>
            <w:proofErr w:type="spellStart"/>
            <w:r>
              <w:rPr>
                <w:rFonts w:ascii="Arial" w:hAnsi="Arial" w:cs="Arial"/>
                <w:szCs w:val="20"/>
                <w:lang w:val="en-SG"/>
              </w:rPr>
              <w:t>ocms_suspended_notice</w:t>
            </w:r>
            <w:proofErr w:type="spellEnd"/>
          </w:p>
        </w:tc>
        <w:tc>
          <w:tcPr>
            <w:tcW w:w="2693" w:type="dxa"/>
            <w:shd w:val="clear" w:color="auto" w:fill="FFFFFF" w:themeFill="background1"/>
            <w:vAlign w:val="center"/>
          </w:tcPr>
          <w:p w14:paraId="02E7E1DD" w14:textId="77777777" w:rsidR="004908E2" w:rsidRDefault="004908E2" w:rsidP="004908E2">
            <w:pPr>
              <w:snapToGrid w:val="0"/>
              <w:jc w:val="center"/>
              <w:rPr>
                <w:rFonts w:ascii="Arial" w:hAnsi="Arial" w:cs="Arial"/>
                <w:szCs w:val="20"/>
                <w:lang w:val="en-SG"/>
              </w:rPr>
            </w:pPr>
            <w:proofErr w:type="spellStart"/>
            <w:r>
              <w:rPr>
                <w:rFonts w:ascii="Arial" w:hAnsi="Arial" w:cs="Arial"/>
                <w:szCs w:val="20"/>
                <w:lang w:val="en-SG"/>
              </w:rPr>
              <w:t>suspension_remarks</w:t>
            </w:r>
            <w:proofErr w:type="spellEnd"/>
          </w:p>
        </w:tc>
        <w:tc>
          <w:tcPr>
            <w:tcW w:w="2835" w:type="dxa"/>
            <w:shd w:val="clear" w:color="auto" w:fill="FFFFFF" w:themeFill="background1"/>
            <w:vAlign w:val="center"/>
          </w:tcPr>
          <w:p w14:paraId="14D09F8C" w14:textId="77777777" w:rsidR="004908E2" w:rsidRDefault="004908E2" w:rsidP="004908E2">
            <w:pPr>
              <w:snapToGrid w:val="0"/>
              <w:jc w:val="center"/>
              <w:rPr>
                <w:rFonts w:ascii="Arial" w:hAnsi="Arial" w:cs="Arial"/>
                <w:szCs w:val="20"/>
                <w:lang w:val="en-SG"/>
              </w:rPr>
            </w:pPr>
          </w:p>
        </w:tc>
      </w:tr>
      <w:tr w:rsidR="004908E2" w:rsidRPr="005E70A6" w14:paraId="4ACF3C0F" w14:textId="77777777" w:rsidTr="00BB0DEB">
        <w:tc>
          <w:tcPr>
            <w:tcW w:w="1134" w:type="dxa"/>
            <w:shd w:val="clear" w:color="auto" w:fill="FFFFFF" w:themeFill="background1"/>
            <w:vAlign w:val="center"/>
          </w:tcPr>
          <w:p w14:paraId="7714597D" w14:textId="77777777" w:rsidR="004908E2" w:rsidRDefault="004908E2" w:rsidP="004908E2">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vAlign w:val="center"/>
          </w:tcPr>
          <w:p w14:paraId="62BA0320" w14:textId="77777777" w:rsidR="004908E2" w:rsidRDefault="004908E2" w:rsidP="004908E2">
            <w:pPr>
              <w:snapToGrid w:val="0"/>
              <w:jc w:val="center"/>
              <w:rPr>
                <w:rFonts w:ascii="Arial" w:hAnsi="Arial" w:cs="Arial"/>
                <w:szCs w:val="20"/>
                <w:lang w:val="en-SG"/>
              </w:rPr>
            </w:pPr>
            <w:proofErr w:type="spellStart"/>
            <w:r>
              <w:rPr>
                <w:rFonts w:ascii="Arial" w:hAnsi="Arial" w:cs="Arial"/>
                <w:szCs w:val="20"/>
                <w:lang w:val="en-SG"/>
              </w:rPr>
              <w:t>ocms_suspended_notice</w:t>
            </w:r>
            <w:proofErr w:type="spellEnd"/>
          </w:p>
        </w:tc>
        <w:tc>
          <w:tcPr>
            <w:tcW w:w="2693" w:type="dxa"/>
            <w:shd w:val="clear" w:color="auto" w:fill="FFFFFF" w:themeFill="background1"/>
            <w:vAlign w:val="center"/>
          </w:tcPr>
          <w:p w14:paraId="1516C010" w14:textId="77777777" w:rsidR="004908E2" w:rsidRDefault="004908E2" w:rsidP="004908E2">
            <w:pPr>
              <w:snapToGrid w:val="0"/>
              <w:jc w:val="center"/>
              <w:rPr>
                <w:rFonts w:ascii="Arial" w:hAnsi="Arial" w:cs="Arial"/>
                <w:szCs w:val="20"/>
                <w:lang w:val="en-SG"/>
              </w:rPr>
            </w:pPr>
            <w:proofErr w:type="spellStart"/>
            <w:r>
              <w:rPr>
                <w:rFonts w:ascii="Arial" w:hAnsi="Arial" w:cs="Arial"/>
                <w:szCs w:val="20"/>
                <w:lang w:val="en-SG"/>
              </w:rPr>
              <w:t>suspension_source</w:t>
            </w:r>
            <w:proofErr w:type="spellEnd"/>
          </w:p>
        </w:tc>
        <w:tc>
          <w:tcPr>
            <w:tcW w:w="2835" w:type="dxa"/>
            <w:shd w:val="clear" w:color="auto" w:fill="FFFFFF" w:themeFill="background1"/>
            <w:vAlign w:val="center"/>
          </w:tcPr>
          <w:p w14:paraId="24D2ECB2" w14:textId="77777777" w:rsidR="004908E2" w:rsidRDefault="004908E2" w:rsidP="004908E2">
            <w:pPr>
              <w:snapToGrid w:val="0"/>
              <w:jc w:val="center"/>
              <w:rPr>
                <w:rFonts w:ascii="Arial" w:hAnsi="Arial" w:cs="Arial"/>
                <w:szCs w:val="20"/>
                <w:lang w:val="en-SG"/>
              </w:rPr>
            </w:pPr>
            <w:r>
              <w:rPr>
                <w:rFonts w:ascii="Arial" w:hAnsi="Arial" w:cs="Arial"/>
                <w:szCs w:val="20"/>
                <w:lang w:val="en-SG"/>
              </w:rPr>
              <w:t>OCMS code</w:t>
            </w:r>
          </w:p>
        </w:tc>
      </w:tr>
    </w:tbl>
    <w:p w14:paraId="075FBDE0" w14:textId="77777777" w:rsidR="00CC4ADE" w:rsidRPr="00CC4ADE" w:rsidRDefault="00CC4ADE" w:rsidP="00CC4ADE"/>
    <w:p w14:paraId="7512F8C4" w14:textId="233F6FC6" w:rsidR="00CC4ADE" w:rsidRPr="00CC4ADE" w:rsidRDefault="00CC4ADE" w:rsidP="00CC4ADE">
      <w:pPr>
        <w:pStyle w:val="Heading4"/>
      </w:pPr>
      <w:bookmarkStart w:id="11052" w:name="_Toc213778535"/>
      <w:bookmarkEnd w:id="10971"/>
      <w:commentRangeStart w:id="11053"/>
      <w:commentRangeStart w:id="11054"/>
      <w:commentRangeStart w:id="11055"/>
      <w:ins w:id="11056" w:author="Ahmad Rafif" w:date="2025-09-23T12:07:00Z">
        <w:r>
          <w:t>Insert Refund Notic</w:t>
        </w:r>
      </w:ins>
      <w:commentRangeEnd w:id="11053"/>
      <w:r w:rsidR="00830A6E">
        <w:rPr>
          <w:rStyle w:val="CommentReference"/>
          <w:rFonts w:ascii="Times New Roman" w:eastAsia="Times New Roman" w:hAnsi="Times New Roman" w:cs="Times New Roman"/>
          <w:b w:val="0"/>
          <w:bCs w:val="0"/>
          <w:color w:val="auto"/>
        </w:rPr>
        <w:commentReference w:id="11053"/>
      </w:r>
      <w:commentRangeEnd w:id="11054"/>
      <w:r w:rsidR="00077502">
        <w:rPr>
          <w:rStyle w:val="CommentReference"/>
          <w:rFonts w:ascii="Times New Roman" w:eastAsia="Times New Roman" w:hAnsi="Times New Roman" w:cs="Times New Roman"/>
          <w:b w:val="0"/>
          <w:bCs w:val="0"/>
          <w:color w:val="auto"/>
        </w:rPr>
        <w:commentReference w:id="11054"/>
      </w:r>
      <w:commentRangeEnd w:id="11055"/>
      <w:r w:rsidR="00093307">
        <w:rPr>
          <w:rStyle w:val="CommentReference"/>
          <w:rFonts w:ascii="Times New Roman" w:eastAsia="Times New Roman" w:hAnsi="Times New Roman" w:cs="Times New Roman"/>
          <w:b w:val="0"/>
          <w:bCs w:val="0"/>
          <w:color w:val="auto"/>
        </w:rPr>
        <w:commentReference w:id="11055"/>
      </w:r>
      <w:ins w:id="11057" w:author="Ahmad Rafif" w:date="2025-09-23T12:07:00Z">
        <w:r>
          <w:t>e</w:t>
        </w:r>
      </w:ins>
      <w:bookmarkEnd w:id="11052"/>
    </w:p>
    <w:tbl>
      <w:tblPr>
        <w:tblStyle w:val="TableGrid"/>
        <w:tblW w:w="9356" w:type="dxa"/>
        <w:tblInd w:w="-5" w:type="dxa"/>
        <w:tblLayout w:type="fixed"/>
        <w:tblLook w:val="04A0" w:firstRow="1" w:lastRow="0" w:firstColumn="1" w:lastColumn="0" w:noHBand="0" w:noVBand="1"/>
      </w:tblPr>
      <w:tblGrid>
        <w:gridCol w:w="1134"/>
        <w:gridCol w:w="2694"/>
        <w:gridCol w:w="2693"/>
        <w:gridCol w:w="2835"/>
      </w:tblGrid>
      <w:tr w:rsidR="00CC4ADE" w:rsidRPr="00B32071" w14:paraId="0D4A68AA" w14:textId="77777777" w:rsidTr="00BB0DEB">
        <w:trPr>
          <w:ins w:id="11058" w:author="Ahmad Rafif" w:date="2025-09-23T12:08:00Z"/>
        </w:trPr>
        <w:tc>
          <w:tcPr>
            <w:tcW w:w="1134" w:type="dxa"/>
            <w:shd w:val="clear" w:color="auto" w:fill="F2F2F2" w:themeFill="background1" w:themeFillShade="F2"/>
            <w:vAlign w:val="center"/>
          </w:tcPr>
          <w:p w14:paraId="65DDFB5D" w14:textId="77777777" w:rsidR="00CC4ADE" w:rsidRPr="00B32071" w:rsidRDefault="00CC4ADE" w:rsidP="00BB0DEB">
            <w:pPr>
              <w:snapToGrid w:val="0"/>
              <w:jc w:val="center"/>
              <w:rPr>
                <w:ins w:id="11059" w:author="Ahmad Rafif" w:date="2025-09-23T12:08:00Z"/>
                <w:rFonts w:ascii="Arial" w:hAnsi="Arial" w:cs="Arial"/>
                <w:b/>
                <w:bCs/>
                <w:szCs w:val="20"/>
                <w:lang w:val="en-SG"/>
              </w:rPr>
            </w:pPr>
            <w:bookmarkStart w:id="11060" w:name="_Toc205888918"/>
            <w:bookmarkStart w:id="11061" w:name="_Toc205889353"/>
            <w:bookmarkStart w:id="11062" w:name="_Toc205889490"/>
            <w:ins w:id="11063" w:author="Ahmad Rafif" w:date="2025-09-23T12:08:00Z">
              <w:r w:rsidRPr="00B32071">
                <w:rPr>
                  <w:rFonts w:ascii="Arial" w:hAnsi="Arial" w:cs="Arial"/>
                  <w:b/>
                  <w:bCs/>
                  <w:szCs w:val="20"/>
                  <w:lang w:val="en-SG"/>
                </w:rPr>
                <w:t>Zone</w:t>
              </w:r>
            </w:ins>
          </w:p>
        </w:tc>
        <w:tc>
          <w:tcPr>
            <w:tcW w:w="2694" w:type="dxa"/>
            <w:shd w:val="clear" w:color="auto" w:fill="F2F2F2" w:themeFill="background1" w:themeFillShade="F2"/>
            <w:vAlign w:val="center"/>
          </w:tcPr>
          <w:p w14:paraId="10011CD1" w14:textId="77777777" w:rsidR="00CC4ADE" w:rsidRPr="00B32071" w:rsidRDefault="00CC4ADE" w:rsidP="00BB0DEB">
            <w:pPr>
              <w:snapToGrid w:val="0"/>
              <w:jc w:val="center"/>
              <w:rPr>
                <w:ins w:id="11064" w:author="Ahmad Rafif" w:date="2025-09-23T12:08:00Z"/>
                <w:rFonts w:ascii="Arial" w:hAnsi="Arial" w:cs="Arial"/>
                <w:b/>
                <w:bCs/>
                <w:szCs w:val="20"/>
                <w:lang w:val="en-SG"/>
              </w:rPr>
            </w:pPr>
            <w:ins w:id="11065" w:author="Ahmad Rafif" w:date="2025-09-23T12:08:00Z">
              <w:r w:rsidRPr="00B32071">
                <w:rPr>
                  <w:rFonts w:ascii="Arial" w:hAnsi="Arial" w:cs="Arial"/>
                  <w:b/>
                  <w:bCs/>
                  <w:szCs w:val="20"/>
                  <w:lang w:val="en-SG"/>
                </w:rPr>
                <w:t>Database Table</w:t>
              </w:r>
            </w:ins>
          </w:p>
        </w:tc>
        <w:tc>
          <w:tcPr>
            <w:tcW w:w="2693" w:type="dxa"/>
            <w:shd w:val="clear" w:color="auto" w:fill="F2F2F2" w:themeFill="background1" w:themeFillShade="F2"/>
            <w:vAlign w:val="center"/>
          </w:tcPr>
          <w:p w14:paraId="15BB4556" w14:textId="7CDDC00F" w:rsidR="00CC4ADE" w:rsidRPr="00B32071" w:rsidRDefault="00682186" w:rsidP="00BB0DEB">
            <w:pPr>
              <w:snapToGrid w:val="0"/>
              <w:jc w:val="center"/>
              <w:rPr>
                <w:ins w:id="11066" w:author="Ahmad Rafif" w:date="2025-09-23T12:08:00Z"/>
                <w:rFonts w:ascii="Arial" w:hAnsi="Arial" w:cs="Arial"/>
                <w:b/>
                <w:bCs/>
                <w:szCs w:val="20"/>
                <w:lang w:val="en-SG"/>
              </w:rPr>
            </w:pPr>
            <w:ins w:id="11067" w:author="Ahmad Rafif" w:date="2025-09-23T12:08:00Z">
              <w:r w:rsidRPr="00B32071">
                <w:rPr>
                  <w:rFonts w:ascii="Arial" w:hAnsi="Arial" w:cs="Arial"/>
                  <w:b/>
                  <w:bCs/>
                  <w:szCs w:val="20"/>
                  <w:lang w:val="en-SG"/>
                </w:rPr>
                <w:t>field name</w:t>
              </w:r>
            </w:ins>
          </w:p>
        </w:tc>
        <w:tc>
          <w:tcPr>
            <w:tcW w:w="2835" w:type="dxa"/>
            <w:shd w:val="clear" w:color="auto" w:fill="F2F2F2" w:themeFill="background1" w:themeFillShade="F2"/>
            <w:vAlign w:val="center"/>
          </w:tcPr>
          <w:p w14:paraId="4C5FABB0" w14:textId="77777777" w:rsidR="00CC4ADE" w:rsidRPr="00B32071" w:rsidRDefault="00CC4ADE" w:rsidP="00BB0DEB">
            <w:pPr>
              <w:snapToGrid w:val="0"/>
              <w:jc w:val="center"/>
              <w:rPr>
                <w:ins w:id="11068" w:author="Ahmad Rafif" w:date="2025-09-23T12:08:00Z"/>
                <w:rFonts w:ascii="Arial" w:hAnsi="Arial" w:cs="Arial"/>
                <w:b/>
                <w:bCs/>
                <w:szCs w:val="20"/>
                <w:lang w:val="en-SG"/>
              </w:rPr>
            </w:pPr>
            <w:ins w:id="11069" w:author="Ahmad Rafif" w:date="2025-09-23T12:08:00Z">
              <w:r>
                <w:rPr>
                  <w:rFonts w:ascii="Arial" w:hAnsi="Arial" w:cs="Arial"/>
                  <w:b/>
                  <w:bCs/>
                  <w:szCs w:val="20"/>
                  <w:lang w:val="en-SG"/>
                </w:rPr>
                <w:t>Description</w:t>
              </w:r>
            </w:ins>
          </w:p>
        </w:tc>
      </w:tr>
      <w:tr w:rsidR="00CC4ADE" w14:paraId="059A1B4C" w14:textId="77777777" w:rsidTr="00BB0DEB">
        <w:trPr>
          <w:ins w:id="11070" w:author="Ahmad Rafif" w:date="2025-09-23T12:08:00Z"/>
        </w:trPr>
        <w:tc>
          <w:tcPr>
            <w:tcW w:w="1134" w:type="dxa"/>
            <w:shd w:val="clear" w:color="auto" w:fill="FFFFFF" w:themeFill="background1"/>
            <w:vAlign w:val="center"/>
          </w:tcPr>
          <w:p w14:paraId="7A9E008B" w14:textId="77777777" w:rsidR="00CC4ADE" w:rsidRDefault="00CC4ADE" w:rsidP="00BB0DEB">
            <w:pPr>
              <w:snapToGrid w:val="0"/>
              <w:jc w:val="center"/>
              <w:rPr>
                <w:ins w:id="11071" w:author="Ahmad Rafif" w:date="2025-09-23T12:08:00Z"/>
                <w:rFonts w:ascii="Arial" w:hAnsi="Arial" w:cs="Arial"/>
                <w:szCs w:val="20"/>
                <w:lang w:val="en-SG"/>
              </w:rPr>
            </w:pPr>
            <w:ins w:id="11072" w:author="Ahmad Rafif" w:date="2025-09-23T12:08:00Z">
              <w:r>
                <w:rPr>
                  <w:rFonts w:ascii="Arial" w:hAnsi="Arial" w:cs="Arial"/>
                  <w:szCs w:val="20"/>
                  <w:lang w:val="en-SG"/>
                </w:rPr>
                <w:t>intranet</w:t>
              </w:r>
            </w:ins>
          </w:p>
        </w:tc>
        <w:tc>
          <w:tcPr>
            <w:tcW w:w="2694" w:type="dxa"/>
            <w:shd w:val="clear" w:color="auto" w:fill="FFFFFF" w:themeFill="background1"/>
            <w:vAlign w:val="center"/>
          </w:tcPr>
          <w:p w14:paraId="1A87DCF1" w14:textId="345219A0" w:rsidR="00CC4ADE" w:rsidRDefault="00CC4ADE" w:rsidP="00BB0DEB">
            <w:pPr>
              <w:snapToGrid w:val="0"/>
              <w:jc w:val="center"/>
              <w:rPr>
                <w:ins w:id="11073" w:author="Ahmad Rafif" w:date="2025-09-23T12:08:00Z"/>
                <w:rFonts w:ascii="Arial" w:hAnsi="Arial" w:cs="Arial"/>
                <w:szCs w:val="20"/>
                <w:lang w:val="en-SG"/>
              </w:rPr>
            </w:pPr>
            <w:proofErr w:type="spellStart"/>
            <w:ins w:id="11074" w:author="Ahmad Rafif" w:date="2025-09-23T12:08:00Z">
              <w:r>
                <w:rPr>
                  <w:rFonts w:ascii="Arial" w:hAnsi="Arial" w:cs="Arial"/>
                  <w:szCs w:val="20"/>
                  <w:lang w:val="en-SG"/>
                </w:rPr>
                <w:t>ocms_refund_notice</w:t>
              </w:r>
              <w:proofErr w:type="spellEnd"/>
            </w:ins>
          </w:p>
        </w:tc>
        <w:tc>
          <w:tcPr>
            <w:tcW w:w="2693" w:type="dxa"/>
            <w:shd w:val="clear" w:color="auto" w:fill="FFFFFF" w:themeFill="background1"/>
            <w:vAlign w:val="center"/>
          </w:tcPr>
          <w:p w14:paraId="6933DA8C" w14:textId="3369E0E7" w:rsidR="00CC4ADE" w:rsidRDefault="00682186" w:rsidP="00BB0DEB">
            <w:pPr>
              <w:snapToGrid w:val="0"/>
              <w:jc w:val="center"/>
              <w:rPr>
                <w:ins w:id="11075" w:author="Ahmad Rafif" w:date="2025-09-23T12:08:00Z"/>
                <w:rFonts w:ascii="Arial" w:hAnsi="Arial" w:cs="Arial"/>
                <w:szCs w:val="20"/>
                <w:lang w:val="en-SG"/>
              </w:rPr>
            </w:pPr>
            <w:proofErr w:type="spellStart"/>
            <w:ins w:id="11076" w:author="Ahmad Rafif" w:date="2025-09-23T12:09:00Z">
              <w:r>
                <w:rPr>
                  <w:rFonts w:ascii="Arial" w:hAnsi="Arial" w:cs="Arial"/>
                  <w:szCs w:val="20"/>
                  <w:lang w:val="en-SG"/>
                </w:rPr>
                <w:t>notice_no</w:t>
              </w:r>
            </w:ins>
            <w:proofErr w:type="spellEnd"/>
          </w:p>
        </w:tc>
        <w:tc>
          <w:tcPr>
            <w:tcW w:w="2835" w:type="dxa"/>
            <w:shd w:val="clear" w:color="auto" w:fill="FFFFFF" w:themeFill="background1"/>
            <w:vAlign w:val="center"/>
          </w:tcPr>
          <w:p w14:paraId="05541444" w14:textId="2BAE4A1D" w:rsidR="00CC4ADE" w:rsidRDefault="00682186" w:rsidP="00BB0DEB">
            <w:pPr>
              <w:snapToGrid w:val="0"/>
              <w:jc w:val="center"/>
              <w:rPr>
                <w:ins w:id="11077" w:author="Ahmad Rafif" w:date="2025-09-23T12:08:00Z"/>
                <w:rFonts w:ascii="Arial" w:hAnsi="Arial" w:cs="Arial"/>
                <w:szCs w:val="20"/>
                <w:lang w:val="en-SG"/>
              </w:rPr>
            </w:pPr>
            <w:proofErr w:type="spellStart"/>
            <w:ins w:id="11078" w:author="Rafif [2]" w:date="2025-12-04T13:54:00Z">
              <w:r>
                <w:rPr>
                  <w:rFonts w:ascii="Arial" w:hAnsi="Arial" w:cs="Arial"/>
                  <w:szCs w:val="20"/>
                  <w:lang w:val="en-SG"/>
                </w:rPr>
                <w:t>VON.notice_no</w:t>
              </w:r>
            </w:ins>
            <w:proofErr w:type="spellEnd"/>
          </w:p>
        </w:tc>
      </w:tr>
      <w:tr w:rsidR="00682186" w14:paraId="6BAD58F2" w14:textId="77777777" w:rsidTr="00BB0DEB">
        <w:trPr>
          <w:ins w:id="11079" w:author="Rafif [2]" w:date="2025-12-04T13:50:00Z"/>
        </w:trPr>
        <w:tc>
          <w:tcPr>
            <w:tcW w:w="1134" w:type="dxa"/>
            <w:shd w:val="clear" w:color="auto" w:fill="FFFFFF" w:themeFill="background1"/>
            <w:vAlign w:val="center"/>
          </w:tcPr>
          <w:p w14:paraId="33DAC148" w14:textId="38C40BF3" w:rsidR="00682186" w:rsidRDefault="00682186" w:rsidP="00682186">
            <w:pPr>
              <w:snapToGrid w:val="0"/>
              <w:jc w:val="center"/>
              <w:rPr>
                <w:ins w:id="11080" w:author="Rafif [2]" w:date="2025-12-04T13:50:00Z"/>
                <w:rFonts w:ascii="Arial" w:hAnsi="Arial" w:cs="Arial"/>
                <w:szCs w:val="20"/>
                <w:lang w:val="en-SG"/>
              </w:rPr>
            </w:pPr>
            <w:ins w:id="11081" w:author="Rafif [2]" w:date="2025-12-04T13:53:00Z">
              <w:r>
                <w:rPr>
                  <w:rFonts w:ascii="Arial" w:hAnsi="Arial" w:cs="Arial"/>
                  <w:szCs w:val="20"/>
                  <w:lang w:val="en-SG"/>
                </w:rPr>
                <w:t>intranet</w:t>
              </w:r>
            </w:ins>
          </w:p>
        </w:tc>
        <w:tc>
          <w:tcPr>
            <w:tcW w:w="2694" w:type="dxa"/>
            <w:shd w:val="clear" w:color="auto" w:fill="FFFFFF" w:themeFill="background1"/>
            <w:vAlign w:val="center"/>
          </w:tcPr>
          <w:p w14:paraId="6A35B54E" w14:textId="540B4464" w:rsidR="00682186" w:rsidRDefault="00682186" w:rsidP="00682186">
            <w:pPr>
              <w:snapToGrid w:val="0"/>
              <w:jc w:val="center"/>
              <w:rPr>
                <w:ins w:id="11082" w:author="Rafif [2]" w:date="2025-12-04T13:50:00Z"/>
                <w:rFonts w:ascii="Arial" w:hAnsi="Arial" w:cs="Arial"/>
                <w:szCs w:val="20"/>
                <w:lang w:val="en-SG"/>
              </w:rPr>
            </w:pPr>
            <w:proofErr w:type="spellStart"/>
            <w:ins w:id="11083" w:author="Rafif [2]" w:date="2025-12-04T13:53:00Z">
              <w:r>
                <w:rPr>
                  <w:rFonts w:ascii="Arial" w:hAnsi="Arial" w:cs="Arial"/>
                  <w:szCs w:val="20"/>
                  <w:lang w:val="en-SG"/>
                </w:rPr>
                <w:t>ocms_refund_notice</w:t>
              </w:r>
            </w:ins>
            <w:proofErr w:type="spellEnd"/>
          </w:p>
        </w:tc>
        <w:tc>
          <w:tcPr>
            <w:tcW w:w="2693" w:type="dxa"/>
            <w:shd w:val="clear" w:color="auto" w:fill="FFFFFF" w:themeFill="background1"/>
            <w:vAlign w:val="center"/>
          </w:tcPr>
          <w:p w14:paraId="29795C7C" w14:textId="3DE3AC61" w:rsidR="00682186" w:rsidRDefault="00682186" w:rsidP="00682186">
            <w:pPr>
              <w:snapToGrid w:val="0"/>
              <w:jc w:val="center"/>
              <w:rPr>
                <w:ins w:id="11084" w:author="Rafif [2]" w:date="2025-12-04T13:50:00Z"/>
                <w:rFonts w:ascii="Arial" w:hAnsi="Arial" w:cs="Arial"/>
                <w:szCs w:val="20"/>
                <w:lang w:val="en-SG"/>
              </w:rPr>
            </w:pPr>
            <w:proofErr w:type="spellStart"/>
            <w:ins w:id="11085" w:author="Rafif [2]" w:date="2025-12-04T13:50:00Z">
              <w:r>
                <w:rPr>
                  <w:rFonts w:ascii="Arial" w:hAnsi="Arial" w:cs="Arial"/>
                  <w:szCs w:val="20"/>
                  <w:lang w:val="en-SG"/>
                </w:rPr>
                <w:t>refund_notice_id</w:t>
              </w:r>
              <w:proofErr w:type="spellEnd"/>
            </w:ins>
          </w:p>
        </w:tc>
        <w:tc>
          <w:tcPr>
            <w:tcW w:w="2835" w:type="dxa"/>
            <w:shd w:val="clear" w:color="auto" w:fill="FFFFFF" w:themeFill="background1"/>
            <w:vAlign w:val="center"/>
          </w:tcPr>
          <w:p w14:paraId="2FDDD126" w14:textId="04FEC90B" w:rsidR="00682186" w:rsidRDefault="00682186">
            <w:pPr>
              <w:snapToGrid w:val="0"/>
              <w:jc w:val="center"/>
              <w:rPr>
                <w:ins w:id="11086" w:author="Rafif [2]" w:date="2025-12-04T13:50:00Z"/>
                <w:rFonts w:ascii="Arial" w:hAnsi="Arial" w:cs="Arial"/>
                <w:szCs w:val="20"/>
                <w:lang w:val="en-SG"/>
              </w:rPr>
            </w:pPr>
          </w:p>
        </w:tc>
      </w:tr>
      <w:tr w:rsidR="00682186" w14:paraId="0E05F1FE" w14:textId="77777777" w:rsidTr="00BB0DEB">
        <w:trPr>
          <w:ins w:id="11087" w:author="Rafif [2]" w:date="2025-12-04T13:50:00Z"/>
        </w:trPr>
        <w:tc>
          <w:tcPr>
            <w:tcW w:w="1134" w:type="dxa"/>
            <w:shd w:val="clear" w:color="auto" w:fill="FFFFFF" w:themeFill="background1"/>
            <w:vAlign w:val="center"/>
          </w:tcPr>
          <w:p w14:paraId="5F0C36C6" w14:textId="4F4B855F" w:rsidR="00682186" w:rsidRDefault="00682186" w:rsidP="00682186">
            <w:pPr>
              <w:snapToGrid w:val="0"/>
              <w:jc w:val="center"/>
              <w:rPr>
                <w:ins w:id="11088" w:author="Rafif [2]" w:date="2025-12-04T13:50:00Z"/>
                <w:rFonts w:ascii="Arial" w:hAnsi="Arial" w:cs="Arial"/>
                <w:szCs w:val="20"/>
                <w:lang w:val="en-SG"/>
              </w:rPr>
            </w:pPr>
            <w:ins w:id="11089" w:author="Rafif [2]" w:date="2025-12-04T13:53:00Z">
              <w:r>
                <w:rPr>
                  <w:rFonts w:ascii="Arial" w:hAnsi="Arial" w:cs="Arial"/>
                  <w:szCs w:val="20"/>
                  <w:lang w:val="en-SG"/>
                </w:rPr>
                <w:t>intranet</w:t>
              </w:r>
            </w:ins>
          </w:p>
        </w:tc>
        <w:tc>
          <w:tcPr>
            <w:tcW w:w="2694" w:type="dxa"/>
            <w:shd w:val="clear" w:color="auto" w:fill="FFFFFF" w:themeFill="background1"/>
            <w:vAlign w:val="center"/>
          </w:tcPr>
          <w:p w14:paraId="729E221E" w14:textId="1F486D92" w:rsidR="00682186" w:rsidRDefault="00682186" w:rsidP="00682186">
            <w:pPr>
              <w:snapToGrid w:val="0"/>
              <w:jc w:val="center"/>
              <w:rPr>
                <w:ins w:id="11090" w:author="Rafif [2]" w:date="2025-12-04T13:50:00Z"/>
                <w:rFonts w:ascii="Arial" w:hAnsi="Arial" w:cs="Arial"/>
                <w:szCs w:val="20"/>
                <w:lang w:val="en-SG"/>
              </w:rPr>
            </w:pPr>
            <w:proofErr w:type="spellStart"/>
            <w:ins w:id="11091" w:author="Rafif [2]" w:date="2025-12-04T13:53:00Z">
              <w:r>
                <w:rPr>
                  <w:rFonts w:ascii="Arial" w:hAnsi="Arial" w:cs="Arial"/>
                  <w:szCs w:val="20"/>
                  <w:lang w:val="en-SG"/>
                </w:rPr>
                <w:t>ocms_refund_notice</w:t>
              </w:r>
            </w:ins>
            <w:proofErr w:type="spellEnd"/>
          </w:p>
        </w:tc>
        <w:tc>
          <w:tcPr>
            <w:tcW w:w="2693" w:type="dxa"/>
            <w:shd w:val="clear" w:color="auto" w:fill="FFFFFF" w:themeFill="background1"/>
            <w:vAlign w:val="center"/>
          </w:tcPr>
          <w:p w14:paraId="378FD116" w14:textId="2BF34877" w:rsidR="00682186" w:rsidRDefault="00682186" w:rsidP="00682186">
            <w:pPr>
              <w:snapToGrid w:val="0"/>
              <w:jc w:val="center"/>
              <w:rPr>
                <w:ins w:id="11092" w:author="Rafif [2]" w:date="2025-12-04T13:50:00Z"/>
                <w:rFonts w:ascii="Arial" w:hAnsi="Arial" w:cs="Arial"/>
                <w:szCs w:val="20"/>
                <w:lang w:val="en-SG"/>
              </w:rPr>
            </w:pPr>
            <w:proofErr w:type="spellStart"/>
            <w:ins w:id="11093" w:author="Rafif [2]" w:date="2025-12-04T13:52:00Z">
              <w:r>
                <w:rPr>
                  <w:rFonts w:ascii="Arial" w:hAnsi="Arial" w:cs="Arial"/>
                  <w:szCs w:val="20"/>
                  <w:lang w:val="en-SG"/>
                </w:rPr>
                <w:t>receipt_no</w:t>
              </w:r>
            </w:ins>
            <w:proofErr w:type="spellEnd"/>
          </w:p>
        </w:tc>
        <w:tc>
          <w:tcPr>
            <w:tcW w:w="2835" w:type="dxa"/>
            <w:shd w:val="clear" w:color="auto" w:fill="FFFFFF" w:themeFill="background1"/>
            <w:vAlign w:val="center"/>
          </w:tcPr>
          <w:p w14:paraId="2354F9F5" w14:textId="63D1CFA8" w:rsidR="00682186" w:rsidRDefault="00682186" w:rsidP="00682186">
            <w:pPr>
              <w:snapToGrid w:val="0"/>
              <w:jc w:val="center"/>
              <w:rPr>
                <w:ins w:id="11094" w:author="Rafif [2]" w:date="2025-12-04T13:50:00Z"/>
                <w:rFonts w:ascii="Arial" w:hAnsi="Arial" w:cs="Arial"/>
                <w:szCs w:val="20"/>
                <w:lang w:val="en-SG"/>
              </w:rPr>
            </w:pPr>
            <w:proofErr w:type="spellStart"/>
            <w:ins w:id="11095" w:author="Rafif [2]" w:date="2025-12-04T13:54:00Z">
              <w:r>
                <w:rPr>
                  <w:rFonts w:ascii="Arial" w:hAnsi="Arial" w:cs="Arial"/>
                  <w:szCs w:val="20"/>
                  <w:lang w:val="en-SG"/>
                </w:rPr>
                <w:t>WTD.receipt_no</w:t>
              </w:r>
            </w:ins>
            <w:proofErr w:type="spellEnd"/>
          </w:p>
        </w:tc>
      </w:tr>
      <w:tr w:rsidR="00682186" w14:paraId="2809D48C" w14:textId="77777777" w:rsidTr="00BB0DEB">
        <w:trPr>
          <w:ins w:id="11096" w:author="Rafif [2]" w:date="2025-12-04T13:52:00Z"/>
        </w:trPr>
        <w:tc>
          <w:tcPr>
            <w:tcW w:w="1134" w:type="dxa"/>
            <w:shd w:val="clear" w:color="auto" w:fill="FFFFFF" w:themeFill="background1"/>
            <w:vAlign w:val="center"/>
          </w:tcPr>
          <w:p w14:paraId="451656D4" w14:textId="38A04EA2" w:rsidR="00682186" w:rsidRDefault="00682186" w:rsidP="00682186">
            <w:pPr>
              <w:snapToGrid w:val="0"/>
              <w:jc w:val="center"/>
              <w:rPr>
                <w:ins w:id="11097" w:author="Rafif [2]" w:date="2025-12-04T13:52:00Z"/>
                <w:rFonts w:ascii="Arial" w:hAnsi="Arial" w:cs="Arial"/>
                <w:szCs w:val="20"/>
                <w:lang w:val="en-SG"/>
              </w:rPr>
            </w:pPr>
            <w:ins w:id="11098" w:author="Rafif [2]" w:date="2025-12-04T13:53:00Z">
              <w:r>
                <w:rPr>
                  <w:rFonts w:ascii="Arial" w:hAnsi="Arial" w:cs="Arial"/>
                  <w:szCs w:val="20"/>
                  <w:lang w:val="en-SG"/>
                </w:rPr>
                <w:t>intranet</w:t>
              </w:r>
            </w:ins>
          </w:p>
        </w:tc>
        <w:tc>
          <w:tcPr>
            <w:tcW w:w="2694" w:type="dxa"/>
            <w:shd w:val="clear" w:color="auto" w:fill="FFFFFF" w:themeFill="background1"/>
            <w:vAlign w:val="center"/>
          </w:tcPr>
          <w:p w14:paraId="050DEED7" w14:textId="78F57976" w:rsidR="00682186" w:rsidRDefault="00682186" w:rsidP="00682186">
            <w:pPr>
              <w:snapToGrid w:val="0"/>
              <w:jc w:val="center"/>
              <w:rPr>
                <w:ins w:id="11099" w:author="Rafif [2]" w:date="2025-12-04T13:52:00Z"/>
                <w:rFonts w:ascii="Arial" w:hAnsi="Arial" w:cs="Arial"/>
                <w:szCs w:val="20"/>
                <w:lang w:val="en-SG"/>
              </w:rPr>
            </w:pPr>
            <w:proofErr w:type="spellStart"/>
            <w:ins w:id="11100" w:author="Rafif [2]" w:date="2025-12-04T13:53:00Z">
              <w:r>
                <w:rPr>
                  <w:rFonts w:ascii="Arial" w:hAnsi="Arial" w:cs="Arial"/>
                  <w:szCs w:val="20"/>
                  <w:lang w:val="en-SG"/>
                </w:rPr>
                <w:t>ocms_refund_notice</w:t>
              </w:r>
            </w:ins>
            <w:proofErr w:type="spellEnd"/>
          </w:p>
        </w:tc>
        <w:tc>
          <w:tcPr>
            <w:tcW w:w="2693" w:type="dxa"/>
            <w:shd w:val="clear" w:color="auto" w:fill="FFFFFF" w:themeFill="background1"/>
            <w:vAlign w:val="center"/>
          </w:tcPr>
          <w:p w14:paraId="02907032" w14:textId="5B1DD0AC" w:rsidR="00682186" w:rsidRDefault="00682186" w:rsidP="00682186">
            <w:pPr>
              <w:snapToGrid w:val="0"/>
              <w:jc w:val="center"/>
              <w:rPr>
                <w:ins w:id="11101" w:author="Rafif [2]" w:date="2025-12-04T13:52:00Z"/>
                <w:rFonts w:ascii="Arial" w:hAnsi="Arial" w:cs="Arial"/>
                <w:szCs w:val="20"/>
                <w:lang w:val="en-SG"/>
              </w:rPr>
            </w:pPr>
            <w:proofErr w:type="spellStart"/>
            <w:ins w:id="11102" w:author="Rafif [2]" w:date="2025-12-04T13:52:00Z">
              <w:r>
                <w:rPr>
                  <w:rFonts w:ascii="Arial" w:hAnsi="Arial" w:cs="Arial"/>
                  <w:szCs w:val="20"/>
                  <w:lang w:val="en-SG"/>
                </w:rPr>
                <w:t>pp_code</w:t>
              </w:r>
              <w:proofErr w:type="spellEnd"/>
            </w:ins>
          </w:p>
        </w:tc>
        <w:tc>
          <w:tcPr>
            <w:tcW w:w="2835" w:type="dxa"/>
            <w:shd w:val="clear" w:color="auto" w:fill="FFFFFF" w:themeFill="background1"/>
            <w:vAlign w:val="center"/>
          </w:tcPr>
          <w:p w14:paraId="7A2CE994" w14:textId="336B70DA" w:rsidR="00682186" w:rsidRDefault="00682186" w:rsidP="00682186">
            <w:pPr>
              <w:snapToGrid w:val="0"/>
              <w:jc w:val="center"/>
              <w:rPr>
                <w:ins w:id="11103" w:author="Rafif [2]" w:date="2025-12-04T13:52:00Z"/>
                <w:rFonts w:ascii="Arial" w:hAnsi="Arial" w:cs="Arial"/>
                <w:szCs w:val="20"/>
                <w:lang w:val="en-SG"/>
              </w:rPr>
            </w:pPr>
            <w:proofErr w:type="spellStart"/>
            <w:ins w:id="11104" w:author="Rafif [2]" w:date="2025-12-04T13:54:00Z">
              <w:r>
                <w:rPr>
                  <w:rFonts w:ascii="Arial" w:hAnsi="Arial" w:cs="Arial"/>
                  <w:szCs w:val="20"/>
                  <w:lang w:val="en-SG"/>
                </w:rPr>
                <w:t>VON.pp_code</w:t>
              </w:r>
            </w:ins>
            <w:proofErr w:type="spellEnd"/>
          </w:p>
        </w:tc>
      </w:tr>
      <w:tr w:rsidR="00682186" w14:paraId="75871A07" w14:textId="77777777" w:rsidTr="00BB0DEB">
        <w:trPr>
          <w:ins w:id="11105" w:author="Rafif [2]" w:date="2025-12-04T13:52:00Z"/>
        </w:trPr>
        <w:tc>
          <w:tcPr>
            <w:tcW w:w="1134" w:type="dxa"/>
            <w:shd w:val="clear" w:color="auto" w:fill="FFFFFF" w:themeFill="background1"/>
            <w:vAlign w:val="center"/>
          </w:tcPr>
          <w:p w14:paraId="4F508795" w14:textId="7C41912F" w:rsidR="00682186" w:rsidRDefault="00682186" w:rsidP="00682186">
            <w:pPr>
              <w:snapToGrid w:val="0"/>
              <w:jc w:val="center"/>
              <w:rPr>
                <w:ins w:id="11106" w:author="Rafif [2]" w:date="2025-12-04T13:52:00Z"/>
                <w:rFonts w:ascii="Arial" w:hAnsi="Arial" w:cs="Arial"/>
                <w:szCs w:val="20"/>
                <w:lang w:val="en-SG"/>
              </w:rPr>
            </w:pPr>
            <w:ins w:id="11107" w:author="Rafif [2]" w:date="2025-12-04T13:53:00Z">
              <w:r>
                <w:rPr>
                  <w:rFonts w:ascii="Arial" w:hAnsi="Arial" w:cs="Arial"/>
                  <w:szCs w:val="20"/>
                  <w:lang w:val="en-SG"/>
                </w:rPr>
                <w:t>intranet</w:t>
              </w:r>
            </w:ins>
          </w:p>
        </w:tc>
        <w:tc>
          <w:tcPr>
            <w:tcW w:w="2694" w:type="dxa"/>
            <w:shd w:val="clear" w:color="auto" w:fill="FFFFFF" w:themeFill="background1"/>
            <w:vAlign w:val="center"/>
          </w:tcPr>
          <w:p w14:paraId="5F6E2DBA" w14:textId="7A6BB8DF" w:rsidR="00682186" w:rsidRDefault="00682186" w:rsidP="00682186">
            <w:pPr>
              <w:snapToGrid w:val="0"/>
              <w:jc w:val="center"/>
              <w:rPr>
                <w:ins w:id="11108" w:author="Rafif [2]" w:date="2025-12-04T13:52:00Z"/>
                <w:rFonts w:ascii="Arial" w:hAnsi="Arial" w:cs="Arial"/>
                <w:szCs w:val="20"/>
                <w:lang w:val="en-SG"/>
              </w:rPr>
            </w:pPr>
            <w:proofErr w:type="spellStart"/>
            <w:ins w:id="11109" w:author="Rafif [2]" w:date="2025-12-04T13:53:00Z">
              <w:r>
                <w:rPr>
                  <w:rFonts w:ascii="Arial" w:hAnsi="Arial" w:cs="Arial"/>
                  <w:szCs w:val="20"/>
                  <w:lang w:val="en-SG"/>
                </w:rPr>
                <w:t>ocms_refund_notice</w:t>
              </w:r>
            </w:ins>
            <w:proofErr w:type="spellEnd"/>
          </w:p>
        </w:tc>
        <w:tc>
          <w:tcPr>
            <w:tcW w:w="2693" w:type="dxa"/>
            <w:shd w:val="clear" w:color="auto" w:fill="FFFFFF" w:themeFill="background1"/>
            <w:vAlign w:val="center"/>
          </w:tcPr>
          <w:p w14:paraId="20DD272B" w14:textId="7FF15AC7" w:rsidR="00682186" w:rsidRDefault="00682186" w:rsidP="00682186">
            <w:pPr>
              <w:snapToGrid w:val="0"/>
              <w:jc w:val="center"/>
              <w:rPr>
                <w:ins w:id="11110" w:author="Rafif [2]" w:date="2025-12-04T13:52:00Z"/>
                <w:rFonts w:ascii="Arial" w:hAnsi="Arial" w:cs="Arial"/>
                <w:szCs w:val="20"/>
                <w:lang w:val="en-SG"/>
              </w:rPr>
            </w:pPr>
            <w:proofErr w:type="spellStart"/>
            <w:ins w:id="11111" w:author="Rafif [2]" w:date="2025-12-04T13:52:00Z">
              <w:r>
                <w:rPr>
                  <w:rFonts w:ascii="Arial" w:hAnsi="Arial" w:cs="Arial"/>
                  <w:szCs w:val="20"/>
                  <w:lang w:val="en-SG"/>
                </w:rPr>
                <w:t>amount_paid</w:t>
              </w:r>
              <w:proofErr w:type="spellEnd"/>
            </w:ins>
          </w:p>
        </w:tc>
        <w:tc>
          <w:tcPr>
            <w:tcW w:w="2835" w:type="dxa"/>
            <w:shd w:val="clear" w:color="auto" w:fill="FFFFFF" w:themeFill="background1"/>
            <w:vAlign w:val="center"/>
          </w:tcPr>
          <w:p w14:paraId="5F3453FE" w14:textId="5D2E3614" w:rsidR="00682186" w:rsidRDefault="00682186" w:rsidP="00682186">
            <w:pPr>
              <w:snapToGrid w:val="0"/>
              <w:jc w:val="center"/>
              <w:rPr>
                <w:ins w:id="11112" w:author="Rafif [2]" w:date="2025-12-04T13:52:00Z"/>
                <w:rFonts w:ascii="Arial" w:hAnsi="Arial" w:cs="Arial"/>
                <w:szCs w:val="20"/>
                <w:lang w:val="en-SG"/>
              </w:rPr>
            </w:pPr>
            <w:proofErr w:type="spellStart"/>
            <w:ins w:id="11113" w:author="Rafif [2]" w:date="2025-12-04T13:54:00Z">
              <w:r>
                <w:rPr>
                  <w:rFonts w:ascii="Arial" w:hAnsi="Arial" w:cs="Arial"/>
                  <w:szCs w:val="20"/>
                  <w:lang w:val="en-SG"/>
                </w:rPr>
                <w:t>VON.amount_pai</w:t>
              </w:r>
            </w:ins>
            <w:ins w:id="11114" w:author="Rafif [2]" w:date="2025-12-04T13:55:00Z">
              <w:r>
                <w:rPr>
                  <w:rFonts w:ascii="Arial" w:hAnsi="Arial" w:cs="Arial"/>
                  <w:szCs w:val="20"/>
                  <w:lang w:val="en-SG"/>
                </w:rPr>
                <w:t>d</w:t>
              </w:r>
            </w:ins>
            <w:proofErr w:type="spellEnd"/>
          </w:p>
        </w:tc>
      </w:tr>
      <w:tr w:rsidR="00682186" w14:paraId="2A0F749A" w14:textId="77777777" w:rsidTr="00BB0DEB">
        <w:trPr>
          <w:ins w:id="11115" w:author="Rafif [2]" w:date="2025-12-04T13:52:00Z"/>
        </w:trPr>
        <w:tc>
          <w:tcPr>
            <w:tcW w:w="1134" w:type="dxa"/>
            <w:shd w:val="clear" w:color="auto" w:fill="FFFFFF" w:themeFill="background1"/>
            <w:vAlign w:val="center"/>
          </w:tcPr>
          <w:p w14:paraId="5C419D95" w14:textId="11A04C82" w:rsidR="00682186" w:rsidRDefault="00682186" w:rsidP="00682186">
            <w:pPr>
              <w:snapToGrid w:val="0"/>
              <w:jc w:val="center"/>
              <w:rPr>
                <w:ins w:id="11116" w:author="Rafif [2]" w:date="2025-12-04T13:52:00Z"/>
                <w:rFonts w:ascii="Arial" w:hAnsi="Arial" w:cs="Arial"/>
                <w:szCs w:val="20"/>
                <w:lang w:val="en-SG"/>
              </w:rPr>
            </w:pPr>
            <w:ins w:id="11117" w:author="Rafif [2]" w:date="2025-12-04T13:53:00Z">
              <w:r>
                <w:rPr>
                  <w:rFonts w:ascii="Arial" w:hAnsi="Arial" w:cs="Arial"/>
                  <w:szCs w:val="20"/>
                  <w:lang w:val="en-SG"/>
                </w:rPr>
                <w:t>intranet</w:t>
              </w:r>
            </w:ins>
          </w:p>
        </w:tc>
        <w:tc>
          <w:tcPr>
            <w:tcW w:w="2694" w:type="dxa"/>
            <w:shd w:val="clear" w:color="auto" w:fill="FFFFFF" w:themeFill="background1"/>
            <w:vAlign w:val="center"/>
          </w:tcPr>
          <w:p w14:paraId="5C4750E4" w14:textId="4DA3D6B1" w:rsidR="00682186" w:rsidRDefault="00682186" w:rsidP="00682186">
            <w:pPr>
              <w:snapToGrid w:val="0"/>
              <w:jc w:val="center"/>
              <w:rPr>
                <w:ins w:id="11118" w:author="Rafif [2]" w:date="2025-12-04T13:52:00Z"/>
                <w:rFonts w:ascii="Arial" w:hAnsi="Arial" w:cs="Arial"/>
                <w:szCs w:val="20"/>
                <w:lang w:val="en-SG"/>
              </w:rPr>
            </w:pPr>
            <w:proofErr w:type="spellStart"/>
            <w:ins w:id="11119" w:author="Rafif [2]" w:date="2025-12-04T13:53:00Z">
              <w:r>
                <w:rPr>
                  <w:rFonts w:ascii="Arial" w:hAnsi="Arial" w:cs="Arial"/>
                  <w:szCs w:val="20"/>
                  <w:lang w:val="en-SG"/>
                </w:rPr>
                <w:t>ocms_refund_notice</w:t>
              </w:r>
            </w:ins>
            <w:proofErr w:type="spellEnd"/>
          </w:p>
        </w:tc>
        <w:tc>
          <w:tcPr>
            <w:tcW w:w="2693" w:type="dxa"/>
            <w:shd w:val="clear" w:color="auto" w:fill="FFFFFF" w:themeFill="background1"/>
            <w:vAlign w:val="center"/>
          </w:tcPr>
          <w:p w14:paraId="36F72D05" w14:textId="35523832" w:rsidR="00682186" w:rsidRDefault="00682186" w:rsidP="00682186">
            <w:pPr>
              <w:snapToGrid w:val="0"/>
              <w:jc w:val="center"/>
              <w:rPr>
                <w:ins w:id="11120" w:author="Rafif [2]" w:date="2025-12-04T13:52:00Z"/>
                <w:rFonts w:ascii="Arial" w:hAnsi="Arial" w:cs="Arial"/>
                <w:szCs w:val="20"/>
                <w:lang w:val="en-SG"/>
              </w:rPr>
            </w:pPr>
            <w:proofErr w:type="spellStart"/>
            <w:ins w:id="11121" w:author="Rafif [2]" w:date="2025-12-04T13:52:00Z">
              <w:r>
                <w:rPr>
                  <w:rFonts w:ascii="Arial" w:hAnsi="Arial" w:cs="Arial"/>
                  <w:szCs w:val="20"/>
                  <w:lang w:val="en-SG"/>
                </w:rPr>
                <w:t>amount_payable</w:t>
              </w:r>
              <w:proofErr w:type="spellEnd"/>
            </w:ins>
          </w:p>
        </w:tc>
        <w:tc>
          <w:tcPr>
            <w:tcW w:w="2835" w:type="dxa"/>
            <w:shd w:val="clear" w:color="auto" w:fill="FFFFFF" w:themeFill="background1"/>
            <w:vAlign w:val="center"/>
          </w:tcPr>
          <w:p w14:paraId="4386EBC3" w14:textId="593D71BB" w:rsidR="00682186" w:rsidRDefault="00682186" w:rsidP="00682186">
            <w:pPr>
              <w:snapToGrid w:val="0"/>
              <w:jc w:val="center"/>
              <w:rPr>
                <w:ins w:id="11122" w:author="Rafif [2]" w:date="2025-12-04T13:52:00Z"/>
                <w:rFonts w:ascii="Arial" w:hAnsi="Arial" w:cs="Arial"/>
                <w:szCs w:val="20"/>
                <w:lang w:val="en-SG"/>
              </w:rPr>
            </w:pPr>
            <w:proofErr w:type="spellStart"/>
            <w:ins w:id="11123" w:author="Rafif [2]" w:date="2025-12-04T13:55:00Z">
              <w:r>
                <w:rPr>
                  <w:rFonts w:ascii="Arial" w:hAnsi="Arial" w:cs="Arial"/>
                  <w:szCs w:val="20"/>
                  <w:lang w:val="en-SG"/>
                </w:rPr>
                <w:t>VON.amount_payable</w:t>
              </w:r>
            </w:ins>
            <w:proofErr w:type="spellEnd"/>
          </w:p>
        </w:tc>
      </w:tr>
      <w:tr w:rsidR="00682186" w14:paraId="4F4C048A" w14:textId="77777777" w:rsidTr="00BB0DEB">
        <w:trPr>
          <w:ins w:id="11124" w:author="Rafif [2]" w:date="2025-12-04T13:52:00Z"/>
        </w:trPr>
        <w:tc>
          <w:tcPr>
            <w:tcW w:w="1134" w:type="dxa"/>
            <w:shd w:val="clear" w:color="auto" w:fill="FFFFFF" w:themeFill="background1"/>
            <w:vAlign w:val="center"/>
          </w:tcPr>
          <w:p w14:paraId="3BB2B92B" w14:textId="2170185F" w:rsidR="00682186" w:rsidRDefault="00682186" w:rsidP="00682186">
            <w:pPr>
              <w:snapToGrid w:val="0"/>
              <w:jc w:val="center"/>
              <w:rPr>
                <w:ins w:id="11125" w:author="Rafif [2]" w:date="2025-12-04T13:52:00Z"/>
                <w:rFonts w:ascii="Arial" w:hAnsi="Arial" w:cs="Arial"/>
                <w:szCs w:val="20"/>
                <w:lang w:val="en-SG"/>
              </w:rPr>
            </w:pPr>
            <w:ins w:id="11126" w:author="Rafif [2]" w:date="2025-12-04T13:53:00Z">
              <w:r>
                <w:rPr>
                  <w:rFonts w:ascii="Arial" w:hAnsi="Arial" w:cs="Arial"/>
                  <w:szCs w:val="20"/>
                  <w:lang w:val="en-SG"/>
                </w:rPr>
                <w:lastRenderedPageBreak/>
                <w:t>intranet</w:t>
              </w:r>
            </w:ins>
          </w:p>
        </w:tc>
        <w:tc>
          <w:tcPr>
            <w:tcW w:w="2694" w:type="dxa"/>
            <w:shd w:val="clear" w:color="auto" w:fill="FFFFFF" w:themeFill="background1"/>
            <w:vAlign w:val="center"/>
          </w:tcPr>
          <w:p w14:paraId="5276712D" w14:textId="6463C6B5" w:rsidR="00682186" w:rsidRDefault="00682186" w:rsidP="00682186">
            <w:pPr>
              <w:snapToGrid w:val="0"/>
              <w:jc w:val="center"/>
              <w:rPr>
                <w:ins w:id="11127" w:author="Rafif [2]" w:date="2025-12-04T13:52:00Z"/>
                <w:rFonts w:ascii="Arial" w:hAnsi="Arial" w:cs="Arial"/>
                <w:szCs w:val="20"/>
                <w:lang w:val="en-SG"/>
              </w:rPr>
            </w:pPr>
            <w:proofErr w:type="spellStart"/>
            <w:ins w:id="11128" w:author="Rafif [2]" w:date="2025-12-04T13:53:00Z">
              <w:r>
                <w:rPr>
                  <w:rFonts w:ascii="Arial" w:hAnsi="Arial" w:cs="Arial"/>
                  <w:szCs w:val="20"/>
                  <w:lang w:val="en-SG"/>
                </w:rPr>
                <w:t>ocms_refund_notice</w:t>
              </w:r>
            </w:ins>
            <w:proofErr w:type="spellEnd"/>
          </w:p>
        </w:tc>
        <w:tc>
          <w:tcPr>
            <w:tcW w:w="2693" w:type="dxa"/>
            <w:shd w:val="clear" w:color="auto" w:fill="FFFFFF" w:themeFill="background1"/>
            <w:vAlign w:val="center"/>
          </w:tcPr>
          <w:p w14:paraId="24E09AEC" w14:textId="4D19A28C" w:rsidR="00682186" w:rsidRDefault="00682186" w:rsidP="00682186">
            <w:pPr>
              <w:snapToGrid w:val="0"/>
              <w:jc w:val="center"/>
              <w:rPr>
                <w:ins w:id="11129" w:author="Rafif [2]" w:date="2025-12-04T13:52:00Z"/>
                <w:rFonts w:ascii="Arial" w:hAnsi="Arial" w:cs="Arial"/>
                <w:szCs w:val="20"/>
                <w:lang w:val="en-SG"/>
              </w:rPr>
            </w:pPr>
            <w:proofErr w:type="spellStart"/>
            <w:ins w:id="11130" w:author="Rafif [2]" w:date="2025-12-04T13:52:00Z">
              <w:r>
                <w:rPr>
                  <w:rFonts w:ascii="Arial" w:hAnsi="Arial" w:cs="Arial"/>
                  <w:szCs w:val="20"/>
                  <w:lang w:val="en-SG"/>
                </w:rPr>
                <w:t>suspension_type</w:t>
              </w:r>
              <w:proofErr w:type="spellEnd"/>
            </w:ins>
          </w:p>
        </w:tc>
        <w:tc>
          <w:tcPr>
            <w:tcW w:w="2835" w:type="dxa"/>
            <w:shd w:val="clear" w:color="auto" w:fill="FFFFFF" w:themeFill="background1"/>
            <w:vAlign w:val="center"/>
          </w:tcPr>
          <w:p w14:paraId="57A425D3" w14:textId="3FC8E0D1" w:rsidR="00682186" w:rsidRDefault="00682186" w:rsidP="00682186">
            <w:pPr>
              <w:snapToGrid w:val="0"/>
              <w:jc w:val="center"/>
              <w:rPr>
                <w:ins w:id="11131" w:author="Rafif [2]" w:date="2025-12-04T13:52:00Z"/>
                <w:rFonts w:ascii="Arial" w:hAnsi="Arial" w:cs="Arial"/>
                <w:szCs w:val="20"/>
                <w:lang w:val="en-SG"/>
              </w:rPr>
            </w:pPr>
            <w:proofErr w:type="spellStart"/>
            <w:ins w:id="11132" w:author="Rafif [2]" w:date="2025-12-04T13:55:00Z">
              <w:r>
                <w:rPr>
                  <w:rFonts w:ascii="Arial" w:hAnsi="Arial" w:cs="Arial"/>
                  <w:szCs w:val="20"/>
                  <w:lang w:val="en-SG"/>
                </w:rPr>
                <w:t>VON.suspension_type</w:t>
              </w:r>
            </w:ins>
            <w:proofErr w:type="spellEnd"/>
          </w:p>
        </w:tc>
      </w:tr>
      <w:tr w:rsidR="00682186" w14:paraId="61DE6977" w14:textId="77777777" w:rsidTr="00BB0DEB">
        <w:trPr>
          <w:ins w:id="11133" w:author="Rafif [2]" w:date="2025-12-04T13:52:00Z"/>
        </w:trPr>
        <w:tc>
          <w:tcPr>
            <w:tcW w:w="1134" w:type="dxa"/>
            <w:shd w:val="clear" w:color="auto" w:fill="FFFFFF" w:themeFill="background1"/>
            <w:vAlign w:val="center"/>
          </w:tcPr>
          <w:p w14:paraId="0341F240" w14:textId="62CAF18E" w:rsidR="00682186" w:rsidRDefault="00682186" w:rsidP="00682186">
            <w:pPr>
              <w:snapToGrid w:val="0"/>
              <w:jc w:val="center"/>
              <w:rPr>
                <w:ins w:id="11134" w:author="Rafif [2]" w:date="2025-12-04T13:52:00Z"/>
                <w:rFonts w:ascii="Arial" w:hAnsi="Arial" w:cs="Arial"/>
                <w:szCs w:val="20"/>
                <w:lang w:val="en-SG"/>
              </w:rPr>
            </w:pPr>
            <w:ins w:id="11135" w:author="Rafif [2]" w:date="2025-12-04T13:53:00Z">
              <w:r>
                <w:rPr>
                  <w:rFonts w:ascii="Arial" w:hAnsi="Arial" w:cs="Arial"/>
                  <w:szCs w:val="20"/>
                  <w:lang w:val="en-SG"/>
                </w:rPr>
                <w:t>intranet</w:t>
              </w:r>
            </w:ins>
          </w:p>
        </w:tc>
        <w:tc>
          <w:tcPr>
            <w:tcW w:w="2694" w:type="dxa"/>
            <w:shd w:val="clear" w:color="auto" w:fill="FFFFFF" w:themeFill="background1"/>
            <w:vAlign w:val="center"/>
          </w:tcPr>
          <w:p w14:paraId="13F72824" w14:textId="1EA1D2B1" w:rsidR="00682186" w:rsidRDefault="00682186" w:rsidP="00682186">
            <w:pPr>
              <w:snapToGrid w:val="0"/>
              <w:jc w:val="center"/>
              <w:rPr>
                <w:ins w:id="11136" w:author="Rafif [2]" w:date="2025-12-04T13:52:00Z"/>
                <w:rFonts w:ascii="Arial" w:hAnsi="Arial" w:cs="Arial"/>
                <w:szCs w:val="20"/>
                <w:lang w:val="en-SG"/>
              </w:rPr>
            </w:pPr>
            <w:proofErr w:type="spellStart"/>
            <w:ins w:id="11137" w:author="Rafif [2]" w:date="2025-12-04T13:53:00Z">
              <w:r>
                <w:rPr>
                  <w:rFonts w:ascii="Arial" w:hAnsi="Arial" w:cs="Arial"/>
                  <w:szCs w:val="20"/>
                  <w:lang w:val="en-SG"/>
                </w:rPr>
                <w:t>ocms_refund_notice</w:t>
              </w:r>
            </w:ins>
            <w:proofErr w:type="spellEnd"/>
          </w:p>
        </w:tc>
        <w:tc>
          <w:tcPr>
            <w:tcW w:w="2693" w:type="dxa"/>
            <w:shd w:val="clear" w:color="auto" w:fill="FFFFFF" w:themeFill="background1"/>
            <w:vAlign w:val="center"/>
          </w:tcPr>
          <w:p w14:paraId="0BCBAAFA" w14:textId="4FB23A0D" w:rsidR="00682186" w:rsidRDefault="00682186" w:rsidP="00682186">
            <w:pPr>
              <w:snapToGrid w:val="0"/>
              <w:jc w:val="center"/>
              <w:rPr>
                <w:ins w:id="11138" w:author="Rafif [2]" w:date="2025-12-04T13:52:00Z"/>
                <w:rFonts w:ascii="Arial" w:hAnsi="Arial" w:cs="Arial"/>
                <w:szCs w:val="20"/>
                <w:lang w:val="en-SG"/>
              </w:rPr>
            </w:pPr>
            <w:proofErr w:type="spellStart"/>
            <w:ins w:id="11139" w:author="Rafif [2]" w:date="2025-12-04T13:52:00Z">
              <w:r>
                <w:rPr>
                  <w:rFonts w:ascii="Arial" w:hAnsi="Arial" w:cs="Arial"/>
                  <w:szCs w:val="20"/>
                  <w:lang w:val="en-SG"/>
                </w:rPr>
                <w:t>crs_reason_of_suspension</w:t>
              </w:r>
              <w:proofErr w:type="spellEnd"/>
            </w:ins>
          </w:p>
        </w:tc>
        <w:tc>
          <w:tcPr>
            <w:tcW w:w="2835" w:type="dxa"/>
            <w:shd w:val="clear" w:color="auto" w:fill="FFFFFF" w:themeFill="background1"/>
            <w:vAlign w:val="center"/>
          </w:tcPr>
          <w:p w14:paraId="1F6ADE49" w14:textId="0998DC6C" w:rsidR="00682186" w:rsidRDefault="00682186" w:rsidP="00682186">
            <w:pPr>
              <w:snapToGrid w:val="0"/>
              <w:jc w:val="center"/>
              <w:rPr>
                <w:ins w:id="11140" w:author="Rafif [2]" w:date="2025-12-04T13:52:00Z"/>
                <w:rFonts w:ascii="Arial" w:hAnsi="Arial" w:cs="Arial"/>
                <w:szCs w:val="20"/>
                <w:lang w:val="en-SG"/>
              </w:rPr>
            </w:pPr>
            <w:proofErr w:type="spellStart"/>
            <w:ins w:id="11141" w:author="Rafif [2]" w:date="2025-12-04T13:55:00Z">
              <w:r>
                <w:rPr>
                  <w:rFonts w:ascii="Arial" w:hAnsi="Arial" w:cs="Arial"/>
                  <w:szCs w:val="20"/>
                  <w:lang w:val="en-SG"/>
                </w:rPr>
                <w:t>VON.crs_reason_of_suspension</w:t>
              </w:r>
            </w:ins>
            <w:proofErr w:type="spellEnd"/>
          </w:p>
        </w:tc>
      </w:tr>
      <w:tr w:rsidR="00682186" w14:paraId="5FDB6F41" w14:textId="77777777" w:rsidTr="00BB0DEB">
        <w:trPr>
          <w:ins w:id="11142" w:author="Rafif [2]" w:date="2025-12-04T13:52:00Z"/>
        </w:trPr>
        <w:tc>
          <w:tcPr>
            <w:tcW w:w="1134" w:type="dxa"/>
            <w:shd w:val="clear" w:color="auto" w:fill="FFFFFF" w:themeFill="background1"/>
            <w:vAlign w:val="center"/>
          </w:tcPr>
          <w:p w14:paraId="377B4C83" w14:textId="411C9EAD" w:rsidR="00682186" w:rsidRDefault="00682186" w:rsidP="00682186">
            <w:pPr>
              <w:snapToGrid w:val="0"/>
              <w:jc w:val="center"/>
              <w:rPr>
                <w:ins w:id="11143" w:author="Rafif [2]" w:date="2025-12-04T13:52:00Z"/>
                <w:rFonts w:ascii="Arial" w:hAnsi="Arial" w:cs="Arial"/>
                <w:szCs w:val="20"/>
                <w:lang w:val="en-SG"/>
              </w:rPr>
            </w:pPr>
            <w:ins w:id="11144" w:author="Rafif [2]" w:date="2025-12-04T13:53:00Z">
              <w:r>
                <w:rPr>
                  <w:rFonts w:ascii="Arial" w:hAnsi="Arial" w:cs="Arial"/>
                  <w:szCs w:val="20"/>
                  <w:lang w:val="en-SG"/>
                </w:rPr>
                <w:t>intranet</w:t>
              </w:r>
            </w:ins>
          </w:p>
        </w:tc>
        <w:tc>
          <w:tcPr>
            <w:tcW w:w="2694" w:type="dxa"/>
            <w:shd w:val="clear" w:color="auto" w:fill="FFFFFF" w:themeFill="background1"/>
            <w:vAlign w:val="center"/>
          </w:tcPr>
          <w:p w14:paraId="1032FF3B" w14:textId="02002C8A" w:rsidR="00682186" w:rsidRDefault="00682186" w:rsidP="00682186">
            <w:pPr>
              <w:snapToGrid w:val="0"/>
              <w:jc w:val="center"/>
              <w:rPr>
                <w:ins w:id="11145" w:author="Rafif [2]" w:date="2025-12-04T13:52:00Z"/>
                <w:rFonts w:ascii="Arial" w:hAnsi="Arial" w:cs="Arial"/>
                <w:szCs w:val="20"/>
                <w:lang w:val="en-SG"/>
              </w:rPr>
            </w:pPr>
            <w:proofErr w:type="spellStart"/>
            <w:ins w:id="11146" w:author="Rafif [2]" w:date="2025-12-04T13:53:00Z">
              <w:r>
                <w:rPr>
                  <w:rFonts w:ascii="Arial" w:hAnsi="Arial" w:cs="Arial"/>
                  <w:szCs w:val="20"/>
                  <w:lang w:val="en-SG"/>
                </w:rPr>
                <w:t>ocms_refund_notice</w:t>
              </w:r>
            </w:ins>
            <w:proofErr w:type="spellEnd"/>
          </w:p>
        </w:tc>
        <w:tc>
          <w:tcPr>
            <w:tcW w:w="2693" w:type="dxa"/>
            <w:shd w:val="clear" w:color="auto" w:fill="FFFFFF" w:themeFill="background1"/>
            <w:vAlign w:val="center"/>
          </w:tcPr>
          <w:p w14:paraId="0F763269" w14:textId="2B829561" w:rsidR="00682186" w:rsidRDefault="00682186" w:rsidP="00682186">
            <w:pPr>
              <w:snapToGrid w:val="0"/>
              <w:jc w:val="center"/>
              <w:rPr>
                <w:ins w:id="11147" w:author="Rafif [2]" w:date="2025-12-04T13:52:00Z"/>
                <w:rFonts w:ascii="Arial" w:hAnsi="Arial" w:cs="Arial"/>
                <w:szCs w:val="20"/>
                <w:lang w:val="en-SG"/>
              </w:rPr>
            </w:pPr>
            <w:proofErr w:type="spellStart"/>
            <w:ins w:id="11148" w:author="Rafif [2]" w:date="2025-12-04T13:53:00Z">
              <w:r>
                <w:rPr>
                  <w:rFonts w:ascii="Arial" w:hAnsi="Arial" w:cs="Arial"/>
                  <w:szCs w:val="20"/>
                  <w:lang w:val="en-SG"/>
                </w:rPr>
                <w:t>epr</w:t>
              </w:r>
            </w:ins>
            <w:ins w:id="11149" w:author="Rafif [2]" w:date="2025-12-04T13:52:00Z">
              <w:r>
                <w:rPr>
                  <w:rFonts w:ascii="Arial" w:hAnsi="Arial" w:cs="Arial"/>
                  <w:szCs w:val="20"/>
                  <w:lang w:val="en-SG"/>
                </w:rPr>
                <w:t>_reason_of_suspension</w:t>
              </w:r>
              <w:proofErr w:type="spellEnd"/>
            </w:ins>
          </w:p>
        </w:tc>
        <w:tc>
          <w:tcPr>
            <w:tcW w:w="2835" w:type="dxa"/>
            <w:shd w:val="clear" w:color="auto" w:fill="FFFFFF" w:themeFill="background1"/>
            <w:vAlign w:val="center"/>
          </w:tcPr>
          <w:p w14:paraId="44788D8F" w14:textId="484CDE5F" w:rsidR="00682186" w:rsidRDefault="00682186" w:rsidP="00682186">
            <w:pPr>
              <w:snapToGrid w:val="0"/>
              <w:jc w:val="center"/>
              <w:rPr>
                <w:ins w:id="11150" w:author="Rafif [2]" w:date="2025-12-04T13:52:00Z"/>
                <w:rFonts w:ascii="Arial" w:hAnsi="Arial" w:cs="Arial"/>
                <w:szCs w:val="20"/>
                <w:lang w:val="en-SG"/>
              </w:rPr>
            </w:pPr>
            <w:proofErr w:type="spellStart"/>
            <w:ins w:id="11151" w:author="Rafif [2]" w:date="2025-12-04T13:55:00Z">
              <w:r>
                <w:rPr>
                  <w:rFonts w:ascii="Arial" w:hAnsi="Arial" w:cs="Arial"/>
                  <w:szCs w:val="20"/>
                  <w:lang w:val="en-SG"/>
                </w:rPr>
                <w:t>VON.epr_reason_of_suspension</w:t>
              </w:r>
            </w:ins>
            <w:proofErr w:type="spellEnd"/>
          </w:p>
        </w:tc>
      </w:tr>
      <w:tr w:rsidR="00682186" w14:paraId="6DEEF6DD" w14:textId="77777777" w:rsidTr="00BB0DEB">
        <w:trPr>
          <w:ins w:id="11152" w:author="Rafif [2]" w:date="2025-12-04T13:53:00Z"/>
        </w:trPr>
        <w:tc>
          <w:tcPr>
            <w:tcW w:w="1134" w:type="dxa"/>
            <w:shd w:val="clear" w:color="auto" w:fill="FFFFFF" w:themeFill="background1"/>
            <w:vAlign w:val="center"/>
          </w:tcPr>
          <w:p w14:paraId="405BEFB8" w14:textId="5BB96DDE" w:rsidR="00682186" w:rsidRDefault="00682186" w:rsidP="00682186">
            <w:pPr>
              <w:snapToGrid w:val="0"/>
              <w:jc w:val="center"/>
              <w:rPr>
                <w:ins w:id="11153" w:author="Rafif [2]" w:date="2025-12-04T13:53:00Z"/>
                <w:rFonts w:ascii="Arial" w:hAnsi="Arial" w:cs="Arial"/>
                <w:szCs w:val="20"/>
                <w:lang w:val="en-SG"/>
              </w:rPr>
            </w:pPr>
            <w:ins w:id="11154" w:author="Rafif [2]" w:date="2025-12-04T13:53:00Z">
              <w:r>
                <w:rPr>
                  <w:rFonts w:ascii="Arial" w:hAnsi="Arial" w:cs="Arial"/>
                  <w:szCs w:val="20"/>
                  <w:lang w:val="en-SG"/>
                </w:rPr>
                <w:t>intranet</w:t>
              </w:r>
            </w:ins>
          </w:p>
        </w:tc>
        <w:tc>
          <w:tcPr>
            <w:tcW w:w="2694" w:type="dxa"/>
            <w:shd w:val="clear" w:color="auto" w:fill="FFFFFF" w:themeFill="background1"/>
            <w:vAlign w:val="center"/>
          </w:tcPr>
          <w:p w14:paraId="22083B90" w14:textId="73B8BF48" w:rsidR="00682186" w:rsidRDefault="00682186" w:rsidP="00682186">
            <w:pPr>
              <w:snapToGrid w:val="0"/>
              <w:jc w:val="center"/>
              <w:rPr>
                <w:ins w:id="11155" w:author="Rafif [2]" w:date="2025-12-04T13:53:00Z"/>
                <w:rFonts w:ascii="Arial" w:hAnsi="Arial" w:cs="Arial"/>
                <w:szCs w:val="20"/>
                <w:lang w:val="en-SG"/>
              </w:rPr>
            </w:pPr>
            <w:proofErr w:type="spellStart"/>
            <w:ins w:id="11156" w:author="Rafif [2]" w:date="2025-12-04T13:53:00Z">
              <w:r>
                <w:rPr>
                  <w:rFonts w:ascii="Arial" w:hAnsi="Arial" w:cs="Arial"/>
                  <w:szCs w:val="20"/>
                  <w:lang w:val="en-SG"/>
                </w:rPr>
                <w:t>ocms_refund_notice</w:t>
              </w:r>
              <w:proofErr w:type="spellEnd"/>
            </w:ins>
          </w:p>
        </w:tc>
        <w:tc>
          <w:tcPr>
            <w:tcW w:w="2693" w:type="dxa"/>
            <w:shd w:val="clear" w:color="auto" w:fill="FFFFFF" w:themeFill="background1"/>
            <w:vAlign w:val="center"/>
          </w:tcPr>
          <w:p w14:paraId="30E1D55C" w14:textId="4056CF49" w:rsidR="00682186" w:rsidRDefault="00682186" w:rsidP="00682186">
            <w:pPr>
              <w:snapToGrid w:val="0"/>
              <w:jc w:val="center"/>
              <w:rPr>
                <w:ins w:id="11157" w:author="Rafif [2]" w:date="2025-12-04T13:53:00Z"/>
                <w:rFonts w:ascii="Arial" w:hAnsi="Arial" w:cs="Arial"/>
                <w:szCs w:val="20"/>
                <w:lang w:val="en-SG"/>
              </w:rPr>
            </w:pPr>
            <w:proofErr w:type="spellStart"/>
            <w:ins w:id="11158" w:author="Rafif [2]" w:date="2025-12-04T13:53:00Z">
              <w:r w:rsidRPr="001973F9">
                <w:rPr>
                  <w:rFonts w:ascii="Arial" w:hAnsi="Arial" w:cs="Arial"/>
                  <w:szCs w:val="20"/>
                  <w:lang w:val="en-SG"/>
                </w:rPr>
                <w:t>refund_amount</w:t>
              </w:r>
              <w:proofErr w:type="spellEnd"/>
            </w:ins>
          </w:p>
        </w:tc>
        <w:tc>
          <w:tcPr>
            <w:tcW w:w="2835" w:type="dxa"/>
            <w:shd w:val="clear" w:color="auto" w:fill="FFFFFF" w:themeFill="background1"/>
            <w:vAlign w:val="center"/>
          </w:tcPr>
          <w:p w14:paraId="62C3004A" w14:textId="77777777" w:rsidR="00682186" w:rsidRDefault="00682186" w:rsidP="00682186">
            <w:pPr>
              <w:snapToGrid w:val="0"/>
              <w:jc w:val="center"/>
              <w:rPr>
                <w:ins w:id="11159" w:author="Rafif [2]" w:date="2025-12-04T13:53:00Z"/>
                <w:rFonts w:ascii="Arial" w:hAnsi="Arial" w:cs="Arial"/>
                <w:szCs w:val="20"/>
                <w:lang w:val="en-SG"/>
              </w:rPr>
            </w:pPr>
          </w:p>
        </w:tc>
      </w:tr>
      <w:tr w:rsidR="00682186" w14:paraId="43BECA2D" w14:textId="77777777" w:rsidTr="00BB0DEB">
        <w:trPr>
          <w:ins w:id="11160" w:author="Rafif [2]" w:date="2025-12-04T13:53:00Z"/>
        </w:trPr>
        <w:tc>
          <w:tcPr>
            <w:tcW w:w="1134" w:type="dxa"/>
            <w:shd w:val="clear" w:color="auto" w:fill="FFFFFF" w:themeFill="background1"/>
            <w:vAlign w:val="center"/>
          </w:tcPr>
          <w:p w14:paraId="03B5FCA7" w14:textId="118F11A3" w:rsidR="00682186" w:rsidRDefault="00682186" w:rsidP="00682186">
            <w:pPr>
              <w:snapToGrid w:val="0"/>
              <w:jc w:val="center"/>
              <w:rPr>
                <w:ins w:id="11161" w:author="Rafif [2]" w:date="2025-12-04T13:53:00Z"/>
                <w:rFonts w:ascii="Arial" w:hAnsi="Arial" w:cs="Arial"/>
                <w:szCs w:val="20"/>
                <w:lang w:val="en-SG"/>
              </w:rPr>
            </w:pPr>
            <w:ins w:id="11162" w:author="Rafif [2]" w:date="2025-12-04T13:53:00Z">
              <w:r>
                <w:rPr>
                  <w:rFonts w:ascii="Arial" w:hAnsi="Arial" w:cs="Arial"/>
                  <w:szCs w:val="20"/>
                  <w:lang w:val="en-SG"/>
                </w:rPr>
                <w:t>intranet</w:t>
              </w:r>
            </w:ins>
          </w:p>
        </w:tc>
        <w:tc>
          <w:tcPr>
            <w:tcW w:w="2694" w:type="dxa"/>
            <w:shd w:val="clear" w:color="auto" w:fill="FFFFFF" w:themeFill="background1"/>
            <w:vAlign w:val="center"/>
          </w:tcPr>
          <w:p w14:paraId="77AA4923" w14:textId="38A46405" w:rsidR="00682186" w:rsidRDefault="00682186" w:rsidP="00682186">
            <w:pPr>
              <w:snapToGrid w:val="0"/>
              <w:jc w:val="center"/>
              <w:rPr>
                <w:ins w:id="11163" w:author="Rafif [2]" w:date="2025-12-04T13:53:00Z"/>
                <w:rFonts w:ascii="Arial" w:hAnsi="Arial" w:cs="Arial"/>
                <w:szCs w:val="20"/>
                <w:lang w:val="en-SG"/>
              </w:rPr>
            </w:pPr>
            <w:proofErr w:type="spellStart"/>
            <w:ins w:id="11164" w:author="Rafif [2]" w:date="2025-12-04T13:53:00Z">
              <w:r>
                <w:rPr>
                  <w:rFonts w:ascii="Arial" w:hAnsi="Arial" w:cs="Arial"/>
                  <w:szCs w:val="20"/>
                  <w:lang w:val="en-SG"/>
                </w:rPr>
                <w:t>ocms_refund_notice</w:t>
              </w:r>
              <w:proofErr w:type="spellEnd"/>
            </w:ins>
          </w:p>
        </w:tc>
        <w:tc>
          <w:tcPr>
            <w:tcW w:w="2693" w:type="dxa"/>
            <w:shd w:val="clear" w:color="auto" w:fill="FFFFFF" w:themeFill="background1"/>
            <w:vAlign w:val="center"/>
          </w:tcPr>
          <w:p w14:paraId="5AC4C5F0" w14:textId="044F5FC6" w:rsidR="00682186" w:rsidRPr="001973F9" w:rsidRDefault="00682186" w:rsidP="00682186">
            <w:pPr>
              <w:snapToGrid w:val="0"/>
              <w:jc w:val="center"/>
              <w:rPr>
                <w:ins w:id="11165" w:author="Rafif [2]" w:date="2025-12-04T13:53:00Z"/>
                <w:rFonts w:ascii="Arial" w:hAnsi="Arial" w:cs="Arial"/>
                <w:szCs w:val="20"/>
                <w:lang w:val="en-SG"/>
              </w:rPr>
            </w:pPr>
            <w:proofErr w:type="spellStart"/>
            <w:ins w:id="11166" w:author="Rafif [2]" w:date="2025-12-04T13:53:00Z">
              <w:r w:rsidRPr="001973F9">
                <w:rPr>
                  <w:rFonts w:ascii="Arial" w:hAnsi="Arial" w:cs="Arial"/>
                  <w:szCs w:val="20"/>
                  <w:lang w:val="en-SG"/>
                </w:rPr>
                <w:t>refund_reason</w:t>
              </w:r>
              <w:proofErr w:type="spellEnd"/>
            </w:ins>
          </w:p>
        </w:tc>
        <w:tc>
          <w:tcPr>
            <w:tcW w:w="2835" w:type="dxa"/>
            <w:shd w:val="clear" w:color="auto" w:fill="FFFFFF" w:themeFill="background1"/>
            <w:vAlign w:val="center"/>
          </w:tcPr>
          <w:p w14:paraId="49EA7CB3" w14:textId="2DF2AA79" w:rsidR="00682186" w:rsidRDefault="006E4D4F">
            <w:pPr>
              <w:snapToGrid w:val="0"/>
              <w:rPr>
                <w:ins w:id="11167" w:author="Rafif [2]" w:date="2025-12-04T13:53:00Z"/>
                <w:rFonts w:ascii="Arial" w:hAnsi="Arial" w:cs="Arial"/>
                <w:szCs w:val="20"/>
                <w:lang w:val="en-SG"/>
              </w:rPr>
              <w:pPrChange w:id="11168" w:author="Rafif [2]" w:date="2025-12-04T13:56:00Z">
                <w:pPr>
                  <w:snapToGrid w:val="0"/>
                  <w:jc w:val="center"/>
                </w:pPr>
              </w:pPrChange>
            </w:pPr>
            <w:ins w:id="11169" w:author="Rafif [2]" w:date="2025-12-04T13:56:00Z">
              <w:r>
                <w:rPr>
                  <w:rFonts w:ascii="Arial" w:hAnsi="Arial" w:cs="Arial"/>
                  <w:szCs w:val="20"/>
                  <w:lang w:val="en-SG"/>
                </w:rPr>
                <w:t>DBP (double pay) / OVP (over pay)</w:t>
              </w:r>
            </w:ins>
            <w:ins w:id="11170" w:author="Rafif [2]" w:date="2025-12-04T14:36:00Z">
              <w:r w:rsidR="00E517C7">
                <w:rPr>
                  <w:rFonts w:ascii="Arial" w:hAnsi="Arial" w:cs="Arial"/>
                  <w:szCs w:val="20"/>
                  <w:lang w:val="en-SG"/>
                </w:rPr>
                <w:t xml:space="preserve"> / APP (appeal waiver)</w:t>
              </w:r>
            </w:ins>
          </w:p>
        </w:tc>
      </w:tr>
    </w:tbl>
    <w:p w14:paraId="71C080E7" w14:textId="1D7C892C" w:rsidR="00CC4ADE" w:rsidDel="00ED5D1B" w:rsidRDefault="00CC4ADE">
      <w:pPr>
        <w:pStyle w:val="Heading3"/>
        <w:numPr>
          <w:ilvl w:val="0"/>
          <w:numId w:val="0"/>
        </w:numPr>
        <w:ind w:left="851" w:hanging="851"/>
        <w:rPr>
          <w:ins w:id="11171" w:author="Ahmad Rafif" w:date="2025-09-23T12:08:00Z"/>
          <w:del w:id="11172" w:author="danupraset@gmail.com" w:date="2025-09-23T16:10:00Z"/>
        </w:rPr>
        <w:pPrChange w:id="11173" w:author="danupraset@gmail.com" w:date="2025-11-11T17:42:00Z">
          <w:pPr>
            <w:pStyle w:val="Heading3"/>
          </w:pPr>
        </w:pPrChange>
      </w:pPr>
      <w:bookmarkStart w:id="11174" w:name="_Toc209553720"/>
      <w:bookmarkStart w:id="11175" w:name="_Toc209556552"/>
      <w:bookmarkStart w:id="11176" w:name="_Toc212740154"/>
      <w:bookmarkStart w:id="11177" w:name="_Toc213778536"/>
      <w:bookmarkEnd w:id="11174"/>
      <w:bookmarkEnd w:id="11175"/>
      <w:bookmarkEnd w:id="11176"/>
      <w:bookmarkEnd w:id="11177"/>
    </w:p>
    <w:p w14:paraId="318AACD3" w14:textId="789662AE" w:rsidR="00ED5D1B" w:rsidRPr="00ED5D1B" w:rsidRDefault="00882CD6">
      <w:pPr>
        <w:pStyle w:val="Heading3"/>
        <w:ind w:left="851" w:hanging="851"/>
        <w:pPrChange w:id="11178" w:author="danupraset@gmail.com" w:date="2025-11-11T17:42:00Z">
          <w:pPr>
            <w:pStyle w:val="Heading3"/>
          </w:pPr>
        </w:pPrChange>
      </w:pPr>
      <w:bookmarkStart w:id="11179" w:name="_Toc209553721"/>
      <w:bookmarkStart w:id="11180" w:name="_Toc209556553"/>
      <w:bookmarkStart w:id="11181" w:name="_Toc212740155"/>
      <w:bookmarkStart w:id="11182" w:name="_Toc213778537"/>
      <w:r>
        <w:t>Success Outcome</w:t>
      </w:r>
      <w:bookmarkEnd w:id="11060"/>
      <w:bookmarkEnd w:id="11061"/>
      <w:bookmarkEnd w:id="11062"/>
      <w:bookmarkEnd w:id="11179"/>
      <w:bookmarkEnd w:id="11180"/>
      <w:bookmarkEnd w:id="11181"/>
      <w:bookmarkEnd w:id="11182"/>
    </w:p>
    <w:p w14:paraId="51BAFF7C" w14:textId="02FB845E" w:rsidR="0028460E" w:rsidRPr="00C834B7" w:rsidRDefault="0028460E" w:rsidP="00C834B7">
      <w:pPr>
        <w:pStyle w:val="ListParagraph"/>
        <w:numPr>
          <w:ilvl w:val="1"/>
          <w:numId w:val="21"/>
        </w:numPr>
        <w:spacing w:line="360" w:lineRule="auto"/>
        <w:ind w:left="426"/>
        <w:rPr>
          <w:rFonts w:ascii="Arial" w:hAnsi="Arial" w:cs="Arial"/>
          <w:sz w:val="20"/>
          <w:szCs w:val="20"/>
          <w:rPrChange w:id="11183" w:author="Ahmad Rafif" w:date="2025-09-23T21:36:00Z">
            <w:rPr/>
          </w:rPrChange>
        </w:rPr>
      </w:pPr>
      <w:r w:rsidRPr="00C834B7">
        <w:rPr>
          <w:rFonts w:ascii="Arial" w:hAnsi="Arial" w:cs="Arial"/>
          <w:sz w:val="20"/>
          <w:szCs w:val="20"/>
          <w:rPrChange w:id="11184" w:author="Ahmad Rafif" w:date="2025-09-23T21:36:00Z">
            <w:rPr/>
          </w:rPrChange>
        </w:rPr>
        <w:t>sync from Internet table to Intranet table without errors.</w:t>
      </w:r>
    </w:p>
    <w:p w14:paraId="1950F6AB" w14:textId="3EA7E0C1" w:rsidR="0028460E" w:rsidRPr="00C834B7" w:rsidRDefault="0028460E" w:rsidP="00C834B7">
      <w:pPr>
        <w:pStyle w:val="ListParagraph"/>
        <w:numPr>
          <w:ilvl w:val="1"/>
          <w:numId w:val="21"/>
        </w:numPr>
        <w:spacing w:line="360" w:lineRule="auto"/>
        <w:ind w:left="426"/>
        <w:rPr>
          <w:rFonts w:ascii="Arial" w:hAnsi="Arial" w:cs="Arial"/>
          <w:sz w:val="20"/>
          <w:szCs w:val="20"/>
          <w:rPrChange w:id="11185" w:author="Ahmad Rafif" w:date="2025-09-23T21:36:00Z">
            <w:rPr/>
          </w:rPrChange>
        </w:rPr>
      </w:pPr>
      <w:r w:rsidRPr="00C834B7">
        <w:rPr>
          <w:rFonts w:ascii="Arial" w:hAnsi="Arial" w:cs="Arial"/>
          <w:sz w:val="20"/>
          <w:szCs w:val="20"/>
          <w:rPrChange w:id="11186" w:author="Ahmad Rafif" w:date="2025-09-23T21:36:00Z">
            <w:rPr/>
          </w:rPrChange>
        </w:rPr>
        <w:t>Vehicle number mismatch handled via suspension update</w:t>
      </w:r>
      <w:ins w:id="11187" w:author="Ahmad Rafif" w:date="2025-09-23T21:37:00Z">
        <w:r w:rsidR="00C834B7">
          <w:rPr>
            <w:rFonts w:ascii="Arial" w:hAnsi="Arial" w:cs="Arial"/>
            <w:sz w:val="20"/>
            <w:szCs w:val="20"/>
          </w:rPr>
          <w:t>,</w:t>
        </w:r>
      </w:ins>
      <w:del w:id="11188" w:author="Ahmad Rafif" w:date="2025-09-23T21:37:00Z">
        <w:r w:rsidRPr="00C834B7" w:rsidDel="00C834B7">
          <w:rPr>
            <w:rFonts w:ascii="Arial" w:hAnsi="Arial" w:cs="Arial"/>
            <w:sz w:val="20"/>
            <w:szCs w:val="20"/>
            <w:rPrChange w:id="11189" w:author="Ahmad Rafif" w:date="2025-09-23T21:36:00Z">
              <w:rPr/>
            </w:rPrChange>
          </w:rPr>
          <w:delText xml:space="preserve"> an</w:delText>
        </w:r>
      </w:del>
      <w:del w:id="11190" w:author="Ahmad Rafif" w:date="2025-09-23T21:36:00Z">
        <w:r w:rsidRPr="00C834B7" w:rsidDel="00C834B7">
          <w:rPr>
            <w:rFonts w:ascii="Arial" w:hAnsi="Arial" w:cs="Arial"/>
            <w:sz w:val="20"/>
            <w:szCs w:val="20"/>
            <w:rPrChange w:id="11191" w:author="Ahmad Rafif" w:date="2025-09-23T21:36:00Z">
              <w:rPr/>
            </w:rPrChange>
          </w:rPr>
          <w:delText>d</w:delText>
        </w:r>
      </w:del>
      <w:r w:rsidRPr="00C834B7">
        <w:rPr>
          <w:rFonts w:ascii="Arial" w:hAnsi="Arial" w:cs="Arial"/>
          <w:sz w:val="20"/>
          <w:szCs w:val="20"/>
          <w:rPrChange w:id="11192" w:author="Ahmad Rafif" w:date="2025-09-23T21:36:00Z">
            <w:rPr/>
          </w:rPrChange>
        </w:rPr>
        <w:t xml:space="preserve"> record insertion</w:t>
      </w:r>
      <w:ins w:id="11193" w:author="Ahmad Rafif" w:date="2025-09-23T21:36:00Z">
        <w:r w:rsidR="00C834B7">
          <w:rPr>
            <w:rFonts w:ascii="Arial" w:hAnsi="Arial" w:cs="Arial"/>
            <w:sz w:val="20"/>
            <w:szCs w:val="20"/>
          </w:rPr>
          <w:t xml:space="preserve"> </w:t>
        </w:r>
        <w:r w:rsidR="00C834B7" w:rsidRPr="0038349E">
          <w:rPr>
            <w:rFonts w:ascii="Arial" w:hAnsi="Arial" w:cs="Arial"/>
            <w:sz w:val="20"/>
            <w:szCs w:val="20"/>
          </w:rPr>
          <w:t>and sync marked complete</w:t>
        </w:r>
      </w:ins>
      <w:r w:rsidRPr="00C834B7">
        <w:rPr>
          <w:rFonts w:ascii="Arial" w:hAnsi="Arial" w:cs="Arial"/>
          <w:sz w:val="20"/>
          <w:szCs w:val="20"/>
          <w:rPrChange w:id="11194" w:author="Ahmad Rafif" w:date="2025-09-23T21:36:00Z">
            <w:rPr/>
          </w:rPrChange>
        </w:rPr>
        <w:t>.</w:t>
      </w:r>
    </w:p>
    <w:p w14:paraId="59C49E6A" w14:textId="310A6237" w:rsidR="0028460E" w:rsidRPr="00C834B7" w:rsidRDefault="0028460E" w:rsidP="00C834B7">
      <w:pPr>
        <w:pStyle w:val="ListParagraph"/>
        <w:numPr>
          <w:ilvl w:val="1"/>
          <w:numId w:val="21"/>
        </w:numPr>
        <w:spacing w:line="360" w:lineRule="auto"/>
        <w:ind w:left="426"/>
        <w:rPr>
          <w:rFonts w:ascii="Arial" w:hAnsi="Arial" w:cs="Arial"/>
          <w:sz w:val="20"/>
          <w:szCs w:val="20"/>
          <w:rPrChange w:id="11195" w:author="Ahmad Rafif" w:date="2025-09-23T21:36:00Z">
            <w:rPr/>
          </w:rPrChange>
        </w:rPr>
      </w:pPr>
      <w:r w:rsidRPr="00C834B7">
        <w:rPr>
          <w:rFonts w:ascii="Arial" w:hAnsi="Arial" w:cs="Arial"/>
          <w:sz w:val="20"/>
          <w:szCs w:val="20"/>
          <w:rPrChange w:id="11196" w:author="Ahmad Rafif" w:date="2025-09-23T21:36:00Z">
            <w:rPr/>
          </w:rPrChange>
        </w:rPr>
        <w:t>Refund identified</w:t>
      </w:r>
      <w:ins w:id="11197" w:author="Ahmad Rafif" w:date="2025-09-23T21:37:00Z">
        <w:r w:rsidR="00C834B7">
          <w:rPr>
            <w:rFonts w:ascii="Arial" w:hAnsi="Arial" w:cs="Arial"/>
            <w:sz w:val="20"/>
            <w:szCs w:val="20"/>
          </w:rPr>
          <w:t>,</w:t>
        </w:r>
      </w:ins>
      <w:del w:id="11198" w:author="Ahmad Rafif" w:date="2025-09-23T21:37:00Z">
        <w:r w:rsidRPr="00C834B7" w:rsidDel="00C834B7">
          <w:rPr>
            <w:rFonts w:ascii="Arial" w:hAnsi="Arial" w:cs="Arial"/>
            <w:sz w:val="20"/>
            <w:szCs w:val="20"/>
            <w:rPrChange w:id="11199" w:author="Ahmad Rafif" w:date="2025-09-23T21:36:00Z">
              <w:rPr/>
            </w:rPrChange>
          </w:rPr>
          <w:delText xml:space="preserve"> and</w:delText>
        </w:r>
      </w:del>
      <w:r w:rsidRPr="00C834B7">
        <w:rPr>
          <w:rFonts w:ascii="Arial" w:hAnsi="Arial" w:cs="Arial"/>
          <w:sz w:val="20"/>
          <w:szCs w:val="20"/>
          <w:rPrChange w:id="11200" w:author="Ahmad Rafif" w:date="2025-09-23T21:36:00Z">
            <w:rPr/>
          </w:rPrChange>
        </w:rPr>
        <w:t xml:space="preserve"> recorded </w:t>
      </w:r>
      <w:del w:id="11201" w:author="Ahmad Rafif" w:date="2025-09-23T21:37:00Z">
        <w:r w:rsidRPr="00C834B7" w:rsidDel="00C834B7">
          <w:rPr>
            <w:rFonts w:ascii="Arial" w:hAnsi="Arial" w:cs="Arial"/>
            <w:sz w:val="20"/>
            <w:szCs w:val="20"/>
            <w:rPrChange w:id="11202" w:author="Ahmad Rafif" w:date="2025-09-23T21:36:00Z">
              <w:rPr/>
            </w:rPrChange>
          </w:rPr>
          <w:delText>successfully</w:delText>
        </w:r>
      </w:del>
      <w:ins w:id="11203" w:author="Ahmad Rafif" w:date="2025-09-23T21:37:00Z">
        <w:r w:rsidR="00C834B7">
          <w:rPr>
            <w:rFonts w:ascii="Arial" w:hAnsi="Arial" w:cs="Arial"/>
            <w:sz w:val="20"/>
            <w:szCs w:val="20"/>
          </w:rPr>
          <w:t xml:space="preserve">successfully </w:t>
        </w:r>
        <w:r w:rsidR="00C834B7" w:rsidRPr="0038349E">
          <w:rPr>
            <w:rFonts w:ascii="Arial" w:hAnsi="Arial" w:cs="Arial"/>
            <w:sz w:val="20"/>
            <w:szCs w:val="20"/>
          </w:rPr>
          <w:t>and sync marked complete</w:t>
        </w:r>
      </w:ins>
      <w:r w:rsidRPr="00C834B7">
        <w:rPr>
          <w:rFonts w:ascii="Arial" w:hAnsi="Arial" w:cs="Arial"/>
          <w:sz w:val="20"/>
          <w:szCs w:val="20"/>
          <w:rPrChange w:id="11204" w:author="Ahmad Rafif" w:date="2025-09-23T21:36:00Z">
            <w:rPr/>
          </w:rPrChange>
        </w:rPr>
        <w:t>.</w:t>
      </w:r>
    </w:p>
    <w:p w14:paraId="414FC149" w14:textId="7DD74BDC" w:rsidR="0028460E" w:rsidRPr="00C834B7" w:rsidRDefault="0028460E" w:rsidP="00C834B7">
      <w:pPr>
        <w:pStyle w:val="ListParagraph"/>
        <w:numPr>
          <w:ilvl w:val="1"/>
          <w:numId w:val="21"/>
        </w:numPr>
        <w:spacing w:line="360" w:lineRule="auto"/>
        <w:ind w:left="426"/>
        <w:rPr>
          <w:rFonts w:ascii="Arial" w:hAnsi="Arial" w:cs="Arial"/>
          <w:sz w:val="20"/>
          <w:szCs w:val="20"/>
          <w:rPrChange w:id="11205" w:author="Ahmad Rafif" w:date="2025-09-23T21:36:00Z">
            <w:rPr/>
          </w:rPrChange>
        </w:rPr>
      </w:pPr>
      <w:r w:rsidRPr="00C834B7">
        <w:rPr>
          <w:rFonts w:ascii="Arial" w:hAnsi="Arial" w:cs="Arial"/>
          <w:sz w:val="20"/>
          <w:szCs w:val="20"/>
          <w:rPrChange w:id="11206" w:author="Ahmad Rafif" w:date="2025-09-23T21:36:00Z">
            <w:rPr/>
          </w:rPrChange>
        </w:rPr>
        <w:t>Payment amount matches</w:t>
      </w:r>
      <w:ins w:id="11207" w:author="Ahmad Rafif" w:date="2025-09-23T21:37:00Z">
        <w:r w:rsidR="00C834B7">
          <w:rPr>
            <w:rFonts w:ascii="Arial" w:hAnsi="Arial" w:cs="Arial"/>
            <w:sz w:val="20"/>
            <w:szCs w:val="20"/>
          </w:rPr>
          <w:t>,</w:t>
        </w:r>
      </w:ins>
      <w:del w:id="11208" w:author="Ahmad Rafif" w:date="2025-09-23T21:37:00Z">
        <w:r w:rsidRPr="00C834B7" w:rsidDel="00C834B7">
          <w:rPr>
            <w:rFonts w:ascii="Arial" w:hAnsi="Arial" w:cs="Arial"/>
            <w:sz w:val="20"/>
            <w:szCs w:val="20"/>
            <w:rPrChange w:id="11209" w:author="Ahmad Rafif" w:date="2025-09-23T21:36:00Z">
              <w:rPr/>
            </w:rPrChange>
          </w:rPr>
          <w:delText xml:space="preserve"> and</w:delText>
        </w:r>
      </w:del>
      <w:r w:rsidRPr="00C834B7">
        <w:rPr>
          <w:rFonts w:ascii="Arial" w:hAnsi="Arial" w:cs="Arial"/>
          <w:sz w:val="20"/>
          <w:szCs w:val="20"/>
          <w:rPrChange w:id="11210" w:author="Ahmad Rafif" w:date="2025-09-23T21:36:00Z">
            <w:rPr/>
          </w:rPrChange>
        </w:rPr>
        <w:t xml:space="preserve"> suspension update completed successfully</w:t>
      </w:r>
      <w:ins w:id="11211" w:author="Ahmad Rafif" w:date="2025-09-23T21:37:00Z">
        <w:r w:rsidR="00C834B7">
          <w:rPr>
            <w:rFonts w:ascii="Arial" w:hAnsi="Arial" w:cs="Arial"/>
            <w:sz w:val="20"/>
            <w:szCs w:val="20"/>
          </w:rPr>
          <w:t xml:space="preserve"> and </w:t>
        </w:r>
        <w:proofErr w:type="spellStart"/>
        <w:r w:rsidR="00C834B7" w:rsidRPr="0038349E">
          <w:rPr>
            <w:rFonts w:ascii="Arial" w:hAnsi="Arial" w:cs="Arial"/>
            <w:sz w:val="20"/>
            <w:szCs w:val="20"/>
          </w:rPr>
          <w:t>and</w:t>
        </w:r>
        <w:proofErr w:type="spellEnd"/>
        <w:r w:rsidR="00C834B7" w:rsidRPr="0038349E">
          <w:rPr>
            <w:rFonts w:ascii="Arial" w:hAnsi="Arial" w:cs="Arial"/>
            <w:sz w:val="20"/>
            <w:szCs w:val="20"/>
          </w:rPr>
          <w:t xml:space="preserve"> sync marked complete</w:t>
        </w:r>
      </w:ins>
      <w:r w:rsidRPr="00C834B7">
        <w:rPr>
          <w:rFonts w:ascii="Arial" w:hAnsi="Arial" w:cs="Arial"/>
          <w:sz w:val="20"/>
          <w:szCs w:val="20"/>
          <w:rPrChange w:id="11212" w:author="Ahmad Rafif" w:date="2025-09-23T21:36:00Z">
            <w:rPr/>
          </w:rPrChange>
        </w:rPr>
        <w:t>.</w:t>
      </w:r>
    </w:p>
    <w:p w14:paraId="21BFB2A4" w14:textId="146F2731" w:rsidR="0028460E" w:rsidRPr="00C834B7" w:rsidRDefault="0028460E" w:rsidP="00C834B7">
      <w:pPr>
        <w:pStyle w:val="ListParagraph"/>
        <w:numPr>
          <w:ilvl w:val="1"/>
          <w:numId w:val="21"/>
        </w:numPr>
        <w:spacing w:line="360" w:lineRule="auto"/>
        <w:ind w:left="426"/>
        <w:rPr>
          <w:rFonts w:ascii="Arial" w:hAnsi="Arial" w:cs="Arial"/>
          <w:sz w:val="20"/>
          <w:szCs w:val="20"/>
          <w:rPrChange w:id="11213" w:author="Ahmad Rafif" w:date="2025-09-23T21:36:00Z">
            <w:rPr/>
          </w:rPrChange>
        </w:rPr>
      </w:pPr>
      <w:r w:rsidRPr="00C834B7">
        <w:rPr>
          <w:rFonts w:ascii="Arial" w:hAnsi="Arial" w:cs="Arial"/>
          <w:sz w:val="20"/>
          <w:szCs w:val="20"/>
          <w:rPrChange w:id="11214" w:author="Ahmad Rafif" w:date="2025-09-23T21:36:00Z">
            <w:rPr/>
          </w:rPrChange>
        </w:rPr>
        <w:t>Payment amount less than payable, amount adjusted,</w:t>
      </w:r>
      <w:del w:id="11215" w:author="Ahmad Rafif" w:date="2025-09-23T21:37:00Z">
        <w:r w:rsidRPr="00C834B7" w:rsidDel="00C834B7">
          <w:rPr>
            <w:rFonts w:ascii="Arial" w:hAnsi="Arial" w:cs="Arial"/>
            <w:sz w:val="20"/>
            <w:szCs w:val="20"/>
            <w:rPrChange w:id="11216" w:author="Ahmad Rafif" w:date="2025-09-23T21:36:00Z">
              <w:rPr/>
            </w:rPrChange>
          </w:rPr>
          <w:delText xml:space="preserve"> and</w:delText>
        </w:r>
      </w:del>
      <w:r w:rsidRPr="00C834B7">
        <w:rPr>
          <w:rFonts w:ascii="Arial" w:hAnsi="Arial" w:cs="Arial"/>
          <w:sz w:val="20"/>
          <w:szCs w:val="20"/>
          <w:rPrChange w:id="11217" w:author="Ahmad Rafif" w:date="2025-09-23T21:36:00Z">
            <w:rPr/>
          </w:rPrChange>
        </w:rPr>
        <w:t xml:space="preserve"> suspension update completed </w:t>
      </w:r>
      <w:proofErr w:type="gramStart"/>
      <w:r w:rsidRPr="00C834B7">
        <w:rPr>
          <w:rFonts w:ascii="Arial" w:hAnsi="Arial" w:cs="Arial"/>
          <w:sz w:val="20"/>
          <w:szCs w:val="20"/>
          <w:rPrChange w:id="11218" w:author="Ahmad Rafif" w:date="2025-09-23T21:36:00Z">
            <w:rPr/>
          </w:rPrChange>
        </w:rPr>
        <w:t>successfully</w:t>
      </w:r>
      <w:ins w:id="11219" w:author="Ahmad Rafif" w:date="2025-09-23T21:37:00Z">
        <w:r w:rsidR="00C834B7">
          <w:rPr>
            <w:rFonts w:ascii="Arial" w:hAnsi="Arial" w:cs="Arial"/>
            <w:sz w:val="20"/>
            <w:szCs w:val="20"/>
          </w:rPr>
          <w:t xml:space="preserve">  </w:t>
        </w:r>
        <w:r w:rsidR="00C834B7" w:rsidRPr="0038349E">
          <w:rPr>
            <w:rFonts w:ascii="Arial" w:hAnsi="Arial" w:cs="Arial"/>
            <w:sz w:val="20"/>
            <w:szCs w:val="20"/>
          </w:rPr>
          <w:t>and</w:t>
        </w:r>
        <w:proofErr w:type="gramEnd"/>
        <w:r w:rsidR="00C834B7" w:rsidRPr="0038349E">
          <w:rPr>
            <w:rFonts w:ascii="Arial" w:hAnsi="Arial" w:cs="Arial"/>
            <w:sz w:val="20"/>
            <w:szCs w:val="20"/>
          </w:rPr>
          <w:t xml:space="preserve"> sync marked complete</w:t>
        </w:r>
      </w:ins>
      <w:r w:rsidRPr="00C834B7">
        <w:rPr>
          <w:rFonts w:ascii="Arial" w:hAnsi="Arial" w:cs="Arial"/>
          <w:sz w:val="20"/>
          <w:szCs w:val="20"/>
          <w:rPrChange w:id="11220" w:author="Ahmad Rafif" w:date="2025-09-23T21:36:00Z">
            <w:rPr/>
          </w:rPrChange>
        </w:rPr>
        <w:t>.</w:t>
      </w:r>
    </w:p>
    <w:p w14:paraId="0FCB2BEF" w14:textId="761EB075" w:rsidR="0028460E" w:rsidRPr="00C834B7" w:rsidRDefault="0028460E" w:rsidP="00C834B7">
      <w:pPr>
        <w:pStyle w:val="ListParagraph"/>
        <w:numPr>
          <w:ilvl w:val="1"/>
          <w:numId w:val="21"/>
        </w:numPr>
        <w:spacing w:line="360" w:lineRule="auto"/>
        <w:ind w:left="426"/>
        <w:rPr>
          <w:rFonts w:ascii="Arial" w:hAnsi="Arial" w:cs="Arial"/>
          <w:sz w:val="20"/>
          <w:szCs w:val="20"/>
          <w:rPrChange w:id="11221" w:author="Ahmad Rafif" w:date="2025-09-23T21:36:00Z">
            <w:rPr/>
          </w:rPrChange>
        </w:rPr>
      </w:pPr>
      <w:r w:rsidRPr="00C834B7">
        <w:rPr>
          <w:rFonts w:ascii="Arial" w:hAnsi="Arial" w:cs="Arial"/>
          <w:sz w:val="20"/>
          <w:szCs w:val="20"/>
          <w:rPrChange w:id="11222" w:author="Ahmad Rafif" w:date="2025-09-23T21:36:00Z">
            <w:rPr/>
          </w:rPrChange>
        </w:rPr>
        <w:t>Payment amount not less, refund identified, final update applied, and sync marked complete.</w:t>
      </w:r>
    </w:p>
    <w:p w14:paraId="6CCC4F07" w14:textId="07342C08" w:rsidR="00882CD6" w:rsidRDefault="00882CD6">
      <w:pPr>
        <w:pStyle w:val="Heading3"/>
        <w:ind w:left="851" w:hanging="851"/>
        <w:rPr>
          <w:ins w:id="11223" w:author="danupraset@gmail.com" w:date="2025-09-23T15:23:00Z"/>
        </w:rPr>
        <w:pPrChange w:id="11224" w:author="danupraset@gmail.com" w:date="2025-11-11T17:42:00Z">
          <w:pPr>
            <w:pStyle w:val="Heading3"/>
          </w:pPr>
        </w:pPrChange>
      </w:pPr>
      <w:bookmarkStart w:id="11225" w:name="_Toc205888919"/>
      <w:bookmarkStart w:id="11226" w:name="_Toc205889354"/>
      <w:bookmarkStart w:id="11227" w:name="_Toc205889491"/>
      <w:bookmarkStart w:id="11228" w:name="_Toc209553722"/>
      <w:bookmarkStart w:id="11229" w:name="_Toc209556554"/>
      <w:bookmarkStart w:id="11230" w:name="_Toc212740156"/>
      <w:bookmarkStart w:id="11231" w:name="_Toc213778538"/>
      <w:r>
        <w:t>Error Handling</w:t>
      </w:r>
      <w:bookmarkEnd w:id="11225"/>
      <w:bookmarkEnd w:id="11226"/>
      <w:bookmarkEnd w:id="11227"/>
      <w:bookmarkEnd w:id="11228"/>
      <w:bookmarkEnd w:id="11229"/>
      <w:bookmarkEnd w:id="11230"/>
      <w:bookmarkEnd w:id="11231"/>
    </w:p>
    <w:p w14:paraId="358BEF57" w14:textId="5027C2D2" w:rsidR="00836BD0" w:rsidDel="00C834B7" w:rsidRDefault="00836BD0" w:rsidP="00836BD0">
      <w:pPr>
        <w:rPr>
          <w:ins w:id="11232" w:author="danupraset@gmail.com" w:date="2025-09-23T15:23:00Z"/>
          <w:del w:id="11233" w:author="Ahmad Rafif" w:date="2025-09-23T21:34:00Z"/>
        </w:rPr>
      </w:pPr>
    </w:p>
    <w:p w14:paraId="6300B8BA" w14:textId="77777777" w:rsidR="00836BD0" w:rsidRPr="00836BD0" w:rsidRDefault="00836BD0">
      <w:pPr>
        <w:pPrChange w:id="11234" w:author="danupraset@gmail.com" w:date="2025-09-23T15:23:00Z">
          <w:pPr>
            <w:pStyle w:val="Heading3"/>
          </w:pPr>
        </w:pPrChange>
      </w:pPr>
    </w:p>
    <w:tbl>
      <w:tblPr>
        <w:tblStyle w:val="TableGrid"/>
        <w:tblW w:w="0" w:type="auto"/>
        <w:tblLook w:val="04A0" w:firstRow="1" w:lastRow="0" w:firstColumn="1" w:lastColumn="0" w:noHBand="0" w:noVBand="1"/>
      </w:tblPr>
      <w:tblGrid>
        <w:gridCol w:w="2417"/>
        <w:gridCol w:w="3248"/>
        <w:gridCol w:w="3685"/>
      </w:tblGrid>
      <w:tr w:rsidR="003E6514" w:rsidRPr="003E6514" w14:paraId="4604E855" w14:textId="6403E410" w:rsidTr="003E6514">
        <w:tc>
          <w:tcPr>
            <w:tcW w:w="0" w:type="auto"/>
            <w:shd w:val="clear" w:color="auto" w:fill="F2F2F2" w:themeFill="background1" w:themeFillShade="F2"/>
            <w:hideMark/>
          </w:tcPr>
          <w:p w14:paraId="1A9B7EF0" w14:textId="3CA6709D" w:rsidR="003E6514" w:rsidRPr="003E6514" w:rsidRDefault="003E6514" w:rsidP="003E6514">
            <w:pPr>
              <w:rPr>
                <w:rFonts w:ascii="Arial" w:hAnsi="Arial" w:cs="Arial"/>
                <w:b/>
                <w:bCs/>
                <w:lang w:val="en-SG"/>
              </w:rPr>
            </w:pPr>
            <w:r w:rsidRPr="003E6514">
              <w:rPr>
                <w:rFonts w:ascii="Arial" w:hAnsi="Arial" w:cs="Arial"/>
                <w:b/>
                <w:bCs/>
                <w:lang w:val="en-SG"/>
              </w:rPr>
              <w:t>Error Scenario</w:t>
            </w:r>
          </w:p>
        </w:tc>
        <w:tc>
          <w:tcPr>
            <w:tcW w:w="3248" w:type="dxa"/>
            <w:shd w:val="clear" w:color="auto" w:fill="F2F2F2" w:themeFill="background1" w:themeFillShade="F2"/>
            <w:hideMark/>
          </w:tcPr>
          <w:p w14:paraId="5A618C16" w14:textId="6C53DAEF" w:rsidR="003E6514" w:rsidRPr="003E6514" w:rsidRDefault="003E6514" w:rsidP="003E6514">
            <w:pPr>
              <w:rPr>
                <w:rFonts w:ascii="Arial" w:hAnsi="Arial" w:cs="Arial"/>
                <w:b/>
                <w:bCs/>
                <w:lang w:val="en-SG"/>
              </w:rPr>
            </w:pPr>
            <w:r w:rsidRPr="003E6514">
              <w:rPr>
                <w:rFonts w:ascii="Arial" w:hAnsi="Arial" w:cs="Arial"/>
                <w:b/>
                <w:bCs/>
                <w:lang w:val="en-SG"/>
              </w:rPr>
              <w:t>Definition</w:t>
            </w:r>
          </w:p>
        </w:tc>
        <w:tc>
          <w:tcPr>
            <w:tcW w:w="3685" w:type="dxa"/>
            <w:shd w:val="clear" w:color="auto" w:fill="F2F2F2" w:themeFill="background1" w:themeFillShade="F2"/>
            <w:hideMark/>
          </w:tcPr>
          <w:p w14:paraId="6B480C18" w14:textId="53F4739B" w:rsidR="003E6514" w:rsidRPr="003E6514" w:rsidRDefault="003E6514" w:rsidP="003E6514">
            <w:pPr>
              <w:rPr>
                <w:rFonts w:ascii="Arial" w:hAnsi="Arial" w:cs="Arial"/>
                <w:b/>
                <w:bCs/>
                <w:lang w:val="en-SG"/>
              </w:rPr>
            </w:pPr>
            <w:r w:rsidRPr="003E6514">
              <w:rPr>
                <w:rFonts w:ascii="Arial" w:hAnsi="Arial" w:cs="Arial"/>
                <w:b/>
                <w:bCs/>
                <w:lang w:val="en-SG"/>
              </w:rPr>
              <w:t>Brief Description</w:t>
            </w:r>
          </w:p>
        </w:tc>
      </w:tr>
      <w:tr w:rsidR="003E6514" w:rsidRPr="003E6514" w14:paraId="262A31A8" w14:textId="4C2E233E" w:rsidTr="003E6514">
        <w:tc>
          <w:tcPr>
            <w:tcW w:w="0" w:type="auto"/>
            <w:hideMark/>
          </w:tcPr>
          <w:p w14:paraId="4551E935" w14:textId="37BBE4B3" w:rsidR="003E6514" w:rsidRPr="003E6514" w:rsidRDefault="003E6514" w:rsidP="003E6514">
            <w:pPr>
              <w:rPr>
                <w:rFonts w:ascii="Arial" w:hAnsi="Arial" w:cs="Arial"/>
                <w:lang w:val="en-SG"/>
              </w:rPr>
            </w:pPr>
            <w:r w:rsidRPr="003E6514">
              <w:rPr>
                <w:rFonts w:ascii="Arial" w:hAnsi="Arial" w:cs="Arial"/>
                <w:lang w:val="en-SG"/>
              </w:rPr>
              <w:t>Update/Insert Failure (initial sync)</w:t>
            </w:r>
          </w:p>
        </w:tc>
        <w:tc>
          <w:tcPr>
            <w:tcW w:w="3248" w:type="dxa"/>
            <w:hideMark/>
          </w:tcPr>
          <w:p w14:paraId="726C7868" w14:textId="712A9FA1" w:rsidR="003E6514" w:rsidRPr="003E6514" w:rsidRDefault="003E6514" w:rsidP="003E6514">
            <w:pPr>
              <w:rPr>
                <w:rFonts w:ascii="Arial" w:hAnsi="Arial" w:cs="Arial"/>
                <w:lang w:val="en-SG"/>
              </w:rPr>
            </w:pPr>
            <w:proofErr w:type="gramStart"/>
            <w:r w:rsidRPr="003E6514">
              <w:rPr>
                <w:rFonts w:ascii="Arial" w:hAnsi="Arial" w:cs="Arial"/>
                <w:lang w:val="en-SG"/>
              </w:rPr>
              <w:t>success ?</w:t>
            </w:r>
            <w:proofErr w:type="gramEnd"/>
            <w:r w:rsidRPr="003E6514">
              <w:rPr>
                <w:rFonts w:ascii="Arial" w:hAnsi="Arial" w:cs="Arial"/>
                <w:lang w:val="en-SG"/>
              </w:rPr>
              <w:t xml:space="preserve"> = no after update/insert into table</w:t>
            </w:r>
          </w:p>
        </w:tc>
        <w:tc>
          <w:tcPr>
            <w:tcW w:w="3685" w:type="dxa"/>
            <w:hideMark/>
          </w:tcPr>
          <w:p w14:paraId="46542C09" w14:textId="6BA5A169" w:rsidR="003E6514" w:rsidRPr="003E6514" w:rsidRDefault="003E6514" w:rsidP="003E6514">
            <w:pPr>
              <w:rPr>
                <w:rFonts w:ascii="Arial" w:hAnsi="Arial" w:cs="Arial"/>
                <w:lang w:val="en-SG"/>
              </w:rPr>
            </w:pPr>
            <w:r w:rsidRPr="003E6514">
              <w:rPr>
                <w:rFonts w:ascii="Arial" w:hAnsi="Arial" w:cs="Arial"/>
                <w:lang w:val="en-SG"/>
              </w:rPr>
              <w:t>Write log error and terminate the flow.</w:t>
            </w:r>
          </w:p>
        </w:tc>
      </w:tr>
      <w:tr w:rsidR="003E6514" w:rsidRPr="003E6514" w14:paraId="3495A31B" w14:textId="69AD68CC" w:rsidTr="003E6514">
        <w:tc>
          <w:tcPr>
            <w:tcW w:w="0" w:type="auto"/>
            <w:hideMark/>
          </w:tcPr>
          <w:p w14:paraId="3BBFD272" w14:textId="39B94302" w:rsidR="003E6514" w:rsidRPr="003E6514" w:rsidRDefault="003E6514" w:rsidP="003E6514">
            <w:pPr>
              <w:rPr>
                <w:rFonts w:ascii="Arial" w:hAnsi="Arial" w:cs="Arial"/>
                <w:lang w:val="en-SG"/>
              </w:rPr>
            </w:pPr>
            <w:r w:rsidRPr="003E6514">
              <w:rPr>
                <w:rFonts w:ascii="Arial" w:hAnsi="Arial" w:cs="Arial"/>
                <w:lang w:val="en-SG"/>
              </w:rPr>
              <w:t>Processing Error</w:t>
            </w:r>
          </w:p>
        </w:tc>
        <w:tc>
          <w:tcPr>
            <w:tcW w:w="3248" w:type="dxa"/>
            <w:hideMark/>
          </w:tcPr>
          <w:p w14:paraId="48F94624" w14:textId="7BEB4EFF" w:rsidR="003E6514" w:rsidRPr="003E6514" w:rsidRDefault="003E6514" w:rsidP="003E6514">
            <w:pPr>
              <w:rPr>
                <w:rFonts w:ascii="Arial" w:hAnsi="Arial" w:cs="Arial"/>
                <w:lang w:val="en-SG"/>
              </w:rPr>
            </w:pPr>
            <w:r w:rsidRPr="003E6514">
              <w:rPr>
                <w:rFonts w:ascii="Arial" w:hAnsi="Arial" w:cs="Arial"/>
                <w:lang w:val="en-SG"/>
              </w:rPr>
              <w:t xml:space="preserve">any </w:t>
            </w:r>
            <w:proofErr w:type="gramStart"/>
            <w:r w:rsidRPr="003E6514">
              <w:rPr>
                <w:rFonts w:ascii="Arial" w:hAnsi="Arial" w:cs="Arial"/>
                <w:lang w:val="en-SG"/>
              </w:rPr>
              <w:t>error ?</w:t>
            </w:r>
            <w:proofErr w:type="gramEnd"/>
            <w:r w:rsidRPr="003E6514">
              <w:rPr>
                <w:rFonts w:ascii="Arial" w:hAnsi="Arial" w:cs="Arial"/>
                <w:lang w:val="en-SG"/>
              </w:rPr>
              <w:t xml:space="preserve"> = </w:t>
            </w:r>
            <w:proofErr w:type="gramStart"/>
            <w:r w:rsidRPr="003E6514">
              <w:rPr>
                <w:rFonts w:ascii="Arial" w:hAnsi="Arial" w:cs="Arial"/>
                <w:lang w:val="en-SG"/>
              </w:rPr>
              <w:t>yes</w:t>
            </w:r>
            <w:proofErr w:type="gramEnd"/>
            <w:r w:rsidRPr="003E6514">
              <w:rPr>
                <w:rFonts w:ascii="Arial" w:hAnsi="Arial" w:cs="Arial"/>
                <w:lang w:val="en-SG"/>
              </w:rPr>
              <w:t xml:space="preserve"> after </w:t>
            </w:r>
            <w:r w:rsidR="00EC1F77">
              <w:rPr>
                <w:rFonts w:ascii="Arial" w:hAnsi="Arial" w:cs="Arial"/>
                <w:lang w:val="en-SG"/>
              </w:rPr>
              <w:t>compare vehicle no and match payment amount</w:t>
            </w:r>
          </w:p>
        </w:tc>
        <w:tc>
          <w:tcPr>
            <w:tcW w:w="3685" w:type="dxa"/>
            <w:hideMark/>
          </w:tcPr>
          <w:p w14:paraId="1E04AE0B" w14:textId="4BDFF456" w:rsidR="003E6514" w:rsidRPr="003E6514" w:rsidRDefault="003E6514" w:rsidP="003E6514">
            <w:pPr>
              <w:rPr>
                <w:rFonts w:ascii="Arial" w:hAnsi="Arial" w:cs="Arial"/>
                <w:lang w:val="en-SG"/>
              </w:rPr>
            </w:pPr>
            <w:r w:rsidRPr="003E6514">
              <w:rPr>
                <w:rFonts w:ascii="Arial" w:hAnsi="Arial" w:cs="Arial"/>
                <w:lang w:val="en-SG"/>
              </w:rPr>
              <w:t>Write log error and terminate the flow.</w:t>
            </w:r>
          </w:p>
        </w:tc>
      </w:tr>
    </w:tbl>
    <w:p w14:paraId="7CF324A7" w14:textId="77777777" w:rsidR="003E6514" w:rsidRDefault="003E6514" w:rsidP="003E6514"/>
    <w:p w14:paraId="289E2088" w14:textId="77777777" w:rsidR="002D1DCB" w:rsidDel="00AD35C1" w:rsidRDefault="002D1DCB" w:rsidP="003E6514">
      <w:pPr>
        <w:rPr>
          <w:del w:id="11235" w:author="danupraset@gmail.com" w:date="2025-09-23T16:12:00Z"/>
        </w:rPr>
      </w:pPr>
    </w:p>
    <w:p w14:paraId="639B551F" w14:textId="77777777" w:rsidR="002D1DCB" w:rsidDel="00AD35C1" w:rsidRDefault="002D1DCB" w:rsidP="003E6514">
      <w:pPr>
        <w:rPr>
          <w:del w:id="11236" w:author="danupraset@gmail.com" w:date="2025-09-23T16:12:00Z"/>
        </w:rPr>
      </w:pPr>
    </w:p>
    <w:p w14:paraId="5A079412" w14:textId="77777777" w:rsidR="002D1DCB" w:rsidDel="00AD35C1" w:rsidRDefault="002D1DCB" w:rsidP="003E6514">
      <w:pPr>
        <w:rPr>
          <w:del w:id="11237" w:author="danupraset@gmail.com" w:date="2025-09-23T16:12:00Z"/>
        </w:rPr>
      </w:pPr>
    </w:p>
    <w:p w14:paraId="720B530E" w14:textId="77777777" w:rsidR="002D1DCB" w:rsidDel="00AD35C1" w:rsidRDefault="002D1DCB" w:rsidP="003E6514">
      <w:pPr>
        <w:rPr>
          <w:del w:id="11238" w:author="danupraset@gmail.com" w:date="2025-09-23T16:12:00Z"/>
        </w:rPr>
      </w:pPr>
    </w:p>
    <w:p w14:paraId="0010B8AC" w14:textId="77777777" w:rsidR="002D1DCB" w:rsidDel="00AD35C1" w:rsidRDefault="002D1DCB" w:rsidP="003E6514">
      <w:pPr>
        <w:rPr>
          <w:del w:id="11239" w:author="danupraset@gmail.com" w:date="2025-09-23T16:12:00Z"/>
        </w:rPr>
      </w:pPr>
    </w:p>
    <w:p w14:paraId="582BDDCB" w14:textId="77777777" w:rsidR="002D1DCB" w:rsidDel="00AD35C1" w:rsidRDefault="002D1DCB" w:rsidP="003E6514">
      <w:pPr>
        <w:rPr>
          <w:del w:id="11240" w:author="danupraset@gmail.com" w:date="2025-09-23T16:12:00Z"/>
        </w:rPr>
      </w:pPr>
    </w:p>
    <w:p w14:paraId="67E368F2" w14:textId="77777777" w:rsidR="002D1DCB" w:rsidDel="00AD35C1" w:rsidRDefault="002D1DCB" w:rsidP="003E6514">
      <w:pPr>
        <w:rPr>
          <w:del w:id="11241" w:author="danupraset@gmail.com" w:date="2025-09-23T16:12:00Z"/>
        </w:rPr>
      </w:pPr>
    </w:p>
    <w:p w14:paraId="53E04C12" w14:textId="77777777" w:rsidR="002D1DCB" w:rsidDel="00AD35C1" w:rsidRDefault="002D1DCB" w:rsidP="003E6514">
      <w:pPr>
        <w:rPr>
          <w:del w:id="11242" w:author="danupraset@gmail.com" w:date="2025-09-23T16:12:00Z"/>
        </w:rPr>
      </w:pPr>
    </w:p>
    <w:p w14:paraId="643714A0" w14:textId="77777777" w:rsidR="002D1DCB" w:rsidDel="00AD35C1" w:rsidRDefault="002D1DCB" w:rsidP="003E6514">
      <w:pPr>
        <w:rPr>
          <w:del w:id="11243" w:author="danupraset@gmail.com" w:date="2025-09-23T16:12:00Z"/>
        </w:rPr>
      </w:pPr>
    </w:p>
    <w:p w14:paraId="37F4E1B7" w14:textId="77777777" w:rsidR="002D1DCB" w:rsidDel="00AD35C1" w:rsidRDefault="002D1DCB" w:rsidP="003E6514">
      <w:pPr>
        <w:rPr>
          <w:del w:id="11244" w:author="danupraset@gmail.com" w:date="2025-09-23T16:12:00Z"/>
        </w:rPr>
      </w:pPr>
    </w:p>
    <w:p w14:paraId="0CB3C4A0" w14:textId="77777777" w:rsidR="002D1DCB" w:rsidDel="00AD35C1" w:rsidRDefault="002D1DCB" w:rsidP="003E6514">
      <w:pPr>
        <w:rPr>
          <w:del w:id="11245" w:author="danupraset@gmail.com" w:date="2025-09-23T16:12:00Z"/>
        </w:rPr>
      </w:pPr>
    </w:p>
    <w:p w14:paraId="58D4E1E6" w14:textId="77777777" w:rsidR="002D1DCB" w:rsidDel="00AD35C1" w:rsidRDefault="002D1DCB" w:rsidP="003E6514">
      <w:pPr>
        <w:rPr>
          <w:del w:id="11246" w:author="danupraset@gmail.com" w:date="2025-09-23T16:12:00Z"/>
        </w:rPr>
      </w:pPr>
    </w:p>
    <w:p w14:paraId="487D36E8" w14:textId="77777777" w:rsidR="002D1DCB" w:rsidDel="00AD35C1" w:rsidRDefault="002D1DCB" w:rsidP="003E6514">
      <w:pPr>
        <w:rPr>
          <w:del w:id="11247" w:author="danupraset@gmail.com" w:date="2025-09-23T16:12:00Z"/>
        </w:rPr>
      </w:pPr>
    </w:p>
    <w:p w14:paraId="345AE7C7" w14:textId="77777777" w:rsidR="002D1DCB" w:rsidDel="00AD35C1" w:rsidRDefault="002D1DCB" w:rsidP="003E6514">
      <w:pPr>
        <w:rPr>
          <w:del w:id="11248" w:author="danupraset@gmail.com" w:date="2025-09-23T16:12:00Z"/>
        </w:rPr>
      </w:pPr>
    </w:p>
    <w:p w14:paraId="5CBD6AC9" w14:textId="77777777" w:rsidR="002D1DCB" w:rsidDel="00AD35C1" w:rsidRDefault="002D1DCB" w:rsidP="003E6514">
      <w:pPr>
        <w:rPr>
          <w:del w:id="11249" w:author="danupraset@gmail.com" w:date="2025-09-23T16:12:00Z"/>
        </w:rPr>
      </w:pPr>
    </w:p>
    <w:p w14:paraId="1A9F440F" w14:textId="77777777" w:rsidR="002D1DCB" w:rsidDel="00AD35C1" w:rsidRDefault="002D1DCB" w:rsidP="003E6514">
      <w:pPr>
        <w:rPr>
          <w:del w:id="11250" w:author="danupraset@gmail.com" w:date="2025-09-23T16:12:00Z"/>
        </w:rPr>
      </w:pPr>
    </w:p>
    <w:p w14:paraId="624E86CC" w14:textId="77777777" w:rsidR="002D1DCB" w:rsidDel="00AD35C1" w:rsidRDefault="002D1DCB" w:rsidP="003E6514">
      <w:pPr>
        <w:rPr>
          <w:del w:id="11251" w:author="danupraset@gmail.com" w:date="2025-09-23T16:12:00Z"/>
        </w:rPr>
      </w:pPr>
    </w:p>
    <w:p w14:paraId="13C69365" w14:textId="77777777" w:rsidR="002D1DCB" w:rsidDel="00AD35C1" w:rsidRDefault="002D1DCB" w:rsidP="003E6514">
      <w:pPr>
        <w:rPr>
          <w:del w:id="11252" w:author="danupraset@gmail.com" w:date="2025-09-23T16:12:00Z"/>
        </w:rPr>
      </w:pPr>
    </w:p>
    <w:p w14:paraId="6395759A" w14:textId="77777777" w:rsidR="002D1DCB" w:rsidDel="00AD35C1" w:rsidRDefault="002D1DCB" w:rsidP="003E6514">
      <w:pPr>
        <w:rPr>
          <w:del w:id="11253" w:author="danupraset@gmail.com" w:date="2025-09-23T16:12:00Z"/>
        </w:rPr>
      </w:pPr>
    </w:p>
    <w:p w14:paraId="234776D8" w14:textId="77777777" w:rsidR="002D1DCB" w:rsidDel="00AD35C1" w:rsidRDefault="002D1DCB" w:rsidP="003E6514">
      <w:pPr>
        <w:rPr>
          <w:del w:id="11254" w:author="danupraset@gmail.com" w:date="2025-09-23T16:12:00Z"/>
        </w:rPr>
      </w:pPr>
    </w:p>
    <w:p w14:paraId="2BB4588D" w14:textId="77777777" w:rsidR="002D1DCB" w:rsidDel="00AD35C1" w:rsidRDefault="002D1DCB" w:rsidP="003E6514">
      <w:pPr>
        <w:rPr>
          <w:del w:id="11255" w:author="danupraset@gmail.com" w:date="2025-09-23T16:12:00Z"/>
        </w:rPr>
      </w:pPr>
    </w:p>
    <w:p w14:paraId="1D51D479" w14:textId="77777777" w:rsidR="002D1DCB" w:rsidDel="00AD35C1" w:rsidRDefault="002D1DCB" w:rsidP="003E6514">
      <w:pPr>
        <w:rPr>
          <w:del w:id="11256" w:author="danupraset@gmail.com" w:date="2025-09-23T16:12:00Z"/>
        </w:rPr>
      </w:pPr>
    </w:p>
    <w:p w14:paraId="25223872" w14:textId="77777777" w:rsidR="002D1DCB" w:rsidDel="00AD35C1" w:rsidRDefault="002D1DCB" w:rsidP="003E6514">
      <w:pPr>
        <w:rPr>
          <w:del w:id="11257" w:author="danupraset@gmail.com" w:date="2025-09-23T16:12:00Z"/>
        </w:rPr>
      </w:pPr>
    </w:p>
    <w:p w14:paraId="15454CBA" w14:textId="77777777" w:rsidR="002D1DCB" w:rsidDel="00AD35C1" w:rsidRDefault="002D1DCB" w:rsidP="003E6514">
      <w:pPr>
        <w:rPr>
          <w:del w:id="11258" w:author="danupraset@gmail.com" w:date="2025-09-23T16:12:00Z"/>
        </w:rPr>
      </w:pPr>
    </w:p>
    <w:p w14:paraId="0E7638CB" w14:textId="77777777" w:rsidR="002D1DCB" w:rsidDel="00AD35C1" w:rsidRDefault="002D1DCB" w:rsidP="003E6514">
      <w:pPr>
        <w:rPr>
          <w:del w:id="11259" w:author="danupraset@gmail.com" w:date="2025-09-23T16:12:00Z"/>
        </w:rPr>
      </w:pPr>
    </w:p>
    <w:p w14:paraId="4D01BAAB" w14:textId="77777777" w:rsidR="002D1DCB" w:rsidDel="00AD35C1" w:rsidRDefault="002D1DCB" w:rsidP="003E6514">
      <w:pPr>
        <w:rPr>
          <w:del w:id="11260" w:author="danupraset@gmail.com" w:date="2025-09-23T16:12:00Z"/>
        </w:rPr>
      </w:pPr>
    </w:p>
    <w:p w14:paraId="319DA4BB" w14:textId="77777777" w:rsidR="002D1DCB" w:rsidDel="00AD35C1" w:rsidRDefault="002D1DCB" w:rsidP="003E6514">
      <w:pPr>
        <w:rPr>
          <w:del w:id="11261" w:author="danupraset@gmail.com" w:date="2025-09-23T16:12:00Z"/>
        </w:rPr>
      </w:pPr>
    </w:p>
    <w:p w14:paraId="38AD3601" w14:textId="77777777" w:rsidR="002D1DCB" w:rsidDel="00AD35C1" w:rsidRDefault="002D1DCB" w:rsidP="003E6514">
      <w:pPr>
        <w:rPr>
          <w:del w:id="11262" w:author="danupraset@gmail.com" w:date="2025-09-23T16:12:00Z"/>
        </w:rPr>
      </w:pPr>
    </w:p>
    <w:p w14:paraId="07CD8104" w14:textId="77777777" w:rsidR="002D1DCB" w:rsidDel="00AD35C1" w:rsidRDefault="002D1DCB" w:rsidP="003E6514">
      <w:pPr>
        <w:rPr>
          <w:del w:id="11263" w:author="danupraset@gmail.com" w:date="2025-09-23T16:12:00Z"/>
        </w:rPr>
      </w:pPr>
    </w:p>
    <w:p w14:paraId="7E29B50C" w14:textId="77777777" w:rsidR="002D1DCB" w:rsidDel="00AD35C1" w:rsidRDefault="002D1DCB" w:rsidP="003E6514">
      <w:pPr>
        <w:rPr>
          <w:del w:id="11264" w:author="danupraset@gmail.com" w:date="2025-09-23T16:12:00Z"/>
        </w:rPr>
      </w:pPr>
    </w:p>
    <w:p w14:paraId="0378BE1A" w14:textId="77777777" w:rsidR="002D1DCB" w:rsidDel="00AD35C1" w:rsidRDefault="002D1DCB" w:rsidP="003E6514">
      <w:pPr>
        <w:rPr>
          <w:del w:id="11265" w:author="danupraset@gmail.com" w:date="2025-09-23T16:12:00Z"/>
        </w:rPr>
      </w:pPr>
    </w:p>
    <w:p w14:paraId="0692B8A5" w14:textId="77777777" w:rsidR="002D1DCB" w:rsidDel="00AD35C1" w:rsidRDefault="002D1DCB" w:rsidP="003E6514">
      <w:pPr>
        <w:rPr>
          <w:del w:id="11266" w:author="danupraset@gmail.com" w:date="2025-09-23T16:12:00Z"/>
        </w:rPr>
      </w:pPr>
    </w:p>
    <w:p w14:paraId="470DE124" w14:textId="77777777" w:rsidR="002D1DCB" w:rsidDel="00AD35C1" w:rsidRDefault="002D1DCB" w:rsidP="003E6514">
      <w:pPr>
        <w:rPr>
          <w:del w:id="11267" w:author="danupraset@gmail.com" w:date="2025-09-23T16:12:00Z"/>
        </w:rPr>
      </w:pPr>
    </w:p>
    <w:p w14:paraId="0D9CDCD5" w14:textId="77777777" w:rsidR="002D1DCB" w:rsidDel="00AD35C1" w:rsidRDefault="002D1DCB" w:rsidP="003E6514">
      <w:pPr>
        <w:rPr>
          <w:del w:id="11268" w:author="danupraset@gmail.com" w:date="2025-09-23T16:12:00Z"/>
        </w:rPr>
      </w:pPr>
    </w:p>
    <w:p w14:paraId="3C38078F" w14:textId="77777777" w:rsidR="002D1DCB" w:rsidDel="00AD35C1" w:rsidRDefault="002D1DCB" w:rsidP="003E6514">
      <w:pPr>
        <w:rPr>
          <w:del w:id="11269" w:author="danupraset@gmail.com" w:date="2025-09-23T16:12:00Z"/>
        </w:rPr>
      </w:pPr>
    </w:p>
    <w:p w14:paraId="6ADE663A" w14:textId="77777777" w:rsidR="002D1DCB" w:rsidDel="00AD35C1" w:rsidRDefault="002D1DCB" w:rsidP="003E6514">
      <w:pPr>
        <w:rPr>
          <w:del w:id="11270" w:author="danupraset@gmail.com" w:date="2025-09-23T16:12:00Z"/>
        </w:rPr>
      </w:pPr>
    </w:p>
    <w:p w14:paraId="626C415A" w14:textId="192B0AE9" w:rsidR="002D1DCB" w:rsidDel="00AD35C1" w:rsidRDefault="002D1DCB" w:rsidP="003E6514">
      <w:pPr>
        <w:rPr>
          <w:del w:id="11271" w:author="danupraset@gmail.com" w:date="2025-09-23T16:12:00Z"/>
        </w:rPr>
      </w:pPr>
      <w:r w:rsidRPr="00B32071">
        <w:rPr>
          <w:rFonts w:ascii="Arial" w:hAnsi="Arial" w:cs="Arial"/>
          <w:noProof/>
          <w:lang w:val="en-SG" w:eastAsia="en-SG"/>
          <w14:ligatures w14:val="standardContextual"/>
        </w:rPr>
        <mc:AlternateContent>
          <mc:Choice Requires="wps">
            <w:drawing>
              <wp:anchor distT="0" distB="0" distL="114300" distR="114300" simplePos="0" relativeHeight="251671552" behindDoc="0" locked="0" layoutInCell="1" allowOverlap="1" wp14:anchorId="234E5122" wp14:editId="4A176BC5">
                <wp:simplePos x="0" y="0"/>
                <wp:positionH relativeFrom="column">
                  <wp:posOffset>-899160</wp:posOffset>
                </wp:positionH>
                <wp:positionV relativeFrom="paragraph">
                  <wp:posOffset>3199765</wp:posOffset>
                </wp:positionV>
                <wp:extent cx="7743825" cy="1895475"/>
                <wp:effectExtent l="0" t="0" r="9525" b="9525"/>
                <wp:wrapNone/>
                <wp:docPr id="324191666" name="Rectangle 2"/>
                <wp:cNvGraphicFramePr/>
                <a:graphic xmlns:a="http://schemas.openxmlformats.org/drawingml/2006/main">
                  <a:graphicData uri="http://schemas.microsoft.com/office/word/2010/wordprocessingShape">
                    <wps:wsp>
                      <wps:cNvSpPr/>
                      <wps:spPr>
                        <a:xfrm>
                          <a:off x="0" y="0"/>
                          <a:ext cx="7743825" cy="1895475"/>
                        </a:xfrm>
                        <a:prstGeom prst="rect">
                          <a:avLst/>
                        </a:prstGeom>
                        <a:solidFill>
                          <a:sysClr val="window" lastClr="FFFFFF"/>
                        </a:solidFill>
                        <a:ln w="19050" cap="flat" cmpd="sng" algn="ctr">
                          <a:noFill/>
                          <a:prstDash val="solid"/>
                          <a:miter lim="800000"/>
                        </a:ln>
                        <a:effectLst/>
                      </wps:spPr>
                      <wps:txbx>
                        <w:txbxContent>
                          <w:p w14:paraId="0D3DDBEF" w14:textId="772A29F6" w:rsidR="00BB0DEB" w:rsidRPr="00CD54FC" w:rsidRDefault="00BB0DEB">
                            <w:pPr>
                              <w:pStyle w:val="Heading1"/>
                              <w:ind w:left="0"/>
                              <w:pPrChange w:id="11272" w:author="danupraset@gmail.com" w:date="2025-09-23T16:12:00Z">
                                <w:pPr>
                                  <w:pStyle w:val="Heading1"/>
                                </w:pPr>
                              </w:pPrChange>
                            </w:pPr>
                            <w:bookmarkStart w:id="11273" w:name="_Toc204073192"/>
                            <w:bookmarkStart w:id="11274" w:name="_Toc205888920"/>
                            <w:bookmarkStart w:id="11275" w:name="_Toc205889355"/>
                            <w:bookmarkStart w:id="11276" w:name="_Toc205889492"/>
                            <w:del w:id="11277" w:author="danupraset@gmail.com" w:date="2025-09-23T16:12:00Z">
                              <w:r w:rsidRPr="00CD54FC" w:rsidDel="000C6E18">
                                <w:delText xml:space="preserve">Section </w:delText>
                              </w:r>
                              <w:r w:rsidDel="00AD35C1">
                                <w:delText>5</w:delText>
                              </w:r>
                              <w:r w:rsidRPr="00CD54FC" w:rsidDel="000C6E18">
                                <w:delText xml:space="preserve"> – </w:delText>
                              </w:r>
                              <w:r w:rsidRPr="000609F5" w:rsidDel="000C6E18">
                                <w:delText>Browse Notice Payment Details on the Staff Portal</w:delText>
                              </w:r>
                            </w:del>
                            <w:bookmarkEnd w:id="11273"/>
                            <w:bookmarkEnd w:id="11274"/>
                            <w:bookmarkEnd w:id="11275"/>
                            <w:bookmarkEnd w:id="1127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4E5122" id="_x0000_s1032" style="position:absolute;margin-left:-70.8pt;margin-top:251.95pt;width:609.75pt;height:149.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" fillcolor="window" stroked="f" strokeweight="1.5pt">
                <v:textbox>
                  <w:txbxContent>
                    <w:p w14:paraId="0D3DDBEF" w14:textId="772A29F6" w:rsidR="00BB0DEB" w:rsidRPr="00CD54FC" w:rsidRDefault="00BB0DEB">
                      <w:pPr>
                        <w:pStyle w:val="Heading1"/>
                        <w:ind w:left="0"/>
                        <w:pPrChange w:id="11244" w:author="danupraset@gmail.com" w:date="2025-09-23T16:12:00Z">
                          <w:pPr>
                            <w:pStyle w:val="Heading1"/>
                          </w:pPr>
                        </w:pPrChange>
                      </w:pPr>
                      <w:bookmarkStart w:id="11245" w:name="_Toc204073192"/>
                      <w:bookmarkStart w:id="11246" w:name="_Toc205888920"/>
                      <w:bookmarkStart w:id="11247" w:name="_Toc205889355"/>
                      <w:bookmarkStart w:id="11248" w:name="_Toc205889492"/>
                      <w:del w:id="11249" w:author="danupraset@gmail.com" w:date="2025-09-23T16:12:00Z">
                        <w:r w:rsidRPr="00CD54FC" w:rsidDel="000C6E18">
                          <w:delText xml:space="preserve">Section </w:delText>
                        </w:r>
                        <w:r w:rsidDel="00AD35C1">
                          <w:delText>5</w:delText>
                        </w:r>
                        <w:r w:rsidRPr="00CD54FC" w:rsidDel="000C6E18">
                          <w:delText xml:space="preserve"> – </w:delText>
                        </w:r>
                        <w:r w:rsidRPr="000609F5" w:rsidDel="000C6E18">
                          <w:delText>Browse Notice Payment Details on the Staff Portal</w:delText>
                        </w:r>
                      </w:del>
                      <w:bookmarkEnd w:id="11245"/>
                      <w:bookmarkEnd w:id="11246"/>
                      <w:bookmarkEnd w:id="11247"/>
                      <w:bookmarkEnd w:id="11248"/>
                    </w:p>
                  </w:txbxContent>
                </v:textbox>
              </v:rect>
            </w:pict>
          </mc:Fallback>
        </mc:AlternateContent>
      </w:r>
    </w:p>
    <w:p w14:paraId="0EE5EE7E" w14:textId="77777777" w:rsidR="002D1DCB" w:rsidRPr="002D1DCB" w:rsidRDefault="002D1DCB" w:rsidP="002D1DCB"/>
    <w:p w14:paraId="2A10F1C1" w14:textId="77777777" w:rsidR="002D1DCB" w:rsidRPr="002D1DCB" w:rsidRDefault="002D1DCB" w:rsidP="002D1DCB"/>
    <w:p w14:paraId="7FF6A470" w14:textId="77777777" w:rsidR="002D1DCB" w:rsidRPr="002D1DCB" w:rsidRDefault="002D1DCB" w:rsidP="002D1DCB"/>
    <w:p w14:paraId="4A2C8271" w14:textId="6613858B" w:rsidR="002D1DCB" w:rsidRPr="002D1DCB" w:rsidDel="00D20E1C" w:rsidRDefault="002D1DCB" w:rsidP="002D1DCB">
      <w:pPr>
        <w:rPr>
          <w:del w:id="11278" w:author="danupraset@gmail.com" w:date="2025-09-23T15:58:00Z"/>
        </w:rPr>
      </w:pPr>
    </w:p>
    <w:p w14:paraId="759FED63" w14:textId="15F70EC6" w:rsidR="002D1DCB" w:rsidRPr="002D1DCB" w:rsidDel="00D20E1C" w:rsidRDefault="002D1DCB" w:rsidP="002D1DCB">
      <w:pPr>
        <w:rPr>
          <w:del w:id="11279" w:author="danupraset@gmail.com" w:date="2025-09-23T15:58:00Z"/>
        </w:rPr>
      </w:pPr>
    </w:p>
    <w:p w14:paraId="5580F62A" w14:textId="41FE7D46" w:rsidR="002D1DCB" w:rsidRPr="002D1DCB" w:rsidDel="00D20E1C" w:rsidRDefault="002D1DCB" w:rsidP="002D1DCB">
      <w:pPr>
        <w:rPr>
          <w:del w:id="11280" w:author="danupraset@gmail.com" w:date="2025-09-23T15:58:00Z"/>
        </w:rPr>
      </w:pPr>
    </w:p>
    <w:p w14:paraId="29B2CFA5" w14:textId="5B18BADF" w:rsidR="002D1DCB" w:rsidRPr="002D1DCB" w:rsidDel="00D20E1C" w:rsidRDefault="002D1DCB" w:rsidP="002D1DCB">
      <w:pPr>
        <w:rPr>
          <w:del w:id="11281" w:author="danupraset@gmail.com" w:date="2025-09-23T15:58:00Z"/>
        </w:rPr>
      </w:pPr>
    </w:p>
    <w:p w14:paraId="3A3736B8" w14:textId="5EC5F20C" w:rsidR="002D1DCB" w:rsidRPr="002D1DCB" w:rsidDel="00D20E1C" w:rsidRDefault="002D1DCB" w:rsidP="002D1DCB">
      <w:pPr>
        <w:rPr>
          <w:del w:id="11282" w:author="danupraset@gmail.com" w:date="2025-09-23T15:58:00Z"/>
        </w:rPr>
      </w:pPr>
    </w:p>
    <w:p w14:paraId="3C6BBDDB" w14:textId="6AE3ABEB" w:rsidR="002D1DCB" w:rsidRPr="002D1DCB" w:rsidDel="00D20E1C" w:rsidRDefault="002D1DCB" w:rsidP="002D1DCB">
      <w:pPr>
        <w:rPr>
          <w:del w:id="11283" w:author="danupraset@gmail.com" w:date="2025-09-23T15:58:00Z"/>
        </w:rPr>
      </w:pPr>
    </w:p>
    <w:p w14:paraId="41665105" w14:textId="3B475659" w:rsidR="002D1DCB" w:rsidRPr="002D1DCB" w:rsidDel="00D20E1C" w:rsidRDefault="002D1DCB" w:rsidP="002D1DCB">
      <w:pPr>
        <w:rPr>
          <w:del w:id="11284" w:author="danupraset@gmail.com" w:date="2025-09-23T15:58:00Z"/>
        </w:rPr>
      </w:pPr>
    </w:p>
    <w:p w14:paraId="43A4C716" w14:textId="3AC87776" w:rsidR="002D1DCB" w:rsidRPr="002D1DCB" w:rsidDel="00D20E1C" w:rsidRDefault="002D1DCB" w:rsidP="002D1DCB">
      <w:pPr>
        <w:rPr>
          <w:del w:id="11285" w:author="danupraset@gmail.com" w:date="2025-09-23T15:58:00Z"/>
        </w:rPr>
      </w:pPr>
    </w:p>
    <w:p w14:paraId="1143B385" w14:textId="379BCF9F" w:rsidR="002D1DCB" w:rsidRPr="002D1DCB" w:rsidDel="00D20E1C" w:rsidRDefault="002D1DCB" w:rsidP="002D1DCB">
      <w:pPr>
        <w:rPr>
          <w:del w:id="11286" w:author="danupraset@gmail.com" w:date="2025-09-23T15:58:00Z"/>
        </w:rPr>
      </w:pPr>
    </w:p>
    <w:p w14:paraId="664B2D9F" w14:textId="6F78D3DC" w:rsidR="002D1DCB" w:rsidRPr="002D1DCB" w:rsidDel="00D20E1C" w:rsidRDefault="002D1DCB" w:rsidP="002D1DCB">
      <w:pPr>
        <w:rPr>
          <w:del w:id="11287" w:author="danupraset@gmail.com" w:date="2025-09-23T15:58:00Z"/>
        </w:rPr>
      </w:pPr>
    </w:p>
    <w:p w14:paraId="4EB1849D" w14:textId="09649B9B" w:rsidR="002D1DCB" w:rsidRPr="002D1DCB" w:rsidDel="00D20E1C" w:rsidRDefault="002D1DCB" w:rsidP="002D1DCB">
      <w:pPr>
        <w:rPr>
          <w:del w:id="11288" w:author="danupraset@gmail.com" w:date="2025-09-23T15:58:00Z"/>
        </w:rPr>
      </w:pPr>
    </w:p>
    <w:p w14:paraId="3487C3DF" w14:textId="73B2465F" w:rsidR="002D1DCB" w:rsidRPr="002D1DCB" w:rsidDel="00D20E1C" w:rsidRDefault="002D1DCB" w:rsidP="002D1DCB">
      <w:pPr>
        <w:rPr>
          <w:del w:id="11289" w:author="danupraset@gmail.com" w:date="2025-09-23T15:58:00Z"/>
        </w:rPr>
      </w:pPr>
    </w:p>
    <w:p w14:paraId="4E501B21" w14:textId="1942AC24" w:rsidR="002D1DCB" w:rsidRPr="002D1DCB" w:rsidDel="00D20E1C" w:rsidRDefault="002D1DCB" w:rsidP="002D1DCB">
      <w:pPr>
        <w:rPr>
          <w:del w:id="11290" w:author="danupraset@gmail.com" w:date="2025-09-23T15:58:00Z"/>
        </w:rPr>
      </w:pPr>
    </w:p>
    <w:p w14:paraId="58AB1EEE" w14:textId="2DD29DD9" w:rsidR="002D1DCB" w:rsidRPr="002D1DCB" w:rsidDel="00D20E1C" w:rsidRDefault="002D1DCB" w:rsidP="002D1DCB">
      <w:pPr>
        <w:rPr>
          <w:del w:id="11291" w:author="danupraset@gmail.com" w:date="2025-09-23T15:58:00Z"/>
        </w:rPr>
      </w:pPr>
    </w:p>
    <w:p w14:paraId="0782BE9C" w14:textId="03FE4D3A" w:rsidR="002D1DCB" w:rsidRPr="002D1DCB" w:rsidDel="00D20E1C" w:rsidRDefault="002D1DCB" w:rsidP="002D1DCB">
      <w:pPr>
        <w:rPr>
          <w:del w:id="11292" w:author="danupraset@gmail.com" w:date="2025-09-23T15:58:00Z"/>
        </w:rPr>
      </w:pPr>
    </w:p>
    <w:p w14:paraId="0143A7C6" w14:textId="4DE550CF" w:rsidR="002D1DCB" w:rsidRPr="002D1DCB" w:rsidDel="00D20E1C" w:rsidRDefault="002D1DCB" w:rsidP="002D1DCB">
      <w:pPr>
        <w:rPr>
          <w:del w:id="11293" w:author="danupraset@gmail.com" w:date="2025-09-23T15:58:00Z"/>
        </w:rPr>
      </w:pPr>
    </w:p>
    <w:p w14:paraId="4AB9A3D6" w14:textId="7159EB84" w:rsidR="002D1DCB" w:rsidRPr="002D1DCB" w:rsidDel="00D20E1C" w:rsidRDefault="002D1DCB" w:rsidP="002D1DCB">
      <w:pPr>
        <w:rPr>
          <w:del w:id="11294" w:author="danupraset@gmail.com" w:date="2025-09-23T15:58:00Z"/>
        </w:rPr>
      </w:pPr>
    </w:p>
    <w:p w14:paraId="7C980273" w14:textId="21AD0A63" w:rsidR="002D1DCB" w:rsidRPr="002D1DCB" w:rsidDel="00D20E1C" w:rsidRDefault="002D1DCB" w:rsidP="002D1DCB">
      <w:pPr>
        <w:rPr>
          <w:del w:id="11295" w:author="danupraset@gmail.com" w:date="2025-09-23T15:58:00Z"/>
        </w:rPr>
      </w:pPr>
    </w:p>
    <w:p w14:paraId="7C89F283" w14:textId="06742CF1" w:rsidR="002D1DCB" w:rsidRPr="002D1DCB" w:rsidDel="00D20E1C" w:rsidRDefault="002D1DCB" w:rsidP="002D1DCB">
      <w:pPr>
        <w:rPr>
          <w:del w:id="11296" w:author="danupraset@gmail.com" w:date="2025-09-23T15:58:00Z"/>
        </w:rPr>
      </w:pPr>
    </w:p>
    <w:p w14:paraId="7DBC2748" w14:textId="31ECDD23" w:rsidR="002D1DCB" w:rsidRPr="002D1DCB" w:rsidDel="00D20E1C" w:rsidRDefault="002D1DCB" w:rsidP="002D1DCB">
      <w:pPr>
        <w:rPr>
          <w:del w:id="11297" w:author="danupraset@gmail.com" w:date="2025-09-23T15:58:00Z"/>
        </w:rPr>
      </w:pPr>
    </w:p>
    <w:p w14:paraId="32AE59DC" w14:textId="66EC5B68" w:rsidR="002D1DCB" w:rsidRPr="002D1DCB" w:rsidDel="00D20E1C" w:rsidRDefault="002D1DCB" w:rsidP="002D1DCB">
      <w:pPr>
        <w:rPr>
          <w:del w:id="11298" w:author="danupraset@gmail.com" w:date="2025-09-23T15:58:00Z"/>
        </w:rPr>
      </w:pPr>
    </w:p>
    <w:p w14:paraId="3125FBBF" w14:textId="147BA0DE" w:rsidR="002D1DCB" w:rsidRPr="002D1DCB" w:rsidDel="00D20E1C" w:rsidRDefault="002D1DCB" w:rsidP="002D1DCB">
      <w:pPr>
        <w:rPr>
          <w:del w:id="11299" w:author="danupraset@gmail.com" w:date="2025-09-23T15:58:00Z"/>
        </w:rPr>
      </w:pPr>
    </w:p>
    <w:p w14:paraId="055D8058" w14:textId="65D71054" w:rsidR="002D1DCB" w:rsidRPr="002D1DCB" w:rsidDel="00D20E1C" w:rsidRDefault="002D1DCB" w:rsidP="002D1DCB">
      <w:pPr>
        <w:rPr>
          <w:del w:id="11300" w:author="danupraset@gmail.com" w:date="2025-09-23T15:58:00Z"/>
        </w:rPr>
      </w:pPr>
    </w:p>
    <w:p w14:paraId="08B682E0" w14:textId="069A62C0" w:rsidR="002D1DCB" w:rsidRPr="002D1DCB" w:rsidDel="00D20E1C" w:rsidRDefault="002D1DCB" w:rsidP="002D1DCB">
      <w:pPr>
        <w:rPr>
          <w:del w:id="11301" w:author="danupraset@gmail.com" w:date="2025-09-23T15:58:00Z"/>
        </w:rPr>
      </w:pPr>
    </w:p>
    <w:p w14:paraId="6C268531" w14:textId="6BCB195E" w:rsidR="002D1DCB" w:rsidRPr="002D1DCB" w:rsidDel="00D20E1C" w:rsidRDefault="002D1DCB" w:rsidP="002D1DCB">
      <w:pPr>
        <w:rPr>
          <w:del w:id="11302" w:author="danupraset@gmail.com" w:date="2025-09-23T15:58:00Z"/>
        </w:rPr>
      </w:pPr>
    </w:p>
    <w:p w14:paraId="0B7D6249" w14:textId="69991F23" w:rsidR="002D1DCB" w:rsidRPr="002D1DCB" w:rsidDel="00D20E1C" w:rsidRDefault="002D1DCB" w:rsidP="002D1DCB">
      <w:pPr>
        <w:rPr>
          <w:del w:id="11303" w:author="danupraset@gmail.com" w:date="2025-09-23T15:58:00Z"/>
        </w:rPr>
      </w:pPr>
    </w:p>
    <w:p w14:paraId="2C763267" w14:textId="324C6273" w:rsidR="002D1DCB" w:rsidRPr="002D1DCB" w:rsidDel="00D20E1C" w:rsidRDefault="002D1DCB" w:rsidP="002D1DCB">
      <w:pPr>
        <w:rPr>
          <w:del w:id="11304" w:author="danupraset@gmail.com" w:date="2025-09-23T15:58:00Z"/>
        </w:rPr>
      </w:pPr>
    </w:p>
    <w:p w14:paraId="1CF98A0B" w14:textId="37699C5C" w:rsidR="002D1DCB" w:rsidRPr="002D1DCB" w:rsidDel="00D20E1C" w:rsidRDefault="002D1DCB" w:rsidP="002D1DCB">
      <w:pPr>
        <w:rPr>
          <w:del w:id="11305" w:author="danupraset@gmail.com" w:date="2025-09-23T15:58:00Z"/>
        </w:rPr>
      </w:pPr>
    </w:p>
    <w:p w14:paraId="055714B9" w14:textId="69A0534E" w:rsidR="002D1DCB" w:rsidRPr="002D1DCB" w:rsidDel="00D20E1C" w:rsidRDefault="002D1DCB" w:rsidP="002D1DCB">
      <w:pPr>
        <w:rPr>
          <w:del w:id="11306" w:author="danupraset@gmail.com" w:date="2025-09-23T15:58:00Z"/>
        </w:rPr>
      </w:pPr>
    </w:p>
    <w:p w14:paraId="5F2964F2" w14:textId="46A8C807" w:rsidR="002D1DCB" w:rsidRPr="002D1DCB" w:rsidDel="00D20E1C" w:rsidRDefault="002D1DCB" w:rsidP="002D1DCB">
      <w:pPr>
        <w:rPr>
          <w:del w:id="11307" w:author="danupraset@gmail.com" w:date="2025-09-23T15:58:00Z"/>
        </w:rPr>
      </w:pPr>
    </w:p>
    <w:p w14:paraId="28E7C7AF" w14:textId="540E9593" w:rsidR="002D1DCB" w:rsidRPr="002D1DCB" w:rsidDel="00D20E1C" w:rsidRDefault="002D1DCB" w:rsidP="002D1DCB">
      <w:pPr>
        <w:rPr>
          <w:del w:id="11308" w:author="danupraset@gmail.com" w:date="2025-09-23T15:58:00Z"/>
        </w:rPr>
      </w:pPr>
    </w:p>
    <w:p w14:paraId="76A2C13C" w14:textId="4E8D0ADC" w:rsidR="002D1DCB" w:rsidRPr="002D1DCB" w:rsidDel="00D20E1C" w:rsidRDefault="002D1DCB" w:rsidP="002D1DCB">
      <w:pPr>
        <w:rPr>
          <w:del w:id="11309" w:author="danupraset@gmail.com" w:date="2025-09-23T15:58:00Z"/>
        </w:rPr>
      </w:pPr>
    </w:p>
    <w:p w14:paraId="7FBD4682" w14:textId="13E66753" w:rsidR="002D1DCB" w:rsidRPr="002D1DCB" w:rsidDel="00D20E1C" w:rsidRDefault="002D1DCB" w:rsidP="002D1DCB">
      <w:pPr>
        <w:rPr>
          <w:del w:id="11310" w:author="danupraset@gmail.com" w:date="2025-09-23T15:58:00Z"/>
        </w:rPr>
      </w:pPr>
    </w:p>
    <w:p w14:paraId="07CCB170" w14:textId="0916A6FC" w:rsidR="002D1DCB" w:rsidRPr="002D1DCB" w:rsidDel="00D20E1C" w:rsidRDefault="002D1DCB" w:rsidP="002D1DCB">
      <w:pPr>
        <w:rPr>
          <w:del w:id="11311" w:author="danupraset@gmail.com" w:date="2025-09-23T15:58:00Z"/>
        </w:rPr>
      </w:pPr>
    </w:p>
    <w:p w14:paraId="217E4E7A" w14:textId="4510BE21" w:rsidR="002D1DCB" w:rsidRPr="002D1DCB" w:rsidDel="00D20E1C" w:rsidRDefault="002D1DCB" w:rsidP="002D1DCB">
      <w:pPr>
        <w:rPr>
          <w:del w:id="11312" w:author="danupraset@gmail.com" w:date="2025-09-23T15:58:00Z"/>
        </w:rPr>
      </w:pPr>
    </w:p>
    <w:p w14:paraId="4EC895C0" w14:textId="2E5AD4C0" w:rsidR="002D1DCB" w:rsidRPr="002D1DCB" w:rsidDel="00D20E1C" w:rsidRDefault="002D1DCB" w:rsidP="002D1DCB">
      <w:pPr>
        <w:rPr>
          <w:del w:id="11313" w:author="danupraset@gmail.com" w:date="2025-09-23T15:58:00Z"/>
        </w:rPr>
      </w:pPr>
    </w:p>
    <w:p w14:paraId="4670AEF6" w14:textId="6DA09EA4" w:rsidR="002D1DCB" w:rsidRPr="002D1DCB" w:rsidDel="00D20E1C" w:rsidRDefault="002D1DCB" w:rsidP="002D1DCB">
      <w:pPr>
        <w:rPr>
          <w:del w:id="11314" w:author="danupraset@gmail.com" w:date="2025-09-23T15:58:00Z"/>
        </w:rPr>
      </w:pPr>
    </w:p>
    <w:p w14:paraId="30CF2CB3" w14:textId="45F2F210" w:rsidR="002D1DCB" w:rsidRPr="002D1DCB" w:rsidDel="00D20E1C" w:rsidRDefault="002D1DCB" w:rsidP="002D1DCB">
      <w:pPr>
        <w:rPr>
          <w:del w:id="11315" w:author="danupraset@gmail.com" w:date="2025-09-23T15:58:00Z"/>
        </w:rPr>
      </w:pPr>
    </w:p>
    <w:p w14:paraId="720C4EF2" w14:textId="143D2CA7" w:rsidR="002D1DCB" w:rsidRPr="002D1DCB" w:rsidDel="00D20E1C" w:rsidRDefault="002D1DCB" w:rsidP="002D1DCB">
      <w:pPr>
        <w:rPr>
          <w:del w:id="11316" w:author="danupraset@gmail.com" w:date="2025-09-23T15:58:00Z"/>
        </w:rPr>
      </w:pPr>
    </w:p>
    <w:p w14:paraId="1BBC2BC6" w14:textId="09E6B82C" w:rsidR="002D1DCB" w:rsidDel="00D20E1C" w:rsidRDefault="002D1DCB" w:rsidP="002D1DCB">
      <w:pPr>
        <w:rPr>
          <w:del w:id="11317" w:author="danupraset@gmail.com" w:date="2025-09-23T15:58:00Z"/>
        </w:rPr>
      </w:pPr>
    </w:p>
    <w:p w14:paraId="0CFD779A" w14:textId="307B0BF9" w:rsidR="002D1DCB" w:rsidDel="00D20E1C" w:rsidRDefault="002D1DCB" w:rsidP="002D1DCB">
      <w:pPr>
        <w:tabs>
          <w:tab w:val="left" w:pos="1824"/>
        </w:tabs>
        <w:rPr>
          <w:del w:id="11318" w:author="danupraset@gmail.com" w:date="2025-09-23T15:58:00Z"/>
        </w:rPr>
      </w:pPr>
      <w:del w:id="11319" w:author="danupraset@gmail.com" w:date="2025-09-23T15:58:00Z">
        <w:r w:rsidDel="00D20E1C">
          <w:tab/>
        </w:r>
      </w:del>
    </w:p>
    <w:p w14:paraId="3EBE2E8C" w14:textId="7B8727CB" w:rsidR="002D1DCB" w:rsidDel="00D20E1C" w:rsidRDefault="002D1DCB" w:rsidP="002D1DCB">
      <w:pPr>
        <w:pStyle w:val="ListParagraph"/>
        <w:numPr>
          <w:ilvl w:val="0"/>
          <w:numId w:val="5"/>
        </w:numPr>
        <w:tabs>
          <w:tab w:val="left" w:pos="1824"/>
        </w:tabs>
        <w:rPr>
          <w:del w:id="11320" w:author="danupraset@gmail.com" w:date="2025-09-23T15:58:00Z"/>
        </w:rPr>
      </w:pPr>
    </w:p>
    <w:p w14:paraId="43CCE73A" w14:textId="33DA1621" w:rsidR="002D1DCB" w:rsidDel="00D20E1C" w:rsidRDefault="002D1DCB" w:rsidP="002D1DCB">
      <w:pPr>
        <w:pStyle w:val="Heading2"/>
        <w:rPr>
          <w:del w:id="11321" w:author="danupraset@gmail.com" w:date="2025-09-23T15:58:00Z"/>
        </w:rPr>
      </w:pPr>
      <w:bookmarkStart w:id="11322" w:name="_Toc205888921"/>
      <w:bookmarkStart w:id="11323" w:name="_Toc205889356"/>
      <w:bookmarkStart w:id="11324" w:name="_Toc205889493"/>
      <w:del w:id="11325" w:author="danupraset@gmail.com" w:date="2025-09-23T15:58:00Z">
        <w:r w:rsidDel="00D20E1C">
          <w:delText>Use Case</w:delText>
        </w:r>
        <w:bookmarkEnd w:id="11322"/>
        <w:bookmarkEnd w:id="11323"/>
        <w:bookmarkEnd w:id="11324"/>
      </w:del>
    </w:p>
    <w:p w14:paraId="44029010" w14:textId="3330EA60" w:rsidR="002D1DCB" w:rsidDel="00D20E1C" w:rsidRDefault="002D1DCB" w:rsidP="002D1DCB">
      <w:pPr>
        <w:pStyle w:val="ListParagraph"/>
        <w:numPr>
          <w:ilvl w:val="0"/>
          <w:numId w:val="42"/>
        </w:numPr>
        <w:spacing w:line="360" w:lineRule="auto"/>
        <w:ind w:left="426"/>
        <w:rPr>
          <w:del w:id="11326" w:author="danupraset@gmail.com" w:date="2025-09-23T15:58:00Z"/>
          <w:rFonts w:ascii="Arial" w:hAnsi="Arial" w:cs="Arial"/>
          <w:sz w:val="20"/>
          <w:szCs w:val="20"/>
        </w:rPr>
      </w:pPr>
      <w:del w:id="11327" w:author="danupraset@gmail.com" w:date="2025-09-23T15:58:00Z">
        <w:r w:rsidRPr="000609F5" w:rsidDel="00D20E1C">
          <w:rPr>
            <w:rFonts w:ascii="Arial" w:hAnsi="Arial" w:cs="Arial"/>
            <w:sz w:val="20"/>
            <w:szCs w:val="20"/>
          </w:rPr>
          <w:delText>The Notice Payment Details section will be available to the following users:</w:delText>
        </w:r>
      </w:del>
    </w:p>
    <w:p w14:paraId="315D8935" w14:textId="749804EA" w:rsidR="002D1DCB" w:rsidDel="00D20E1C" w:rsidRDefault="002D1DCB" w:rsidP="002D1DCB">
      <w:pPr>
        <w:pStyle w:val="ListParagraph"/>
        <w:numPr>
          <w:ilvl w:val="1"/>
          <w:numId w:val="42"/>
        </w:numPr>
        <w:spacing w:line="360" w:lineRule="auto"/>
        <w:ind w:left="851"/>
        <w:rPr>
          <w:del w:id="11328" w:author="danupraset@gmail.com" w:date="2025-09-23T15:58:00Z"/>
          <w:rFonts w:ascii="Arial" w:hAnsi="Arial" w:cs="Arial"/>
          <w:sz w:val="20"/>
          <w:szCs w:val="20"/>
        </w:rPr>
      </w:pPr>
      <w:commentRangeStart w:id="11329"/>
      <w:commentRangeStart w:id="11330"/>
      <w:commentRangeStart w:id="11331"/>
      <w:commentRangeStart w:id="11332"/>
      <w:del w:id="11333" w:author="danupraset@gmail.com" w:date="2025-09-23T15:58:00Z">
        <w:r w:rsidRPr="000609F5" w:rsidDel="00D20E1C">
          <w:rPr>
            <w:rFonts w:ascii="Arial" w:hAnsi="Arial" w:cs="Arial"/>
            <w:sz w:val="20"/>
            <w:szCs w:val="20"/>
          </w:rPr>
          <w:delText>Notice Processing Officers who will view the payment details from the OCMS Staff Portal’s View Notice user interface (OCMS 6).</w:delText>
        </w:r>
        <w:commentRangeEnd w:id="11329"/>
        <w:r w:rsidR="009E5A85" w:rsidDel="00D20E1C">
          <w:rPr>
            <w:rStyle w:val="CommentReference"/>
          </w:rPr>
          <w:commentReference w:id="11329"/>
        </w:r>
        <w:commentRangeEnd w:id="11330"/>
        <w:r w:rsidR="002F2BFF" w:rsidDel="00D20E1C">
          <w:rPr>
            <w:rStyle w:val="CommentReference"/>
          </w:rPr>
          <w:commentReference w:id="11330"/>
        </w:r>
      </w:del>
      <w:commentRangeEnd w:id="11331"/>
      <w:r w:rsidR="00E52F55">
        <w:rPr>
          <w:rStyle w:val="CommentReference"/>
        </w:rPr>
        <w:commentReference w:id="11331"/>
      </w:r>
      <w:commentRangeEnd w:id="11332"/>
      <w:r w:rsidR="00077502">
        <w:rPr>
          <w:rStyle w:val="CommentReference"/>
        </w:rPr>
        <w:commentReference w:id="11332"/>
      </w:r>
    </w:p>
    <w:p w14:paraId="6C659676" w14:textId="5D3B5E93" w:rsidR="002D1DCB" w:rsidDel="00D20E1C" w:rsidRDefault="002D1DCB" w:rsidP="002D1DCB">
      <w:pPr>
        <w:pStyle w:val="ListParagraph"/>
        <w:numPr>
          <w:ilvl w:val="1"/>
          <w:numId w:val="42"/>
        </w:numPr>
        <w:spacing w:line="360" w:lineRule="auto"/>
        <w:ind w:left="851"/>
        <w:rPr>
          <w:del w:id="11334" w:author="danupraset@gmail.com" w:date="2025-09-23T15:58:00Z"/>
          <w:rFonts w:ascii="Arial" w:hAnsi="Arial" w:cs="Arial"/>
          <w:sz w:val="20"/>
          <w:szCs w:val="20"/>
        </w:rPr>
      </w:pPr>
      <w:del w:id="11335" w:author="danupraset@gmail.com" w:date="2025-09-23T15:58:00Z">
        <w:r w:rsidRPr="000609F5" w:rsidDel="00D20E1C">
          <w:rPr>
            <w:rFonts w:ascii="Arial" w:hAnsi="Arial" w:cs="Arial"/>
            <w:sz w:val="20"/>
            <w:szCs w:val="20"/>
          </w:rPr>
          <w:delText>Appeal processing who will view the payment details from the PLUS Staff Portal View Notice user interface.</w:delText>
        </w:r>
      </w:del>
    </w:p>
    <w:p w14:paraId="104A0F67" w14:textId="49A810C2" w:rsidR="002D1DCB" w:rsidRPr="00C73A01" w:rsidDel="00D20E1C" w:rsidRDefault="002D1DCB" w:rsidP="002D1DCB">
      <w:pPr>
        <w:spacing w:line="360" w:lineRule="auto"/>
        <w:rPr>
          <w:del w:id="11336" w:author="danupraset@gmail.com" w:date="2025-09-23T15:58:00Z"/>
          <w:rFonts w:ascii="Arial" w:hAnsi="Arial" w:cs="Arial"/>
          <w:sz w:val="20"/>
          <w:szCs w:val="20"/>
        </w:rPr>
      </w:pPr>
    </w:p>
    <w:p w14:paraId="043D9081" w14:textId="0A4B8AAC" w:rsidR="002D1DCB" w:rsidRPr="00C73A01" w:rsidDel="00D20E1C" w:rsidRDefault="002D1DCB" w:rsidP="002D1DCB">
      <w:pPr>
        <w:pStyle w:val="ListParagraph"/>
        <w:numPr>
          <w:ilvl w:val="0"/>
          <w:numId w:val="42"/>
        </w:numPr>
        <w:spacing w:line="360" w:lineRule="auto"/>
        <w:ind w:left="426"/>
        <w:rPr>
          <w:del w:id="11337" w:author="danupraset@gmail.com" w:date="2025-09-23T15:58:00Z"/>
        </w:rPr>
      </w:pPr>
      <w:del w:id="11338" w:author="danupraset@gmail.com" w:date="2025-09-23T15:58:00Z">
        <w:r w:rsidRPr="000609F5" w:rsidDel="00D20E1C">
          <w:rPr>
            <w:rFonts w:ascii="Arial" w:hAnsi="Arial" w:cs="Arial"/>
            <w:sz w:val="20"/>
            <w:szCs w:val="20"/>
          </w:rPr>
          <w:delText xml:space="preserve">The Notice Payment Details section is a sub-section (represented by a sub-tab) in the View Notice Interface. </w:delText>
        </w:r>
      </w:del>
    </w:p>
    <w:p w14:paraId="48DD4D2D" w14:textId="0F139991" w:rsidR="002D1DCB" w:rsidRPr="000609F5" w:rsidDel="00D20E1C" w:rsidRDefault="002D1DCB" w:rsidP="002D1DCB">
      <w:pPr>
        <w:pStyle w:val="ListParagraph"/>
        <w:spacing w:line="360" w:lineRule="auto"/>
        <w:ind w:left="426"/>
        <w:rPr>
          <w:del w:id="11339" w:author="danupraset@gmail.com" w:date="2025-09-23T15:58:00Z"/>
        </w:rPr>
      </w:pPr>
    </w:p>
    <w:p w14:paraId="6CE6868B" w14:textId="1D9F70FE" w:rsidR="002D1DCB" w:rsidDel="00D20E1C" w:rsidRDefault="002D1DCB" w:rsidP="002D1DCB">
      <w:pPr>
        <w:pStyle w:val="ListParagraph"/>
        <w:numPr>
          <w:ilvl w:val="0"/>
          <w:numId w:val="42"/>
        </w:numPr>
        <w:spacing w:line="360" w:lineRule="auto"/>
        <w:ind w:left="426"/>
        <w:rPr>
          <w:del w:id="11340" w:author="danupraset@gmail.com" w:date="2025-09-23T15:58:00Z"/>
        </w:rPr>
      </w:pPr>
      <w:del w:id="11341" w:author="danupraset@gmail.com" w:date="2025-09-23T15:58:00Z">
        <w:r w:rsidRPr="000609F5" w:rsidDel="00D20E1C">
          <w:rPr>
            <w:rFonts w:ascii="Arial" w:hAnsi="Arial" w:cs="Arial"/>
            <w:sz w:val="20"/>
            <w:szCs w:val="20"/>
          </w:rPr>
          <w:delText>The Payment Processing Notice Payment Details page will present information on the payment status, date of payment, amount paid and payment channel</w:delText>
        </w:r>
        <w:r w:rsidDel="00D20E1C">
          <w:delText>.</w:delText>
        </w:r>
      </w:del>
    </w:p>
    <w:p w14:paraId="00B60F09" w14:textId="08BE909A" w:rsidR="002D1DCB" w:rsidDel="00D20E1C" w:rsidRDefault="002D1DCB" w:rsidP="002D1DCB">
      <w:pPr>
        <w:tabs>
          <w:tab w:val="left" w:pos="1824"/>
        </w:tabs>
        <w:rPr>
          <w:del w:id="11342" w:author="danupraset@gmail.com" w:date="2025-09-23T15:58:00Z"/>
        </w:rPr>
      </w:pPr>
    </w:p>
    <w:p w14:paraId="559D7FD1" w14:textId="11BE0CA2" w:rsidR="002D1DCB" w:rsidDel="00D20E1C" w:rsidRDefault="002D1DCB" w:rsidP="002D1DCB">
      <w:pPr>
        <w:tabs>
          <w:tab w:val="left" w:pos="1824"/>
        </w:tabs>
        <w:rPr>
          <w:del w:id="11343" w:author="danupraset@gmail.com" w:date="2025-09-23T15:58:00Z"/>
        </w:rPr>
      </w:pPr>
    </w:p>
    <w:p w14:paraId="482BF093" w14:textId="42F76E87" w:rsidR="002D1DCB" w:rsidDel="00D20E1C" w:rsidRDefault="002D1DCB" w:rsidP="002D1DCB">
      <w:pPr>
        <w:tabs>
          <w:tab w:val="left" w:pos="1824"/>
        </w:tabs>
        <w:rPr>
          <w:del w:id="11344" w:author="danupraset@gmail.com" w:date="2025-09-23T15:58:00Z"/>
        </w:rPr>
      </w:pPr>
    </w:p>
    <w:p w14:paraId="4F196638" w14:textId="29581C6B" w:rsidR="002D1DCB" w:rsidDel="00D20E1C" w:rsidRDefault="002D1DCB" w:rsidP="002D1DCB">
      <w:pPr>
        <w:tabs>
          <w:tab w:val="left" w:pos="1824"/>
        </w:tabs>
        <w:rPr>
          <w:del w:id="11345" w:author="danupraset@gmail.com" w:date="2025-09-23T15:58:00Z"/>
        </w:rPr>
      </w:pPr>
    </w:p>
    <w:p w14:paraId="1138367A" w14:textId="3446F383" w:rsidR="002D1DCB" w:rsidDel="00D20E1C" w:rsidRDefault="002D1DCB" w:rsidP="002D1DCB">
      <w:pPr>
        <w:tabs>
          <w:tab w:val="left" w:pos="1824"/>
        </w:tabs>
        <w:rPr>
          <w:del w:id="11346" w:author="danupraset@gmail.com" w:date="2025-09-23T15:58:00Z"/>
        </w:rPr>
      </w:pPr>
    </w:p>
    <w:p w14:paraId="60AE7640" w14:textId="20F8BCBD" w:rsidR="002D1DCB" w:rsidDel="00D20E1C" w:rsidRDefault="002D1DCB" w:rsidP="002D1DCB">
      <w:pPr>
        <w:tabs>
          <w:tab w:val="left" w:pos="1824"/>
        </w:tabs>
        <w:rPr>
          <w:del w:id="11347" w:author="danupraset@gmail.com" w:date="2025-09-23T15:58:00Z"/>
        </w:rPr>
      </w:pPr>
    </w:p>
    <w:p w14:paraId="08D942BA" w14:textId="016D5177" w:rsidR="002D1DCB" w:rsidDel="00D20E1C" w:rsidRDefault="002D1DCB" w:rsidP="002D1DCB">
      <w:pPr>
        <w:tabs>
          <w:tab w:val="left" w:pos="1824"/>
        </w:tabs>
        <w:rPr>
          <w:del w:id="11348" w:author="danupraset@gmail.com" w:date="2025-09-23T15:58:00Z"/>
        </w:rPr>
      </w:pPr>
    </w:p>
    <w:p w14:paraId="15A1EEE3" w14:textId="59DAFB8D" w:rsidR="002D1DCB" w:rsidDel="00D20E1C" w:rsidRDefault="002D1DCB" w:rsidP="002D1DCB">
      <w:pPr>
        <w:tabs>
          <w:tab w:val="left" w:pos="1824"/>
        </w:tabs>
        <w:rPr>
          <w:del w:id="11349" w:author="danupraset@gmail.com" w:date="2025-09-23T15:58:00Z"/>
        </w:rPr>
      </w:pPr>
    </w:p>
    <w:p w14:paraId="0672199D" w14:textId="40F12857" w:rsidR="002D1DCB" w:rsidDel="00D20E1C" w:rsidRDefault="002D1DCB" w:rsidP="002D1DCB">
      <w:pPr>
        <w:tabs>
          <w:tab w:val="left" w:pos="1824"/>
        </w:tabs>
        <w:rPr>
          <w:del w:id="11350" w:author="danupraset@gmail.com" w:date="2025-09-23T15:58:00Z"/>
        </w:rPr>
      </w:pPr>
    </w:p>
    <w:p w14:paraId="4A12DE97" w14:textId="7EA567EB" w:rsidR="002D1DCB" w:rsidDel="00D20E1C" w:rsidRDefault="002D1DCB" w:rsidP="002D1DCB">
      <w:pPr>
        <w:tabs>
          <w:tab w:val="left" w:pos="1824"/>
        </w:tabs>
        <w:rPr>
          <w:del w:id="11351" w:author="danupraset@gmail.com" w:date="2025-09-23T15:58:00Z"/>
        </w:rPr>
      </w:pPr>
    </w:p>
    <w:p w14:paraId="76F67AA4" w14:textId="2A90AC2A" w:rsidR="002D1DCB" w:rsidDel="00D20E1C" w:rsidRDefault="002D1DCB" w:rsidP="002D1DCB">
      <w:pPr>
        <w:tabs>
          <w:tab w:val="left" w:pos="1824"/>
        </w:tabs>
        <w:rPr>
          <w:del w:id="11352" w:author="danupraset@gmail.com" w:date="2025-09-23T15:58:00Z"/>
        </w:rPr>
      </w:pPr>
    </w:p>
    <w:p w14:paraId="6D6F671D" w14:textId="0B29A299" w:rsidR="002D1DCB" w:rsidDel="00D20E1C" w:rsidRDefault="002D1DCB" w:rsidP="002D1DCB">
      <w:pPr>
        <w:tabs>
          <w:tab w:val="left" w:pos="1824"/>
        </w:tabs>
        <w:rPr>
          <w:del w:id="11353" w:author="danupraset@gmail.com" w:date="2025-09-23T15:58:00Z"/>
        </w:rPr>
      </w:pPr>
    </w:p>
    <w:p w14:paraId="05097DDE" w14:textId="574F8B2B" w:rsidR="002D1DCB" w:rsidDel="00D20E1C" w:rsidRDefault="002D1DCB" w:rsidP="002D1DCB">
      <w:pPr>
        <w:tabs>
          <w:tab w:val="left" w:pos="1824"/>
        </w:tabs>
        <w:rPr>
          <w:del w:id="11354" w:author="danupraset@gmail.com" w:date="2025-09-23T15:58:00Z"/>
        </w:rPr>
      </w:pPr>
    </w:p>
    <w:p w14:paraId="046B1028" w14:textId="219AC451" w:rsidR="002D1DCB" w:rsidDel="00D20E1C" w:rsidRDefault="002D1DCB" w:rsidP="002D1DCB">
      <w:pPr>
        <w:tabs>
          <w:tab w:val="left" w:pos="1824"/>
        </w:tabs>
        <w:rPr>
          <w:del w:id="11355" w:author="danupraset@gmail.com" w:date="2025-09-23T15:58:00Z"/>
        </w:rPr>
      </w:pPr>
    </w:p>
    <w:p w14:paraId="2AF52EF6" w14:textId="496A2D25" w:rsidR="002D1DCB" w:rsidDel="00D20E1C" w:rsidRDefault="002D1DCB" w:rsidP="002D1DCB">
      <w:pPr>
        <w:tabs>
          <w:tab w:val="left" w:pos="1824"/>
        </w:tabs>
        <w:rPr>
          <w:del w:id="11356" w:author="danupraset@gmail.com" w:date="2025-09-23T15:58:00Z"/>
        </w:rPr>
      </w:pPr>
    </w:p>
    <w:p w14:paraId="67DD3470" w14:textId="0952B67E" w:rsidR="002D1DCB" w:rsidDel="00D20E1C" w:rsidRDefault="002D1DCB" w:rsidP="002D1DCB">
      <w:pPr>
        <w:tabs>
          <w:tab w:val="left" w:pos="1824"/>
        </w:tabs>
        <w:rPr>
          <w:del w:id="11357" w:author="danupraset@gmail.com" w:date="2025-09-23T15:58:00Z"/>
        </w:rPr>
      </w:pPr>
    </w:p>
    <w:p w14:paraId="085DDD08" w14:textId="452FAF47" w:rsidR="002D1DCB" w:rsidDel="00D20E1C" w:rsidRDefault="002D1DCB" w:rsidP="002D1DCB">
      <w:pPr>
        <w:tabs>
          <w:tab w:val="left" w:pos="1824"/>
        </w:tabs>
        <w:rPr>
          <w:del w:id="11358" w:author="danupraset@gmail.com" w:date="2025-09-23T15:58:00Z"/>
        </w:rPr>
      </w:pPr>
    </w:p>
    <w:p w14:paraId="3EB4C4F5" w14:textId="516416C6" w:rsidR="002D1DCB" w:rsidDel="00D20E1C" w:rsidRDefault="002D1DCB" w:rsidP="002D1DCB">
      <w:pPr>
        <w:tabs>
          <w:tab w:val="left" w:pos="1824"/>
        </w:tabs>
        <w:rPr>
          <w:del w:id="11359" w:author="danupraset@gmail.com" w:date="2025-09-23T15:58:00Z"/>
        </w:rPr>
      </w:pPr>
    </w:p>
    <w:p w14:paraId="434D4E5C" w14:textId="07CA9DEC" w:rsidR="002D1DCB" w:rsidDel="00D20E1C" w:rsidRDefault="002D1DCB" w:rsidP="002D1DCB">
      <w:pPr>
        <w:tabs>
          <w:tab w:val="left" w:pos="1824"/>
        </w:tabs>
        <w:rPr>
          <w:del w:id="11360" w:author="danupraset@gmail.com" w:date="2025-09-23T15:58:00Z"/>
        </w:rPr>
      </w:pPr>
    </w:p>
    <w:p w14:paraId="013913CE" w14:textId="0319211C" w:rsidR="002D1DCB" w:rsidDel="00D20E1C" w:rsidRDefault="002D1DCB" w:rsidP="002D1DCB">
      <w:pPr>
        <w:tabs>
          <w:tab w:val="left" w:pos="1824"/>
        </w:tabs>
        <w:rPr>
          <w:del w:id="11361" w:author="danupraset@gmail.com" w:date="2025-09-23T15:58:00Z"/>
        </w:rPr>
      </w:pPr>
    </w:p>
    <w:p w14:paraId="36C62B5E" w14:textId="7617CF63" w:rsidR="002D1DCB" w:rsidDel="00D20E1C" w:rsidRDefault="002D1DCB" w:rsidP="002D1DCB">
      <w:pPr>
        <w:tabs>
          <w:tab w:val="left" w:pos="1824"/>
        </w:tabs>
        <w:rPr>
          <w:del w:id="11362" w:author="danupraset@gmail.com" w:date="2025-09-23T15:58:00Z"/>
        </w:rPr>
      </w:pPr>
    </w:p>
    <w:p w14:paraId="55A5AC61" w14:textId="0A7C0D38" w:rsidR="002D1DCB" w:rsidDel="00D20E1C" w:rsidRDefault="002D1DCB" w:rsidP="002D1DCB">
      <w:pPr>
        <w:tabs>
          <w:tab w:val="left" w:pos="1824"/>
        </w:tabs>
        <w:rPr>
          <w:del w:id="11363" w:author="danupraset@gmail.com" w:date="2025-09-23T15:58:00Z"/>
        </w:rPr>
      </w:pPr>
    </w:p>
    <w:p w14:paraId="687CCBA9" w14:textId="5413D850" w:rsidR="002D1DCB" w:rsidDel="00D20E1C" w:rsidRDefault="002D1DCB" w:rsidP="002D1DCB">
      <w:pPr>
        <w:tabs>
          <w:tab w:val="left" w:pos="1824"/>
        </w:tabs>
        <w:rPr>
          <w:del w:id="11364" w:author="danupraset@gmail.com" w:date="2025-09-23T15:58:00Z"/>
        </w:rPr>
      </w:pPr>
    </w:p>
    <w:p w14:paraId="442343F8" w14:textId="185E4D08" w:rsidR="002D1DCB" w:rsidDel="00D20E1C" w:rsidRDefault="002D1DCB" w:rsidP="002D1DCB">
      <w:pPr>
        <w:tabs>
          <w:tab w:val="left" w:pos="1824"/>
        </w:tabs>
        <w:rPr>
          <w:del w:id="11365" w:author="danupraset@gmail.com" w:date="2025-09-23T15:58:00Z"/>
        </w:rPr>
      </w:pPr>
    </w:p>
    <w:p w14:paraId="6C8FE488" w14:textId="74BDE8D2" w:rsidR="002D1DCB" w:rsidDel="00D20E1C" w:rsidRDefault="002D1DCB" w:rsidP="002D1DCB">
      <w:pPr>
        <w:tabs>
          <w:tab w:val="left" w:pos="1824"/>
        </w:tabs>
        <w:rPr>
          <w:del w:id="11366" w:author="danupraset@gmail.com" w:date="2025-09-23T15:58:00Z"/>
        </w:rPr>
      </w:pPr>
    </w:p>
    <w:p w14:paraId="7AFEE132" w14:textId="3499B3FB" w:rsidR="002D1DCB" w:rsidDel="00D20E1C" w:rsidRDefault="002D1DCB" w:rsidP="002D1DCB">
      <w:pPr>
        <w:tabs>
          <w:tab w:val="left" w:pos="1824"/>
        </w:tabs>
        <w:rPr>
          <w:del w:id="11367" w:author="danupraset@gmail.com" w:date="2025-09-23T15:58:00Z"/>
        </w:rPr>
      </w:pPr>
    </w:p>
    <w:p w14:paraId="1A9EA9C3" w14:textId="079A690C" w:rsidR="002D1DCB" w:rsidDel="00D20E1C" w:rsidRDefault="002D1DCB" w:rsidP="002D1DCB">
      <w:pPr>
        <w:tabs>
          <w:tab w:val="left" w:pos="1824"/>
        </w:tabs>
        <w:rPr>
          <w:del w:id="11368" w:author="danupraset@gmail.com" w:date="2025-09-23T15:58:00Z"/>
        </w:rPr>
      </w:pPr>
    </w:p>
    <w:p w14:paraId="537F78EA" w14:textId="49BCA210" w:rsidR="002D1DCB" w:rsidDel="00D20E1C" w:rsidRDefault="002D1DCB" w:rsidP="002D1DCB">
      <w:pPr>
        <w:tabs>
          <w:tab w:val="left" w:pos="1824"/>
        </w:tabs>
        <w:rPr>
          <w:del w:id="11369" w:author="danupraset@gmail.com" w:date="2025-09-23T15:58:00Z"/>
        </w:rPr>
      </w:pPr>
    </w:p>
    <w:p w14:paraId="4D125894" w14:textId="64A21C32" w:rsidR="002D1DCB" w:rsidDel="00D20E1C" w:rsidRDefault="002D1DCB" w:rsidP="002D1DCB">
      <w:pPr>
        <w:tabs>
          <w:tab w:val="left" w:pos="1824"/>
        </w:tabs>
        <w:rPr>
          <w:del w:id="11370" w:author="danupraset@gmail.com" w:date="2025-09-23T15:58:00Z"/>
        </w:rPr>
      </w:pPr>
    </w:p>
    <w:p w14:paraId="60F04759" w14:textId="3A20A8F2" w:rsidR="002D1DCB" w:rsidDel="00D20E1C" w:rsidRDefault="002D1DCB" w:rsidP="002D1DCB">
      <w:pPr>
        <w:tabs>
          <w:tab w:val="left" w:pos="1824"/>
        </w:tabs>
        <w:rPr>
          <w:del w:id="11371" w:author="danupraset@gmail.com" w:date="2025-09-23T15:58:00Z"/>
        </w:rPr>
      </w:pPr>
    </w:p>
    <w:p w14:paraId="5486CD97" w14:textId="11FE0C48" w:rsidR="002D1DCB" w:rsidDel="00D20E1C" w:rsidRDefault="002D1DCB" w:rsidP="002D1DCB">
      <w:pPr>
        <w:tabs>
          <w:tab w:val="left" w:pos="1824"/>
        </w:tabs>
        <w:rPr>
          <w:del w:id="11372" w:author="danupraset@gmail.com" w:date="2025-09-23T15:58:00Z"/>
        </w:rPr>
      </w:pPr>
    </w:p>
    <w:p w14:paraId="03B06B91" w14:textId="25713965" w:rsidR="002D1DCB" w:rsidDel="00B26168" w:rsidRDefault="002D1DCB" w:rsidP="002D1DCB">
      <w:pPr>
        <w:pStyle w:val="Heading2"/>
        <w:rPr>
          <w:del w:id="11373" w:author="danupraset@gmail.com" w:date="2025-09-22T21:58:00Z"/>
        </w:rPr>
      </w:pPr>
      <w:bookmarkStart w:id="11374" w:name="_Toc205888922"/>
      <w:bookmarkStart w:id="11375" w:name="_Toc205889357"/>
      <w:bookmarkStart w:id="11376" w:name="_Toc205889494"/>
      <w:del w:id="11377" w:author="danupraset@gmail.com" w:date="2025-09-22T21:58:00Z">
        <w:r w:rsidDel="00B26168">
          <w:lastRenderedPageBreak/>
          <w:delText>High Level Business Process</w:delText>
        </w:r>
        <w:bookmarkEnd w:id="11374"/>
        <w:bookmarkEnd w:id="11375"/>
        <w:bookmarkEnd w:id="11376"/>
      </w:del>
    </w:p>
    <w:p w14:paraId="6415F66D" w14:textId="1551B9BA" w:rsidR="002D1DCB" w:rsidDel="00B26168" w:rsidRDefault="002D1DCB" w:rsidP="002D1DCB">
      <w:pPr>
        <w:jc w:val="center"/>
        <w:rPr>
          <w:del w:id="11378" w:author="danupraset@gmail.com" w:date="2025-09-22T21:58:00Z"/>
        </w:rPr>
      </w:pPr>
      <w:del w:id="11379" w:author="danupraset@gmail.com" w:date="2025-09-22T21:58:00Z">
        <w:r w:rsidDel="00B26168">
          <w:rPr>
            <w:noProof/>
            <w:lang w:val="en-SG" w:eastAsia="en-SG"/>
          </w:rPr>
          <w:drawing>
            <wp:inline distT="0" distB="0" distL="0" distR="0" wp14:anchorId="6AA187D3" wp14:editId="51E49C4B">
              <wp:extent cx="2034344" cy="6480000"/>
              <wp:effectExtent l="0" t="0" r="4445" b="0"/>
              <wp:docPr id="199033288" name="Picture 11" descr="A diagram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3288" name="Picture 11" descr="A diagram of a website&#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34344" cy="6480000"/>
                      </a:xfrm>
                      <a:prstGeom prst="rect">
                        <a:avLst/>
                      </a:prstGeom>
                      <a:noFill/>
                      <a:ln>
                        <a:noFill/>
                      </a:ln>
                    </pic:spPr>
                  </pic:pic>
                </a:graphicData>
              </a:graphic>
            </wp:inline>
          </w:drawing>
        </w:r>
      </w:del>
    </w:p>
    <w:p w14:paraId="68BFE42D" w14:textId="7B4ECBA4" w:rsidR="002D1DCB" w:rsidDel="00B26168" w:rsidRDefault="002D1DCB" w:rsidP="002D1DCB">
      <w:pPr>
        <w:jc w:val="center"/>
        <w:rPr>
          <w:del w:id="11380" w:author="danupraset@gmail.com" w:date="2025-09-22T21:58:00Z"/>
        </w:rPr>
      </w:pPr>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bottom w:w="113" w:type="dxa"/>
        </w:tblCellMar>
        <w:tblLook w:val="04A0" w:firstRow="1" w:lastRow="0" w:firstColumn="1" w:lastColumn="0" w:noHBand="0" w:noVBand="1"/>
      </w:tblPr>
      <w:tblGrid>
        <w:gridCol w:w="704"/>
        <w:gridCol w:w="2270"/>
        <w:gridCol w:w="6096"/>
      </w:tblGrid>
      <w:tr w:rsidR="002D1DCB" w:rsidRPr="005A3564" w:rsidDel="00B26168" w14:paraId="61BDC141" w14:textId="6377DCFE" w:rsidTr="00067035">
        <w:trPr>
          <w:trHeight w:val="283"/>
          <w:del w:id="11381" w:author="danupraset@gmail.com" w:date="2025-09-22T21:58:00Z"/>
        </w:trPr>
        <w:tc>
          <w:tcPr>
            <w:tcW w:w="704" w:type="dxa"/>
            <w:shd w:val="clear" w:color="auto" w:fill="F2F2F2" w:themeFill="background1" w:themeFillShade="F2"/>
            <w:vAlign w:val="center"/>
            <w:hideMark/>
          </w:tcPr>
          <w:p w14:paraId="009E7E20" w14:textId="7A885532" w:rsidR="002D1DCB" w:rsidRPr="005A3564" w:rsidDel="00B26168" w:rsidRDefault="002D1DCB" w:rsidP="00067035">
            <w:pPr>
              <w:jc w:val="center"/>
              <w:rPr>
                <w:del w:id="11382" w:author="danupraset@gmail.com" w:date="2025-09-22T21:58:00Z"/>
                <w:rFonts w:ascii="Arial" w:hAnsi="Arial" w:cs="Arial"/>
                <w:b/>
                <w:bCs/>
                <w:color w:val="000000"/>
                <w:sz w:val="20"/>
                <w:szCs w:val="20"/>
                <w:lang w:val="en-SG"/>
              </w:rPr>
            </w:pPr>
            <w:del w:id="11383" w:author="danupraset@gmail.com" w:date="2025-09-22T21:58:00Z">
              <w:r w:rsidRPr="005A3564" w:rsidDel="00B26168">
                <w:rPr>
                  <w:rFonts w:ascii="Arial" w:hAnsi="Arial" w:cs="Arial"/>
                  <w:b/>
                  <w:bCs/>
                  <w:color w:val="000000"/>
                  <w:sz w:val="20"/>
                  <w:szCs w:val="20"/>
                  <w:lang w:val="en-SG"/>
                </w:rPr>
                <w:delText>S/N</w:delText>
              </w:r>
            </w:del>
          </w:p>
        </w:tc>
        <w:tc>
          <w:tcPr>
            <w:tcW w:w="2270" w:type="dxa"/>
            <w:shd w:val="clear" w:color="auto" w:fill="F2F2F2" w:themeFill="background1" w:themeFillShade="F2"/>
            <w:vAlign w:val="center"/>
            <w:hideMark/>
          </w:tcPr>
          <w:p w14:paraId="5B594C4B" w14:textId="4057AA23" w:rsidR="002D1DCB" w:rsidRPr="005A3564" w:rsidDel="00B26168" w:rsidRDefault="002D1DCB" w:rsidP="00067035">
            <w:pPr>
              <w:jc w:val="center"/>
              <w:rPr>
                <w:del w:id="11384" w:author="danupraset@gmail.com" w:date="2025-09-22T21:58:00Z"/>
                <w:rFonts w:ascii="Arial" w:hAnsi="Arial" w:cs="Arial"/>
                <w:b/>
                <w:bCs/>
                <w:color w:val="000000"/>
                <w:sz w:val="20"/>
                <w:szCs w:val="20"/>
                <w:lang w:val="en-SG"/>
              </w:rPr>
            </w:pPr>
            <w:del w:id="11385" w:author="danupraset@gmail.com" w:date="2025-09-22T21:58:00Z">
              <w:r w:rsidRPr="005A3564" w:rsidDel="00B26168">
                <w:rPr>
                  <w:rFonts w:ascii="Arial" w:hAnsi="Arial" w:cs="Arial"/>
                  <w:b/>
                  <w:bCs/>
                  <w:color w:val="000000"/>
                  <w:sz w:val="20"/>
                  <w:szCs w:val="20"/>
                  <w:lang w:val="en-SG"/>
                </w:rPr>
                <w:delText>Process Name</w:delText>
              </w:r>
            </w:del>
          </w:p>
        </w:tc>
        <w:tc>
          <w:tcPr>
            <w:tcW w:w="6096" w:type="dxa"/>
            <w:shd w:val="clear" w:color="auto" w:fill="F2F2F2" w:themeFill="background1" w:themeFillShade="F2"/>
            <w:vAlign w:val="center"/>
            <w:hideMark/>
          </w:tcPr>
          <w:p w14:paraId="0BD0BBB5" w14:textId="34FCDB5A" w:rsidR="002D1DCB" w:rsidRPr="005A3564" w:rsidDel="00B26168" w:rsidRDefault="002D1DCB" w:rsidP="00067035">
            <w:pPr>
              <w:jc w:val="center"/>
              <w:rPr>
                <w:del w:id="11386" w:author="danupraset@gmail.com" w:date="2025-09-22T21:58:00Z"/>
                <w:rFonts w:ascii="Arial" w:hAnsi="Arial" w:cs="Arial"/>
                <w:b/>
                <w:bCs/>
                <w:color w:val="000000"/>
                <w:sz w:val="20"/>
                <w:szCs w:val="20"/>
                <w:lang w:val="en-SG"/>
              </w:rPr>
            </w:pPr>
            <w:del w:id="11387" w:author="danupraset@gmail.com" w:date="2025-09-22T21:58:00Z">
              <w:r w:rsidRPr="005A3564" w:rsidDel="00B26168">
                <w:rPr>
                  <w:rFonts w:ascii="Arial" w:hAnsi="Arial" w:cs="Arial"/>
                  <w:b/>
                  <w:bCs/>
                  <w:color w:val="000000"/>
                  <w:sz w:val="20"/>
                  <w:szCs w:val="20"/>
                  <w:lang w:val="en-SG"/>
                </w:rPr>
                <w:delText>Description of Process</w:delText>
              </w:r>
            </w:del>
          </w:p>
        </w:tc>
      </w:tr>
      <w:tr w:rsidR="002D1DCB" w:rsidRPr="005A3564" w:rsidDel="00B26168" w14:paraId="5C1AAE11" w14:textId="4B204769" w:rsidTr="00067035">
        <w:trPr>
          <w:trHeight w:val="340"/>
          <w:del w:id="11388" w:author="danupraset@gmail.com" w:date="2025-09-22T21:58:00Z"/>
        </w:trPr>
        <w:tc>
          <w:tcPr>
            <w:tcW w:w="704" w:type="dxa"/>
            <w:vAlign w:val="center"/>
          </w:tcPr>
          <w:p w14:paraId="47ABC4C9" w14:textId="4649C2E8" w:rsidR="002D1DCB" w:rsidRPr="00C506F8" w:rsidDel="00B26168" w:rsidRDefault="002D1DCB" w:rsidP="00067035">
            <w:pPr>
              <w:jc w:val="center"/>
              <w:rPr>
                <w:del w:id="11389" w:author="danupraset@gmail.com" w:date="2025-09-22T21:58:00Z"/>
                <w:rFonts w:ascii="Arial" w:hAnsi="Arial" w:cs="Arial"/>
                <w:color w:val="000000"/>
                <w:sz w:val="20"/>
                <w:szCs w:val="20"/>
                <w:lang w:val="en-SG"/>
              </w:rPr>
            </w:pPr>
            <w:del w:id="11390" w:author="danupraset@gmail.com" w:date="2025-09-22T21:58:00Z">
              <w:r w:rsidRPr="00C506F8" w:rsidDel="00B26168">
                <w:rPr>
                  <w:rFonts w:ascii="Arial" w:hAnsi="Arial" w:cs="Arial"/>
                  <w:color w:val="000000"/>
                  <w:sz w:val="20"/>
                  <w:szCs w:val="20"/>
                </w:rPr>
                <w:delText>1</w:delText>
              </w:r>
            </w:del>
          </w:p>
        </w:tc>
        <w:tc>
          <w:tcPr>
            <w:tcW w:w="2270" w:type="dxa"/>
            <w:vAlign w:val="center"/>
          </w:tcPr>
          <w:p w14:paraId="23A93B9F" w14:textId="6C90EA7A" w:rsidR="002D1DCB" w:rsidRPr="00C506F8" w:rsidDel="00B26168" w:rsidRDefault="002D1DCB" w:rsidP="00067035">
            <w:pPr>
              <w:rPr>
                <w:del w:id="11391" w:author="danupraset@gmail.com" w:date="2025-09-22T21:58:00Z"/>
                <w:rFonts w:ascii="Arial" w:hAnsi="Arial" w:cs="Arial"/>
                <w:color w:val="000000"/>
                <w:sz w:val="20"/>
                <w:szCs w:val="20"/>
                <w:lang w:val="en-SG"/>
              </w:rPr>
            </w:pPr>
            <w:del w:id="11392" w:author="danupraset@gmail.com" w:date="2025-09-22T21:58:00Z">
              <w:r w:rsidRPr="00C506F8" w:rsidDel="00B26168">
                <w:rPr>
                  <w:rFonts w:ascii="Arial" w:hAnsi="Arial" w:cs="Arial"/>
                  <w:color w:val="000000"/>
                  <w:sz w:val="20"/>
                  <w:szCs w:val="20"/>
                </w:rPr>
                <w:delText>Start</w:delText>
              </w:r>
            </w:del>
          </w:p>
        </w:tc>
        <w:tc>
          <w:tcPr>
            <w:tcW w:w="6096" w:type="dxa"/>
            <w:vAlign w:val="center"/>
          </w:tcPr>
          <w:p w14:paraId="2E610C1E" w14:textId="69F73104" w:rsidR="002D1DCB" w:rsidRPr="00C506F8" w:rsidDel="00B26168" w:rsidRDefault="002D1DCB" w:rsidP="00067035">
            <w:pPr>
              <w:rPr>
                <w:del w:id="11393" w:author="danupraset@gmail.com" w:date="2025-09-22T21:58:00Z"/>
                <w:rFonts w:ascii="Arial" w:hAnsi="Arial" w:cs="Arial"/>
                <w:color w:val="000000"/>
                <w:sz w:val="20"/>
                <w:szCs w:val="20"/>
              </w:rPr>
            </w:pPr>
            <w:del w:id="11394" w:author="danupraset@gmail.com" w:date="2025-09-22T21:58:00Z">
              <w:r w:rsidRPr="00C506F8" w:rsidDel="00B26168">
                <w:rPr>
                  <w:rFonts w:ascii="Arial" w:hAnsi="Arial" w:cs="Arial"/>
                  <w:color w:val="000000"/>
                  <w:sz w:val="20"/>
                  <w:szCs w:val="20"/>
                </w:rPr>
                <w:delText>The process begins.</w:delText>
              </w:r>
            </w:del>
          </w:p>
        </w:tc>
      </w:tr>
      <w:tr w:rsidR="002D1DCB" w:rsidRPr="005A3564" w:rsidDel="00B26168" w14:paraId="710F0828" w14:textId="7E0A1474" w:rsidTr="00067035">
        <w:trPr>
          <w:trHeight w:val="340"/>
          <w:del w:id="11395" w:author="danupraset@gmail.com" w:date="2025-09-22T21:58:00Z"/>
        </w:trPr>
        <w:tc>
          <w:tcPr>
            <w:tcW w:w="704" w:type="dxa"/>
            <w:vAlign w:val="center"/>
          </w:tcPr>
          <w:p w14:paraId="0694B3D9" w14:textId="7CB4B25F" w:rsidR="002D1DCB" w:rsidRPr="00C506F8" w:rsidDel="00B26168" w:rsidRDefault="002D1DCB" w:rsidP="00067035">
            <w:pPr>
              <w:jc w:val="center"/>
              <w:rPr>
                <w:del w:id="11396" w:author="danupraset@gmail.com" w:date="2025-09-22T21:58:00Z"/>
                <w:rFonts w:ascii="Arial" w:hAnsi="Arial" w:cs="Arial"/>
                <w:color w:val="000000"/>
                <w:sz w:val="20"/>
                <w:szCs w:val="20"/>
              </w:rPr>
            </w:pPr>
            <w:del w:id="11397" w:author="danupraset@gmail.com" w:date="2025-09-22T21:58:00Z">
              <w:r w:rsidRPr="00C506F8" w:rsidDel="00B26168">
                <w:rPr>
                  <w:rFonts w:ascii="Arial" w:hAnsi="Arial" w:cs="Arial"/>
                  <w:color w:val="000000"/>
                  <w:sz w:val="20"/>
                  <w:szCs w:val="20"/>
                </w:rPr>
                <w:delText>2</w:delText>
              </w:r>
            </w:del>
          </w:p>
        </w:tc>
        <w:tc>
          <w:tcPr>
            <w:tcW w:w="2270" w:type="dxa"/>
            <w:vAlign w:val="center"/>
          </w:tcPr>
          <w:p w14:paraId="11C42E01" w14:textId="1C16E50F" w:rsidR="002D1DCB" w:rsidRPr="00C506F8" w:rsidDel="00B26168" w:rsidRDefault="002D1DCB" w:rsidP="00067035">
            <w:pPr>
              <w:rPr>
                <w:del w:id="11398" w:author="danupraset@gmail.com" w:date="2025-09-22T21:58:00Z"/>
                <w:rFonts w:ascii="Arial" w:hAnsi="Arial" w:cs="Arial"/>
                <w:color w:val="000000"/>
                <w:sz w:val="20"/>
                <w:szCs w:val="20"/>
                <w:lang w:val="en-SG"/>
              </w:rPr>
            </w:pPr>
            <w:del w:id="11399" w:author="danupraset@gmail.com" w:date="2025-09-22T21:58:00Z">
              <w:r w:rsidRPr="00C506F8" w:rsidDel="00B26168">
                <w:rPr>
                  <w:rFonts w:ascii="Arial" w:hAnsi="Arial" w:cs="Arial"/>
                  <w:color w:val="000000"/>
                  <w:sz w:val="20"/>
                  <w:szCs w:val="20"/>
                </w:rPr>
                <w:delText>Expand "Notices" Menu</w:delText>
              </w:r>
            </w:del>
          </w:p>
        </w:tc>
        <w:tc>
          <w:tcPr>
            <w:tcW w:w="6096" w:type="dxa"/>
            <w:vAlign w:val="center"/>
          </w:tcPr>
          <w:p w14:paraId="2E25893F" w14:textId="7C26F821" w:rsidR="002D1DCB" w:rsidRPr="00C506F8" w:rsidDel="00B26168" w:rsidRDefault="002D1DCB" w:rsidP="00067035">
            <w:pPr>
              <w:rPr>
                <w:del w:id="11400" w:author="danupraset@gmail.com" w:date="2025-09-22T21:58:00Z"/>
                <w:rFonts w:ascii="Arial" w:hAnsi="Arial" w:cs="Arial"/>
                <w:color w:val="000000"/>
                <w:sz w:val="20"/>
                <w:szCs w:val="20"/>
              </w:rPr>
            </w:pPr>
            <w:del w:id="11401" w:author="danupraset@gmail.com" w:date="2025-09-22T21:58:00Z">
              <w:r w:rsidRPr="00C506F8" w:rsidDel="00B26168">
                <w:rPr>
                  <w:rFonts w:ascii="Arial" w:hAnsi="Arial" w:cs="Arial"/>
                  <w:color w:val="000000"/>
                  <w:sz w:val="20"/>
                  <w:szCs w:val="20"/>
                </w:rPr>
                <w:delText>Click on "Notices" in the main menu to expand and view the sub-menu.</w:delText>
              </w:r>
            </w:del>
          </w:p>
        </w:tc>
      </w:tr>
      <w:tr w:rsidR="002D1DCB" w:rsidRPr="005A3564" w:rsidDel="00B26168" w14:paraId="12056D2D" w14:textId="2F31FB4D" w:rsidTr="00067035">
        <w:trPr>
          <w:trHeight w:val="340"/>
          <w:del w:id="11402" w:author="danupraset@gmail.com" w:date="2025-09-22T21:58:00Z"/>
        </w:trPr>
        <w:tc>
          <w:tcPr>
            <w:tcW w:w="704" w:type="dxa"/>
            <w:vAlign w:val="center"/>
          </w:tcPr>
          <w:p w14:paraId="68B8D14D" w14:textId="487A6571" w:rsidR="002D1DCB" w:rsidRPr="00C506F8" w:rsidDel="00B26168" w:rsidRDefault="002D1DCB" w:rsidP="00067035">
            <w:pPr>
              <w:jc w:val="center"/>
              <w:rPr>
                <w:del w:id="11403" w:author="danupraset@gmail.com" w:date="2025-09-22T21:58:00Z"/>
                <w:rFonts w:ascii="Arial" w:hAnsi="Arial" w:cs="Arial"/>
                <w:color w:val="000000"/>
                <w:sz w:val="20"/>
                <w:szCs w:val="20"/>
              </w:rPr>
            </w:pPr>
            <w:del w:id="11404" w:author="danupraset@gmail.com" w:date="2025-09-22T21:58:00Z">
              <w:r w:rsidRPr="00C506F8" w:rsidDel="00B26168">
                <w:rPr>
                  <w:rFonts w:ascii="Arial" w:hAnsi="Arial" w:cs="Arial"/>
                  <w:color w:val="000000"/>
                  <w:sz w:val="20"/>
                  <w:szCs w:val="20"/>
                </w:rPr>
                <w:lastRenderedPageBreak/>
                <w:delText>3</w:delText>
              </w:r>
            </w:del>
          </w:p>
        </w:tc>
        <w:tc>
          <w:tcPr>
            <w:tcW w:w="2270" w:type="dxa"/>
            <w:vAlign w:val="center"/>
          </w:tcPr>
          <w:p w14:paraId="15427109" w14:textId="019A0326" w:rsidR="002D1DCB" w:rsidRPr="00C506F8" w:rsidDel="00B26168" w:rsidRDefault="002D1DCB" w:rsidP="00067035">
            <w:pPr>
              <w:rPr>
                <w:del w:id="11405" w:author="danupraset@gmail.com" w:date="2025-09-22T21:58:00Z"/>
                <w:rFonts w:ascii="Arial" w:hAnsi="Arial" w:cs="Arial"/>
                <w:color w:val="000000"/>
                <w:sz w:val="20"/>
                <w:szCs w:val="20"/>
                <w:lang w:val="en-SG"/>
              </w:rPr>
            </w:pPr>
            <w:del w:id="11406" w:author="danupraset@gmail.com" w:date="2025-09-22T21:58:00Z">
              <w:r w:rsidRPr="00C506F8" w:rsidDel="00B26168">
                <w:rPr>
                  <w:rFonts w:ascii="Arial" w:hAnsi="Arial" w:cs="Arial"/>
                  <w:color w:val="000000"/>
                  <w:sz w:val="20"/>
                  <w:szCs w:val="20"/>
                </w:rPr>
                <w:delText>Access "Search Notices"</w:delText>
              </w:r>
            </w:del>
          </w:p>
        </w:tc>
        <w:tc>
          <w:tcPr>
            <w:tcW w:w="6096" w:type="dxa"/>
            <w:vAlign w:val="center"/>
          </w:tcPr>
          <w:p w14:paraId="30F715A0" w14:textId="5F46838F" w:rsidR="002D1DCB" w:rsidRPr="00C506F8" w:rsidDel="00B26168" w:rsidRDefault="002D1DCB" w:rsidP="00067035">
            <w:pPr>
              <w:rPr>
                <w:del w:id="11407" w:author="danupraset@gmail.com" w:date="2025-09-22T21:58:00Z"/>
                <w:rFonts w:ascii="Arial" w:hAnsi="Arial" w:cs="Arial"/>
                <w:color w:val="000000"/>
                <w:sz w:val="20"/>
                <w:szCs w:val="20"/>
              </w:rPr>
            </w:pPr>
            <w:del w:id="11408" w:author="danupraset@gmail.com" w:date="2025-09-22T21:58:00Z">
              <w:r w:rsidRPr="00C506F8" w:rsidDel="00B26168">
                <w:rPr>
                  <w:rFonts w:ascii="Arial" w:hAnsi="Arial" w:cs="Arial"/>
                  <w:color w:val="000000"/>
                  <w:sz w:val="20"/>
                  <w:szCs w:val="20"/>
                </w:rPr>
                <w:delText>Click on "Search Notices" in the sub-menu.</w:delText>
              </w:r>
            </w:del>
          </w:p>
        </w:tc>
      </w:tr>
      <w:tr w:rsidR="002D1DCB" w:rsidRPr="005A3564" w:rsidDel="00B26168" w14:paraId="19E38ED9" w14:textId="6F09EF36" w:rsidTr="00067035">
        <w:trPr>
          <w:trHeight w:val="340"/>
          <w:del w:id="11409" w:author="danupraset@gmail.com" w:date="2025-09-22T21:58:00Z"/>
        </w:trPr>
        <w:tc>
          <w:tcPr>
            <w:tcW w:w="704" w:type="dxa"/>
            <w:vAlign w:val="center"/>
          </w:tcPr>
          <w:p w14:paraId="753A06D9" w14:textId="47D48EF0" w:rsidR="002D1DCB" w:rsidRPr="00C506F8" w:rsidDel="00B26168" w:rsidRDefault="002D1DCB" w:rsidP="00067035">
            <w:pPr>
              <w:jc w:val="center"/>
              <w:rPr>
                <w:del w:id="11410" w:author="danupraset@gmail.com" w:date="2025-09-22T21:58:00Z"/>
                <w:rFonts w:ascii="Arial" w:hAnsi="Arial" w:cs="Arial"/>
                <w:color w:val="000000"/>
                <w:sz w:val="20"/>
                <w:szCs w:val="20"/>
              </w:rPr>
            </w:pPr>
            <w:del w:id="11411" w:author="danupraset@gmail.com" w:date="2025-09-22T21:58:00Z">
              <w:r w:rsidRPr="00C506F8" w:rsidDel="00B26168">
                <w:rPr>
                  <w:rFonts w:ascii="Arial" w:hAnsi="Arial" w:cs="Arial"/>
                  <w:color w:val="000000"/>
                  <w:sz w:val="20"/>
                  <w:szCs w:val="20"/>
                </w:rPr>
                <w:delText>4</w:delText>
              </w:r>
            </w:del>
          </w:p>
        </w:tc>
        <w:tc>
          <w:tcPr>
            <w:tcW w:w="2270" w:type="dxa"/>
            <w:vAlign w:val="center"/>
          </w:tcPr>
          <w:p w14:paraId="4E25B92E" w14:textId="7F586B69" w:rsidR="002D1DCB" w:rsidRPr="00C506F8" w:rsidDel="00B26168" w:rsidRDefault="002D1DCB" w:rsidP="00067035">
            <w:pPr>
              <w:rPr>
                <w:del w:id="11412" w:author="danupraset@gmail.com" w:date="2025-09-22T21:58:00Z"/>
                <w:rFonts w:ascii="Arial" w:hAnsi="Arial" w:cs="Arial"/>
                <w:color w:val="000000"/>
                <w:sz w:val="20"/>
                <w:szCs w:val="20"/>
              </w:rPr>
            </w:pPr>
            <w:del w:id="11413" w:author="danupraset@gmail.com" w:date="2025-09-22T21:58:00Z">
              <w:r w:rsidRPr="00C506F8" w:rsidDel="00B26168">
                <w:rPr>
                  <w:rFonts w:ascii="Arial" w:hAnsi="Arial" w:cs="Arial"/>
                  <w:color w:val="000000"/>
                  <w:sz w:val="20"/>
                  <w:szCs w:val="20"/>
                </w:rPr>
                <w:delText>Search for Notice</w:delText>
              </w:r>
            </w:del>
          </w:p>
        </w:tc>
        <w:tc>
          <w:tcPr>
            <w:tcW w:w="6096" w:type="dxa"/>
            <w:vAlign w:val="center"/>
          </w:tcPr>
          <w:p w14:paraId="183DE76A" w14:textId="4FCC634A" w:rsidR="002D1DCB" w:rsidRPr="00C506F8" w:rsidDel="00B26168" w:rsidRDefault="002D1DCB" w:rsidP="00067035">
            <w:pPr>
              <w:rPr>
                <w:del w:id="11414" w:author="danupraset@gmail.com" w:date="2025-09-22T21:58:00Z"/>
                <w:rFonts w:ascii="Arial" w:hAnsi="Arial" w:cs="Arial"/>
                <w:color w:val="000000"/>
                <w:sz w:val="20"/>
                <w:szCs w:val="20"/>
              </w:rPr>
            </w:pPr>
            <w:del w:id="11415" w:author="danupraset@gmail.com" w:date="2025-09-22T21:58:00Z">
              <w:r w:rsidRPr="00C506F8" w:rsidDel="00B26168">
                <w:rPr>
                  <w:rFonts w:ascii="Arial" w:hAnsi="Arial" w:cs="Arial"/>
                  <w:color w:val="000000"/>
                  <w:sz w:val="20"/>
                  <w:szCs w:val="20"/>
                </w:rPr>
                <w:delText>Perform a search for the specific notice.</w:delText>
              </w:r>
            </w:del>
          </w:p>
        </w:tc>
      </w:tr>
      <w:tr w:rsidR="002D1DCB" w:rsidRPr="005A3564" w:rsidDel="00B26168" w14:paraId="53B1A3C5" w14:textId="4B4D4BB3" w:rsidTr="00067035">
        <w:trPr>
          <w:trHeight w:val="340"/>
          <w:del w:id="11416" w:author="danupraset@gmail.com" w:date="2025-09-22T21:58:00Z"/>
        </w:trPr>
        <w:tc>
          <w:tcPr>
            <w:tcW w:w="704" w:type="dxa"/>
            <w:vAlign w:val="center"/>
          </w:tcPr>
          <w:p w14:paraId="49EBDD4B" w14:textId="68376F57" w:rsidR="002D1DCB" w:rsidRPr="00C506F8" w:rsidDel="00B26168" w:rsidRDefault="002D1DCB" w:rsidP="00067035">
            <w:pPr>
              <w:jc w:val="center"/>
              <w:rPr>
                <w:del w:id="11417" w:author="danupraset@gmail.com" w:date="2025-09-22T21:58:00Z"/>
                <w:rFonts w:ascii="Arial" w:hAnsi="Arial" w:cs="Arial"/>
                <w:color w:val="000000"/>
                <w:sz w:val="20"/>
                <w:szCs w:val="20"/>
              </w:rPr>
            </w:pPr>
            <w:del w:id="11418" w:author="danupraset@gmail.com" w:date="2025-09-22T21:58:00Z">
              <w:r w:rsidRPr="00C506F8" w:rsidDel="00B26168">
                <w:rPr>
                  <w:rFonts w:ascii="Arial" w:hAnsi="Arial" w:cs="Arial"/>
                  <w:color w:val="000000"/>
                  <w:sz w:val="20"/>
                  <w:szCs w:val="20"/>
                </w:rPr>
                <w:delText>5</w:delText>
              </w:r>
            </w:del>
          </w:p>
        </w:tc>
        <w:tc>
          <w:tcPr>
            <w:tcW w:w="2270" w:type="dxa"/>
            <w:vAlign w:val="center"/>
          </w:tcPr>
          <w:p w14:paraId="78956481" w14:textId="62A9C048" w:rsidR="002D1DCB" w:rsidRPr="00C506F8" w:rsidDel="00B26168" w:rsidRDefault="002D1DCB" w:rsidP="00067035">
            <w:pPr>
              <w:rPr>
                <w:del w:id="11419" w:author="danupraset@gmail.com" w:date="2025-09-22T21:58:00Z"/>
                <w:rFonts w:ascii="Arial" w:hAnsi="Arial" w:cs="Arial"/>
                <w:color w:val="000000"/>
                <w:sz w:val="20"/>
                <w:szCs w:val="20"/>
              </w:rPr>
            </w:pPr>
            <w:del w:id="11420" w:author="danupraset@gmail.com" w:date="2025-09-22T21:58:00Z">
              <w:r w:rsidRPr="00C506F8" w:rsidDel="00B26168">
                <w:rPr>
                  <w:rFonts w:ascii="Arial" w:hAnsi="Arial" w:cs="Arial"/>
                  <w:color w:val="000000"/>
                  <w:sz w:val="20"/>
                  <w:szCs w:val="20"/>
                </w:rPr>
                <w:delText>View Notice</w:delText>
              </w:r>
            </w:del>
          </w:p>
        </w:tc>
        <w:tc>
          <w:tcPr>
            <w:tcW w:w="6096" w:type="dxa"/>
            <w:vAlign w:val="center"/>
          </w:tcPr>
          <w:p w14:paraId="163D9609" w14:textId="57F41EC5" w:rsidR="002D1DCB" w:rsidRPr="00C506F8" w:rsidDel="00B26168" w:rsidRDefault="002D1DCB" w:rsidP="00067035">
            <w:pPr>
              <w:rPr>
                <w:del w:id="11421" w:author="danupraset@gmail.com" w:date="2025-09-22T21:58:00Z"/>
                <w:rFonts w:ascii="Arial" w:hAnsi="Arial" w:cs="Arial"/>
                <w:i/>
                <w:iCs/>
                <w:color w:val="000000"/>
                <w:sz w:val="20"/>
                <w:szCs w:val="20"/>
              </w:rPr>
            </w:pPr>
            <w:del w:id="11422" w:author="danupraset@gmail.com" w:date="2025-09-22T21:58:00Z">
              <w:r w:rsidRPr="00C506F8" w:rsidDel="00B26168">
                <w:rPr>
                  <w:rFonts w:ascii="Arial" w:hAnsi="Arial" w:cs="Arial"/>
                  <w:color w:val="000000"/>
                  <w:sz w:val="20"/>
                  <w:szCs w:val="20"/>
                </w:rPr>
                <w:delText xml:space="preserve">Click on </w:delText>
              </w:r>
              <w:r w:rsidDel="00B26168">
                <w:rPr>
                  <w:rFonts w:ascii="Arial" w:hAnsi="Arial" w:cs="Arial"/>
                  <w:color w:val="000000"/>
                  <w:sz w:val="20"/>
                  <w:szCs w:val="20"/>
                </w:rPr>
                <w:delText>a Notice returned in the Search result</w:delText>
              </w:r>
              <w:r w:rsidRPr="00C506F8" w:rsidDel="00B26168">
                <w:rPr>
                  <w:rFonts w:ascii="Arial" w:hAnsi="Arial" w:cs="Arial"/>
                  <w:color w:val="000000"/>
                  <w:sz w:val="20"/>
                  <w:szCs w:val="20"/>
                </w:rPr>
                <w:delText xml:space="preserve"> to view the notice details.</w:delText>
              </w:r>
            </w:del>
          </w:p>
        </w:tc>
      </w:tr>
      <w:tr w:rsidR="002D1DCB" w:rsidRPr="005A3564" w:rsidDel="00B26168" w14:paraId="28526AE1" w14:textId="4B8CD51E" w:rsidTr="00067035">
        <w:trPr>
          <w:trHeight w:val="340"/>
          <w:del w:id="11423" w:author="danupraset@gmail.com" w:date="2025-09-22T21:58:00Z"/>
        </w:trPr>
        <w:tc>
          <w:tcPr>
            <w:tcW w:w="704" w:type="dxa"/>
            <w:vAlign w:val="center"/>
          </w:tcPr>
          <w:p w14:paraId="60E4A7DD" w14:textId="0170925A" w:rsidR="002D1DCB" w:rsidRPr="00C506F8" w:rsidDel="00B26168" w:rsidRDefault="002D1DCB" w:rsidP="00067035">
            <w:pPr>
              <w:jc w:val="center"/>
              <w:rPr>
                <w:del w:id="11424" w:author="danupraset@gmail.com" w:date="2025-09-22T21:58:00Z"/>
                <w:rFonts w:ascii="Arial" w:hAnsi="Arial" w:cs="Arial"/>
                <w:color w:val="000000"/>
                <w:sz w:val="20"/>
                <w:szCs w:val="20"/>
              </w:rPr>
            </w:pPr>
            <w:del w:id="11425" w:author="danupraset@gmail.com" w:date="2025-09-22T21:58:00Z">
              <w:r w:rsidRPr="00C506F8" w:rsidDel="00B26168">
                <w:rPr>
                  <w:rFonts w:ascii="Arial" w:hAnsi="Arial" w:cs="Arial"/>
                  <w:color w:val="000000"/>
                  <w:sz w:val="20"/>
                  <w:szCs w:val="20"/>
                </w:rPr>
                <w:delText>6</w:delText>
              </w:r>
            </w:del>
          </w:p>
        </w:tc>
        <w:tc>
          <w:tcPr>
            <w:tcW w:w="2270" w:type="dxa"/>
            <w:vAlign w:val="center"/>
          </w:tcPr>
          <w:p w14:paraId="3F08A752" w14:textId="7F205B78" w:rsidR="002D1DCB" w:rsidRPr="00C506F8" w:rsidDel="00B26168" w:rsidRDefault="002D1DCB" w:rsidP="00067035">
            <w:pPr>
              <w:rPr>
                <w:del w:id="11426" w:author="danupraset@gmail.com" w:date="2025-09-22T21:58:00Z"/>
                <w:rFonts w:ascii="Arial" w:hAnsi="Arial" w:cs="Arial"/>
                <w:color w:val="000000"/>
                <w:sz w:val="20"/>
                <w:szCs w:val="20"/>
                <w:lang w:val="en-SG"/>
              </w:rPr>
            </w:pPr>
            <w:del w:id="11427" w:author="danupraset@gmail.com" w:date="2025-09-22T21:58:00Z">
              <w:r w:rsidRPr="00C506F8" w:rsidDel="00B26168">
                <w:rPr>
                  <w:rFonts w:ascii="Arial" w:hAnsi="Arial" w:cs="Arial"/>
                  <w:color w:val="000000"/>
                  <w:sz w:val="20"/>
                  <w:szCs w:val="20"/>
                </w:rPr>
                <w:delText>Redirect to View Notice Page</w:delText>
              </w:r>
            </w:del>
          </w:p>
        </w:tc>
        <w:tc>
          <w:tcPr>
            <w:tcW w:w="6096" w:type="dxa"/>
            <w:vAlign w:val="center"/>
          </w:tcPr>
          <w:p w14:paraId="4A07CD0E" w14:textId="259E78CB" w:rsidR="002D1DCB" w:rsidRPr="00C506F8" w:rsidDel="00B26168" w:rsidRDefault="002D1DCB" w:rsidP="00067035">
            <w:pPr>
              <w:rPr>
                <w:del w:id="11428" w:author="danupraset@gmail.com" w:date="2025-09-22T21:58:00Z"/>
                <w:rFonts w:ascii="Arial" w:hAnsi="Arial" w:cs="Arial"/>
                <w:i/>
                <w:iCs/>
                <w:color w:val="000000"/>
                <w:sz w:val="20"/>
                <w:szCs w:val="20"/>
              </w:rPr>
            </w:pPr>
            <w:del w:id="11429" w:author="danupraset@gmail.com" w:date="2025-09-22T21:58:00Z">
              <w:r w:rsidRPr="00C506F8" w:rsidDel="00B26168">
                <w:rPr>
                  <w:rFonts w:ascii="Arial" w:hAnsi="Arial" w:cs="Arial"/>
                  <w:color w:val="000000"/>
                  <w:sz w:val="20"/>
                  <w:szCs w:val="20"/>
                </w:rPr>
                <w:delText>User is redirected to the "View Notice" page.</w:delText>
              </w:r>
            </w:del>
          </w:p>
        </w:tc>
      </w:tr>
      <w:tr w:rsidR="002D1DCB" w:rsidRPr="005A3564" w:rsidDel="00B26168" w14:paraId="0461DEF8" w14:textId="33F45067" w:rsidTr="00067035">
        <w:trPr>
          <w:trHeight w:val="340"/>
          <w:del w:id="11430" w:author="danupraset@gmail.com" w:date="2025-09-22T21:58:00Z"/>
        </w:trPr>
        <w:tc>
          <w:tcPr>
            <w:tcW w:w="704" w:type="dxa"/>
            <w:vAlign w:val="center"/>
          </w:tcPr>
          <w:p w14:paraId="7CDAF694" w14:textId="3ADB8801" w:rsidR="002D1DCB" w:rsidRPr="00C506F8" w:rsidDel="00B26168" w:rsidRDefault="002D1DCB" w:rsidP="00067035">
            <w:pPr>
              <w:jc w:val="center"/>
              <w:rPr>
                <w:del w:id="11431" w:author="danupraset@gmail.com" w:date="2025-09-22T21:58:00Z"/>
                <w:rFonts w:ascii="Arial" w:hAnsi="Arial" w:cs="Arial"/>
                <w:color w:val="000000"/>
                <w:sz w:val="20"/>
                <w:szCs w:val="20"/>
              </w:rPr>
            </w:pPr>
            <w:del w:id="11432" w:author="danupraset@gmail.com" w:date="2025-09-22T21:58:00Z">
              <w:r w:rsidRPr="00C506F8" w:rsidDel="00B26168">
                <w:rPr>
                  <w:rFonts w:ascii="Arial" w:hAnsi="Arial" w:cs="Arial"/>
                  <w:color w:val="000000"/>
                  <w:sz w:val="20"/>
                  <w:szCs w:val="20"/>
                </w:rPr>
                <w:delText>7</w:delText>
              </w:r>
            </w:del>
          </w:p>
        </w:tc>
        <w:tc>
          <w:tcPr>
            <w:tcW w:w="2270" w:type="dxa"/>
            <w:vAlign w:val="center"/>
          </w:tcPr>
          <w:p w14:paraId="7732787C" w14:textId="1C3D7F77" w:rsidR="002D1DCB" w:rsidRPr="00C506F8" w:rsidDel="00B26168" w:rsidRDefault="002D1DCB" w:rsidP="00067035">
            <w:pPr>
              <w:rPr>
                <w:del w:id="11433" w:author="danupraset@gmail.com" w:date="2025-09-22T21:58:00Z"/>
                <w:rFonts w:ascii="Arial" w:hAnsi="Arial" w:cs="Arial"/>
                <w:color w:val="000000"/>
                <w:sz w:val="20"/>
                <w:szCs w:val="20"/>
                <w:lang w:val="en-SG"/>
              </w:rPr>
            </w:pPr>
            <w:del w:id="11434" w:author="danupraset@gmail.com" w:date="2025-09-22T21:58:00Z">
              <w:r w:rsidRPr="00C506F8" w:rsidDel="00B26168">
                <w:rPr>
                  <w:rFonts w:ascii="Arial" w:hAnsi="Arial" w:cs="Arial"/>
                  <w:color w:val="000000"/>
                  <w:sz w:val="20"/>
                  <w:szCs w:val="20"/>
                </w:rPr>
                <w:delText>Open Notice Payment Details</w:delText>
              </w:r>
            </w:del>
          </w:p>
        </w:tc>
        <w:tc>
          <w:tcPr>
            <w:tcW w:w="6096" w:type="dxa"/>
            <w:vAlign w:val="center"/>
          </w:tcPr>
          <w:p w14:paraId="66451C77" w14:textId="5363BA71" w:rsidR="002D1DCB" w:rsidRPr="00C506F8" w:rsidDel="00B26168" w:rsidRDefault="002D1DCB" w:rsidP="00067035">
            <w:pPr>
              <w:rPr>
                <w:del w:id="11435" w:author="danupraset@gmail.com" w:date="2025-09-22T21:58:00Z"/>
                <w:rFonts w:ascii="Arial" w:hAnsi="Arial" w:cs="Arial"/>
                <w:i/>
                <w:iCs/>
                <w:color w:val="000000"/>
                <w:sz w:val="20"/>
                <w:szCs w:val="20"/>
              </w:rPr>
            </w:pPr>
            <w:del w:id="11436" w:author="danupraset@gmail.com" w:date="2025-09-22T21:58:00Z">
              <w:r w:rsidRPr="00C506F8" w:rsidDel="00B26168">
                <w:rPr>
                  <w:rFonts w:ascii="Arial" w:hAnsi="Arial" w:cs="Arial"/>
                  <w:color w:val="000000"/>
                  <w:sz w:val="20"/>
                  <w:szCs w:val="20"/>
                </w:rPr>
                <w:delText>Click on "Notice Payment Details" on the View Notice Page.</w:delText>
              </w:r>
            </w:del>
          </w:p>
        </w:tc>
      </w:tr>
      <w:tr w:rsidR="002D1DCB" w:rsidRPr="005A3564" w:rsidDel="00B26168" w14:paraId="07482596" w14:textId="26DA0142" w:rsidTr="00067035">
        <w:trPr>
          <w:trHeight w:val="340"/>
          <w:del w:id="11437" w:author="danupraset@gmail.com" w:date="2025-09-22T21:58:00Z"/>
        </w:trPr>
        <w:tc>
          <w:tcPr>
            <w:tcW w:w="704" w:type="dxa"/>
            <w:vAlign w:val="center"/>
          </w:tcPr>
          <w:p w14:paraId="39B38C7D" w14:textId="7D645531" w:rsidR="002D1DCB" w:rsidRPr="00C506F8" w:rsidDel="00B26168" w:rsidRDefault="002D1DCB" w:rsidP="00067035">
            <w:pPr>
              <w:jc w:val="center"/>
              <w:rPr>
                <w:del w:id="11438" w:author="danupraset@gmail.com" w:date="2025-09-22T21:58:00Z"/>
                <w:rFonts w:ascii="Arial" w:hAnsi="Arial" w:cs="Arial"/>
                <w:color w:val="000000"/>
                <w:sz w:val="20"/>
                <w:szCs w:val="20"/>
              </w:rPr>
            </w:pPr>
            <w:del w:id="11439" w:author="danupraset@gmail.com" w:date="2025-09-22T21:58:00Z">
              <w:r w:rsidRPr="00C506F8" w:rsidDel="00B26168">
                <w:rPr>
                  <w:rFonts w:ascii="Arial" w:hAnsi="Arial" w:cs="Arial"/>
                  <w:color w:val="000000"/>
                  <w:sz w:val="20"/>
                  <w:szCs w:val="20"/>
                </w:rPr>
                <w:delText>8</w:delText>
              </w:r>
            </w:del>
          </w:p>
        </w:tc>
        <w:tc>
          <w:tcPr>
            <w:tcW w:w="2270" w:type="dxa"/>
            <w:vAlign w:val="center"/>
          </w:tcPr>
          <w:p w14:paraId="38215A52" w14:textId="69EE772D" w:rsidR="002D1DCB" w:rsidRPr="00C506F8" w:rsidDel="00B26168" w:rsidRDefault="002D1DCB" w:rsidP="00067035">
            <w:pPr>
              <w:rPr>
                <w:del w:id="11440" w:author="danupraset@gmail.com" w:date="2025-09-22T21:58:00Z"/>
                <w:rFonts w:ascii="Arial" w:hAnsi="Arial" w:cs="Arial"/>
                <w:color w:val="000000"/>
                <w:sz w:val="20"/>
                <w:szCs w:val="20"/>
                <w:lang w:val="en-SG"/>
              </w:rPr>
            </w:pPr>
            <w:del w:id="11441" w:author="danupraset@gmail.com" w:date="2025-09-22T21:58:00Z">
              <w:r w:rsidRPr="00C506F8" w:rsidDel="00B26168">
                <w:rPr>
                  <w:rFonts w:ascii="Arial" w:hAnsi="Arial" w:cs="Arial"/>
                  <w:color w:val="000000"/>
                  <w:sz w:val="20"/>
                  <w:szCs w:val="20"/>
                </w:rPr>
                <w:delText>Display Payment Information</w:delText>
              </w:r>
            </w:del>
          </w:p>
        </w:tc>
        <w:tc>
          <w:tcPr>
            <w:tcW w:w="6096" w:type="dxa"/>
            <w:vAlign w:val="center"/>
          </w:tcPr>
          <w:p w14:paraId="7292DD7E" w14:textId="24BAA1B2" w:rsidR="002D1DCB" w:rsidRPr="00C506F8" w:rsidDel="00B26168" w:rsidRDefault="002D1DCB" w:rsidP="00067035">
            <w:pPr>
              <w:rPr>
                <w:del w:id="11442" w:author="danupraset@gmail.com" w:date="2025-09-22T21:58:00Z"/>
                <w:rFonts w:ascii="Arial" w:hAnsi="Arial" w:cs="Arial"/>
                <w:i/>
                <w:iCs/>
                <w:color w:val="000000"/>
                <w:sz w:val="20"/>
                <w:szCs w:val="20"/>
              </w:rPr>
            </w:pPr>
            <w:del w:id="11443" w:author="danupraset@gmail.com" w:date="2025-09-22T21:58:00Z">
              <w:r w:rsidRPr="00C506F8" w:rsidDel="00B26168">
                <w:rPr>
                  <w:rFonts w:ascii="Arial" w:hAnsi="Arial" w:cs="Arial"/>
                  <w:color w:val="000000"/>
                  <w:sz w:val="20"/>
                  <w:szCs w:val="20"/>
                </w:rPr>
                <w:delText>The system displays paymen</w:delText>
              </w:r>
              <w:r w:rsidDel="00B26168">
                <w:rPr>
                  <w:rFonts w:ascii="Arial" w:hAnsi="Arial" w:cs="Arial"/>
                  <w:color w:val="000000"/>
                  <w:sz w:val="20"/>
                  <w:szCs w:val="20"/>
                </w:rPr>
                <w:delText>t</w:delText>
              </w:r>
              <w:r w:rsidRPr="00C506F8" w:rsidDel="00B26168">
                <w:rPr>
                  <w:rFonts w:ascii="Arial" w:hAnsi="Arial" w:cs="Arial"/>
                  <w:color w:val="000000"/>
                  <w:sz w:val="20"/>
                  <w:szCs w:val="20"/>
                </w:rPr>
                <w:delText xml:space="preserve"> information </w:delText>
              </w:r>
              <w:r w:rsidDel="00B26168">
                <w:rPr>
                  <w:rFonts w:ascii="Arial" w:hAnsi="Arial" w:cs="Arial"/>
                  <w:color w:val="000000"/>
                  <w:sz w:val="20"/>
                  <w:szCs w:val="20"/>
                </w:rPr>
                <w:delText>related</w:delText>
              </w:r>
              <w:r w:rsidRPr="00C506F8" w:rsidDel="00B26168">
                <w:rPr>
                  <w:rFonts w:ascii="Arial" w:hAnsi="Arial" w:cs="Arial"/>
                  <w:color w:val="000000"/>
                  <w:sz w:val="20"/>
                  <w:szCs w:val="20"/>
                </w:rPr>
                <w:delText xml:space="preserve"> the notice.</w:delText>
              </w:r>
            </w:del>
          </w:p>
        </w:tc>
      </w:tr>
      <w:tr w:rsidR="002D1DCB" w:rsidRPr="005A3564" w:rsidDel="00B26168" w14:paraId="0DDF782E" w14:textId="33331F59" w:rsidTr="00067035">
        <w:trPr>
          <w:trHeight w:val="340"/>
          <w:del w:id="11444" w:author="danupraset@gmail.com" w:date="2025-09-22T21:58:00Z"/>
        </w:trPr>
        <w:tc>
          <w:tcPr>
            <w:tcW w:w="704" w:type="dxa"/>
            <w:vAlign w:val="center"/>
          </w:tcPr>
          <w:p w14:paraId="75D693E0" w14:textId="01962171" w:rsidR="002D1DCB" w:rsidRPr="00C506F8" w:rsidDel="00B26168" w:rsidRDefault="002D1DCB" w:rsidP="00067035">
            <w:pPr>
              <w:jc w:val="center"/>
              <w:rPr>
                <w:del w:id="11445" w:author="danupraset@gmail.com" w:date="2025-09-22T21:58:00Z"/>
                <w:rFonts w:ascii="Arial" w:hAnsi="Arial" w:cs="Arial"/>
                <w:color w:val="000000"/>
                <w:sz w:val="20"/>
                <w:szCs w:val="20"/>
              </w:rPr>
            </w:pPr>
            <w:del w:id="11446" w:author="danupraset@gmail.com" w:date="2025-09-22T21:58:00Z">
              <w:r w:rsidRPr="00C506F8" w:rsidDel="00B26168">
                <w:rPr>
                  <w:rFonts w:ascii="Arial" w:hAnsi="Arial" w:cs="Arial"/>
                  <w:color w:val="000000"/>
                  <w:sz w:val="20"/>
                  <w:szCs w:val="20"/>
                </w:rPr>
                <w:delText>9</w:delText>
              </w:r>
            </w:del>
          </w:p>
        </w:tc>
        <w:tc>
          <w:tcPr>
            <w:tcW w:w="2270" w:type="dxa"/>
            <w:vAlign w:val="center"/>
          </w:tcPr>
          <w:p w14:paraId="43F3F4E8" w14:textId="1180D4F3" w:rsidR="002D1DCB" w:rsidRPr="00C506F8" w:rsidDel="00B26168" w:rsidRDefault="002D1DCB" w:rsidP="00067035">
            <w:pPr>
              <w:rPr>
                <w:del w:id="11447" w:author="danupraset@gmail.com" w:date="2025-09-22T21:58:00Z"/>
                <w:rFonts w:ascii="Arial" w:hAnsi="Arial" w:cs="Arial"/>
                <w:color w:val="000000"/>
                <w:sz w:val="20"/>
                <w:szCs w:val="20"/>
                <w:lang w:val="en-SG"/>
              </w:rPr>
            </w:pPr>
            <w:del w:id="11448" w:author="danupraset@gmail.com" w:date="2025-09-22T21:58:00Z">
              <w:r w:rsidRPr="00C506F8" w:rsidDel="00B26168">
                <w:rPr>
                  <w:rFonts w:ascii="Arial" w:hAnsi="Arial" w:cs="Arial"/>
                  <w:color w:val="000000"/>
                  <w:sz w:val="20"/>
                  <w:szCs w:val="20"/>
                </w:rPr>
                <w:delText>End</w:delText>
              </w:r>
            </w:del>
          </w:p>
        </w:tc>
        <w:tc>
          <w:tcPr>
            <w:tcW w:w="6096" w:type="dxa"/>
            <w:vAlign w:val="center"/>
          </w:tcPr>
          <w:p w14:paraId="01073DEE" w14:textId="4D4A372A" w:rsidR="002D1DCB" w:rsidRPr="00C506F8" w:rsidDel="00B26168" w:rsidRDefault="002D1DCB" w:rsidP="00067035">
            <w:pPr>
              <w:rPr>
                <w:del w:id="11449" w:author="danupraset@gmail.com" w:date="2025-09-22T21:58:00Z"/>
                <w:rFonts w:ascii="Arial" w:hAnsi="Arial" w:cs="Arial"/>
                <w:i/>
                <w:iCs/>
                <w:color w:val="000000"/>
                <w:sz w:val="20"/>
                <w:szCs w:val="20"/>
              </w:rPr>
            </w:pPr>
            <w:del w:id="11450" w:author="danupraset@gmail.com" w:date="2025-09-22T21:58:00Z">
              <w:r w:rsidRPr="00C506F8" w:rsidDel="00B26168">
                <w:rPr>
                  <w:rFonts w:ascii="Arial" w:hAnsi="Arial" w:cs="Arial"/>
                  <w:color w:val="000000"/>
                  <w:sz w:val="20"/>
                  <w:szCs w:val="20"/>
                </w:rPr>
                <w:delText>The process concludes.</w:delText>
              </w:r>
            </w:del>
          </w:p>
        </w:tc>
      </w:tr>
    </w:tbl>
    <w:p w14:paraId="65747D69" w14:textId="0057122D" w:rsidR="002D1DCB" w:rsidDel="00B26168" w:rsidRDefault="00CF489B" w:rsidP="00CF489B">
      <w:pPr>
        <w:pStyle w:val="Heading3"/>
        <w:rPr>
          <w:del w:id="11451" w:author="danupraset@gmail.com" w:date="2025-09-22T21:58:00Z"/>
        </w:rPr>
      </w:pPr>
      <w:bookmarkStart w:id="11452" w:name="_Toc205888923"/>
      <w:bookmarkStart w:id="11453" w:name="_Toc205889358"/>
      <w:bookmarkStart w:id="11454" w:name="_Toc205889495"/>
      <w:del w:id="11455" w:author="danupraset@gmail.com" w:date="2025-09-22T21:58:00Z">
        <w:r w:rsidDel="00B26168">
          <w:delText>General Description</w:delText>
        </w:r>
        <w:bookmarkEnd w:id="11452"/>
        <w:bookmarkEnd w:id="11453"/>
        <w:bookmarkEnd w:id="11454"/>
      </w:del>
    </w:p>
    <w:p w14:paraId="307225C2" w14:textId="4BF7BE5D" w:rsidR="00CF489B" w:rsidDel="00B26168" w:rsidRDefault="00CF489B" w:rsidP="00CF489B">
      <w:pPr>
        <w:pStyle w:val="ListParagraph"/>
        <w:keepNext/>
        <w:keepLines/>
        <w:numPr>
          <w:ilvl w:val="0"/>
          <w:numId w:val="58"/>
        </w:numPr>
        <w:pBdr>
          <w:top w:val="nil"/>
          <w:left w:val="nil"/>
          <w:bottom w:val="nil"/>
          <w:right w:val="nil"/>
          <w:between w:val="nil"/>
        </w:pBdr>
        <w:snapToGrid w:val="0"/>
        <w:spacing w:line="360" w:lineRule="auto"/>
        <w:rPr>
          <w:del w:id="11456" w:author="danupraset@gmail.com" w:date="2025-09-22T21:58:00Z"/>
          <w:rFonts w:ascii="Arial" w:eastAsia="Arial" w:hAnsi="Arial" w:cs="Arial"/>
          <w:bCs/>
          <w:color w:val="000000" w:themeColor="text1"/>
          <w:sz w:val="20"/>
          <w:szCs w:val="20"/>
        </w:rPr>
      </w:pPr>
      <w:del w:id="11457" w:author="danupraset@gmail.com" w:date="2025-09-22T21:58:00Z">
        <w:r w:rsidDel="00B26168">
          <w:rPr>
            <w:rFonts w:ascii="Arial" w:eastAsia="Arial" w:hAnsi="Arial" w:cs="Arial"/>
            <w:bCs/>
            <w:color w:val="000000" w:themeColor="text1"/>
            <w:sz w:val="20"/>
            <w:szCs w:val="20"/>
          </w:rPr>
          <w:delText>The View Notice Payment Details section is a sub-tab in the View Notice page (OCMS 6).</w:delText>
        </w:r>
      </w:del>
    </w:p>
    <w:p w14:paraId="313DF1CD" w14:textId="3D54B53A" w:rsidR="00CF489B" w:rsidRPr="00CF489B" w:rsidDel="00B26168" w:rsidRDefault="00CF489B" w:rsidP="00CF489B">
      <w:pPr>
        <w:pStyle w:val="ListParagraph"/>
        <w:numPr>
          <w:ilvl w:val="0"/>
          <w:numId w:val="58"/>
        </w:numPr>
        <w:rPr>
          <w:del w:id="11458" w:author="danupraset@gmail.com" w:date="2025-09-22T21:58:00Z"/>
        </w:rPr>
      </w:pPr>
      <w:del w:id="11459" w:author="danupraset@gmail.com" w:date="2025-09-22T21:58:00Z">
        <w:r w:rsidRPr="00CF489B" w:rsidDel="00B26168">
          <w:rPr>
            <w:rFonts w:ascii="Arial" w:eastAsia="Arial" w:hAnsi="Arial" w:cs="Arial"/>
            <w:bCs/>
            <w:color w:val="000000" w:themeColor="text1"/>
            <w:sz w:val="20"/>
            <w:szCs w:val="20"/>
          </w:rPr>
          <w:delText>The page display payment information received from the eService, AXS and Staff Portal</w:delText>
        </w:r>
      </w:del>
    </w:p>
    <w:p w14:paraId="0DE0D255" w14:textId="446674E5" w:rsidR="00CF489B" w:rsidDel="00D20E1C" w:rsidRDefault="00CF489B" w:rsidP="00CF489B">
      <w:pPr>
        <w:pStyle w:val="Heading2"/>
        <w:rPr>
          <w:del w:id="11460" w:author="danupraset@gmail.com" w:date="2025-09-23T15:58:00Z"/>
        </w:rPr>
      </w:pPr>
      <w:bookmarkStart w:id="11461" w:name="_Toc205888924"/>
      <w:bookmarkStart w:id="11462" w:name="_Toc205889359"/>
      <w:bookmarkStart w:id="11463" w:name="_Toc205889496"/>
      <w:del w:id="11464" w:author="danupraset@gmail.com" w:date="2025-09-23T15:58:00Z">
        <w:r w:rsidDel="00D20E1C">
          <w:delText>View Notice Payment Details</w:delText>
        </w:r>
        <w:bookmarkEnd w:id="11461"/>
        <w:bookmarkEnd w:id="11462"/>
        <w:bookmarkEnd w:id="11463"/>
      </w:del>
    </w:p>
    <w:p w14:paraId="7AD3EFD6" w14:textId="1FD514F3" w:rsidR="00CF489B" w:rsidDel="00D20E1C" w:rsidRDefault="00CF489B" w:rsidP="00CF489B">
      <w:pPr>
        <w:rPr>
          <w:del w:id="11465" w:author="danupraset@gmail.com" w:date="2025-09-23T15:58:00Z"/>
        </w:rPr>
      </w:pPr>
      <w:del w:id="11466" w:author="danupraset@gmail.com" w:date="2025-09-23T15:58:00Z">
        <w:r w:rsidDel="00D20E1C">
          <w:rPr>
            <w:noProof/>
            <w:lang w:val="en-SG" w:eastAsia="en-SG"/>
          </w:rPr>
          <w:drawing>
            <wp:inline distT="0" distB="0" distL="0" distR="0" wp14:anchorId="09EEF868" wp14:editId="1C3D29A4">
              <wp:extent cx="5943600" cy="2774315"/>
              <wp:effectExtent l="0" t="0" r="0" b="6985"/>
              <wp:docPr id="5118011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774315"/>
                      </a:xfrm>
                      <a:prstGeom prst="rect">
                        <a:avLst/>
                      </a:prstGeom>
                      <a:noFill/>
                      <a:ln>
                        <a:noFill/>
                      </a:ln>
                    </pic:spPr>
                  </pic:pic>
                </a:graphicData>
              </a:graphic>
            </wp:inline>
          </w:drawing>
        </w:r>
      </w:del>
    </w:p>
    <w:p w14:paraId="715665EB" w14:textId="007419E2" w:rsidR="00CF489B" w:rsidDel="00D20E1C" w:rsidRDefault="00CF489B" w:rsidP="00CF489B">
      <w:pPr>
        <w:rPr>
          <w:del w:id="11467" w:author="danupraset@gmail.com" w:date="2025-09-23T15:58:00Z"/>
          <w:rFonts w:ascii="Arial" w:hAnsi="Arial" w:cs="Arial"/>
          <w:sz w:val="20"/>
          <w:szCs w:val="20"/>
        </w:rPr>
      </w:pPr>
      <w:del w:id="11468" w:author="danupraset@gmail.com" w:date="2025-09-23T15:58:00Z">
        <w:r w:rsidRPr="00B32071" w:rsidDel="00D20E1C">
          <w:rPr>
            <w:rFonts w:ascii="Arial" w:hAnsi="Arial" w:cs="Arial"/>
            <w:sz w:val="20"/>
            <w:szCs w:val="20"/>
          </w:rPr>
          <w:delText>NOTE: Due to page size limit, the full-sized image is appended.</w:delText>
        </w:r>
      </w:del>
    </w:p>
    <w:p w14:paraId="02D4548B" w14:textId="2BDB20F2" w:rsidR="00CF489B" w:rsidDel="00D20E1C" w:rsidRDefault="009E5A85" w:rsidP="00CF489B">
      <w:pPr>
        <w:rPr>
          <w:del w:id="11469" w:author="danupraset@gmail.com" w:date="2025-09-23T15:58:00Z"/>
        </w:rPr>
      </w:pPr>
      <w:del w:id="11470" w:author="danupraset@gmail.com" w:date="2025-09-23T15:58:00Z">
        <w:r w:rsidDel="00D20E1C">
          <w:object w:dxaOrig="1287" w:dyaOrig="837" w14:anchorId="7B3D6F06">
            <v:shape id="_x0000_i1051" type="#_x0000_t75" style="width:63.75pt;height:44.25pt" o:ole="">
              <v:imagedata r:id="rId101" o:title=""/>
            </v:shape>
            <o:OLEObject Type="Embed" ProgID="Package" ShapeID="_x0000_i1051" DrawAspect="Icon" ObjectID="_1827413454" r:id="rId102"/>
          </w:object>
        </w:r>
      </w:del>
    </w:p>
    <w:tbl>
      <w:tblPr>
        <w:tblW w:w="9350" w:type="dxa"/>
        <w:tblCellMar>
          <w:top w:w="113" w:type="dxa"/>
          <w:bottom w:w="113" w:type="dxa"/>
        </w:tblCellMar>
        <w:tblLook w:val="04A0" w:firstRow="1" w:lastRow="0" w:firstColumn="1" w:lastColumn="0" w:noHBand="0" w:noVBand="1"/>
      </w:tblPr>
      <w:tblGrid>
        <w:gridCol w:w="2067"/>
        <w:gridCol w:w="2084"/>
        <w:gridCol w:w="5199"/>
      </w:tblGrid>
      <w:tr w:rsidR="00CF489B" w:rsidDel="00D20E1C" w14:paraId="677ECA58" w14:textId="69696227" w:rsidTr="00CF489B">
        <w:trPr>
          <w:trHeight w:val="288"/>
          <w:del w:id="11471" w:author="danupraset@gmail.com" w:date="2025-09-23T15:58:00Z"/>
        </w:trPr>
        <w:tc>
          <w:tcPr>
            <w:tcW w:w="1878" w:type="dxa"/>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14:paraId="5FA1B77E" w14:textId="577ABAA5" w:rsidR="00CF489B" w:rsidDel="00D20E1C" w:rsidRDefault="00CF489B" w:rsidP="00067035">
            <w:pPr>
              <w:jc w:val="center"/>
              <w:rPr>
                <w:del w:id="11472" w:author="danupraset@gmail.com" w:date="2025-09-23T15:58:00Z"/>
                <w:rFonts w:ascii="Arial" w:hAnsi="Arial" w:cs="Arial"/>
                <w:b/>
                <w:bCs/>
                <w:color w:val="000000"/>
                <w:sz w:val="20"/>
                <w:szCs w:val="20"/>
                <w:lang w:val="en-SG" w:eastAsia="en-SG"/>
              </w:rPr>
            </w:pPr>
            <w:del w:id="11473" w:author="danupraset@gmail.com" w:date="2025-09-23T15:58:00Z">
              <w:r w:rsidDel="00D20E1C">
                <w:rPr>
                  <w:rFonts w:ascii="Arial" w:hAnsi="Arial" w:cs="Arial"/>
                  <w:b/>
                  <w:bCs/>
                  <w:color w:val="000000"/>
                  <w:sz w:val="20"/>
                  <w:szCs w:val="20"/>
                </w:rPr>
                <w:delText>Step</w:delText>
              </w:r>
            </w:del>
          </w:p>
        </w:tc>
        <w:tc>
          <w:tcPr>
            <w:tcW w:w="21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5A0935C9" w14:textId="1CB01710" w:rsidR="00CF489B" w:rsidDel="00D20E1C" w:rsidRDefault="00CF489B" w:rsidP="00067035">
            <w:pPr>
              <w:jc w:val="center"/>
              <w:rPr>
                <w:del w:id="11474" w:author="danupraset@gmail.com" w:date="2025-09-23T15:58:00Z"/>
                <w:rFonts w:ascii="Arial" w:hAnsi="Arial" w:cs="Arial"/>
                <w:b/>
                <w:bCs/>
                <w:color w:val="000000"/>
                <w:sz w:val="20"/>
                <w:szCs w:val="20"/>
              </w:rPr>
            </w:pPr>
            <w:del w:id="11475" w:author="danupraset@gmail.com" w:date="2025-09-23T15:58:00Z">
              <w:r w:rsidDel="00D20E1C">
                <w:rPr>
                  <w:rFonts w:ascii="Arial" w:hAnsi="Arial" w:cs="Arial"/>
                  <w:b/>
                  <w:bCs/>
                  <w:color w:val="000000"/>
                  <w:sz w:val="20"/>
                  <w:szCs w:val="20"/>
                </w:rPr>
                <w:delText>Definition</w:delText>
              </w:r>
            </w:del>
          </w:p>
        </w:tc>
        <w:tc>
          <w:tcPr>
            <w:tcW w:w="5336"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14:paraId="2E615822" w14:textId="60138F32" w:rsidR="00CF489B" w:rsidDel="00D20E1C" w:rsidRDefault="00CF489B" w:rsidP="00067035">
            <w:pPr>
              <w:jc w:val="center"/>
              <w:rPr>
                <w:del w:id="11476" w:author="danupraset@gmail.com" w:date="2025-09-23T15:58:00Z"/>
                <w:rFonts w:ascii="Arial" w:hAnsi="Arial" w:cs="Arial"/>
                <w:b/>
                <w:bCs/>
                <w:color w:val="000000"/>
                <w:sz w:val="20"/>
                <w:szCs w:val="20"/>
              </w:rPr>
            </w:pPr>
            <w:del w:id="11477" w:author="danupraset@gmail.com" w:date="2025-09-23T15:58:00Z">
              <w:r w:rsidDel="00D20E1C">
                <w:rPr>
                  <w:rFonts w:ascii="Arial" w:hAnsi="Arial" w:cs="Arial"/>
                  <w:b/>
                  <w:bCs/>
                  <w:color w:val="000000"/>
                  <w:sz w:val="20"/>
                  <w:szCs w:val="20"/>
                </w:rPr>
                <w:delText>Brief Description</w:delText>
              </w:r>
            </w:del>
          </w:p>
        </w:tc>
      </w:tr>
      <w:tr w:rsidR="00CF489B" w:rsidDel="00D20E1C" w14:paraId="24C5ABE1" w14:textId="4629BB1C" w:rsidTr="00CF489B">
        <w:trPr>
          <w:trHeight w:val="288"/>
          <w:del w:id="11478" w:author="danupraset@gmail.com" w:date="2025-09-23T15:58:00Z"/>
        </w:trPr>
        <w:tc>
          <w:tcPr>
            <w:tcW w:w="1878" w:type="dxa"/>
            <w:tcBorders>
              <w:top w:val="nil"/>
              <w:left w:val="single" w:sz="4" w:space="0" w:color="auto"/>
              <w:bottom w:val="single" w:sz="4" w:space="0" w:color="auto"/>
              <w:right w:val="single" w:sz="4" w:space="0" w:color="auto"/>
            </w:tcBorders>
            <w:noWrap/>
            <w:vAlign w:val="center"/>
            <w:hideMark/>
          </w:tcPr>
          <w:p w14:paraId="06258271" w14:textId="6B9CFDDF" w:rsidR="00CF489B" w:rsidDel="00D20E1C" w:rsidRDefault="00CF489B" w:rsidP="00067035">
            <w:pPr>
              <w:rPr>
                <w:del w:id="11479" w:author="danupraset@gmail.com" w:date="2025-09-23T15:58:00Z"/>
                <w:rFonts w:ascii="Arial" w:hAnsi="Arial" w:cs="Arial"/>
                <w:color w:val="000000"/>
                <w:sz w:val="20"/>
                <w:szCs w:val="20"/>
              </w:rPr>
            </w:pPr>
            <w:del w:id="11480" w:author="danupraset@gmail.com" w:date="2025-09-23T15:58:00Z">
              <w:r w:rsidDel="00D20E1C">
                <w:rPr>
                  <w:rFonts w:ascii="Arial" w:hAnsi="Arial" w:cs="Arial"/>
                  <w:color w:val="000000"/>
                  <w:sz w:val="20"/>
                  <w:szCs w:val="20"/>
                </w:rPr>
                <w:lastRenderedPageBreak/>
                <w:delText>Start</w:delText>
              </w:r>
            </w:del>
          </w:p>
        </w:tc>
        <w:tc>
          <w:tcPr>
            <w:tcW w:w="2136" w:type="dxa"/>
            <w:tcBorders>
              <w:top w:val="nil"/>
              <w:left w:val="nil"/>
              <w:bottom w:val="single" w:sz="4" w:space="0" w:color="auto"/>
              <w:right w:val="single" w:sz="4" w:space="0" w:color="auto"/>
            </w:tcBorders>
            <w:noWrap/>
            <w:vAlign w:val="center"/>
            <w:hideMark/>
          </w:tcPr>
          <w:p w14:paraId="6809CED0" w14:textId="053BE69D" w:rsidR="00CF489B" w:rsidDel="00D20E1C" w:rsidRDefault="00CF489B" w:rsidP="00067035">
            <w:pPr>
              <w:rPr>
                <w:del w:id="11481" w:author="danupraset@gmail.com" w:date="2025-09-23T15:58:00Z"/>
                <w:rFonts w:ascii="Arial" w:hAnsi="Arial" w:cs="Arial"/>
                <w:color w:val="000000"/>
                <w:sz w:val="20"/>
                <w:szCs w:val="20"/>
              </w:rPr>
            </w:pPr>
            <w:del w:id="11482" w:author="danupraset@gmail.com" w:date="2025-09-23T15:58:00Z">
              <w:r w:rsidDel="00D20E1C">
                <w:rPr>
                  <w:rFonts w:ascii="Arial" w:hAnsi="Arial" w:cs="Arial"/>
                  <w:color w:val="000000"/>
                  <w:sz w:val="20"/>
                  <w:szCs w:val="20"/>
                </w:rPr>
                <w:delText>Begin staff portal session</w:delText>
              </w:r>
            </w:del>
          </w:p>
        </w:tc>
        <w:tc>
          <w:tcPr>
            <w:tcW w:w="5336" w:type="dxa"/>
            <w:tcBorders>
              <w:top w:val="nil"/>
              <w:left w:val="nil"/>
              <w:bottom w:val="single" w:sz="4" w:space="0" w:color="auto"/>
              <w:right w:val="single" w:sz="4" w:space="0" w:color="auto"/>
            </w:tcBorders>
            <w:noWrap/>
            <w:vAlign w:val="center"/>
            <w:hideMark/>
          </w:tcPr>
          <w:p w14:paraId="5B4FF061" w14:textId="45E39075" w:rsidR="00CF489B" w:rsidDel="00D20E1C" w:rsidRDefault="00CF489B" w:rsidP="00067035">
            <w:pPr>
              <w:rPr>
                <w:del w:id="11483" w:author="danupraset@gmail.com" w:date="2025-09-23T15:58:00Z"/>
                <w:rFonts w:ascii="Arial" w:hAnsi="Arial" w:cs="Arial"/>
                <w:color w:val="000000"/>
                <w:sz w:val="20"/>
                <w:szCs w:val="20"/>
              </w:rPr>
            </w:pPr>
            <w:del w:id="11484" w:author="danupraset@gmail.com" w:date="2025-09-23T15:58:00Z">
              <w:r w:rsidDel="00D20E1C">
                <w:rPr>
                  <w:rFonts w:ascii="Arial" w:hAnsi="Arial" w:cs="Arial"/>
                  <w:color w:val="000000"/>
                  <w:sz w:val="20"/>
                  <w:szCs w:val="20"/>
                </w:rPr>
                <w:delText>The user enters the staff portal and initiates the process to search for notices.</w:delText>
              </w:r>
            </w:del>
          </w:p>
        </w:tc>
      </w:tr>
      <w:tr w:rsidR="00CF489B" w:rsidDel="00D20E1C" w14:paraId="0244E52B" w14:textId="1CED2D37" w:rsidTr="00CF489B">
        <w:trPr>
          <w:trHeight w:val="288"/>
          <w:del w:id="11485" w:author="danupraset@gmail.com" w:date="2025-09-23T15:58:00Z"/>
        </w:trPr>
        <w:tc>
          <w:tcPr>
            <w:tcW w:w="1878" w:type="dxa"/>
            <w:tcBorders>
              <w:top w:val="nil"/>
              <w:left w:val="single" w:sz="4" w:space="0" w:color="auto"/>
              <w:bottom w:val="single" w:sz="4" w:space="0" w:color="auto"/>
              <w:right w:val="single" w:sz="4" w:space="0" w:color="auto"/>
            </w:tcBorders>
            <w:noWrap/>
            <w:vAlign w:val="center"/>
            <w:hideMark/>
          </w:tcPr>
          <w:p w14:paraId="4E5FAD21" w14:textId="6DA2BEB6" w:rsidR="00CF489B" w:rsidDel="00D20E1C" w:rsidRDefault="00CF489B" w:rsidP="00067035">
            <w:pPr>
              <w:rPr>
                <w:del w:id="11486" w:author="danupraset@gmail.com" w:date="2025-09-23T15:58:00Z"/>
                <w:rFonts w:ascii="Arial" w:hAnsi="Arial" w:cs="Arial"/>
                <w:color w:val="000000"/>
                <w:sz w:val="20"/>
                <w:szCs w:val="20"/>
              </w:rPr>
            </w:pPr>
            <w:del w:id="11487" w:author="danupraset@gmail.com" w:date="2025-09-23T15:58:00Z">
              <w:r w:rsidDel="00D20E1C">
                <w:rPr>
                  <w:rFonts w:ascii="Arial" w:hAnsi="Arial" w:cs="Arial"/>
                  <w:color w:val="000000"/>
                  <w:sz w:val="20"/>
                  <w:szCs w:val="20"/>
                </w:rPr>
                <w:delText xml:space="preserve">Click Notices </w:delText>
              </w:r>
              <w:r w:rsidDel="00D20E1C">
                <w:rPr>
                  <w:rFonts w:ascii="Cambria Math" w:hAnsi="Cambria Math" w:cs="Cambria Math"/>
                  <w:color w:val="000000"/>
                  <w:sz w:val="20"/>
                  <w:szCs w:val="20"/>
                </w:rPr>
                <w:delText>⇒</w:delText>
              </w:r>
              <w:r w:rsidDel="00D20E1C">
                <w:rPr>
                  <w:rFonts w:ascii="Arial" w:hAnsi="Arial" w:cs="Arial"/>
                  <w:color w:val="000000"/>
                  <w:sz w:val="20"/>
                  <w:szCs w:val="20"/>
                </w:rPr>
                <w:delText xml:space="preserve"> Search Notices</w:delText>
              </w:r>
            </w:del>
          </w:p>
        </w:tc>
        <w:tc>
          <w:tcPr>
            <w:tcW w:w="2136" w:type="dxa"/>
            <w:tcBorders>
              <w:top w:val="nil"/>
              <w:left w:val="nil"/>
              <w:bottom w:val="single" w:sz="4" w:space="0" w:color="auto"/>
              <w:right w:val="single" w:sz="4" w:space="0" w:color="auto"/>
            </w:tcBorders>
            <w:noWrap/>
            <w:vAlign w:val="center"/>
            <w:hideMark/>
          </w:tcPr>
          <w:p w14:paraId="4781B563" w14:textId="6F00C4FC" w:rsidR="00CF489B" w:rsidDel="00D20E1C" w:rsidRDefault="00CF489B" w:rsidP="00067035">
            <w:pPr>
              <w:rPr>
                <w:del w:id="11488" w:author="danupraset@gmail.com" w:date="2025-09-23T15:58:00Z"/>
                <w:rFonts w:ascii="Arial" w:hAnsi="Arial" w:cs="Arial"/>
                <w:color w:val="000000"/>
                <w:sz w:val="20"/>
                <w:szCs w:val="20"/>
              </w:rPr>
            </w:pPr>
            <w:del w:id="11489" w:author="danupraset@gmail.com" w:date="2025-09-23T15:58:00Z">
              <w:r w:rsidDel="00D20E1C">
                <w:rPr>
                  <w:rFonts w:ascii="Arial" w:hAnsi="Arial" w:cs="Arial"/>
                  <w:color w:val="000000"/>
                  <w:sz w:val="20"/>
                  <w:szCs w:val="20"/>
                </w:rPr>
                <w:delText>User navigates to the notice search section</w:delText>
              </w:r>
            </w:del>
          </w:p>
        </w:tc>
        <w:tc>
          <w:tcPr>
            <w:tcW w:w="5336" w:type="dxa"/>
            <w:tcBorders>
              <w:top w:val="nil"/>
              <w:left w:val="nil"/>
              <w:bottom w:val="single" w:sz="4" w:space="0" w:color="auto"/>
              <w:right w:val="single" w:sz="4" w:space="0" w:color="auto"/>
            </w:tcBorders>
            <w:noWrap/>
            <w:vAlign w:val="center"/>
            <w:hideMark/>
          </w:tcPr>
          <w:p w14:paraId="56186E1B" w14:textId="76119E27" w:rsidR="00CF489B" w:rsidDel="00D20E1C" w:rsidRDefault="00CF489B" w:rsidP="00067035">
            <w:pPr>
              <w:rPr>
                <w:del w:id="11490" w:author="danupraset@gmail.com" w:date="2025-09-23T15:58:00Z"/>
                <w:rFonts w:ascii="Arial" w:hAnsi="Arial" w:cs="Arial"/>
                <w:color w:val="000000"/>
                <w:sz w:val="20"/>
                <w:szCs w:val="20"/>
              </w:rPr>
            </w:pPr>
            <w:del w:id="11491" w:author="danupraset@gmail.com" w:date="2025-09-23T15:58:00Z">
              <w:r w:rsidDel="00D20E1C">
                <w:rPr>
                  <w:rFonts w:ascii="Arial" w:hAnsi="Arial" w:cs="Arial"/>
                  <w:color w:val="000000"/>
                  <w:sz w:val="20"/>
                  <w:szCs w:val="20"/>
                </w:rPr>
                <w:delText>Clicking the "Notices" option allows the user to begin searching for offence notices.</w:delText>
              </w:r>
            </w:del>
          </w:p>
        </w:tc>
      </w:tr>
      <w:tr w:rsidR="00CF489B" w:rsidDel="00D20E1C" w14:paraId="53E8BB61" w14:textId="2A95BD52" w:rsidTr="00CF489B">
        <w:trPr>
          <w:trHeight w:val="288"/>
          <w:del w:id="11492" w:author="danupraset@gmail.com" w:date="2025-09-23T15:58:00Z"/>
        </w:trPr>
        <w:tc>
          <w:tcPr>
            <w:tcW w:w="1878" w:type="dxa"/>
            <w:tcBorders>
              <w:top w:val="nil"/>
              <w:left w:val="single" w:sz="4" w:space="0" w:color="auto"/>
              <w:bottom w:val="single" w:sz="4" w:space="0" w:color="auto"/>
              <w:right w:val="single" w:sz="4" w:space="0" w:color="auto"/>
            </w:tcBorders>
            <w:noWrap/>
            <w:vAlign w:val="center"/>
            <w:hideMark/>
          </w:tcPr>
          <w:p w14:paraId="2818508E" w14:textId="7210AF3E" w:rsidR="00CF489B" w:rsidDel="00D20E1C" w:rsidRDefault="00CF489B" w:rsidP="00067035">
            <w:pPr>
              <w:rPr>
                <w:del w:id="11493" w:author="danupraset@gmail.com" w:date="2025-09-23T15:58:00Z"/>
                <w:rFonts w:ascii="Arial" w:hAnsi="Arial" w:cs="Arial"/>
                <w:color w:val="000000"/>
                <w:sz w:val="20"/>
                <w:szCs w:val="20"/>
              </w:rPr>
            </w:pPr>
            <w:del w:id="11494" w:author="danupraset@gmail.com" w:date="2025-09-23T15:58:00Z">
              <w:r w:rsidDel="00D20E1C">
                <w:rPr>
                  <w:rFonts w:ascii="Arial" w:hAnsi="Arial" w:cs="Arial"/>
                  <w:color w:val="000000"/>
                  <w:sz w:val="20"/>
                  <w:szCs w:val="20"/>
                </w:rPr>
                <w:delText>Perform Search Notice</w:delText>
              </w:r>
            </w:del>
          </w:p>
        </w:tc>
        <w:tc>
          <w:tcPr>
            <w:tcW w:w="2136" w:type="dxa"/>
            <w:tcBorders>
              <w:top w:val="nil"/>
              <w:left w:val="nil"/>
              <w:bottom w:val="single" w:sz="4" w:space="0" w:color="auto"/>
              <w:right w:val="single" w:sz="4" w:space="0" w:color="auto"/>
            </w:tcBorders>
            <w:noWrap/>
            <w:vAlign w:val="center"/>
            <w:hideMark/>
          </w:tcPr>
          <w:p w14:paraId="47D71854" w14:textId="2E346C3D" w:rsidR="00CF489B" w:rsidDel="00D20E1C" w:rsidRDefault="00CF489B" w:rsidP="00067035">
            <w:pPr>
              <w:rPr>
                <w:del w:id="11495" w:author="danupraset@gmail.com" w:date="2025-09-23T15:58:00Z"/>
                <w:rFonts w:ascii="Arial" w:hAnsi="Arial" w:cs="Arial"/>
                <w:color w:val="000000"/>
                <w:sz w:val="20"/>
                <w:szCs w:val="20"/>
              </w:rPr>
            </w:pPr>
            <w:del w:id="11496" w:author="danupraset@gmail.com" w:date="2025-09-23T15:58:00Z">
              <w:r w:rsidDel="00D20E1C">
                <w:rPr>
                  <w:rFonts w:ascii="Arial" w:hAnsi="Arial" w:cs="Arial"/>
                  <w:color w:val="000000"/>
                  <w:sz w:val="20"/>
                  <w:szCs w:val="20"/>
                </w:rPr>
                <w:delText>Execute search query</w:delText>
              </w:r>
            </w:del>
          </w:p>
        </w:tc>
        <w:tc>
          <w:tcPr>
            <w:tcW w:w="5336" w:type="dxa"/>
            <w:tcBorders>
              <w:top w:val="nil"/>
              <w:left w:val="nil"/>
              <w:bottom w:val="single" w:sz="4" w:space="0" w:color="auto"/>
              <w:right w:val="single" w:sz="4" w:space="0" w:color="auto"/>
            </w:tcBorders>
            <w:noWrap/>
            <w:vAlign w:val="center"/>
            <w:hideMark/>
          </w:tcPr>
          <w:p w14:paraId="21CD1699" w14:textId="42895BDB" w:rsidR="00CF489B" w:rsidDel="00D20E1C" w:rsidRDefault="00CF489B" w:rsidP="00067035">
            <w:pPr>
              <w:rPr>
                <w:del w:id="11497" w:author="danupraset@gmail.com" w:date="2025-09-23T15:58:00Z"/>
                <w:rFonts w:ascii="Arial" w:hAnsi="Arial" w:cs="Arial"/>
                <w:color w:val="000000"/>
                <w:sz w:val="20"/>
                <w:szCs w:val="20"/>
              </w:rPr>
            </w:pPr>
            <w:del w:id="11498" w:author="danupraset@gmail.com" w:date="2025-09-23T15:58:00Z">
              <w:r w:rsidDel="00D20E1C">
                <w:rPr>
                  <w:rFonts w:ascii="Arial" w:hAnsi="Arial" w:cs="Arial"/>
                  <w:color w:val="000000"/>
                  <w:sz w:val="20"/>
                  <w:szCs w:val="20"/>
                </w:rPr>
                <w:delText>The system initiates a backend request to look for offence notices based on user input.</w:delText>
              </w:r>
            </w:del>
          </w:p>
        </w:tc>
      </w:tr>
      <w:tr w:rsidR="00CF489B" w:rsidDel="00D20E1C" w14:paraId="541B346C" w14:textId="052149C7" w:rsidTr="00CF489B">
        <w:trPr>
          <w:trHeight w:val="288"/>
          <w:del w:id="11499" w:author="danupraset@gmail.com" w:date="2025-09-23T15:58:00Z"/>
        </w:trPr>
        <w:tc>
          <w:tcPr>
            <w:tcW w:w="1878" w:type="dxa"/>
            <w:tcBorders>
              <w:top w:val="nil"/>
              <w:left w:val="single" w:sz="4" w:space="0" w:color="auto"/>
              <w:bottom w:val="single" w:sz="4" w:space="0" w:color="auto"/>
              <w:right w:val="single" w:sz="4" w:space="0" w:color="auto"/>
            </w:tcBorders>
            <w:noWrap/>
            <w:vAlign w:val="center"/>
            <w:hideMark/>
          </w:tcPr>
          <w:p w14:paraId="2269633D" w14:textId="2CD556B2" w:rsidR="00CF489B" w:rsidDel="00D20E1C" w:rsidRDefault="00CF489B" w:rsidP="00067035">
            <w:pPr>
              <w:rPr>
                <w:del w:id="11500" w:author="danupraset@gmail.com" w:date="2025-09-23T15:58:00Z"/>
                <w:rFonts w:ascii="Arial" w:hAnsi="Arial" w:cs="Arial"/>
                <w:color w:val="000000"/>
                <w:sz w:val="20"/>
                <w:szCs w:val="20"/>
              </w:rPr>
            </w:pPr>
            <w:del w:id="11501" w:author="danupraset@gmail.com" w:date="2025-09-23T15:58:00Z">
              <w:r w:rsidDel="00D20E1C">
                <w:rPr>
                  <w:rFonts w:ascii="Arial" w:hAnsi="Arial" w:cs="Arial"/>
                  <w:color w:val="000000"/>
                  <w:sz w:val="20"/>
                  <w:szCs w:val="20"/>
                </w:rPr>
                <w:delText>POST /validoffencenoticelist</w:delText>
              </w:r>
            </w:del>
          </w:p>
        </w:tc>
        <w:tc>
          <w:tcPr>
            <w:tcW w:w="2136" w:type="dxa"/>
            <w:tcBorders>
              <w:top w:val="nil"/>
              <w:left w:val="nil"/>
              <w:bottom w:val="single" w:sz="4" w:space="0" w:color="auto"/>
              <w:right w:val="single" w:sz="4" w:space="0" w:color="auto"/>
            </w:tcBorders>
            <w:noWrap/>
            <w:vAlign w:val="center"/>
            <w:hideMark/>
          </w:tcPr>
          <w:p w14:paraId="4010DD52" w14:textId="34D1555D" w:rsidR="00CF489B" w:rsidDel="00D20E1C" w:rsidRDefault="00CF489B" w:rsidP="00067035">
            <w:pPr>
              <w:rPr>
                <w:del w:id="11502" w:author="danupraset@gmail.com" w:date="2025-09-23T15:58:00Z"/>
                <w:rFonts w:ascii="Arial" w:hAnsi="Arial" w:cs="Arial"/>
                <w:color w:val="000000"/>
                <w:sz w:val="20"/>
                <w:szCs w:val="20"/>
              </w:rPr>
            </w:pPr>
            <w:del w:id="11503" w:author="danupraset@gmail.com" w:date="2025-09-23T15:58:00Z">
              <w:r w:rsidDel="00D20E1C">
                <w:rPr>
                  <w:rFonts w:ascii="Arial" w:hAnsi="Arial" w:cs="Arial"/>
                  <w:color w:val="000000"/>
                  <w:sz w:val="20"/>
                  <w:szCs w:val="20"/>
                </w:rPr>
                <w:delText>API call to retrieve offence notices</w:delText>
              </w:r>
            </w:del>
          </w:p>
        </w:tc>
        <w:tc>
          <w:tcPr>
            <w:tcW w:w="5336" w:type="dxa"/>
            <w:tcBorders>
              <w:top w:val="nil"/>
              <w:left w:val="nil"/>
              <w:bottom w:val="single" w:sz="4" w:space="0" w:color="auto"/>
              <w:right w:val="single" w:sz="4" w:space="0" w:color="auto"/>
            </w:tcBorders>
            <w:noWrap/>
            <w:vAlign w:val="center"/>
            <w:hideMark/>
          </w:tcPr>
          <w:p w14:paraId="62077B89" w14:textId="5B0C623B" w:rsidR="00CF489B" w:rsidDel="00D20E1C" w:rsidRDefault="00CF489B" w:rsidP="00067035">
            <w:pPr>
              <w:rPr>
                <w:del w:id="11504" w:author="danupraset@gmail.com" w:date="2025-09-23T15:58:00Z"/>
                <w:rFonts w:ascii="Arial" w:hAnsi="Arial" w:cs="Arial"/>
                <w:color w:val="000000"/>
                <w:sz w:val="20"/>
                <w:szCs w:val="20"/>
              </w:rPr>
            </w:pPr>
            <w:del w:id="11505" w:author="danupraset@gmail.com" w:date="2025-09-23T15:58:00Z">
              <w:r w:rsidDel="00D20E1C">
                <w:rPr>
                  <w:rFonts w:ascii="Arial" w:hAnsi="Arial" w:cs="Arial"/>
                  <w:color w:val="000000"/>
                  <w:sz w:val="20"/>
                  <w:szCs w:val="20"/>
                </w:rPr>
                <w:delText>Sends a POST request to /validoffencenoticelist, which queries the ocms_valid_offence_notice table.</w:delText>
              </w:r>
            </w:del>
          </w:p>
        </w:tc>
      </w:tr>
      <w:tr w:rsidR="00CF489B" w:rsidDel="00D20E1C" w14:paraId="0FEDC471" w14:textId="07AC71B1" w:rsidTr="00CF489B">
        <w:trPr>
          <w:trHeight w:val="288"/>
          <w:del w:id="11506" w:author="danupraset@gmail.com" w:date="2025-09-23T15:58:00Z"/>
        </w:trPr>
        <w:tc>
          <w:tcPr>
            <w:tcW w:w="1878" w:type="dxa"/>
            <w:tcBorders>
              <w:top w:val="nil"/>
              <w:left w:val="single" w:sz="4" w:space="0" w:color="auto"/>
              <w:bottom w:val="single" w:sz="4" w:space="0" w:color="auto"/>
              <w:right w:val="single" w:sz="4" w:space="0" w:color="auto"/>
            </w:tcBorders>
            <w:noWrap/>
            <w:vAlign w:val="center"/>
            <w:hideMark/>
          </w:tcPr>
          <w:p w14:paraId="32B70487" w14:textId="5B450F05" w:rsidR="00CF489B" w:rsidDel="00D20E1C" w:rsidRDefault="00CF489B" w:rsidP="00067035">
            <w:pPr>
              <w:rPr>
                <w:del w:id="11507" w:author="danupraset@gmail.com" w:date="2025-09-23T15:58:00Z"/>
                <w:rFonts w:ascii="Arial" w:hAnsi="Arial" w:cs="Arial"/>
                <w:color w:val="000000"/>
                <w:sz w:val="20"/>
                <w:szCs w:val="20"/>
              </w:rPr>
            </w:pPr>
            <w:del w:id="11508" w:author="danupraset@gmail.com" w:date="2025-09-23T15:58:00Z">
              <w:r w:rsidDel="00D20E1C">
                <w:rPr>
                  <w:rFonts w:ascii="Arial" w:hAnsi="Arial" w:cs="Arial"/>
                  <w:color w:val="000000"/>
                  <w:sz w:val="20"/>
                  <w:szCs w:val="20"/>
                </w:rPr>
                <w:delText>Show List Notices</w:delText>
              </w:r>
            </w:del>
          </w:p>
        </w:tc>
        <w:tc>
          <w:tcPr>
            <w:tcW w:w="2136" w:type="dxa"/>
            <w:tcBorders>
              <w:top w:val="nil"/>
              <w:left w:val="nil"/>
              <w:bottom w:val="single" w:sz="4" w:space="0" w:color="auto"/>
              <w:right w:val="single" w:sz="4" w:space="0" w:color="auto"/>
            </w:tcBorders>
            <w:noWrap/>
            <w:vAlign w:val="center"/>
            <w:hideMark/>
          </w:tcPr>
          <w:p w14:paraId="32357B19" w14:textId="4CFB1977" w:rsidR="00CF489B" w:rsidDel="00D20E1C" w:rsidRDefault="00CF489B" w:rsidP="00067035">
            <w:pPr>
              <w:rPr>
                <w:del w:id="11509" w:author="danupraset@gmail.com" w:date="2025-09-23T15:58:00Z"/>
                <w:rFonts w:ascii="Arial" w:hAnsi="Arial" w:cs="Arial"/>
                <w:color w:val="000000"/>
                <w:sz w:val="20"/>
                <w:szCs w:val="20"/>
              </w:rPr>
            </w:pPr>
            <w:del w:id="11510" w:author="danupraset@gmail.com" w:date="2025-09-23T15:58:00Z">
              <w:r w:rsidDel="00D20E1C">
                <w:rPr>
                  <w:rFonts w:ascii="Arial" w:hAnsi="Arial" w:cs="Arial"/>
                  <w:color w:val="000000"/>
                  <w:sz w:val="20"/>
                  <w:szCs w:val="20"/>
                </w:rPr>
                <w:delText>Display matching notices</w:delText>
              </w:r>
            </w:del>
          </w:p>
        </w:tc>
        <w:tc>
          <w:tcPr>
            <w:tcW w:w="5336" w:type="dxa"/>
            <w:tcBorders>
              <w:top w:val="nil"/>
              <w:left w:val="nil"/>
              <w:bottom w:val="single" w:sz="4" w:space="0" w:color="auto"/>
              <w:right w:val="single" w:sz="4" w:space="0" w:color="auto"/>
            </w:tcBorders>
            <w:noWrap/>
            <w:vAlign w:val="center"/>
            <w:hideMark/>
          </w:tcPr>
          <w:p w14:paraId="48C02F92" w14:textId="7EFB3EFD" w:rsidR="00CF489B" w:rsidDel="00D20E1C" w:rsidRDefault="00CF489B" w:rsidP="00067035">
            <w:pPr>
              <w:rPr>
                <w:del w:id="11511" w:author="danupraset@gmail.com" w:date="2025-09-23T15:58:00Z"/>
                <w:rFonts w:ascii="Arial" w:hAnsi="Arial" w:cs="Arial"/>
                <w:color w:val="000000"/>
                <w:sz w:val="20"/>
                <w:szCs w:val="20"/>
              </w:rPr>
            </w:pPr>
            <w:del w:id="11512" w:author="danupraset@gmail.com" w:date="2025-09-23T15:58:00Z">
              <w:r w:rsidDel="00D20E1C">
                <w:rPr>
                  <w:rFonts w:ascii="Arial" w:hAnsi="Arial" w:cs="Arial"/>
                  <w:color w:val="000000"/>
                  <w:sz w:val="20"/>
                  <w:szCs w:val="20"/>
                </w:rPr>
                <w:delText>If the API call is successful, a list of offence notices is shown to the user.</w:delText>
              </w:r>
            </w:del>
          </w:p>
        </w:tc>
      </w:tr>
      <w:tr w:rsidR="00CF489B" w:rsidDel="00D20E1C" w14:paraId="50C4E9E5" w14:textId="1E058130" w:rsidTr="00CF489B">
        <w:trPr>
          <w:trHeight w:val="288"/>
          <w:del w:id="11513" w:author="danupraset@gmail.com" w:date="2025-09-23T15:58:00Z"/>
        </w:trPr>
        <w:tc>
          <w:tcPr>
            <w:tcW w:w="1878" w:type="dxa"/>
            <w:tcBorders>
              <w:top w:val="nil"/>
              <w:left w:val="single" w:sz="4" w:space="0" w:color="auto"/>
              <w:bottom w:val="single" w:sz="4" w:space="0" w:color="auto"/>
              <w:right w:val="single" w:sz="4" w:space="0" w:color="auto"/>
            </w:tcBorders>
            <w:noWrap/>
            <w:vAlign w:val="center"/>
            <w:hideMark/>
          </w:tcPr>
          <w:p w14:paraId="2F95D2B5" w14:textId="6D67AC58" w:rsidR="00CF489B" w:rsidDel="00D20E1C" w:rsidRDefault="00CF489B" w:rsidP="00067035">
            <w:pPr>
              <w:rPr>
                <w:del w:id="11514" w:author="danupraset@gmail.com" w:date="2025-09-23T15:58:00Z"/>
                <w:rFonts w:ascii="Arial" w:hAnsi="Arial" w:cs="Arial"/>
                <w:color w:val="000000"/>
                <w:sz w:val="20"/>
                <w:szCs w:val="20"/>
              </w:rPr>
            </w:pPr>
            <w:del w:id="11515" w:author="danupraset@gmail.com" w:date="2025-09-23T15:58:00Z">
              <w:r w:rsidDel="00D20E1C">
                <w:rPr>
                  <w:rFonts w:ascii="Arial" w:hAnsi="Arial" w:cs="Arial"/>
                  <w:color w:val="000000"/>
                  <w:sz w:val="20"/>
                  <w:szCs w:val="20"/>
                </w:rPr>
                <w:delText>Show Error Message (Search Failure)</w:delText>
              </w:r>
            </w:del>
          </w:p>
        </w:tc>
        <w:tc>
          <w:tcPr>
            <w:tcW w:w="2136" w:type="dxa"/>
            <w:tcBorders>
              <w:top w:val="nil"/>
              <w:left w:val="nil"/>
              <w:bottom w:val="single" w:sz="4" w:space="0" w:color="auto"/>
              <w:right w:val="single" w:sz="4" w:space="0" w:color="auto"/>
            </w:tcBorders>
            <w:noWrap/>
            <w:vAlign w:val="center"/>
            <w:hideMark/>
          </w:tcPr>
          <w:p w14:paraId="21C13150" w14:textId="1A8EEBF1" w:rsidR="00CF489B" w:rsidDel="00D20E1C" w:rsidRDefault="00CF489B" w:rsidP="00067035">
            <w:pPr>
              <w:rPr>
                <w:del w:id="11516" w:author="danupraset@gmail.com" w:date="2025-09-23T15:58:00Z"/>
                <w:rFonts w:ascii="Arial" w:hAnsi="Arial" w:cs="Arial"/>
                <w:color w:val="000000"/>
                <w:sz w:val="20"/>
                <w:szCs w:val="20"/>
              </w:rPr>
            </w:pPr>
            <w:del w:id="11517" w:author="danupraset@gmail.com" w:date="2025-09-23T15:58:00Z">
              <w:r w:rsidDel="00D20E1C">
                <w:rPr>
                  <w:rFonts w:ascii="Arial" w:hAnsi="Arial" w:cs="Arial"/>
                  <w:color w:val="000000"/>
                  <w:sz w:val="20"/>
                  <w:szCs w:val="20"/>
                </w:rPr>
                <w:delText>Error shown for search failure</w:delText>
              </w:r>
            </w:del>
          </w:p>
        </w:tc>
        <w:tc>
          <w:tcPr>
            <w:tcW w:w="5336" w:type="dxa"/>
            <w:tcBorders>
              <w:top w:val="nil"/>
              <w:left w:val="nil"/>
              <w:bottom w:val="single" w:sz="4" w:space="0" w:color="auto"/>
              <w:right w:val="single" w:sz="4" w:space="0" w:color="auto"/>
            </w:tcBorders>
            <w:noWrap/>
            <w:vAlign w:val="center"/>
            <w:hideMark/>
          </w:tcPr>
          <w:p w14:paraId="0B8D8F73" w14:textId="6F65589D" w:rsidR="00CF489B" w:rsidDel="00D20E1C" w:rsidRDefault="00CF489B" w:rsidP="00067035">
            <w:pPr>
              <w:rPr>
                <w:del w:id="11518" w:author="danupraset@gmail.com" w:date="2025-09-23T15:58:00Z"/>
                <w:rFonts w:ascii="Arial" w:hAnsi="Arial" w:cs="Arial"/>
                <w:color w:val="000000"/>
                <w:sz w:val="20"/>
                <w:szCs w:val="20"/>
              </w:rPr>
            </w:pPr>
            <w:del w:id="11519" w:author="danupraset@gmail.com" w:date="2025-09-23T15:58:00Z">
              <w:r w:rsidDel="00D20E1C">
                <w:rPr>
                  <w:rFonts w:ascii="Arial" w:hAnsi="Arial" w:cs="Arial"/>
                  <w:color w:val="000000"/>
                  <w:sz w:val="20"/>
                  <w:szCs w:val="20"/>
                </w:rPr>
                <w:delText>If the offence notice list cannot be retrieved, an error message is displayed and the process ends.</w:delText>
              </w:r>
            </w:del>
          </w:p>
        </w:tc>
      </w:tr>
      <w:tr w:rsidR="00CF489B" w:rsidDel="00D20E1C" w14:paraId="6CCEFC66" w14:textId="00D3C092" w:rsidTr="00CF489B">
        <w:trPr>
          <w:trHeight w:val="288"/>
          <w:del w:id="11520" w:author="danupraset@gmail.com" w:date="2025-09-23T15:58:00Z"/>
        </w:trPr>
        <w:tc>
          <w:tcPr>
            <w:tcW w:w="1878" w:type="dxa"/>
            <w:tcBorders>
              <w:top w:val="nil"/>
              <w:left w:val="single" w:sz="4" w:space="0" w:color="auto"/>
              <w:bottom w:val="single" w:sz="4" w:space="0" w:color="auto"/>
              <w:right w:val="single" w:sz="4" w:space="0" w:color="auto"/>
            </w:tcBorders>
            <w:noWrap/>
            <w:vAlign w:val="center"/>
            <w:hideMark/>
          </w:tcPr>
          <w:p w14:paraId="2D4DDC18" w14:textId="49C21DCC" w:rsidR="00CF489B" w:rsidDel="00D20E1C" w:rsidRDefault="00CF489B" w:rsidP="00067035">
            <w:pPr>
              <w:rPr>
                <w:del w:id="11521" w:author="danupraset@gmail.com" w:date="2025-09-23T15:58:00Z"/>
                <w:rFonts w:ascii="Arial" w:hAnsi="Arial" w:cs="Arial"/>
                <w:color w:val="000000"/>
                <w:sz w:val="20"/>
                <w:szCs w:val="20"/>
              </w:rPr>
            </w:pPr>
            <w:del w:id="11522" w:author="danupraset@gmail.com" w:date="2025-09-23T15:58:00Z">
              <w:r w:rsidDel="00D20E1C">
                <w:rPr>
                  <w:rFonts w:ascii="Arial" w:hAnsi="Arial" w:cs="Arial"/>
                  <w:color w:val="000000"/>
                  <w:sz w:val="20"/>
                  <w:szCs w:val="20"/>
                </w:rPr>
                <w:delText>Click Notice to View Details</w:delText>
              </w:r>
            </w:del>
          </w:p>
        </w:tc>
        <w:tc>
          <w:tcPr>
            <w:tcW w:w="2136" w:type="dxa"/>
            <w:tcBorders>
              <w:top w:val="nil"/>
              <w:left w:val="nil"/>
              <w:bottom w:val="single" w:sz="4" w:space="0" w:color="auto"/>
              <w:right w:val="single" w:sz="4" w:space="0" w:color="auto"/>
            </w:tcBorders>
            <w:noWrap/>
            <w:vAlign w:val="center"/>
            <w:hideMark/>
          </w:tcPr>
          <w:p w14:paraId="1F015FC2" w14:textId="46C4EA4C" w:rsidR="00CF489B" w:rsidDel="00D20E1C" w:rsidRDefault="00CF489B" w:rsidP="00067035">
            <w:pPr>
              <w:rPr>
                <w:del w:id="11523" w:author="danupraset@gmail.com" w:date="2025-09-23T15:58:00Z"/>
                <w:rFonts w:ascii="Arial" w:hAnsi="Arial" w:cs="Arial"/>
                <w:color w:val="000000"/>
                <w:sz w:val="20"/>
                <w:szCs w:val="20"/>
              </w:rPr>
            </w:pPr>
            <w:del w:id="11524" w:author="danupraset@gmail.com" w:date="2025-09-23T15:58:00Z">
              <w:r w:rsidDel="00D20E1C">
                <w:rPr>
                  <w:rFonts w:ascii="Arial" w:hAnsi="Arial" w:cs="Arial"/>
                  <w:color w:val="000000"/>
                  <w:sz w:val="20"/>
                  <w:szCs w:val="20"/>
                </w:rPr>
                <w:delText>Select a notice to view payment details</w:delText>
              </w:r>
            </w:del>
          </w:p>
        </w:tc>
        <w:tc>
          <w:tcPr>
            <w:tcW w:w="5336" w:type="dxa"/>
            <w:tcBorders>
              <w:top w:val="nil"/>
              <w:left w:val="nil"/>
              <w:bottom w:val="single" w:sz="4" w:space="0" w:color="auto"/>
              <w:right w:val="single" w:sz="4" w:space="0" w:color="auto"/>
            </w:tcBorders>
            <w:noWrap/>
            <w:vAlign w:val="center"/>
            <w:hideMark/>
          </w:tcPr>
          <w:p w14:paraId="12C3638E" w14:textId="10F0CC21" w:rsidR="00CF489B" w:rsidDel="00D20E1C" w:rsidRDefault="00CF489B" w:rsidP="00067035">
            <w:pPr>
              <w:rPr>
                <w:del w:id="11525" w:author="danupraset@gmail.com" w:date="2025-09-23T15:58:00Z"/>
                <w:rFonts w:ascii="Arial" w:hAnsi="Arial" w:cs="Arial"/>
                <w:color w:val="000000"/>
                <w:sz w:val="20"/>
                <w:szCs w:val="20"/>
              </w:rPr>
            </w:pPr>
            <w:del w:id="11526" w:author="danupraset@gmail.com" w:date="2025-09-23T15:58:00Z">
              <w:r w:rsidDel="00D20E1C">
                <w:rPr>
                  <w:rFonts w:ascii="Arial" w:hAnsi="Arial" w:cs="Arial"/>
                  <w:color w:val="000000"/>
                  <w:sz w:val="20"/>
                  <w:szCs w:val="20"/>
                </w:rPr>
                <w:delText>The user selects a specific notice from the list to view its detailed payment information.</w:delText>
              </w:r>
            </w:del>
          </w:p>
        </w:tc>
      </w:tr>
      <w:tr w:rsidR="00CF489B" w:rsidDel="00D20E1C" w14:paraId="156076AF" w14:textId="7FE7618B" w:rsidTr="00CF489B">
        <w:trPr>
          <w:trHeight w:val="288"/>
          <w:del w:id="11527" w:author="danupraset@gmail.com" w:date="2025-09-23T15:58:00Z"/>
        </w:trPr>
        <w:tc>
          <w:tcPr>
            <w:tcW w:w="1878" w:type="dxa"/>
            <w:tcBorders>
              <w:top w:val="nil"/>
              <w:left w:val="single" w:sz="4" w:space="0" w:color="auto"/>
              <w:bottom w:val="single" w:sz="4" w:space="0" w:color="auto"/>
              <w:right w:val="single" w:sz="4" w:space="0" w:color="auto"/>
            </w:tcBorders>
            <w:noWrap/>
            <w:vAlign w:val="center"/>
            <w:hideMark/>
          </w:tcPr>
          <w:p w14:paraId="5BB5CFA3" w14:textId="5168579F" w:rsidR="00CF489B" w:rsidDel="00D20E1C" w:rsidRDefault="00CF489B" w:rsidP="00067035">
            <w:pPr>
              <w:rPr>
                <w:del w:id="11528" w:author="danupraset@gmail.com" w:date="2025-09-23T15:58:00Z"/>
                <w:rFonts w:ascii="Arial" w:hAnsi="Arial" w:cs="Arial"/>
                <w:color w:val="000000"/>
                <w:sz w:val="20"/>
                <w:szCs w:val="20"/>
              </w:rPr>
            </w:pPr>
            <w:del w:id="11529" w:author="danupraset@gmail.com" w:date="2025-09-23T15:58:00Z">
              <w:r w:rsidDel="00D20E1C">
                <w:rPr>
                  <w:rFonts w:ascii="Arial" w:hAnsi="Arial" w:cs="Arial"/>
                  <w:color w:val="000000"/>
                  <w:sz w:val="20"/>
                  <w:szCs w:val="20"/>
                </w:rPr>
                <w:delText>POST /webtxndetaillist</w:delText>
              </w:r>
            </w:del>
          </w:p>
        </w:tc>
        <w:tc>
          <w:tcPr>
            <w:tcW w:w="2136" w:type="dxa"/>
            <w:tcBorders>
              <w:top w:val="nil"/>
              <w:left w:val="nil"/>
              <w:bottom w:val="single" w:sz="4" w:space="0" w:color="auto"/>
              <w:right w:val="single" w:sz="4" w:space="0" w:color="auto"/>
            </w:tcBorders>
            <w:noWrap/>
            <w:vAlign w:val="center"/>
            <w:hideMark/>
          </w:tcPr>
          <w:p w14:paraId="68EB8058" w14:textId="4499D5A3" w:rsidR="00CF489B" w:rsidDel="00D20E1C" w:rsidRDefault="00CF489B" w:rsidP="00067035">
            <w:pPr>
              <w:rPr>
                <w:del w:id="11530" w:author="danupraset@gmail.com" w:date="2025-09-23T15:58:00Z"/>
                <w:rFonts w:ascii="Arial" w:hAnsi="Arial" w:cs="Arial"/>
                <w:color w:val="000000"/>
                <w:sz w:val="20"/>
                <w:szCs w:val="20"/>
              </w:rPr>
            </w:pPr>
            <w:del w:id="11531" w:author="danupraset@gmail.com" w:date="2025-09-23T15:58:00Z">
              <w:r w:rsidDel="00D20E1C">
                <w:rPr>
                  <w:rFonts w:ascii="Arial" w:hAnsi="Arial" w:cs="Arial"/>
                  <w:color w:val="000000"/>
                  <w:sz w:val="20"/>
                  <w:szCs w:val="20"/>
                </w:rPr>
                <w:delText>API call to retrieve payment details</w:delText>
              </w:r>
            </w:del>
          </w:p>
        </w:tc>
        <w:tc>
          <w:tcPr>
            <w:tcW w:w="5336" w:type="dxa"/>
            <w:tcBorders>
              <w:top w:val="nil"/>
              <w:left w:val="nil"/>
              <w:bottom w:val="single" w:sz="4" w:space="0" w:color="auto"/>
              <w:right w:val="single" w:sz="4" w:space="0" w:color="auto"/>
            </w:tcBorders>
            <w:noWrap/>
            <w:vAlign w:val="center"/>
            <w:hideMark/>
          </w:tcPr>
          <w:p w14:paraId="2DA7B1E5" w14:textId="58278A09" w:rsidR="00CF489B" w:rsidDel="00D20E1C" w:rsidRDefault="00CF489B" w:rsidP="00067035">
            <w:pPr>
              <w:rPr>
                <w:del w:id="11532" w:author="danupraset@gmail.com" w:date="2025-09-23T15:58:00Z"/>
                <w:rFonts w:ascii="Arial" w:hAnsi="Arial" w:cs="Arial"/>
                <w:color w:val="000000"/>
                <w:sz w:val="20"/>
                <w:szCs w:val="20"/>
              </w:rPr>
            </w:pPr>
            <w:del w:id="11533" w:author="danupraset@gmail.com" w:date="2025-09-23T15:58:00Z">
              <w:r w:rsidDel="00D20E1C">
                <w:rPr>
                  <w:rFonts w:ascii="Arial" w:hAnsi="Arial" w:cs="Arial"/>
                  <w:color w:val="000000"/>
                  <w:sz w:val="20"/>
                  <w:szCs w:val="20"/>
                </w:rPr>
                <w:delText>Sends a POST request with offenceNoticeNo to /webtxndetaillist to retrieve payment transaction records.</w:delText>
              </w:r>
            </w:del>
          </w:p>
        </w:tc>
      </w:tr>
      <w:tr w:rsidR="00CF489B" w:rsidDel="00D20E1C" w14:paraId="32126097" w14:textId="7157EDEF" w:rsidTr="00CF489B">
        <w:trPr>
          <w:trHeight w:val="288"/>
          <w:del w:id="11534" w:author="danupraset@gmail.com" w:date="2025-09-23T15:58:00Z"/>
        </w:trPr>
        <w:tc>
          <w:tcPr>
            <w:tcW w:w="1878" w:type="dxa"/>
            <w:tcBorders>
              <w:top w:val="nil"/>
              <w:left w:val="single" w:sz="4" w:space="0" w:color="auto"/>
              <w:bottom w:val="single" w:sz="4" w:space="0" w:color="auto"/>
              <w:right w:val="single" w:sz="4" w:space="0" w:color="auto"/>
            </w:tcBorders>
            <w:noWrap/>
            <w:vAlign w:val="center"/>
            <w:hideMark/>
          </w:tcPr>
          <w:p w14:paraId="30B5DEE8" w14:textId="19D8B5B6" w:rsidR="00CF489B" w:rsidDel="00D20E1C" w:rsidRDefault="00CF489B" w:rsidP="00067035">
            <w:pPr>
              <w:rPr>
                <w:del w:id="11535" w:author="danupraset@gmail.com" w:date="2025-09-23T15:58:00Z"/>
                <w:rFonts w:ascii="Arial" w:hAnsi="Arial" w:cs="Arial"/>
                <w:color w:val="000000"/>
                <w:sz w:val="20"/>
                <w:szCs w:val="20"/>
              </w:rPr>
            </w:pPr>
            <w:del w:id="11536" w:author="danupraset@gmail.com" w:date="2025-09-23T15:58:00Z">
              <w:r w:rsidDel="00D20E1C">
                <w:rPr>
                  <w:rFonts w:ascii="Arial" w:hAnsi="Arial" w:cs="Arial"/>
                  <w:color w:val="000000"/>
                  <w:sz w:val="20"/>
                  <w:szCs w:val="20"/>
                </w:rPr>
                <w:delText>Join Transaction Tables</w:delText>
              </w:r>
            </w:del>
          </w:p>
        </w:tc>
        <w:tc>
          <w:tcPr>
            <w:tcW w:w="2136" w:type="dxa"/>
            <w:tcBorders>
              <w:top w:val="nil"/>
              <w:left w:val="nil"/>
              <w:bottom w:val="single" w:sz="4" w:space="0" w:color="auto"/>
              <w:right w:val="single" w:sz="4" w:space="0" w:color="auto"/>
            </w:tcBorders>
            <w:noWrap/>
            <w:vAlign w:val="center"/>
            <w:hideMark/>
          </w:tcPr>
          <w:p w14:paraId="4C35411F" w14:textId="3D3AB5D0" w:rsidR="00CF489B" w:rsidDel="00D20E1C" w:rsidRDefault="00CF489B" w:rsidP="00067035">
            <w:pPr>
              <w:rPr>
                <w:del w:id="11537" w:author="danupraset@gmail.com" w:date="2025-09-23T15:58:00Z"/>
                <w:rFonts w:ascii="Arial" w:hAnsi="Arial" w:cs="Arial"/>
                <w:color w:val="000000"/>
                <w:sz w:val="20"/>
                <w:szCs w:val="20"/>
              </w:rPr>
            </w:pPr>
            <w:del w:id="11538" w:author="danupraset@gmail.com" w:date="2025-09-23T15:58:00Z">
              <w:r w:rsidDel="00D20E1C">
                <w:rPr>
                  <w:rFonts w:ascii="Arial" w:hAnsi="Arial" w:cs="Arial"/>
                  <w:color w:val="000000"/>
                  <w:sz w:val="20"/>
                  <w:szCs w:val="20"/>
                </w:rPr>
                <w:delText>Combine data from multiple tables</w:delText>
              </w:r>
            </w:del>
          </w:p>
        </w:tc>
        <w:tc>
          <w:tcPr>
            <w:tcW w:w="5336" w:type="dxa"/>
            <w:tcBorders>
              <w:top w:val="nil"/>
              <w:left w:val="nil"/>
              <w:bottom w:val="single" w:sz="4" w:space="0" w:color="auto"/>
              <w:right w:val="single" w:sz="4" w:space="0" w:color="auto"/>
            </w:tcBorders>
            <w:noWrap/>
            <w:vAlign w:val="center"/>
            <w:hideMark/>
          </w:tcPr>
          <w:p w14:paraId="3210301C" w14:textId="7591B19E" w:rsidR="00CF489B" w:rsidDel="00D20E1C" w:rsidRDefault="00CF489B" w:rsidP="00067035">
            <w:pPr>
              <w:rPr>
                <w:del w:id="11539" w:author="danupraset@gmail.com" w:date="2025-09-23T15:58:00Z"/>
                <w:rFonts w:ascii="Arial" w:hAnsi="Arial" w:cs="Arial"/>
                <w:color w:val="000000"/>
                <w:sz w:val="20"/>
                <w:szCs w:val="20"/>
              </w:rPr>
            </w:pPr>
            <w:del w:id="11540" w:author="danupraset@gmail.com" w:date="2025-09-23T15:58:00Z">
              <w:r w:rsidDel="00D20E1C">
                <w:rPr>
                  <w:rFonts w:ascii="Arial" w:hAnsi="Arial" w:cs="Arial"/>
                  <w:color w:val="000000"/>
                  <w:sz w:val="20"/>
                  <w:szCs w:val="20"/>
                </w:rPr>
                <w:delText>Joins ocms_valid_offence_notice and ocms_web_txn_details to construct detailed payment response.</w:delText>
              </w:r>
            </w:del>
          </w:p>
        </w:tc>
      </w:tr>
      <w:tr w:rsidR="00CF489B" w:rsidDel="00D20E1C" w14:paraId="413CD918" w14:textId="7B4C7DA7" w:rsidTr="00CF489B">
        <w:trPr>
          <w:trHeight w:val="288"/>
          <w:del w:id="11541" w:author="danupraset@gmail.com" w:date="2025-09-23T15:58:00Z"/>
        </w:trPr>
        <w:tc>
          <w:tcPr>
            <w:tcW w:w="1878" w:type="dxa"/>
            <w:tcBorders>
              <w:top w:val="nil"/>
              <w:left w:val="single" w:sz="4" w:space="0" w:color="auto"/>
              <w:bottom w:val="single" w:sz="4" w:space="0" w:color="auto"/>
              <w:right w:val="single" w:sz="4" w:space="0" w:color="auto"/>
            </w:tcBorders>
            <w:noWrap/>
            <w:vAlign w:val="center"/>
            <w:hideMark/>
          </w:tcPr>
          <w:p w14:paraId="06104019" w14:textId="765BDA14" w:rsidR="00CF489B" w:rsidDel="00D20E1C" w:rsidRDefault="00CF489B" w:rsidP="00067035">
            <w:pPr>
              <w:rPr>
                <w:del w:id="11542" w:author="danupraset@gmail.com" w:date="2025-09-23T15:58:00Z"/>
                <w:rFonts w:ascii="Arial" w:hAnsi="Arial" w:cs="Arial"/>
                <w:color w:val="000000"/>
                <w:sz w:val="20"/>
                <w:szCs w:val="20"/>
              </w:rPr>
            </w:pPr>
            <w:del w:id="11543" w:author="danupraset@gmail.com" w:date="2025-09-23T15:58:00Z">
              <w:r w:rsidDel="00D20E1C">
                <w:rPr>
                  <w:rFonts w:ascii="Arial" w:hAnsi="Arial" w:cs="Arial"/>
                  <w:color w:val="000000"/>
                  <w:sz w:val="20"/>
                  <w:szCs w:val="20"/>
                </w:rPr>
                <w:delText>Receive Payment Details</w:delText>
              </w:r>
            </w:del>
          </w:p>
        </w:tc>
        <w:tc>
          <w:tcPr>
            <w:tcW w:w="2136" w:type="dxa"/>
            <w:tcBorders>
              <w:top w:val="nil"/>
              <w:left w:val="nil"/>
              <w:bottom w:val="single" w:sz="4" w:space="0" w:color="auto"/>
              <w:right w:val="single" w:sz="4" w:space="0" w:color="auto"/>
            </w:tcBorders>
            <w:noWrap/>
            <w:vAlign w:val="center"/>
            <w:hideMark/>
          </w:tcPr>
          <w:p w14:paraId="3877BE3F" w14:textId="33ECB983" w:rsidR="00CF489B" w:rsidDel="00D20E1C" w:rsidRDefault="00CF489B" w:rsidP="00067035">
            <w:pPr>
              <w:rPr>
                <w:del w:id="11544" w:author="danupraset@gmail.com" w:date="2025-09-23T15:58:00Z"/>
                <w:rFonts w:ascii="Arial" w:hAnsi="Arial" w:cs="Arial"/>
                <w:color w:val="000000"/>
                <w:sz w:val="20"/>
                <w:szCs w:val="20"/>
              </w:rPr>
            </w:pPr>
            <w:del w:id="11545" w:author="danupraset@gmail.com" w:date="2025-09-23T15:58:00Z">
              <w:r w:rsidDel="00D20E1C">
                <w:rPr>
                  <w:rFonts w:ascii="Arial" w:hAnsi="Arial" w:cs="Arial"/>
                  <w:color w:val="000000"/>
                  <w:sz w:val="20"/>
                  <w:szCs w:val="20"/>
                </w:rPr>
                <w:delText>Structured transaction response</w:delText>
              </w:r>
            </w:del>
          </w:p>
        </w:tc>
        <w:tc>
          <w:tcPr>
            <w:tcW w:w="5336" w:type="dxa"/>
            <w:tcBorders>
              <w:top w:val="nil"/>
              <w:left w:val="nil"/>
              <w:bottom w:val="single" w:sz="4" w:space="0" w:color="auto"/>
              <w:right w:val="single" w:sz="4" w:space="0" w:color="auto"/>
            </w:tcBorders>
            <w:noWrap/>
            <w:vAlign w:val="center"/>
            <w:hideMark/>
          </w:tcPr>
          <w:p w14:paraId="64CA5572" w14:textId="5650F825" w:rsidR="00CF489B" w:rsidDel="00D20E1C" w:rsidRDefault="00CF489B" w:rsidP="00067035">
            <w:pPr>
              <w:rPr>
                <w:del w:id="11546" w:author="danupraset@gmail.com" w:date="2025-09-23T15:58:00Z"/>
                <w:rFonts w:ascii="Arial" w:hAnsi="Arial" w:cs="Arial"/>
                <w:color w:val="000000"/>
                <w:sz w:val="20"/>
                <w:szCs w:val="20"/>
              </w:rPr>
            </w:pPr>
            <w:del w:id="11547" w:author="danupraset@gmail.com" w:date="2025-09-23T15:58:00Z">
              <w:r w:rsidDel="00D20E1C">
                <w:rPr>
                  <w:rFonts w:ascii="Arial" w:hAnsi="Arial" w:cs="Arial"/>
                  <w:color w:val="000000"/>
                  <w:sz w:val="20"/>
                  <w:szCs w:val="20"/>
                </w:rPr>
                <w:delText>Receives a JSON response containing details</w:delText>
              </w:r>
            </w:del>
          </w:p>
        </w:tc>
      </w:tr>
      <w:tr w:rsidR="00CF489B" w:rsidDel="00D20E1C" w14:paraId="2987C075" w14:textId="7D944FD5" w:rsidTr="00CF489B">
        <w:trPr>
          <w:trHeight w:val="288"/>
          <w:del w:id="11548" w:author="danupraset@gmail.com" w:date="2025-09-23T15:58:00Z"/>
        </w:trPr>
        <w:tc>
          <w:tcPr>
            <w:tcW w:w="1878" w:type="dxa"/>
            <w:tcBorders>
              <w:top w:val="nil"/>
              <w:left w:val="single" w:sz="4" w:space="0" w:color="auto"/>
              <w:bottom w:val="single" w:sz="4" w:space="0" w:color="auto"/>
              <w:right w:val="single" w:sz="4" w:space="0" w:color="auto"/>
            </w:tcBorders>
            <w:noWrap/>
            <w:vAlign w:val="center"/>
            <w:hideMark/>
          </w:tcPr>
          <w:p w14:paraId="56615006" w14:textId="257923EF" w:rsidR="00CF489B" w:rsidDel="00D20E1C" w:rsidRDefault="00CF489B" w:rsidP="00067035">
            <w:pPr>
              <w:rPr>
                <w:del w:id="11549" w:author="danupraset@gmail.com" w:date="2025-09-23T15:58:00Z"/>
                <w:rFonts w:ascii="Arial" w:hAnsi="Arial" w:cs="Arial"/>
                <w:color w:val="000000"/>
                <w:sz w:val="20"/>
                <w:szCs w:val="20"/>
              </w:rPr>
            </w:pPr>
            <w:del w:id="11550" w:author="danupraset@gmail.com" w:date="2025-09-23T15:58:00Z">
              <w:r w:rsidDel="00D20E1C">
                <w:rPr>
                  <w:rFonts w:ascii="Arial" w:hAnsi="Arial" w:cs="Arial"/>
                  <w:color w:val="000000"/>
                  <w:sz w:val="20"/>
                  <w:szCs w:val="20"/>
                </w:rPr>
                <w:delText>View Notice Page</w:delText>
              </w:r>
            </w:del>
          </w:p>
        </w:tc>
        <w:tc>
          <w:tcPr>
            <w:tcW w:w="2136" w:type="dxa"/>
            <w:tcBorders>
              <w:top w:val="nil"/>
              <w:left w:val="nil"/>
              <w:bottom w:val="single" w:sz="4" w:space="0" w:color="auto"/>
              <w:right w:val="single" w:sz="4" w:space="0" w:color="auto"/>
            </w:tcBorders>
            <w:noWrap/>
            <w:vAlign w:val="center"/>
            <w:hideMark/>
          </w:tcPr>
          <w:p w14:paraId="6E47DC01" w14:textId="2C992D37" w:rsidR="00CF489B" w:rsidDel="00D20E1C" w:rsidRDefault="00CF489B" w:rsidP="00067035">
            <w:pPr>
              <w:rPr>
                <w:del w:id="11551" w:author="danupraset@gmail.com" w:date="2025-09-23T15:58:00Z"/>
                <w:rFonts w:ascii="Arial" w:hAnsi="Arial" w:cs="Arial"/>
                <w:color w:val="000000"/>
                <w:sz w:val="20"/>
                <w:szCs w:val="20"/>
              </w:rPr>
            </w:pPr>
            <w:del w:id="11552" w:author="danupraset@gmail.com" w:date="2025-09-23T15:58:00Z">
              <w:r w:rsidDel="00D20E1C">
                <w:rPr>
                  <w:rFonts w:ascii="Arial" w:hAnsi="Arial" w:cs="Arial"/>
                  <w:color w:val="000000"/>
                  <w:sz w:val="20"/>
                  <w:szCs w:val="20"/>
                </w:rPr>
                <w:delText>Show notice detail page</w:delText>
              </w:r>
            </w:del>
          </w:p>
        </w:tc>
        <w:tc>
          <w:tcPr>
            <w:tcW w:w="5336" w:type="dxa"/>
            <w:tcBorders>
              <w:top w:val="nil"/>
              <w:left w:val="nil"/>
              <w:bottom w:val="single" w:sz="4" w:space="0" w:color="auto"/>
              <w:right w:val="single" w:sz="4" w:space="0" w:color="auto"/>
            </w:tcBorders>
            <w:noWrap/>
            <w:vAlign w:val="center"/>
            <w:hideMark/>
          </w:tcPr>
          <w:p w14:paraId="55D00CCC" w14:textId="40865C6B" w:rsidR="00CF489B" w:rsidDel="00D20E1C" w:rsidRDefault="00CF489B" w:rsidP="00067035">
            <w:pPr>
              <w:rPr>
                <w:del w:id="11553" w:author="danupraset@gmail.com" w:date="2025-09-23T15:58:00Z"/>
                <w:rFonts w:ascii="Arial" w:hAnsi="Arial" w:cs="Arial"/>
                <w:color w:val="000000"/>
                <w:sz w:val="20"/>
                <w:szCs w:val="20"/>
              </w:rPr>
            </w:pPr>
            <w:del w:id="11554" w:author="danupraset@gmail.com" w:date="2025-09-23T15:58:00Z">
              <w:r w:rsidDel="00D20E1C">
                <w:rPr>
                  <w:rFonts w:ascii="Arial" w:hAnsi="Arial" w:cs="Arial"/>
                  <w:color w:val="000000"/>
                  <w:sz w:val="20"/>
                  <w:szCs w:val="20"/>
                </w:rPr>
                <w:delText>On successful response, the user is shown the full notice with its payment and transaction information.</w:delText>
              </w:r>
            </w:del>
          </w:p>
        </w:tc>
      </w:tr>
      <w:tr w:rsidR="00CF489B" w:rsidDel="00D20E1C" w14:paraId="52AD302F" w14:textId="1AB63118" w:rsidTr="00CF489B">
        <w:trPr>
          <w:trHeight w:val="288"/>
          <w:del w:id="11555" w:author="danupraset@gmail.com" w:date="2025-09-23T15:58:00Z"/>
        </w:trPr>
        <w:tc>
          <w:tcPr>
            <w:tcW w:w="1878" w:type="dxa"/>
            <w:tcBorders>
              <w:top w:val="nil"/>
              <w:left w:val="single" w:sz="4" w:space="0" w:color="auto"/>
              <w:bottom w:val="single" w:sz="4" w:space="0" w:color="auto"/>
              <w:right w:val="single" w:sz="4" w:space="0" w:color="auto"/>
            </w:tcBorders>
            <w:noWrap/>
            <w:vAlign w:val="center"/>
            <w:hideMark/>
          </w:tcPr>
          <w:p w14:paraId="57EF13E1" w14:textId="2B4CEC35" w:rsidR="00CF489B" w:rsidDel="00D20E1C" w:rsidRDefault="00CF489B" w:rsidP="00067035">
            <w:pPr>
              <w:rPr>
                <w:del w:id="11556" w:author="danupraset@gmail.com" w:date="2025-09-23T15:58:00Z"/>
                <w:rFonts w:ascii="Arial" w:hAnsi="Arial" w:cs="Arial"/>
                <w:color w:val="000000"/>
                <w:sz w:val="20"/>
                <w:szCs w:val="20"/>
              </w:rPr>
            </w:pPr>
            <w:del w:id="11557" w:author="danupraset@gmail.com" w:date="2025-09-23T15:58:00Z">
              <w:r w:rsidDel="00D20E1C">
                <w:rPr>
                  <w:rFonts w:ascii="Arial" w:hAnsi="Arial" w:cs="Arial"/>
                  <w:color w:val="000000"/>
                  <w:sz w:val="20"/>
                  <w:szCs w:val="20"/>
                </w:rPr>
                <w:delText>Show Error Message (View Failure)</w:delText>
              </w:r>
            </w:del>
          </w:p>
        </w:tc>
        <w:tc>
          <w:tcPr>
            <w:tcW w:w="2136" w:type="dxa"/>
            <w:tcBorders>
              <w:top w:val="nil"/>
              <w:left w:val="nil"/>
              <w:bottom w:val="single" w:sz="4" w:space="0" w:color="auto"/>
              <w:right w:val="single" w:sz="4" w:space="0" w:color="auto"/>
            </w:tcBorders>
            <w:noWrap/>
            <w:vAlign w:val="center"/>
            <w:hideMark/>
          </w:tcPr>
          <w:p w14:paraId="09DA949B" w14:textId="6586D3B5" w:rsidR="00CF489B" w:rsidDel="00D20E1C" w:rsidRDefault="00CF489B" w:rsidP="00067035">
            <w:pPr>
              <w:rPr>
                <w:del w:id="11558" w:author="danupraset@gmail.com" w:date="2025-09-23T15:58:00Z"/>
                <w:rFonts w:ascii="Arial" w:hAnsi="Arial" w:cs="Arial"/>
                <w:color w:val="000000"/>
                <w:sz w:val="20"/>
                <w:szCs w:val="20"/>
              </w:rPr>
            </w:pPr>
            <w:del w:id="11559" w:author="danupraset@gmail.com" w:date="2025-09-23T15:58:00Z">
              <w:r w:rsidDel="00D20E1C">
                <w:rPr>
                  <w:rFonts w:ascii="Arial" w:hAnsi="Arial" w:cs="Arial"/>
                  <w:color w:val="000000"/>
                  <w:sz w:val="20"/>
                  <w:szCs w:val="20"/>
                </w:rPr>
                <w:delText>Error shown for detail retrieval failure</w:delText>
              </w:r>
            </w:del>
          </w:p>
        </w:tc>
        <w:tc>
          <w:tcPr>
            <w:tcW w:w="5336" w:type="dxa"/>
            <w:tcBorders>
              <w:top w:val="nil"/>
              <w:left w:val="nil"/>
              <w:bottom w:val="single" w:sz="4" w:space="0" w:color="auto"/>
              <w:right w:val="single" w:sz="4" w:space="0" w:color="auto"/>
            </w:tcBorders>
            <w:noWrap/>
            <w:vAlign w:val="center"/>
            <w:hideMark/>
          </w:tcPr>
          <w:p w14:paraId="2183A712" w14:textId="18A8B1B5" w:rsidR="00CF489B" w:rsidDel="00D20E1C" w:rsidRDefault="00CF489B" w:rsidP="00067035">
            <w:pPr>
              <w:rPr>
                <w:del w:id="11560" w:author="danupraset@gmail.com" w:date="2025-09-23T15:58:00Z"/>
                <w:rFonts w:ascii="Arial" w:hAnsi="Arial" w:cs="Arial"/>
                <w:color w:val="000000"/>
                <w:sz w:val="20"/>
                <w:szCs w:val="20"/>
              </w:rPr>
            </w:pPr>
            <w:del w:id="11561" w:author="danupraset@gmail.com" w:date="2025-09-23T15:58:00Z">
              <w:r w:rsidDel="00D20E1C">
                <w:rPr>
                  <w:rFonts w:ascii="Arial" w:hAnsi="Arial" w:cs="Arial"/>
                  <w:color w:val="000000"/>
                  <w:sz w:val="20"/>
                  <w:szCs w:val="20"/>
                </w:rPr>
                <w:delText>If the transaction details cannot be retrieved, an error message is displayed and the flow ends.</w:delText>
              </w:r>
            </w:del>
          </w:p>
        </w:tc>
      </w:tr>
    </w:tbl>
    <w:p w14:paraId="226982ED" w14:textId="38359261" w:rsidR="00EA2262" w:rsidDel="00D20E1C" w:rsidRDefault="00EA2262" w:rsidP="00EA2262">
      <w:pPr>
        <w:pStyle w:val="Heading3"/>
        <w:rPr>
          <w:del w:id="11562" w:author="danupraset@gmail.com" w:date="2025-09-23T15:58:00Z"/>
        </w:rPr>
      </w:pPr>
      <w:bookmarkStart w:id="11563" w:name="_Toc205888926"/>
      <w:bookmarkStart w:id="11564" w:name="_Toc205889361"/>
      <w:bookmarkStart w:id="11565" w:name="_Toc205889501"/>
      <w:del w:id="11566" w:author="danupraset@gmail.com" w:date="2025-09-23T15:58:00Z">
        <w:r w:rsidDel="00D20E1C">
          <w:delText>API Specification</w:delText>
        </w:r>
        <w:bookmarkEnd w:id="11563"/>
        <w:bookmarkEnd w:id="11564"/>
        <w:bookmarkEnd w:id="11565"/>
      </w:del>
    </w:p>
    <w:p w14:paraId="2F45D310" w14:textId="664F08E4" w:rsidR="003B4DD3" w:rsidDel="00D20E1C" w:rsidRDefault="003B4DD3" w:rsidP="003B4DD3">
      <w:pPr>
        <w:pStyle w:val="Heading4"/>
        <w:rPr>
          <w:del w:id="11567" w:author="danupraset@gmail.com" w:date="2025-09-23T15:58:00Z"/>
        </w:rPr>
      </w:pPr>
      <w:bookmarkStart w:id="11568" w:name="_Toc204073204"/>
      <w:bookmarkStart w:id="11569" w:name="_Toc205889502"/>
      <w:del w:id="11570" w:author="danupraset@gmail.com" w:date="2025-09-23T15:58:00Z">
        <w:r w:rsidDel="00D20E1C">
          <w:delText>API for Staff Portal</w:delText>
        </w:r>
        <w:bookmarkEnd w:id="11568"/>
        <w:bookmarkEnd w:id="11569"/>
      </w:del>
    </w:p>
    <w:tbl>
      <w:tblPr>
        <w:tblW w:w="8923" w:type="dxa"/>
        <w:tblLayout w:type="fixed"/>
        <w:tblLook w:val="0400" w:firstRow="0" w:lastRow="0" w:firstColumn="0" w:lastColumn="0" w:noHBand="0" w:noVBand="1"/>
      </w:tblPr>
      <w:tblGrid>
        <w:gridCol w:w="1977"/>
        <w:gridCol w:w="6946"/>
      </w:tblGrid>
      <w:tr w:rsidR="003B4DD3" w:rsidRPr="000B2E2A" w:rsidDel="00D20E1C" w14:paraId="1BA2AD94" w14:textId="55DB7784" w:rsidTr="00067035">
        <w:trPr>
          <w:trHeight w:val="315"/>
          <w:del w:id="11571" w:author="danupraset@gmail.com" w:date="2025-09-23T15:58:00Z"/>
        </w:trPr>
        <w:tc>
          <w:tcPr>
            <w:tcW w:w="1977" w:type="dxa"/>
            <w:tcBorders>
              <w:top w:val="single" w:sz="6" w:space="0" w:color="000000"/>
              <w:left w:val="single" w:sz="6" w:space="0" w:color="000000"/>
              <w:bottom w:val="single" w:sz="6" w:space="0" w:color="000000"/>
              <w:right w:val="single" w:sz="6" w:space="0" w:color="000000"/>
            </w:tcBorders>
          </w:tcPr>
          <w:p w14:paraId="24BED053" w14:textId="1C0FDF0D" w:rsidR="003B4DD3" w:rsidRPr="000B2E2A" w:rsidDel="00D20E1C" w:rsidRDefault="003B4DD3" w:rsidP="00067035">
            <w:pPr>
              <w:rPr>
                <w:del w:id="11572" w:author="danupraset@gmail.com" w:date="2025-09-23T15:58:00Z"/>
                <w:rFonts w:ascii="Arial" w:eastAsia="Arial" w:hAnsi="Arial" w:cs="Arial"/>
                <w:sz w:val="20"/>
                <w:szCs w:val="20"/>
              </w:rPr>
            </w:pPr>
            <w:del w:id="11573" w:author="danupraset@gmail.com" w:date="2025-09-23T15:58:00Z">
              <w:r w:rsidRPr="000B2E2A" w:rsidDel="00D20E1C">
                <w:rPr>
                  <w:rFonts w:ascii="Arial" w:eastAsia="Arial" w:hAnsi="Arial" w:cs="Arial"/>
                  <w:sz w:val="20"/>
                  <w:szCs w:val="20"/>
                </w:rPr>
                <w:delText>API Name</w:delText>
              </w:r>
            </w:del>
          </w:p>
        </w:tc>
        <w:tc>
          <w:tcPr>
            <w:tcW w:w="6946" w:type="dxa"/>
            <w:tcBorders>
              <w:top w:val="single" w:sz="6" w:space="0" w:color="000000"/>
              <w:left w:val="single" w:sz="6" w:space="0" w:color="CCCCCC"/>
              <w:bottom w:val="single" w:sz="6" w:space="0" w:color="000000"/>
              <w:right w:val="single" w:sz="6" w:space="0" w:color="000000"/>
            </w:tcBorders>
          </w:tcPr>
          <w:p w14:paraId="474ACCE1" w14:textId="4168358F" w:rsidR="003B4DD3" w:rsidRPr="000B2E2A" w:rsidDel="00D20E1C" w:rsidRDefault="003B4DD3" w:rsidP="00067035">
            <w:pPr>
              <w:rPr>
                <w:del w:id="11574" w:author="danupraset@gmail.com" w:date="2025-09-23T15:58:00Z"/>
                <w:rFonts w:ascii="Arial" w:eastAsia="Arial" w:hAnsi="Arial" w:cs="Arial"/>
                <w:sz w:val="20"/>
                <w:szCs w:val="20"/>
              </w:rPr>
            </w:pPr>
            <w:del w:id="11575" w:author="danupraset@gmail.com" w:date="2025-09-23T15:58:00Z">
              <w:r w:rsidRPr="000B2E2A" w:rsidDel="00D20E1C">
                <w:rPr>
                  <w:rFonts w:ascii="Arial" w:eastAsia="Arial" w:hAnsi="Arial" w:cs="Arial"/>
                  <w:sz w:val="20"/>
                  <w:szCs w:val="20"/>
                </w:rPr>
                <w:delText>Web Transaction detail</w:delText>
              </w:r>
            </w:del>
          </w:p>
        </w:tc>
      </w:tr>
      <w:tr w:rsidR="003B4DD3" w:rsidRPr="000B2E2A" w:rsidDel="00D20E1C" w14:paraId="007A9088" w14:textId="71A98E18" w:rsidTr="00067035">
        <w:trPr>
          <w:trHeight w:val="315"/>
          <w:del w:id="11576" w:author="danupraset@gmail.com" w:date="2025-09-23T15:58:00Z"/>
        </w:trPr>
        <w:tc>
          <w:tcPr>
            <w:tcW w:w="1977" w:type="dxa"/>
            <w:tcBorders>
              <w:top w:val="single" w:sz="6" w:space="0" w:color="CCCCCC"/>
              <w:left w:val="single" w:sz="6" w:space="0" w:color="000000"/>
              <w:bottom w:val="single" w:sz="6" w:space="0" w:color="000000"/>
              <w:right w:val="single" w:sz="6" w:space="0" w:color="000000"/>
            </w:tcBorders>
          </w:tcPr>
          <w:p w14:paraId="4AE9D870" w14:textId="09812D9E" w:rsidR="003B4DD3" w:rsidRPr="000B2E2A" w:rsidDel="00D20E1C" w:rsidRDefault="003B4DD3" w:rsidP="00067035">
            <w:pPr>
              <w:rPr>
                <w:del w:id="11577" w:author="danupraset@gmail.com" w:date="2025-09-23T15:58:00Z"/>
                <w:rFonts w:ascii="Arial" w:eastAsia="Arial" w:hAnsi="Arial" w:cs="Arial"/>
                <w:sz w:val="20"/>
                <w:szCs w:val="20"/>
              </w:rPr>
            </w:pPr>
            <w:del w:id="11578" w:author="danupraset@gmail.com" w:date="2025-09-23T15:58:00Z">
              <w:r w:rsidRPr="000B2E2A" w:rsidDel="00D20E1C">
                <w:rPr>
                  <w:rFonts w:ascii="Arial" w:eastAsia="Arial" w:hAnsi="Arial" w:cs="Arial"/>
                  <w:sz w:val="20"/>
                  <w:szCs w:val="20"/>
                </w:rPr>
                <w:delText>URL</w:delText>
              </w:r>
            </w:del>
          </w:p>
        </w:tc>
        <w:tc>
          <w:tcPr>
            <w:tcW w:w="6946" w:type="dxa"/>
            <w:tcBorders>
              <w:top w:val="single" w:sz="6" w:space="0" w:color="CCCCCC"/>
              <w:left w:val="single" w:sz="6" w:space="0" w:color="CCCCCC"/>
              <w:bottom w:val="single" w:sz="6" w:space="0" w:color="000000"/>
              <w:right w:val="single" w:sz="6" w:space="0" w:color="000000"/>
            </w:tcBorders>
          </w:tcPr>
          <w:p w14:paraId="08211A15" w14:textId="418028E7" w:rsidR="003B4DD3" w:rsidRPr="000B2E2A" w:rsidDel="00D20E1C" w:rsidRDefault="003B4DD3" w:rsidP="00067035">
            <w:pPr>
              <w:rPr>
                <w:del w:id="11579" w:author="danupraset@gmail.com" w:date="2025-09-23T15:58:00Z"/>
                <w:rFonts w:ascii="Arial" w:hAnsi="Arial" w:cs="Arial"/>
                <w:sz w:val="20"/>
                <w:szCs w:val="20"/>
              </w:rPr>
            </w:pPr>
            <w:del w:id="11580" w:author="danupraset@gmail.com" w:date="2025-09-23T15:58:00Z">
              <w:r w:rsidRPr="000B2E2A" w:rsidDel="00D20E1C">
                <w:rPr>
                  <w:rFonts w:ascii="Arial" w:eastAsia="Arial" w:hAnsi="Arial" w:cs="Arial"/>
                  <w:sz w:val="20"/>
                  <w:szCs w:val="20"/>
                </w:rPr>
                <w:delText xml:space="preserve">UAT : </w:delText>
              </w:r>
              <w:r w:rsidR="009E5A85" w:rsidDel="00D20E1C">
                <w:fldChar w:fldCharType="begin"/>
              </w:r>
              <w:r w:rsidR="009E5A85" w:rsidDel="00D20E1C">
                <w:delInstrText>HYPERLINK "https://parking2.uraaz.gov.sg/ocms/webtxndetail/webtxndetaillistt"</w:delInstrText>
              </w:r>
              <w:r w:rsidR="009E5A85" w:rsidDel="00D20E1C">
                <w:fldChar w:fldCharType="separate"/>
              </w:r>
              <w:commentRangeStart w:id="11581"/>
              <w:commentRangeStart w:id="11582"/>
              <w:r w:rsidR="009E5A85" w:rsidRPr="00A43771" w:rsidDel="00D20E1C">
                <w:rPr>
                  <w:rStyle w:val="Hyperlink"/>
                  <w:rFonts w:ascii="Arial" w:eastAsia="Arial" w:hAnsi="Arial" w:cs="Arial"/>
                  <w:sz w:val="20"/>
                  <w:szCs w:val="20"/>
                </w:rPr>
                <w:delText>https://parking2.uraaz.gov.sg/ocms/webtxndetail</w:delText>
              </w:r>
              <w:r w:rsidR="009E5A85" w:rsidRPr="00A43771" w:rsidDel="00D20E1C">
                <w:rPr>
                  <w:rStyle w:val="Hyperlink"/>
                  <w:rFonts w:ascii="Arial" w:hAnsi="Arial" w:cs="Arial"/>
                  <w:sz w:val="20"/>
                  <w:szCs w:val="20"/>
                </w:rPr>
                <w:delText>/webtxndetaillistt</w:delText>
              </w:r>
              <w:commentRangeEnd w:id="11581"/>
              <w:commentRangeEnd w:id="11582"/>
              <w:r w:rsidR="009E5A85" w:rsidDel="00D20E1C">
                <w:fldChar w:fldCharType="end"/>
              </w:r>
              <w:r w:rsidR="009E5A85" w:rsidDel="00D20E1C">
                <w:rPr>
                  <w:rStyle w:val="CommentReference"/>
                </w:rPr>
                <w:commentReference w:id="11581"/>
              </w:r>
            </w:del>
            <w:r w:rsidR="001F6186">
              <w:rPr>
                <w:rStyle w:val="CommentReference"/>
              </w:rPr>
              <w:commentReference w:id="11582"/>
            </w:r>
          </w:p>
          <w:p w14:paraId="78F23F7D" w14:textId="34EC8B52" w:rsidR="003B4DD3" w:rsidRPr="000B2E2A" w:rsidDel="00D20E1C" w:rsidRDefault="003B4DD3" w:rsidP="00067035">
            <w:pPr>
              <w:rPr>
                <w:del w:id="11583" w:author="danupraset@gmail.com" w:date="2025-09-23T15:58:00Z"/>
                <w:rFonts w:ascii="Arial" w:eastAsia="Arial" w:hAnsi="Arial" w:cs="Arial"/>
                <w:sz w:val="20"/>
                <w:szCs w:val="20"/>
              </w:rPr>
            </w:pPr>
            <w:del w:id="11584" w:author="danupraset@gmail.com" w:date="2025-09-23T15:58:00Z">
              <w:r w:rsidRPr="000B2E2A" w:rsidDel="00D20E1C">
                <w:rPr>
                  <w:rFonts w:ascii="Arial" w:eastAsia="Arial" w:hAnsi="Arial" w:cs="Arial"/>
                  <w:sz w:val="20"/>
                  <w:szCs w:val="20"/>
                </w:rPr>
                <w:delText xml:space="preserve">PRD : </w:delText>
              </w:r>
              <w:r w:rsidDel="00D20E1C">
                <w:fldChar w:fldCharType="begin"/>
              </w:r>
              <w:r w:rsidDel="00D20E1C">
                <w:delInstrText>HYPERLINK "https://parking.uraaz.gov.sg/ocms/webtxndetail"</w:delInstrText>
              </w:r>
              <w:r w:rsidDel="00D20E1C">
                <w:fldChar w:fldCharType="separate"/>
              </w:r>
              <w:r w:rsidRPr="000B2E2A" w:rsidDel="00D20E1C">
                <w:rPr>
                  <w:rStyle w:val="Hyperlink"/>
                  <w:rFonts w:ascii="Arial" w:eastAsia="Arial" w:hAnsi="Arial" w:cs="Arial"/>
                  <w:color w:val="auto"/>
                  <w:sz w:val="20"/>
                  <w:szCs w:val="20"/>
                </w:rPr>
                <w:delText>https://parking.uraaz.gov.sg/ocms/webtxndetail</w:delText>
              </w:r>
              <w:r w:rsidDel="00D20E1C">
                <w:fldChar w:fldCharType="end"/>
              </w:r>
              <w:r w:rsidRPr="000B2E2A" w:rsidDel="00D20E1C">
                <w:rPr>
                  <w:rFonts w:ascii="Arial" w:hAnsi="Arial" w:cs="Arial"/>
                  <w:sz w:val="20"/>
                  <w:szCs w:val="20"/>
                </w:rPr>
                <w:delText>/webtxndetaillist</w:delText>
              </w:r>
            </w:del>
          </w:p>
        </w:tc>
      </w:tr>
      <w:tr w:rsidR="003B4DD3" w:rsidRPr="000B2E2A" w:rsidDel="00D20E1C" w14:paraId="3E1F8BFA" w14:textId="17D023B2" w:rsidTr="00067035">
        <w:trPr>
          <w:trHeight w:val="315"/>
          <w:del w:id="11585" w:author="danupraset@gmail.com" w:date="2025-09-23T15:58:00Z"/>
        </w:trPr>
        <w:tc>
          <w:tcPr>
            <w:tcW w:w="1977" w:type="dxa"/>
            <w:tcBorders>
              <w:top w:val="single" w:sz="6" w:space="0" w:color="CCCCCC"/>
              <w:left w:val="single" w:sz="6" w:space="0" w:color="000000"/>
              <w:bottom w:val="single" w:sz="6" w:space="0" w:color="000000"/>
              <w:right w:val="single" w:sz="6" w:space="0" w:color="000000"/>
            </w:tcBorders>
          </w:tcPr>
          <w:p w14:paraId="79075718" w14:textId="44D7C43E" w:rsidR="003B4DD3" w:rsidRPr="000B2E2A" w:rsidDel="00D20E1C" w:rsidRDefault="003B4DD3" w:rsidP="00067035">
            <w:pPr>
              <w:rPr>
                <w:del w:id="11586" w:author="danupraset@gmail.com" w:date="2025-09-23T15:58:00Z"/>
                <w:rFonts w:ascii="Arial" w:eastAsia="Arial" w:hAnsi="Arial" w:cs="Arial"/>
                <w:sz w:val="20"/>
                <w:szCs w:val="20"/>
              </w:rPr>
            </w:pPr>
            <w:del w:id="11587" w:author="danupraset@gmail.com" w:date="2025-09-23T15:58:00Z">
              <w:r w:rsidRPr="000B2E2A" w:rsidDel="00D20E1C">
                <w:rPr>
                  <w:rFonts w:ascii="Arial" w:eastAsia="Arial" w:hAnsi="Arial" w:cs="Arial"/>
                  <w:sz w:val="20"/>
                  <w:szCs w:val="20"/>
                </w:rPr>
                <w:delText>Description</w:delText>
              </w:r>
            </w:del>
          </w:p>
        </w:tc>
        <w:tc>
          <w:tcPr>
            <w:tcW w:w="6946" w:type="dxa"/>
            <w:tcBorders>
              <w:top w:val="single" w:sz="6" w:space="0" w:color="CCCCCC"/>
              <w:left w:val="single" w:sz="6" w:space="0" w:color="CCCCCC"/>
              <w:bottom w:val="single" w:sz="6" w:space="0" w:color="000000"/>
              <w:right w:val="single" w:sz="6" w:space="0" w:color="000000"/>
            </w:tcBorders>
          </w:tcPr>
          <w:p w14:paraId="29A51B92" w14:textId="50BA5809" w:rsidR="003B4DD3" w:rsidRPr="000B2E2A" w:rsidDel="00D20E1C" w:rsidRDefault="003B4DD3" w:rsidP="00067035">
            <w:pPr>
              <w:rPr>
                <w:del w:id="11588" w:author="danupraset@gmail.com" w:date="2025-09-23T15:58:00Z"/>
                <w:rFonts w:ascii="Arial" w:eastAsia="Arial" w:hAnsi="Arial" w:cs="Arial"/>
                <w:sz w:val="20"/>
                <w:szCs w:val="20"/>
              </w:rPr>
            </w:pPr>
            <w:del w:id="11589" w:author="danupraset@gmail.com" w:date="2025-09-23T15:58:00Z">
              <w:r w:rsidRPr="000B2E2A" w:rsidDel="00D20E1C">
                <w:rPr>
                  <w:rFonts w:ascii="Arial" w:eastAsia="Arial" w:hAnsi="Arial" w:cs="Arial"/>
                  <w:sz w:val="20"/>
                  <w:szCs w:val="20"/>
                </w:rPr>
                <w:delText>Get payment notice details</w:delText>
              </w:r>
            </w:del>
          </w:p>
        </w:tc>
      </w:tr>
      <w:tr w:rsidR="003B4DD3" w:rsidRPr="000B2E2A" w:rsidDel="00D20E1C" w14:paraId="3D4E7AAC" w14:textId="32388E31" w:rsidTr="00067035">
        <w:trPr>
          <w:trHeight w:val="315"/>
          <w:del w:id="11590" w:author="danupraset@gmail.com" w:date="2025-09-23T15:58:00Z"/>
        </w:trPr>
        <w:tc>
          <w:tcPr>
            <w:tcW w:w="1977" w:type="dxa"/>
            <w:tcBorders>
              <w:top w:val="single" w:sz="6" w:space="0" w:color="CCCCCC"/>
              <w:left w:val="single" w:sz="6" w:space="0" w:color="000000"/>
              <w:bottom w:val="single" w:sz="6" w:space="0" w:color="000000"/>
              <w:right w:val="single" w:sz="6" w:space="0" w:color="000000"/>
            </w:tcBorders>
          </w:tcPr>
          <w:p w14:paraId="5B49CACA" w14:textId="48C31EAF" w:rsidR="003B4DD3" w:rsidRPr="000B2E2A" w:rsidDel="00D20E1C" w:rsidRDefault="003B4DD3" w:rsidP="00067035">
            <w:pPr>
              <w:rPr>
                <w:del w:id="11591" w:author="danupraset@gmail.com" w:date="2025-09-23T15:58:00Z"/>
                <w:rFonts w:ascii="Arial" w:eastAsia="Arial" w:hAnsi="Arial" w:cs="Arial"/>
                <w:sz w:val="20"/>
                <w:szCs w:val="20"/>
              </w:rPr>
            </w:pPr>
            <w:del w:id="11592" w:author="danupraset@gmail.com" w:date="2025-09-23T15:58:00Z">
              <w:r w:rsidRPr="000B2E2A" w:rsidDel="00D20E1C">
                <w:rPr>
                  <w:rFonts w:ascii="Arial" w:eastAsia="Arial" w:hAnsi="Arial" w:cs="Arial"/>
                  <w:sz w:val="20"/>
                  <w:szCs w:val="20"/>
                </w:rPr>
                <w:delText>Method</w:delText>
              </w:r>
            </w:del>
          </w:p>
        </w:tc>
        <w:tc>
          <w:tcPr>
            <w:tcW w:w="6946" w:type="dxa"/>
            <w:tcBorders>
              <w:top w:val="single" w:sz="6" w:space="0" w:color="CCCCCC"/>
              <w:left w:val="single" w:sz="6" w:space="0" w:color="CCCCCC"/>
              <w:bottom w:val="single" w:sz="6" w:space="0" w:color="000000"/>
              <w:right w:val="single" w:sz="6" w:space="0" w:color="000000"/>
            </w:tcBorders>
          </w:tcPr>
          <w:p w14:paraId="38F58079" w14:textId="53EC7B07" w:rsidR="003B4DD3" w:rsidRPr="000B2E2A" w:rsidDel="00D20E1C" w:rsidRDefault="003B4DD3" w:rsidP="00067035">
            <w:pPr>
              <w:rPr>
                <w:del w:id="11593" w:author="danupraset@gmail.com" w:date="2025-09-23T15:58:00Z"/>
                <w:rFonts w:ascii="Arial" w:eastAsia="Arial" w:hAnsi="Arial" w:cs="Arial"/>
                <w:sz w:val="20"/>
                <w:szCs w:val="20"/>
              </w:rPr>
            </w:pPr>
            <w:del w:id="11594" w:author="danupraset@gmail.com" w:date="2025-09-23T15:58:00Z">
              <w:r w:rsidRPr="000B2E2A" w:rsidDel="00D20E1C">
                <w:rPr>
                  <w:rFonts w:ascii="Arial" w:eastAsia="Arial" w:hAnsi="Arial" w:cs="Arial"/>
                  <w:sz w:val="20"/>
                  <w:szCs w:val="20"/>
                </w:rPr>
                <w:delText>POST</w:delText>
              </w:r>
            </w:del>
          </w:p>
        </w:tc>
      </w:tr>
      <w:tr w:rsidR="003B4DD3" w:rsidRPr="000B2E2A" w:rsidDel="00D20E1C" w14:paraId="45A92772" w14:textId="276F087A" w:rsidTr="00067035">
        <w:trPr>
          <w:trHeight w:val="315"/>
          <w:del w:id="11595" w:author="danupraset@gmail.com" w:date="2025-09-23T15:58:00Z"/>
        </w:trPr>
        <w:tc>
          <w:tcPr>
            <w:tcW w:w="1977" w:type="dxa"/>
            <w:tcBorders>
              <w:top w:val="single" w:sz="6" w:space="0" w:color="CCCCCC"/>
              <w:left w:val="single" w:sz="6" w:space="0" w:color="000000"/>
              <w:bottom w:val="single" w:sz="6" w:space="0" w:color="000000"/>
              <w:right w:val="single" w:sz="6" w:space="0" w:color="000000"/>
            </w:tcBorders>
          </w:tcPr>
          <w:p w14:paraId="06C4F4BA" w14:textId="0FF94788" w:rsidR="003B4DD3" w:rsidRPr="000B2E2A" w:rsidDel="00D20E1C" w:rsidRDefault="003B4DD3" w:rsidP="00067035">
            <w:pPr>
              <w:rPr>
                <w:del w:id="11596" w:author="danupraset@gmail.com" w:date="2025-09-23T15:58:00Z"/>
                <w:rFonts w:ascii="Arial" w:eastAsia="Arial" w:hAnsi="Arial" w:cs="Arial"/>
                <w:sz w:val="20"/>
                <w:szCs w:val="20"/>
              </w:rPr>
            </w:pPr>
            <w:del w:id="11597" w:author="danupraset@gmail.com" w:date="2025-09-23T15:58:00Z">
              <w:r w:rsidRPr="000B2E2A" w:rsidDel="00D20E1C">
                <w:rPr>
                  <w:rFonts w:ascii="Arial" w:eastAsia="Arial" w:hAnsi="Arial" w:cs="Arial"/>
                  <w:sz w:val="20"/>
                  <w:szCs w:val="20"/>
                </w:rPr>
                <w:delText>Payload</w:delText>
              </w:r>
            </w:del>
          </w:p>
        </w:tc>
        <w:tc>
          <w:tcPr>
            <w:tcW w:w="6946" w:type="dxa"/>
            <w:tcBorders>
              <w:top w:val="single" w:sz="6" w:space="0" w:color="CCCCCC"/>
              <w:left w:val="single" w:sz="6" w:space="0" w:color="CCCCCC"/>
              <w:bottom w:val="single" w:sz="6" w:space="0" w:color="000000"/>
              <w:right w:val="single" w:sz="6" w:space="0" w:color="000000"/>
            </w:tcBorders>
          </w:tcPr>
          <w:p w14:paraId="4CED27AF" w14:textId="6E2BDD4E" w:rsidR="003B4DD3" w:rsidRPr="000B2E2A" w:rsidDel="00D20E1C" w:rsidRDefault="003B4DD3" w:rsidP="00067035">
            <w:pPr>
              <w:pBdr>
                <w:top w:val="nil"/>
                <w:left w:val="nil"/>
                <w:bottom w:val="nil"/>
                <w:right w:val="nil"/>
                <w:between w:val="nil"/>
              </w:pBdr>
              <w:rPr>
                <w:del w:id="11598" w:author="danupraset@gmail.com" w:date="2025-09-23T15:58:00Z"/>
                <w:rFonts w:ascii="Arial" w:eastAsia="Arial" w:hAnsi="Arial" w:cs="Arial"/>
                <w:color w:val="000000"/>
                <w:sz w:val="20"/>
                <w:szCs w:val="20"/>
              </w:rPr>
            </w:pPr>
            <w:del w:id="11599" w:author="danupraset@gmail.com" w:date="2025-09-23T15:58:00Z">
              <w:r w:rsidRPr="000B2E2A" w:rsidDel="00D20E1C">
                <w:rPr>
                  <w:rFonts w:ascii="Arial" w:eastAsia="Arial" w:hAnsi="Arial" w:cs="Arial"/>
                  <w:color w:val="000000"/>
                  <w:sz w:val="20"/>
                  <w:szCs w:val="20"/>
                </w:rPr>
                <w:delText>{</w:delText>
              </w:r>
            </w:del>
          </w:p>
          <w:p w14:paraId="4118538B" w14:textId="5DF92CBF" w:rsidR="003B4DD3" w:rsidRPr="000B2E2A" w:rsidDel="00D20E1C" w:rsidRDefault="003B4DD3" w:rsidP="00067035">
            <w:pPr>
              <w:pBdr>
                <w:top w:val="nil"/>
                <w:left w:val="nil"/>
                <w:bottom w:val="nil"/>
                <w:right w:val="nil"/>
                <w:between w:val="nil"/>
              </w:pBdr>
              <w:rPr>
                <w:del w:id="11600" w:author="danupraset@gmail.com" w:date="2025-09-23T15:58:00Z"/>
                <w:rFonts w:ascii="Arial" w:eastAsia="Arial" w:hAnsi="Arial" w:cs="Arial"/>
                <w:color w:val="000000"/>
                <w:sz w:val="20"/>
                <w:szCs w:val="20"/>
              </w:rPr>
            </w:pPr>
            <w:del w:id="11601" w:author="danupraset@gmail.com" w:date="2025-09-23T15:58:00Z">
              <w:r w:rsidRPr="000B2E2A" w:rsidDel="00D20E1C">
                <w:rPr>
                  <w:rFonts w:ascii="Arial" w:eastAsia="Arial" w:hAnsi="Arial" w:cs="Arial"/>
                  <w:color w:val="000000"/>
                  <w:sz w:val="20"/>
                  <w:szCs w:val="20"/>
                </w:rPr>
                <w:lastRenderedPageBreak/>
                <w:delText xml:space="preserve">  "$limit”: “9999”,</w:delText>
              </w:r>
            </w:del>
          </w:p>
          <w:p w14:paraId="5D49D5B5" w14:textId="368BFD98" w:rsidR="003B4DD3" w:rsidRPr="000B2E2A" w:rsidDel="00D20E1C" w:rsidRDefault="003B4DD3" w:rsidP="00067035">
            <w:pPr>
              <w:pBdr>
                <w:top w:val="nil"/>
                <w:left w:val="nil"/>
                <w:bottom w:val="nil"/>
                <w:right w:val="nil"/>
                <w:between w:val="nil"/>
              </w:pBdr>
              <w:rPr>
                <w:del w:id="11602" w:author="danupraset@gmail.com" w:date="2025-09-23T15:58:00Z"/>
                <w:rFonts w:ascii="Arial" w:eastAsia="Arial" w:hAnsi="Arial" w:cs="Arial"/>
                <w:color w:val="000000"/>
                <w:sz w:val="20"/>
                <w:szCs w:val="20"/>
              </w:rPr>
            </w:pPr>
            <w:del w:id="11603" w:author="danupraset@gmail.com" w:date="2025-09-23T15:58:00Z">
              <w:r w:rsidRPr="000B2E2A" w:rsidDel="00D20E1C">
                <w:rPr>
                  <w:rFonts w:ascii="Arial" w:eastAsia="Arial" w:hAnsi="Arial" w:cs="Arial"/>
                  <w:color w:val="000000"/>
                  <w:sz w:val="20"/>
                  <w:szCs w:val="20"/>
                </w:rPr>
                <w:delText xml:space="preserve">  “$skip”: “0”,</w:delText>
              </w:r>
            </w:del>
          </w:p>
          <w:p w14:paraId="74987544" w14:textId="2D91418D" w:rsidR="003B4DD3" w:rsidRPr="000B2E2A" w:rsidDel="00D20E1C" w:rsidRDefault="003B4DD3" w:rsidP="00067035">
            <w:pPr>
              <w:pBdr>
                <w:top w:val="nil"/>
                <w:left w:val="nil"/>
                <w:bottom w:val="nil"/>
                <w:right w:val="nil"/>
                <w:between w:val="nil"/>
              </w:pBdr>
              <w:rPr>
                <w:del w:id="11604" w:author="danupraset@gmail.com" w:date="2025-09-23T15:58:00Z"/>
                <w:rFonts w:ascii="Arial" w:eastAsia="Arial" w:hAnsi="Arial" w:cs="Arial"/>
                <w:color w:val="000000"/>
                <w:sz w:val="20"/>
                <w:szCs w:val="20"/>
              </w:rPr>
            </w:pPr>
            <w:del w:id="11605" w:author="danupraset@gmail.com" w:date="2025-09-23T15:58:00Z">
              <w:r w:rsidRPr="000B2E2A" w:rsidDel="00D20E1C">
                <w:rPr>
                  <w:rFonts w:ascii="Arial" w:eastAsia="Arial" w:hAnsi="Arial" w:cs="Arial"/>
                  <w:color w:val="000000"/>
                  <w:sz w:val="20"/>
                  <w:szCs w:val="20"/>
                </w:rPr>
                <w:delText xml:space="preserve">   “offenceNoiceNo”: ”N123456789”</w:delText>
              </w:r>
            </w:del>
          </w:p>
          <w:p w14:paraId="17D79CDA" w14:textId="02202D1B" w:rsidR="003B4DD3" w:rsidRPr="000B2E2A" w:rsidDel="00D20E1C" w:rsidRDefault="003B4DD3" w:rsidP="00067035">
            <w:pPr>
              <w:pBdr>
                <w:top w:val="nil"/>
                <w:left w:val="nil"/>
                <w:bottom w:val="nil"/>
                <w:right w:val="nil"/>
                <w:between w:val="nil"/>
              </w:pBdr>
              <w:rPr>
                <w:del w:id="11606" w:author="danupraset@gmail.com" w:date="2025-09-23T15:58:00Z"/>
                <w:rFonts w:ascii="Arial" w:eastAsia="Arial" w:hAnsi="Arial" w:cs="Arial"/>
                <w:color w:val="000000"/>
                <w:sz w:val="20"/>
                <w:szCs w:val="20"/>
              </w:rPr>
            </w:pPr>
            <w:del w:id="11607" w:author="danupraset@gmail.com" w:date="2025-09-23T15:58:00Z">
              <w:r w:rsidRPr="000B2E2A" w:rsidDel="00D20E1C">
                <w:rPr>
                  <w:rFonts w:ascii="Arial" w:eastAsia="Arial" w:hAnsi="Arial" w:cs="Arial"/>
                  <w:color w:val="000000"/>
                  <w:sz w:val="20"/>
                  <w:szCs w:val="20"/>
                </w:rPr>
                <w:delText>}</w:delText>
              </w:r>
            </w:del>
          </w:p>
        </w:tc>
      </w:tr>
      <w:tr w:rsidR="003B4DD3" w:rsidRPr="000B2E2A" w:rsidDel="00D20E1C" w14:paraId="3B74A46D" w14:textId="0C992069" w:rsidTr="00067035">
        <w:trPr>
          <w:trHeight w:val="315"/>
          <w:del w:id="11608" w:author="danupraset@gmail.com" w:date="2025-09-23T15:58:00Z"/>
        </w:trPr>
        <w:tc>
          <w:tcPr>
            <w:tcW w:w="1977" w:type="dxa"/>
            <w:tcBorders>
              <w:top w:val="single" w:sz="6" w:space="0" w:color="CCCCCC"/>
              <w:left w:val="single" w:sz="6" w:space="0" w:color="000000"/>
              <w:bottom w:val="single" w:sz="6" w:space="0" w:color="000000"/>
              <w:right w:val="single" w:sz="6" w:space="0" w:color="000000"/>
            </w:tcBorders>
          </w:tcPr>
          <w:p w14:paraId="055B0880" w14:textId="786A5343" w:rsidR="003B4DD3" w:rsidRPr="000B2E2A" w:rsidDel="00D20E1C" w:rsidRDefault="003B4DD3" w:rsidP="00067035">
            <w:pPr>
              <w:rPr>
                <w:del w:id="11609" w:author="danupraset@gmail.com" w:date="2025-09-23T15:58:00Z"/>
                <w:rFonts w:ascii="Arial" w:eastAsia="Arial" w:hAnsi="Arial" w:cs="Arial"/>
                <w:sz w:val="20"/>
                <w:szCs w:val="20"/>
              </w:rPr>
            </w:pPr>
            <w:del w:id="11610" w:author="danupraset@gmail.com" w:date="2025-09-23T15:58:00Z">
              <w:r w:rsidRPr="000B2E2A" w:rsidDel="00D20E1C">
                <w:rPr>
                  <w:rFonts w:ascii="Arial" w:eastAsia="Arial" w:hAnsi="Arial" w:cs="Arial"/>
                  <w:sz w:val="20"/>
                  <w:szCs w:val="20"/>
                </w:rPr>
                <w:lastRenderedPageBreak/>
                <w:delText>Response</w:delText>
              </w:r>
            </w:del>
          </w:p>
        </w:tc>
        <w:tc>
          <w:tcPr>
            <w:tcW w:w="6946" w:type="dxa"/>
            <w:tcBorders>
              <w:top w:val="single" w:sz="6" w:space="0" w:color="CCCCCC"/>
              <w:left w:val="single" w:sz="6" w:space="0" w:color="CCCCCC"/>
              <w:bottom w:val="single" w:sz="6" w:space="0" w:color="000000"/>
              <w:right w:val="single" w:sz="6" w:space="0" w:color="000000"/>
            </w:tcBorders>
          </w:tcPr>
          <w:p w14:paraId="1061BFF0" w14:textId="524BFADF" w:rsidR="003B4DD3" w:rsidRPr="000B2E2A" w:rsidDel="00D20E1C" w:rsidRDefault="003B4DD3" w:rsidP="00067035">
            <w:pPr>
              <w:rPr>
                <w:del w:id="11611" w:author="danupraset@gmail.com" w:date="2025-09-23T15:58:00Z"/>
                <w:rFonts w:ascii="Arial" w:eastAsia="Arial" w:hAnsi="Arial" w:cs="Arial"/>
                <w:sz w:val="20"/>
                <w:szCs w:val="20"/>
              </w:rPr>
            </w:pPr>
            <w:del w:id="11612" w:author="danupraset@gmail.com" w:date="2025-09-23T15:58:00Z">
              <w:r w:rsidRPr="000B2E2A" w:rsidDel="00D20E1C">
                <w:rPr>
                  <w:rFonts w:ascii="Arial" w:eastAsia="Arial" w:hAnsi="Arial" w:cs="Arial"/>
                  <w:sz w:val="20"/>
                  <w:szCs w:val="20"/>
                </w:rPr>
                <w:delText>{</w:delText>
              </w:r>
            </w:del>
          </w:p>
          <w:p w14:paraId="110D1ED3" w14:textId="141C9D12" w:rsidR="003B4DD3" w:rsidRPr="000B2E2A" w:rsidDel="00D20E1C" w:rsidRDefault="003B4DD3" w:rsidP="00067035">
            <w:pPr>
              <w:rPr>
                <w:del w:id="11613" w:author="danupraset@gmail.com" w:date="2025-09-23T15:58:00Z"/>
                <w:rFonts w:ascii="Arial" w:eastAsia="Arial" w:hAnsi="Arial" w:cs="Arial"/>
                <w:sz w:val="20"/>
                <w:szCs w:val="20"/>
              </w:rPr>
            </w:pPr>
            <w:del w:id="11614" w:author="danupraset@gmail.com" w:date="2025-09-23T15:58:00Z">
              <w:r w:rsidRPr="000B2E2A" w:rsidDel="00D20E1C">
                <w:rPr>
                  <w:rFonts w:ascii="Arial" w:eastAsia="Arial" w:hAnsi="Arial" w:cs="Arial"/>
                  <w:sz w:val="20"/>
                  <w:szCs w:val="20"/>
                </w:rPr>
                <w:delText xml:space="preserve">  "total": 1,</w:delText>
              </w:r>
            </w:del>
          </w:p>
          <w:p w14:paraId="3F6446D0" w14:textId="4518AA69" w:rsidR="003B4DD3" w:rsidRPr="000B2E2A" w:rsidDel="00D20E1C" w:rsidRDefault="003B4DD3" w:rsidP="00067035">
            <w:pPr>
              <w:rPr>
                <w:del w:id="11615" w:author="danupraset@gmail.com" w:date="2025-09-23T15:58:00Z"/>
                <w:rFonts w:ascii="Arial" w:eastAsia="Arial" w:hAnsi="Arial" w:cs="Arial"/>
                <w:sz w:val="20"/>
                <w:szCs w:val="20"/>
              </w:rPr>
            </w:pPr>
            <w:del w:id="11616" w:author="danupraset@gmail.com" w:date="2025-09-23T15:58:00Z">
              <w:r w:rsidRPr="000B2E2A" w:rsidDel="00D20E1C">
                <w:rPr>
                  <w:rFonts w:ascii="Arial" w:eastAsia="Arial" w:hAnsi="Arial" w:cs="Arial"/>
                  <w:sz w:val="20"/>
                  <w:szCs w:val="20"/>
                </w:rPr>
                <w:delText xml:space="preserve">  "limit": 10,</w:delText>
              </w:r>
            </w:del>
          </w:p>
          <w:p w14:paraId="04FD8251" w14:textId="7FAEC369" w:rsidR="003B4DD3" w:rsidRPr="000B2E2A" w:rsidDel="00D20E1C" w:rsidRDefault="003B4DD3" w:rsidP="00067035">
            <w:pPr>
              <w:rPr>
                <w:del w:id="11617" w:author="danupraset@gmail.com" w:date="2025-09-23T15:58:00Z"/>
                <w:rFonts w:ascii="Arial" w:eastAsia="Arial" w:hAnsi="Arial" w:cs="Arial"/>
                <w:sz w:val="20"/>
                <w:szCs w:val="20"/>
              </w:rPr>
            </w:pPr>
            <w:del w:id="11618" w:author="danupraset@gmail.com" w:date="2025-09-23T15:58:00Z">
              <w:r w:rsidRPr="000B2E2A" w:rsidDel="00D20E1C">
                <w:rPr>
                  <w:rFonts w:ascii="Arial" w:eastAsia="Arial" w:hAnsi="Arial" w:cs="Arial"/>
                  <w:sz w:val="20"/>
                  <w:szCs w:val="20"/>
                </w:rPr>
                <w:delText xml:space="preserve">  "skip": 0,</w:delText>
              </w:r>
            </w:del>
          </w:p>
          <w:p w14:paraId="0C7D0E5C" w14:textId="7DA8D798" w:rsidR="003B4DD3" w:rsidRPr="000B2E2A" w:rsidDel="00D20E1C" w:rsidRDefault="003B4DD3" w:rsidP="00067035">
            <w:pPr>
              <w:rPr>
                <w:del w:id="11619" w:author="danupraset@gmail.com" w:date="2025-09-23T15:58:00Z"/>
                <w:rFonts w:ascii="Arial" w:eastAsia="Arial" w:hAnsi="Arial" w:cs="Arial"/>
                <w:sz w:val="20"/>
                <w:szCs w:val="20"/>
              </w:rPr>
            </w:pPr>
            <w:del w:id="11620" w:author="danupraset@gmail.com" w:date="2025-09-23T15:58:00Z">
              <w:r w:rsidRPr="000B2E2A" w:rsidDel="00D20E1C">
                <w:rPr>
                  <w:rFonts w:ascii="Arial" w:eastAsia="Arial" w:hAnsi="Arial" w:cs="Arial"/>
                  <w:sz w:val="20"/>
                  <w:szCs w:val="20"/>
                </w:rPr>
                <w:delText xml:space="preserve">  "data": [</w:delText>
              </w:r>
            </w:del>
          </w:p>
          <w:p w14:paraId="349C83FD" w14:textId="7D5738FB" w:rsidR="003B4DD3" w:rsidRPr="000B2E2A" w:rsidDel="00D20E1C" w:rsidRDefault="003B4DD3" w:rsidP="00067035">
            <w:pPr>
              <w:pBdr>
                <w:top w:val="nil"/>
                <w:left w:val="nil"/>
                <w:bottom w:val="nil"/>
                <w:right w:val="nil"/>
                <w:between w:val="nil"/>
              </w:pBdr>
              <w:rPr>
                <w:del w:id="11621" w:author="danupraset@gmail.com" w:date="2025-09-23T15:58:00Z"/>
                <w:rFonts w:ascii="Arial" w:eastAsia="Arial" w:hAnsi="Arial" w:cs="Arial"/>
                <w:color w:val="000000"/>
                <w:sz w:val="20"/>
                <w:szCs w:val="20"/>
              </w:rPr>
            </w:pPr>
            <w:del w:id="11622" w:author="danupraset@gmail.com" w:date="2025-09-23T15:58:00Z">
              <w:r w:rsidRPr="000B2E2A" w:rsidDel="00D20E1C">
                <w:rPr>
                  <w:rFonts w:ascii="Arial" w:eastAsia="Arial" w:hAnsi="Arial" w:cs="Arial"/>
                  <w:color w:val="000000"/>
                  <w:sz w:val="20"/>
                  <w:szCs w:val="20"/>
                </w:rPr>
                <w:delText>{</w:delText>
              </w:r>
            </w:del>
          </w:p>
          <w:p w14:paraId="73804CF6" w14:textId="1626C2B6" w:rsidR="003B4DD3" w:rsidRPr="000B2E2A" w:rsidDel="00D20E1C" w:rsidRDefault="003B4DD3" w:rsidP="00067035">
            <w:pPr>
              <w:pBdr>
                <w:top w:val="nil"/>
                <w:left w:val="nil"/>
                <w:bottom w:val="nil"/>
                <w:right w:val="nil"/>
                <w:between w:val="nil"/>
              </w:pBdr>
              <w:rPr>
                <w:del w:id="11623" w:author="danupraset@gmail.com" w:date="2025-09-23T15:58:00Z"/>
                <w:rFonts w:ascii="Arial" w:eastAsia="Arial" w:hAnsi="Arial" w:cs="Arial"/>
                <w:color w:val="000000"/>
                <w:sz w:val="20"/>
                <w:szCs w:val="20"/>
              </w:rPr>
            </w:pPr>
            <w:del w:id="11624" w:author="danupraset@gmail.com" w:date="2025-09-23T15:58:00Z">
              <w:r w:rsidRPr="000B2E2A" w:rsidDel="00D20E1C">
                <w:rPr>
                  <w:rFonts w:ascii="Arial" w:eastAsia="Arial" w:hAnsi="Arial" w:cs="Arial"/>
                  <w:color w:val="000000"/>
                  <w:sz w:val="20"/>
                  <w:szCs w:val="20"/>
                </w:rPr>
                <w:delText xml:space="preserve">  "receiptNo":”ON0000000019”,</w:delText>
              </w:r>
            </w:del>
          </w:p>
          <w:p w14:paraId="1C156138" w14:textId="2904EBD9" w:rsidR="003B4DD3" w:rsidRPr="000B2E2A" w:rsidDel="00D20E1C" w:rsidRDefault="003B4DD3" w:rsidP="00067035">
            <w:pPr>
              <w:pBdr>
                <w:top w:val="nil"/>
                <w:left w:val="nil"/>
                <w:bottom w:val="nil"/>
                <w:right w:val="nil"/>
                <w:between w:val="nil"/>
              </w:pBdr>
              <w:rPr>
                <w:del w:id="11625" w:author="danupraset@gmail.com" w:date="2025-09-23T15:58:00Z"/>
                <w:rFonts w:ascii="Arial" w:eastAsia="Arial" w:hAnsi="Arial" w:cs="Arial"/>
                <w:color w:val="000000"/>
                <w:sz w:val="20"/>
                <w:szCs w:val="20"/>
              </w:rPr>
            </w:pPr>
            <w:del w:id="11626" w:author="danupraset@gmail.com" w:date="2025-09-23T15:58:00Z">
              <w:r w:rsidRPr="000B2E2A" w:rsidDel="00D20E1C">
                <w:rPr>
                  <w:rFonts w:ascii="Arial" w:eastAsia="Arial" w:hAnsi="Arial" w:cs="Arial"/>
                  <w:color w:val="000000"/>
                  <w:sz w:val="20"/>
                  <w:szCs w:val="20"/>
                </w:rPr>
                <w:delText xml:space="preserve">  "typeOfReceipt": null,</w:delText>
              </w:r>
            </w:del>
          </w:p>
          <w:p w14:paraId="7B3F71E3" w14:textId="5E22CCFF" w:rsidR="003B4DD3" w:rsidRPr="000B2E2A" w:rsidDel="00D20E1C" w:rsidRDefault="003B4DD3" w:rsidP="00067035">
            <w:pPr>
              <w:pBdr>
                <w:top w:val="nil"/>
                <w:left w:val="nil"/>
                <w:bottom w:val="nil"/>
                <w:right w:val="nil"/>
                <w:between w:val="nil"/>
              </w:pBdr>
              <w:rPr>
                <w:del w:id="11627" w:author="danupraset@gmail.com" w:date="2025-09-23T15:58:00Z"/>
                <w:rFonts w:ascii="Arial" w:eastAsia="Arial" w:hAnsi="Arial" w:cs="Arial"/>
                <w:color w:val="000000"/>
                <w:sz w:val="20"/>
                <w:szCs w:val="20"/>
              </w:rPr>
            </w:pPr>
            <w:del w:id="11628" w:author="danupraset@gmail.com" w:date="2025-09-23T15:58:00Z">
              <w:r w:rsidRPr="000B2E2A" w:rsidDel="00D20E1C">
                <w:rPr>
                  <w:rFonts w:ascii="Arial" w:eastAsia="Arial" w:hAnsi="Arial" w:cs="Arial"/>
                  <w:color w:val="000000"/>
                  <w:sz w:val="20"/>
                  <w:szCs w:val="20"/>
                </w:rPr>
                <w:delText xml:space="preserve">  "remarks": null,</w:delText>
              </w:r>
            </w:del>
          </w:p>
          <w:p w14:paraId="4C011BC8" w14:textId="614D1B38" w:rsidR="003B4DD3" w:rsidRPr="000B2E2A" w:rsidDel="00D20E1C" w:rsidRDefault="003B4DD3" w:rsidP="00067035">
            <w:pPr>
              <w:pBdr>
                <w:top w:val="nil"/>
                <w:left w:val="nil"/>
                <w:bottom w:val="nil"/>
                <w:right w:val="nil"/>
                <w:between w:val="nil"/>
              </w:pBdr>
              <w:rPr>
                <w:del w:id="11629" w:author="danupraset@gmail.com" w:date="2025-09-23T15:58:00Z"/>
                <w:rFonts w:ascii="Arial" w:eastAsia="Arial" w:hAnsi="Arial" w:cs="Arial"/>
                <w:color w:val="000000"/>
                <w:sz w:val="20"/>
                <w:szCs w:val="20"/>
              </w:rPr>
            </w:pPr>
            <w:del w:id="11630" w:author="danupraset@gmail.com" w:date="2025-09-23T15:58:00Z">
              <w:r w:rsidRPr="000B2E2A" w:rsidDel="00D20E1C">
                <w:rPr>
                  <w:rFonts w:ascii="Arial" w:eastAsia="Arial" w:hAnsi="Arial" w:cs="Arial"/>
                  <w:color w:val="000000"/>
                  <w:sz w:val="20"/>
                  <w:szCs w:val="20"/>
                </w:rPr>
                <w:delText xml:space="preserve">  "transactionDate":”2024-04-04”,</w:delText>
              </w:r>
            </w:del>
          </w:p>
          <w:p w14:paraId="6193AD7B" w14:textId="14CE23D4" w:rsidR="003B4DD3" w:rsidRPr="000B2E2A" w:rsidDel="00D20E1C" w:rsidRDefault="003B4DD3" w:rsidP="00067035">
            <w:pPr>
              <w:pBdr>
                <w:top w:val="nil"/>
                <w:left w:val="nil"/>
                <w:bottom w:val="nil"/>
                <w:right w:val="nil"/>
                <w:between w:val="nil"/>
              </w:pBdr>
              <w:rPr>
                <w:del w:id="11631" w:author="danupraset@gmail.com" w:date="2025-09-23T15:58:00Z"/>
                <w:rFonts w:ascii="Arial" w:eastAsia="Arial" w:hAnsi="Arial" w:cs="Arial"/>
                <w:color w:val="000000"/>
                <w:sz w:val="20"/>
                <w:szCs w:val="20"/>
              </w:rPr>
            </w:pPr>
            <w:del w:id="11632" w:author="danupraset@gmail.com" w:date="2025-09-23T15:58:00Z">
              <w:r w:rsidRPr="000B2E2A" w:rsidDel="00D20E1C">
                <w:rPr>
                  <w:rFonts w:ascii="Arial" w:eastAsia="Arial" w:hAnsi="Arial" w:cs="Arial"/>
                  <w:color w:val="000000"/>
                  <w:sz w:val="20"/>
                  <w:szCs w:val="20"/>
                </w:rPr>
                <w:delText xml:space="preserve">  "transactionTime": “10:00:00”,</w:delText>
              </w:r>
            </w:del>
          </w:p>
          <w:p w14:paraId="7973421D" w14:textId="39CA23C9" w:rsidR="003B4DD3" w:rsidRPr="000B2E2A" w:rsidDel="00D20E1C" w:rsidRDefault="003B4DD3" w:rsidP="00067035">
            <w:pPr>
              <w:pBdr>
                <w:top w:val="nil"/>
                <w:left w:val="nil"/>
                <w:bottom w:val="nil"/>
                <w:right w:val="nil"/>
                <w:between w:val="nil"/>
              </w:pBdr>
              <w:rPr>
                <w:del w:id="11633" w:author="danupraset@gmail.com" w:date="2025-09-23T15:58:00Z"/>
                <w:rFonts w:ascii="Arial" w:eastAsia="Arial" w:hAnsi="Arial" w:cs="Arial"/>
                <w:color w:val="000000"/>
                <w:sz w:val="20"/>
                <w:szCs w:val="20"/>
              </w:rPr>
            </w:pPr>
            <w:del w:id="11634" w:author="danupraset@gmail.com" w:date="2025-09-23T15:58:00Z">
              <w:r w:rsidRPr="000B2E2A" w:rsidDel="00D20E1C">
                <w:rPr>
                  <w:rFonts w:ascii="Arial" w:eastAsia="Arial" w:hAnsi="Arial" w:cs="Arial"/>
                  <w:color w:val="000000"/>
                  <w:sz w:val="20"/>
                  <w:szCs w:val="20"/>
                </w:rPr>
                <w:delText xml:space="preserve">  "offenceNoticeNo":”N123456789”,</w:delText>
              </w:r>
            </w:del>
          </w:p>
          <w:p w14:paraId="55BC4B18" w14:textId="31C93D75" w:rsidR="003B4DD3" w:rsidRPr="000B2E2A" w:rsidDel="00D20E1C" w:rsidRDefault="003B4DD3" w:rsidP="00067035">
            <w:pPr>
              <w:pBdr>
                <w:top w:val="nil"/>
                <w:left w:val="nil"/>
                <w:bottom w:val="nil"/>
                <w:right w:val="nil"/>
                <w:between w:val="nil"/>
              </w:pBdr>
              <w:rPr>
                <w:del w:id="11635" w:author="danupraset@gmail.com" w:date="2025-09-23T15:58:00Z"/>
                <w:rFonts w:ascii="Arial" w:eastAsia="Arial" w:hAnsi="Arial" w:cs="Arial"/>
                <w:color w:val="000000"/>
                <w:sz w:val="20"/>
                <w:szCs w:val="20"/>
              </w:rPr>
            </w:pPr>
            <w:del w:id="11636" w:author="danupraset@gmail.com" w:date="2025-09-23T15:58:00Z">
              <w:r w:rsidRPr="000B2E2A" w:rsidDel="00D20E1C">
                <w:rPr>
                  <w:rFonts w:ascii="Arial" w:eastAsia="Arial" w:hAnsi="Arial" w:cs="Arial"/>
                  <w:color w:val="000000"/>
                  <w:sz w:val="20"/>
                  <w:szCs w:val="20"/>
                </w:rPr>
                <w:delText xml:space="preserve">  "vehicleNo": “XD4545X”,</w:delText>
              </w:r>
            </w:del>
          </w:p>
          <w:p w14:paraId="3399BB99" w14:textId="21F634F2" w:rsidR="003B4DD3" w:rsidRPr="000B2E2A" w:rsidDel="00D20E1C" w:rsidRDefault="003B4DD3" w:rsidP="00067035">
            <w:pPr>
              <w:pBdr>
                <w:top w:val="nil"/>
                <w:left w:val="nil"/>
                <w:bottom w:val="nil"/>
                <w:right w:val="nil"/>
                <w:between w:val="nil"/>
              </w:pBdr>
              <w:rPr>
                <w:del w:id="11637" w:author="danupraset@gmail.com" w:date="2025-09-23T15:58:00Z"/>
                <w:rFonts w:ascii="Arial" w:eastAsia="Arial" w:hAnsi="Arial" w:cs="Arial"/>
                <w:color w:val="000000"/>
                <w:sz w:val="20"/>
                <w:szCs w:val="20"/>
              </w:rPr>
            </w:pPr>
            <w:del w:id="11638" w:author="danupraset@gmail.com" w:date="2025-09-23T15:58:00Z">
              <w:r w:rsidRPr="000B2E2A" w:rsidDel="00D20E1C">
                <w:rPr>
                  <w:rFonts w:ascii="Arial" w:eastAsia="Arial" w:hAnsi="Arial" w:cs="Arial"/>
                  <w:color w:val="000000"/>
                  <w:sz w:val="20"/>
                  <w:szCs w:val="20"/>
                </w:rPr>
                <w:delText xml:space="preserve">  "atomsFlag": "N",</w:delText>
              </w:r>
            </w:del>
          </w:p>
          <w:p w14:paraId="2BBEBB4B" w14:textId="002A847D" w:rsidR="003B4DD3" w:rsidRPr="000B2E2A" w:rsidDel="00D20E1C" w:rsidRDefault="003B4DD3" w:rsidP="00067035">
            <w:pPr>
              <w:pBdr>
                <w:top w:val="nil"/>
                <w:left w:val="nil"/>
                <w:bottom w:val="nil"/>
                <w:right w:val="nil"/>
                <w:between w:val="nil"/>
              </w:pBdr>
              <w:rPr>
                <w:del w:id="11639" w:author="danupraset@gmail.com" w:date="2025-09-23T15:58:00Z"/>
                <w:rFonts w:ascii="Arial" w:eastAsia="Arial" w:hAnsi="Arial" w:cs="Arial"/>
                <w:color w:val="000000"/>
                <w:sz w:val="20"/>
                <w:szCs w:val="20"/>
              </w:rPr>
            </w:pPr>
            <w:del w:id="11640" w:author="danupraset@gmail.com" w:date="2025-09-23T15:58:00Z">
              <w:r w:rsidRPr="000B2E2A" w:rsidDel="00D20E1C">
                <w:rPr>
                  <w:rFonts w:ascii="Arial" w:eastAsia="Arial" w:hAnsi="Arial" w:cs="Arial"/>
                  <w:color w:val="000000"/>
                  <w:sz w:val="20"/>
                  <w:szCs w:val="20"/>
                </w:rPr>
                <w:delText xml:space="preserve">  "paymentMode": “PYNOW”,</w:delText>
              </w:r>
            </w:del>
          </w:p>
          <w:p w14:paraId="4F23F680" w14:textId="21086D09" w:rsidR="003B4DD3" w:rsidRPr="000B2E2A" w:rsidDel="00D20E1C" w:rsidRDefault="003B4DD3" w:rsidP="00067035">
            <w:pPr>
              <w:pBdr>
                <w:top w:val="nil"/>
                <w:left w:val="nil"/>
                <w:bottom w:val="nil"/>
                <w:right w:val="nil"/>
                <w:between w:val="nil"/>
              </w:pBdr>
              <w:rPr>
                <w:del w:id="11641" w:author="danupraset@gmail.com" w:date="2025-09-23T15:58:00Z"/>
                <w:rFonts w:ascii="Arial" w:eastAsia="Arial" w:hAnsi="Arial" w:cs="Arial"/>
                <w:color w:val="000000"/>
                <w:sz w:val="20"/>
                <w:szCs w:val="20"/>
              </w:rPr>
            </w:pPr>
            <w:del w:id="11642" w:author="danupraset@gmail.com" w:date="2025-09-23T15:58:00Z">
              <w:r w:rsidRPr="000B2E2A" w:rsidDel="00D20E1C">
                <w:rPr>
                  <w:rFonts w:ascii="Arial" w:eastAsia="Arial" w:hAnsi="Arial" w:cs="Arial"/>
                  <w:color w:val="000000"/>
                  <w:sz w:val="20"/>
                  <w:szCs w:val="20"/>
                </w:rPr>
                <w:delText xml:space="preserve">  "paymentAmount": "70.00",</w:delText>
              </w:r>
            </w:del>
          </w:p>
          <w:p w14:paraId="31B46691" w14:textId="6CAAFAE2" w:rsidR="003B4DD3" w:rsidRPr="000B2E2A" w:rsidDel="00D20E1C" w:rsidRDefault="003B4DD3" w:rsidP="00067035">
            <w:pPr>
              <w:pBdr>
                <w:top w:val="nil"/>
                <w:left w:val="nil"/>
                <w:bottom w:val="nil"/>
                <w:right w:val="nil"/>
                <w:between w:val="nil"/>
              </w:pBdr>
              <w:rPr>
                <w:del w:id="11643" w:author="danupraset@gmail.com" w:date="2025-09-23T15:58:00Z"/>
                <w:rFonts w:ascii="Arial" w:eastAsia="Arial" w:hAnsi="Arial" w:cs="Arial"/>
                <w:color w:val="000000"/>
                <w:sz w:val="20"/>
                <w:szCs w:val="20"/>
              </w:rPr>
            </w:pPr>
            <w:del w:id="11644" w:author="danupraset@gmail.com" w:date="2025-09-23T15:58:00Z">
              <w:r w:rsidRPr="000B2E2A" w:rsidDel="00D20E1C">
                <w:rPr>
                  <w:rFonts w:ascii="Arial" w:eastAsia="Arial" w:hAnsi="Arial" w:cs="Arial"/>
                  <w:color w:val="000000"/>
                  <w:sz w:val="20"/>
                  <w:szCs w:val="20"/>
                </w:rPr>
                <w:delText xml:space="preserve">  </w:delText>
              </w:r>
              <w:commentRangeStart w:id="11645"/>
              <w:commentRangeStart w:id="11646"/>
              <w:r w:rsidRPr="000B2E2A" w:rsidDel="00D20E1C">
                <w:rPr>
                  <w:rFonts w:ascii="Arial" w:eastAsia="Arial" w:hAnsi="Arial" w:cs="Arial"/>
                  <w:color w:val="000000"/>
                  <w:sz w:val="20"/>
                  <w:szCs w:val="20"/>
                </w:rPr>
                <w:delText>"sender": “URAPG”,</w:delText>
              </w:r>
              <w:commentRangeEnd w:id="11645"/>
              <w:r w:rsidR="00153DDB" w:rsidDel="00D20E1C">
                <w:rPr>
                  <w:rStyle w:val="CommentReference"/>
                </w:rPr>
                <w:commentReference w:id="11645"/>
              </w:r>
            </w:del>
            <w:commentRangeEnd w:id="11646"/>
            <w:r w:rsidR="00042306">
              <w:rPr>
                <w:rStyle w:val="CommentReference"/>
              </w:rPr>
              <w:commentReference w:id="11646"/>
            </w:r>
          </w:p>
          <w:p w14:paraId="70CF88E3" w14:textId="00B8AB1F" w:rsidR="003B4DD3" w:rsidRPr="000B2E2A" w:rsidDel="00D20E1C" w:rsidRDefault="003B4DD3" w:rsidP="00067035">
            <w:pPr>
              <w:pBdr>
                <w:top w:val="nil"/>
                <w:left w:val="nil"/>
                <w:bottom w:val="nil"/>
                <w:right w:val="nil"/>
                <w:between w:val="nil"/>
              </w:pBdr>
              <w:rPr>
                <w:del w:id="11647" w:author="danupraset@gmail.com" w:date="2025-09-23T15:58:00Z"/>
                <w:rFonts w:ascii="Arial" w:eastAsia="Arial" w:hAnsi="Arial" w:cs="Arial"/>
                <w:color w:val="000000"/>
                <w:sz w:val="20"/>
                <w:szCs w:val="20"/>
              </w:rPr>
            </w:pPr>
            <w:del w:id="11648" w:author="danupraset@gmail.com" w:date="2025-09-23T15:58:00Z">
              <w:r w:rsidRPr="000B2E2A" w:rsidDel="00D20E1C">
                <w:rPr>
                  <w:rFonts w:ascii="Arial" w:eastAsia="Arial" w:hAnsi="Arial" w:cs="Arial"/>
                  <w:color w:val="000000"/>
                  <w:sz w:val="20"/>
                  <w:szCs w:val="20"/>
                </w:rPr>
                <w:delText xml:space="preserve">  "status": "S",</w:delText>
              </w:r>
            </w:del>
          </w:p>
          <w:p w14:paraId="64C35FDA" w14:textId="0041D9A6" w:rsidR="003B4DD3" w:rsidRPr="000B2E2A" w:rsidDel="00D20E1C" w:rsidRDefault="003B4DD3" w:rsidP="00067035">
            <w:pPr>
              <w:pBdr>
                <w:top w:val="nil"/>
                <w:left w:val="nil"/>
                <w:bottom w:val="nil"/>
                <w:right w:val="nil"/>
                <w:between w:val="nil"/>
              </w:pBdr>
              <w:rPr>
                <w:del w:id="11649" w:author="danupraset@gmail.com" w:date="2025-09-23T15:58:00Z"/>
                <w:rFonts w:ascii="Arial" w:eastAsia="Arial" w:hAnsi="Arial" w:cs="Arial"/>
                <w:color w:val="000000"/>
                <w:sz w:val="20"/>
                <w:szCs w:val="20"/>
              </w:rPr>
            </w:pPr>
            <w:del w:id="11650" w:author="danupraset@gmail.com" w:date="2025-09-23T15:58:00Z">
              <w:r w:rsidRPr="000B2E2A" w:rsidDel="00D20E1C">
                <w:rPr>
                  <w:rFonts w:ascii="Arial" w:eastAsia="Arial" w:hAnsi="Arial" w:cs="Arial"/>
                  <w:color w:val="000000"/>
                  <w:sz w:val="20"/>
                  <w:szCs w:val="20"/>
                </w:rPr>
                <w:delText xml:space="preserve">  "creUserId": “USER1”,</w:delText>
              </w:r>
            </w:del>
          </w:p>
          <w:p w14:paraId="364123E9" w14:textId="4104CF6E" w:rsidR="003B4DD3" w:rsidRPr="000B2E2A" w:rsidDel="00D20E1C" w:rsidRDefault="003B4DD3" w:rsidP="00067035">
            <w:pPr>
              <w:pBdr>
                <w:top w:val="nil"/>
                <w:left w:val="nil"/>
                <w:bottom w:val="nil"/>
                <w:right w:val="nil"/>
                <w:between w:val="nil"/>
              </w:pBdr>
              <w:rPr>
                <w:del w:id="11651" w:author="danupraset@gmail.com" w:date="2025-09-23T15:58:00Z"/>
                <w:rFonts w:ascii="Arial" w:eastAsia="Arial" w:hAnsi="Arial" w:cs="Arial"/>
                <w:color w:val="000000"/>
                <w:sz w:val="20"/>
                <w:szCs w:val="20"/>
              </w:rPr>
            </w:pPr>
            <w:del w:id="11652" w:author="danupraset@gmail.com" w:date="2025-09-23T15:58:00Z">
              <w:r w:rsidRPr="000B2E2A" w:rsidDel="00D20E1C">
                <w:rPr>
                  <w:rFonts w:ascii="Arial" w:eastAsia="Arial" w:hAnsi="Arial" w:cs="Arial"/>
                  <w:color w:val="000000"/>
                  <w:sz w:val="20"/>
                  <w:szCs w:val="20"/>
                </w:rPr>
                <w:delText xml:space="preserve">  “amountPayable”: “70.00”,</w:delText>
              </w:r>
            </w:del>
          </w:p>
          <w:p w14:paraId="7C0B62D4" w14:textId="575ED0EC" w:rsidR="003B4DD3" w:rsidRPr="000B2E2A" w:rsidDel="00D20E1C" w:rsidRDefault="003B4DD3" w:rsidP="00067035">
            <w:pPr>
              <w:pBdr>
                <w:top w:val="nil"/>
                <w:left w:val="nil"/>
                <w:bottom w:val="nil"/>
                <w:right w:val="nil"/>
                <w:between w:val="nil"/>
              </w:pBdr>
              <w:rPr>
                <w:del w:id="11653" w:author="danupraset@gmail.com" w:date="2025-09-23T15:58:00Z"/>
                <w:rFonts w:ascii="Arial" w:eastAsia="Arial" w:hAnsi="Arial" w:cs="Arial"/>
                <w:color w:val="000000"/>
                <w:sz w:val="20"/>
                <w:szCs w:val="20"/>
              </w:rPr>
            </w:pPr>
            <w:del w:id="11654" w:author="danupraset@gmail.com" w:date="2025-09-23T15:58:00Z">
              <w:r w:rsidRPr="000B2E2A" w:rsidDel="00D20E1C">
                <w:rPr>
                  <w:rFonts w:ascii="Arial" w:eastAsia="Arial" w:hAnsi="Arial" w:cs="Arial"/>
                  <w:color w:val="000000"/>
                  <w:sz w:val="20"/>
                  <w:szCs w:val="20"/>
                </w:rPr>
                <w:delText xml:space="preserve">  “amountPaid”: “70.00”</w:delText>
              </w:r>
            </w:del>
          </w:p>
          <w:p w14:paraId="5BDB6044" w14:textId="70027F58" w:rsidR="003B4DD3" w:rsidRPr="000B2E2A" w:rsidDel="00D20E1C" w:rsidRDefault="003B4DD3" w:rsidP="00067035">
            <w:pPr>
              <w:rPr>
                <w:del w:id="11655" w:author="danupraset@gmail.com" w:date="2025-09-23T15:58:00Z"/>
                <w:rFonts w:ascii="Arial" w:eastAsia="Arial" w:hAnsi="Arial" w:cs="Arial"/>
                <w:color w:val="000000"/>
                <w:sz w:val="20"/>
                <w:szCs w:val="20"/>
              </w:rPr>
            </w:pPr>
            <w:del w:id="11656" w:author="danupraset@gmail.com" w:date="2025-09-23T15:58:00Z">
              <w:r w:rsidRPr="000B2E2A" w:rsidDel="00D20E1C">
                <w:rPr>
                  <w:rFonts w:ascii="Arial" w:eastAsia="Arial" w:hAnsi="Arial" w:cs="Arial"/>
                  <w:color w:val="000000"/>
                  <w:sz w:val="20"/>
                  <w:szCs w:val="20"/>
                </w:rPr>
                <w:delText>}</w:delText>
              </w:r>
            </w:del>
          </w:p>
          <w:p w14:paraId="0A08F749" w14:textId="5E78B2DF" w:rsidR="003B4DD3" w:rsidRPr="000B2E2A" w:rsidDel="00D20E1C" w:rsidRDefault="003B4DD3" w:rsidP="00067035">
            <w:pPr>
              <w:rPr>
                <w:del w:id="11657" w:author="danupraset@gmail.com" w:date="2025-09-23T15:58:00Z"/>
                <w:rFonts w:ascii="Arial" w:hAnsi="Arial" w:cs="Arial"/>
                <w:color w:val="000000"/>
                <w:sz w:val="20"/>
                <w:szCs w:val="20"/>
              </w:rPr>
            </w:pPr>
            <w:del w:id="11658" w:author="danupraset@gmail.com" w:date="2025-09-23T15:58:00Z">
              <w:r w:rsidRPr="000B2E2A" w:rsidDel="00D20E1C">
                <w:rPr>
                  <w:rFonts w:ascii="Arial" w:hAnsi="Arial" w:cs="Arial"/>
                  <w:color w:val="000000"/>
                  <w:sz w:val="20"/>
                  <w:szCs w:val="20"/>
                </w:rPr>
                <w:delText>]</w:delText>
              </w:r>
            </w:del>
          </w:p>
          <w:p w14:paraId="1503522F" w14:textId="724CEFD1" w:rsidR="003B4DD3" w:rsidRPr="000B2E2A" w:rsidDel="00D20E1C" w:rsidRDefault="003B4DD3" w:rsidP="00067035">
            <w:pPr>
              <w:rPr>
                <w:del w:id="11659" w:author="danupraset@gmail.com" w:date="2025-09-23T15:58:00Z"/>
                <w:rFonts w:ascii="Arial" w:hAnsi="Arial" w:cs="Arial"/>
                <w:color w:val="000000"/>
                <w:sz w:val="20"/>
                <w:szCs w:val="20"/>
              </w:rPr>
            </w:pPr>
            <w:del w:id="11660" w:author="danupraset@gmail.com" w:date="2025-09-23T15:58:00Z">
              <w:r w:rsidRPr="000B2E2A" w:rsidDel="00D20E1C">
                <w:rPr>
                  <w:rFonts w:ascii="Arial" w:hAnsi="Arial" w:cs="Arial"/>
                  <w:color w:val="000000"/>
                  <w:sz w:val="20"/>
                  <w:szCs w:val="20"/>
                </w:rPr>
                <w:delText>}</w:delText>
              </w:r>
            </w:del>
          </w:p>
        </w:tc>
      </w:tr>
      <w:tr w:rsidR="003B4DD3" w:rsidRPr="000B2E2A" w:rsidDel="00D20E1C" w14:paraId="1BDADA19" w14:textId="53809048" w:rsidTr="00067035">
        <w:trPr>
          <w:trHeight w:val="315"/>
          <w:del w:id="11661" w:author="danupraset@gmail.com" w:date="2025-09-23T15:58:00Z"/>
        </w:trPr>
        <w:tc>
          <w:tcPr>
            <w:tcW w:w="1977" w:type="dxa"/>
            <w:tcBorders>
              <w:top w:val="single" w:sz="6" w:space="0" w:color="CCCCCC"/>
              <w:left w:val="single" w:sz="6" w:space="0" w:color="000000"/>
              <w:bottom w:val="single" w:sz="6" w:space="0" w:color="000000"/>
              <w:right w:val="single" w:sz="6" w:space="0" w:color="000000"/>
            </w:tcBorders>
          </w:tcPr>
          <w:p w14:paraId="04D4AACA" w14:textId="7FC701AB" w:rsidR="003B4DD3" w:rsidRPr="000B2E2A" w:rsidDel="00D20E1C" w:rsidRDefault="003B4DD3" w:rsidP="00067035">
            <w:pPr>
              <w:rPr>
                <w:del w:id="11662" w:author="danupraset@gmail.com" w:date="2025-09-23T15:58:00Z"/>
                <w:rFonts w:ascii="Arial" w:eastAsia="Arial" w:hAnsi="Arial" w:cs="Arial"/>
                <w:sz w:val="20"/>
                <w:szCs w:val="20"/>
              </w:rPr>
            </w:pPr>
            <w:del w:id="11663" w:author="danupraset@gmail.com" w:date="2025-09-23T15:58:00Z">
              <w:r w:rsidRPr="000B2E2A" w:rsidDel="00D20E1C">
                <w:rPr>
                  <w:rFonts w:ascii="Arial" w:eastAsia="Arial" w:hAnsi="Arial" w:cs="Arial"/>
                  <w:sz w:val="20"/>
                  <w:szCs w:val="20"/>
                </w:rPr>
                <w:delText>Response Failure</w:delText>
              </w:r>
            </w:del>
          </w:p>
        </w:tc>
        <w:tc>
          <w:tcPr>
            <w:tcW w:w="6946" w:type="dxa"/>
            <w:tcBorders>
              <w:top w:val="single" w:sz="6" w:space="0" w:color="CCCCCC"/>
              <w:left w:val="single" w:sz="6" w:space="0" w:color="CCCCCC"/>
              <w:bottom w:val="single" w:sz="6" w:space="0" w:color="000000"/>
              <w:right w:val="single" w:sz="6" w:space="0" w:color="000000"/>
            </w:tcBorders>
          </w:tcPr>
          <w:p w14:paraId="6DA8BBE8" w14:textId="3256E578" w:rsidR="003B4DD3" w:rsidRPr="000B2E2A" w:rsidDel="00D20E1C" w:rsidRDefault="003B4DD3" w:rsidP="00067035">
            <w:pPr>
              <w:spacing w:before="34"/>
              <w:rPr>
                <w:del w:id="11664" w:author="danupraset@gmail.com" w:date="2025-09-23T15:58:00Z"/>
                <w:rFonts w:ascii="Arial" w:eastAsia="Arial" w:hAnsi="Arial" w:cs="Arial"/>
                <w:sz w:val="20"/>
                <w:szCs w:val="20"/>
              </w:rPr>
            </w:pPr>
            <w:del w:id="11665" w:author="danupraset@gmail.com" w:date="2025-09-23T15:58:00Z">
              <w:r w:rsidRPr="000B2E2A" w:rsidDel="00D20E1C">
                <w:rPr>
                  <w:rFonts w:ascii="Arial" w:eastAsia="Arial" w:hAnsi="Arial" w:cs="Arial"/>
                  <w:sz w:val="20"/>
                  <w:szCs w:val="20"/>
                </w:rPr>
                <w:delText>{</w:delText>
              </w:r>
            </w:del>
          </w:p>
          <w:p w14:paraId="7D3D99C8" w14:textId="0F4298A2" w:rsidR="003B4DD3" w:rsidRPr="000B2E2A" w:rsidDel="00D20E1C" w:rsidRDefault="003B4DD3" w:rsidP="00067035">
            <w:pPr>
              <w:spacing w:before="34"/>
              <w:rPr>
                <w:del w:id="11666" w:author="danupraset@gmail.com" w:date="2025-09-23T15:58:00Z"/>
                <w:rFonts w:ascii="Arial" w:eastAsia="Arial" w:hAnsi="Arial" w:cs="Arial"/>
                <w:sz w:val="20"/>
                <w:szCs w:val="20"/>
              </w:rPr>
            </w:pPr>
            <w:del w:id="11667" w:author="danupraset@gmail.com" w:date="2025-09-23T15:58:00Z">
              <w:r w:rsidRPr="000B2E2A" w:rsidDel="00D20E1C">
                <w:rPr>
                  <w:rFonts w:ascii="Arial" w:eastAsia="Arial" w:hAnsi="Arial" w:cs="Arial"/>
                  <w:sz w:val="20"/>
                  <w:szCs w:val="20"/>
                </w:rPr>
                <w:delText xml:space="preserve">       “data”: {</w:delText>
              </w:r>
              <w:r w:rsidRPr="000B2E2A" w:rsidDel="00D20E1C">
                <w:rPr>
                  <w:rFonts w:ascii="Arial" w:eastAsia="Arial" w:hAnsi="Arial" w:cs="Arial"/>
                  <w:sz w:val="20"/>
                  <w:szCs w:val="20"/>
                </w:rPr>
                <w:tab/>
              </w:r>
            </w:del>
          </w:p>
          <w:p w14:paraId="3F417A14" w14:textId="00EC404A" w:rsidR="003B4DD3" w:rsidRPr="000B2E2A" w:rsidDel="00D20E1C" w:rsidRDefault="003B4DD3" w:rsidP="00067035">
            <w:pPr>
              <w:spacing w:before="34"/>
              <w:rPr>
                <w:del w:id="11668" w:author="danupraset@gmail.com" w:date="2025-09-23T15:58:00Z"/>
                <w:rFonts w:ascii="Arial" w:eastAsia="Arial" w:hAnsi="Arial" w:cs="Arial"/>
                <w:sz w:val="20"/>
                <w:szCs w:val="20"/>
              </w:rPr>
            </w:pPr>
            <w:del w:id="11669" w:author="danupraset@gmail.com" w:date="2025-09-23T15:58:00Z">
              <w:r w:rsidRPr="000B2E2A" w:rsidDel="00D20E1C">
                <w:rPr>
                  <w:rFonts w:ascii="Arial" w:eastAsia="Arial" w:hAnsi="Arial" w:cs="Arial"/>
                  <w:sz w:val="20"/>
                  <w:szCs w:val="20"/>
                </w:rPr>
                <w:delText xml:space="preserve">              "appCode": "OCMS-5000",</w:delText>
              </w:r>
            </w:del>
          </w:p>
          <w:p w14:paraId="4DF524CF" w14:textId="5DBBB124" w:rsidR="003B4DD3" w:rsidRPr="000B2E2A" w:rsidDel="00D20E1C" w:rsidRDefault="003B4DD3" w:rsidP="00067035">
            <w:pPr>
              <w:spacing w:before="34"/>
              <w:rPr>
                <w:del w:id="11670" w:author="danupraset@gmail.com" w:date="2025-09-23T15:58:00Z"/>
                <w:rFonts w:ascii="Arial" w:eastAsia="Arial" w:hAnsi="Arial" w:cs="Arial"/>
                <w:sz w:val="20"/>
                <w:szCs w:val="20"/>
              </w:rPr>
            </w:pPr>
            <w:del w:id="11671" w:author="danupraset@gmail.com" w:date="2025-09-23T15:58:00Z">
              <w:r w:rsidRPr="000B2E2A" w:rsidDel="00D20E1C">
                <w:rPr>
                  <w:rFonts w:ascii="Arial" w:eastAsia="Arial" w:hAnsi="Arial" w:cs="Arial"/>
                  <w:sz w:val="20"/>
                  <w:szCs w:val="20"/>
                </w:rPr>
                <w:delText xml:space="preserve">              "message": "The request timed out. Please try again later"</w:delText>
              </w:r>
            </w:del>
          </w:p>
          <w:p w14:paraId="50920758" w14:textId="5EB4E526" w:rsidR="003B4DD3" w:rsidRPr="000B2E2A" w:rsidDel="00D20E1C" w:rsidRDefault="003B4DD3" w:rsidP="00067035">
            <w:pPr>
              <w:spacing w:before="34"/>
              <w:rPr>
                <w:del w:id="11672" w:author="danupraset@gmail.com" w:date="2025-09-23T15:58:00Z"/>
                <w:rFonts w:ascii="Arial" w:eastAsia="Arial" w:hAnsi="Arial" w:cs="Arial"/>
                <w:sz w:val="20"/>
                <w:szCs w:val="20"/>
              </w:rPr>
            </w:pPr>
            <w:del w:id="11673" w:author="danupraset@gmail.com" w:date="2025-09-23T15:58:00Z">
              <w:r w:rsidRPr="000B2E2A" w:rsidDel="00D20E1C">
                <w:rPr>
                  <w:rFonts w:ascii="Arial" w:eastAsia="Arial" w:hAnsi="Arial" w:cs="Arial"/>
                  <w:sz w:val="20"/>
                  <w:szCs w:val="20"/>
                </w:rPr>
                <w:delText xml:space="preserve">       }</w:delText>
              </w:r>
            </w:del>
          </w:p>
          <w:p w14:paraId="0D309543" w14:textId="79A1E950" w:rsidR="003B4DD3" w:rsidRPr="000B2E2A" w:rsidDel="00D20E1C" w:rsidRDefault="003B4DD3" w:rsidP="00067035">
            <w:pPr>
              <w:spacing w:before="34"/>
              <w:rPr>
                <w:del w:id="11674" w:author="danupraset@gmail.com" w:date="2025-09-23T15:58:00Z"/>
                <w:rFonts w:ascii="Arial" w:eastAsia="Arial" w:hAnsi="Arial" w:cs="Arial"/>
                <w:sz w:val="20"/>
                <w:szCs w:val="20"/>
              </w:rPr>
            </w:pPr>
            <w:del w:id="11675" w:author="danupraset@gmail.com" w:date="2025-09-23T15:58:00Z">
              <w:r w:rsidRPr="000B2E2A" w:rsidDel="00D20E1C">
                <w:rPr>
                  <w:rFonts w:ascii="Arial" w:eastAsia="Arial" w:hAnsi="Arial" w:cs="Arial"/>
                  <w:sz w:val="20"/>
                  <w:szCs w:val="20"/>
                </w:rPr>
                <w:delText>}</w:delText>
              </w:r>
            </w:del>
          </w:p>
        </w:tc>
      </w:tr>
    </w:tbl>
    <w:p w14:paraId="19CED81F" w14:textId="062BFB7E" w:rsidR="003B4DD3" w:rsidRPr="003B4DD3" w:rsidDel="00D20E1C" w:rsidRDefault="003B4DD3" w:rsidP="003B4DD3">
      <w:pPr>
        <w:rPr>
          <w:del w:id="11676" w:author="danupraset@gmail.com" w:date="2025-09-23T15:58:00Z"/>
        </w:rPr>
      </w:pPr>
    </w:p>
    <w:p w14:paraId="336275A2" w14:textId="1E7F2395" w:rsidR="00EA2262" w:rsidDel="00D20E1C" w:rsidRDefault="00EA2262" w:rsidP="00EA2262">
      <w:pPr>
        <w:pStyle w:val="Heading3"/>
        <w:rPr>
          <w:del w:id="11677" w:author="danupraset@gmail.com" w:date="2025-09-23T15:58:00Z"/>
        </w:rPr>
      </w:pPr>
      <w:bookmarkStart w:id="11678" w:name="_Toc205888927"/>
      <w:bookmarkStart w:id="11679" w:name="_Toc205889362"/>
      <w:bookmarkStart w:id="11680" w:name="_Toc205889503"/>
      <w:del w:id="11681" w:author="danupraset@gmail.com" w:date="2025-09-23T15:58:00Z">
        <w:r w:rsidDel="00D20E1C">
          <w:delText>Data Mapping</w:delText>
        </w:r>
        <w:bookmarkEnd w:id="11678"/>
        <w:bookmarkEnd w:id="11679"/>
        <w:bookmarkEnd w:id="11680"/>
      </w:del>
    </w:p>
    <w:p w14:paraId="6853A5C8" w14:textId="0B62D6FD" w:rsidR="00D41C34" w:rsidDel="00D20E1C" w:rsidRDefault="00D41C34" w:rsidP="00D41C34">
      <w:pPr>
        <w:pStyle w:val="Heading4"/>
        <w:rPr>
          <w:del w:id="11682" w:author="danupraset@gmail.com" w:date="2025-09-23T15:58:00Z"/>
        </w:rPr>
      </w:pPr>
      <w:bookmarkStart w:id="11683" w:name="_Toc204073202"/>
      <w:bookmarkStart w:id="11684" w:name="_Toc205889504"/>
      <w:del w:id="11685" w:author="danupraset@gmail.com" w:date="2025-09-23T15:58:00Z">
        <w:r w:rsidDel="00D20E1C">
          <w:delText>View Payment Details</w:delText>
        </w:r>
        <w:bookmarkEnd w:id="11683"/>
        <w:bookmarkEnd w:id="11684"/>
      </w:del>
    </w:p>
    <w:tbl>
      <w:tblPr>
        <w:tblStyle w:val="TableGrid"/>
        <w:tblW w:w="9356" w:type="dxa"/>
        <w:tblInd w:w="-5" w:type="dxa"/>
        <w:tblLayout w:type="fixed"/>
        <w:tblLook w:val="04A0" w:firstRow="1" w:lastRow="0" w:firstColumn="1" w:lastColumn="0" w:noHBand="0" w:noVBand="1"/>
      </w:tblPr>
      <w:tblGrid>
        <w:gridCol w:w="1134"/>
        <w:gridCol w:w="2694"/>
        <w:gridCol w:w="2693"/>
        <w:gridCol w:w="2835"/>
      </w:tblGrid>
      <w:tr w:rsidR="00D41C34" w:rsidRPr="00B32071" w:rsidDel="00D20E1C" w14:paraId="128666EA" w14:textId="640A7DBF" w:rsidTr="00067035">
        <w:trPr>
          <w:del w:id="11686" w:author="danupraset@gmail.com" w:date="2025-09-23T15:58:00Z"/>
        </w:trPr>
        <w:tc>
          <w:tcPr>
            <w:tcW w:w="1134" w:type="dxa"/>
            <w:shd w:val="clear" w:color="auto" w:fill="F2F2F2" w:themeFill="background1" w:themeFillShade="F2"/>
            <w:vAlign w:val="center"/>
          </w:tcPr>
          <w:p w14:paraId="6C0BDAB9" w14:textId="152AB6B2" w:rsidR="00D41C34" w:rsidRPr="00B32071" w:rsidDel="00D20E1C" w:rsidRDefault="00D41C34" w:rsidP="00067035">
            <w:pPr>
              <w:snapToGrid w:val="0"/>
              <w:jc w:val="center"/>
              <w:rPr>
                <w:del w:id="11687" w:author="danupraset@gmail.com" w:date="2025-09-23T15:58:00Z"/>
                <w:rFonts w:ascii="Arial" w:hAnsi="Arial" w:cs="Arial"/>
                <w:b/>
                <w:bCs/>
                <w:szCs w:val="20"/>
                <w:lang w:val="en-SG"/>
              </w:rPr>
            </w:pPr>
            <w:del w:id="11688" w:author="danupraset@gmail.com" w:date="2025-09-23T15:58:00Z">
              <w:r w:rsidRPr="00B32071" w:rsidDel="00D20E1C">
                <w:rPr>
                  <w:rFonts w:ascii="Arial" w:hAnsi="Arial" w:cs="Arial"/>
                  <w:b/>
                  <w:bCs/>
                  <w:szCs w:val="20"/>
                  <w:lang w:val="en-SG"/>
                </w:rPr>
                <w:delText>Zone</w:delText>
              </w:r>
            </w:del>
          </w:p>
        </w:tc>
        <w:tc>
          <w:tcPr>
            <w:tcW w:w="2694" w:type="dxa"/>
            <w:shd w:val="clear" w:color="auto" w:fill="F2F2F2" w:themeFill="background1" w:themeFillShade="F2"/>
            <w:vAlign w:val="center"/>
          </w:tcPr>
          <w:p w14:paraId="1DD2DFB9" w14:textId="4424BE9E" w:rsidR="00D41C34" w:rsidRPr="00B32071" w:rsidDel="00D20E1C" w:rsidRDefault="00D41C34" w:rsidP="00067035">
            <w:pPr>
              <w:snapToGrid w:val="0"/>
              <w:jc w:val="center"/>
              <w:rPr>
                <w:del w:id="11689" w:author="danupraset@gmail.com" w:date="2025-09-23T15:58:00Z"/>
                <w:rFonts w:ascii="Arial" w:hAnsi="Arial" w:cs="Arial"/>
                <w:b/>
                <w:bCs/>
                <w:szCs w:val="20"/>
                <w:lang w:val="en-SG"/>
              </w:rPr>
            </w:pPr>
            <w:del w:id="11690" w:author="danupraset@gmail.com" w:date="2025-09-23T15:58:00Z">
              <w:r w:rsidRPr="00B32071" w:rsidDel="00D20E1C">
                <w:rPr>
                  <w:rFonts w:ascii="Arial" w:hAnsi="Arial" w:cs="Arial"/>
                  <w:b/>
                  <w:bCs/>
                  <w:szCs w:val="20"/>
                  <w:lang w:val="en-SG"/>
                </w:rPr>
                <w:delText>Database Table</w:delText>
              </w:r>
            </w:del>
          </w:p>
        </w:tc>
        <w:tc>
          <w:tcPr>
            <w:tcW w:w="2693" w:type="dxa"/>
            <w:shd w:val="clear" w:color="auto" w:fill="F2F2F2" w:themeFill="background1" w:themeFillShade="F2"/>
            <w:vAlign w:val="center"/>
          </w:tcPr>
          <w:p w14:paraId="3DDD8111" w14:textId="4647D18C" w:rsidR="00D41C34" w:rsidRPr="00B32071" w:rsidDel="00D20E1C" w:rsidRDefault="00D41C34" w:rsidP="00067035">
            <w:pPr>
              <w:snapToGrid w:val="0"/>
              <w:jc w:val="center"/>
              <w:rPr>
                <w:del w:id="11691" w:author="danupraset@gmail.com" w:date="2025-09-23T15:58:00Z"/>
                <w:rFonts w:ascii="Arial" w:hAnsi="Arial" w:cs="Arial"/>
                <w:b/>
                <w:bCs/>
                <w:szCs w:val="20"/>
                <w:lang w:val="en-SG"/>
              </w:rPr>
            </w:pPr>
            <w:del w:id="11692" w:author="danupraset@gmail.com" w:date="2025-09-23T15:58:00Z">
              <w:r w:rsidRPr="00B32071" w:rsidDel="00D20E1C">
                <w:rPr>
                  <w:rFonts w:ascii="Arial" w:hAnsi="Arial" w:cs="Arial"/>
                  <w:b/>
                  <w:bCs/>
                  <w:szCs w:val="20"/>
                  <w:lang w:val="en-SG"/>
                </w:rPr>
                <w:delText>Field Name</w:delText>
              </w:r>
            </w:del>
          </w:p>
        </w:tc>
        <w:tc>
          <w:tcPr>
            <w:tcW w:w="2835" w:type="dxa"/>
            <w:shd w:val="clear" w:color="auto" w:fill="F2F2F2" w:themeFill="background1" w:themeFillShade="F2"/>
            <w:vAlign w:val="center"/>
          </w:tcPr>
          <w:p w14:paraId="75AD403D" w14:textId="20011189" w:rsidR="00D41C34" w:rsidRPr="00B32071" w:rsidDel="00D20E1C" w:rsidRDefault="00D41C34" w:rsidP="00067035">
            <w:pPr>
              <w:snapToGrid w:val="0"/>
              <w:jc w:val="center"/>
              <w:rPr>
                <w:del w:id="11693" w:author="danupraset@gmail.com" w:date="2025-09-23T15:58:00Z"/>
                <w:rFonts w:ascii="Arial" w:hAnsi="Arial" w:cs="Arial"/>
                <w:b/>
                <w:bCs/>
                <w:szCs w:val="20"/>
                <w:lang w:val="en-SG"/>
              </w:rPr>
            </w:pPr>
            <w:del w:id="11694" w:author="danupraset@gmail.com" w:date="2025-09-23T15:58:00Z">
              <w:r w:rsidDel="00D20E1C">
                <w:rPr>
                  <w:rFonts w:ascii="Arial" w:hAnsi="Arial" w:cs="Arial"/>
                  <w:b/>
                  <w:bCs/>
                  <w:szCs w:val="20"/>
                  <w:lang w:val="en-SG"/>
                </w:rPr>
                <w:delText>UI Field Name</w:delText>
              </w:r>
            </w:del>
          </w:p>
        </w:tc>
      </w:tr>
      <w:tr w:rsidR="00D41C34" w:rsidRPr="005E70A6" w:rsidDel="00D20E1C" w14:paraId="2DE9C52A" w14:textId="0E451DF0" w:rsidTr="00067035">
        <w:trPr>
          <w:del w:id="11695" w:author="danupraset@gmail.com" w:date="2025-09-23T15:58:00Z"/>
        </w:trPr>
        <w:tc>
          <w:tcPr>
            <w:tcW w:w="1134" w:type="dxa"/>
            <w:shd w:val="clear" w:color="auto" w:fill="FFFFFF" w:themeFill="background1"/>
            <w:vAlign w:val="center"/>
          </w:tcPr>
          <w:p w14:paraId="4926D122" w14:textId="7A764188" w:rsidR="00D41C34" w:rsidRPr="005E70A6" w:rsidDel="00D20E1C" w:rsidRDefault="00D41C34" w:rsidP="00067035">
            <w:pPr>
              <w:snapToGrid w:val="0"/>
              <w:jc w:val="center"/>
              <w:rPr>
                <w:del w:id="11696" w:author="danupraset@gmail.com" w:date="2025-09-23T15:58:00Z"/>
                <w:rFonts w:ascii="Arial" w:hAnsi="Arial" w:cs="Arial"/>
                <w:szCs w:val="20"/>
                <w:lang w:val="en-SG"/>
              </w:rPr>
            </w:pPr>
            <w:del w:id="11697" w:author="danupraset@gmail.com" w:date="2025-09-23T15:58:00Z">
              <w:r w:rsidRPr="005E70A6" w:rsidDel="00D20E1C">
                <w:rPr>
                  <w:rFonts w:ascii="Arial" w:hAnsi="Arial" w:cs="Arial"/>
                  <w:szCs w:val="20"/>
                  <w:lang w:val="en-SG"/>
                </w:rPr>
                <w:delText>Intr</w:delText>
              </w:r>
              <w:r w:rsidDel="00D20E1C">
                <w:rPr>
                  <w:rFonts w:ascii="Arial" w:hAnsi="Arial" w:cs="Arial"/>
                  <w:szCs w:val="20"/>
                  <w:lang w:val="en-SG"/>
                </w:rPr>
                <w:delText>a</w:delText>
              </w:r>
              <w:r w:rsidRPr="005E70A6" w:rsidDel="00D20E1C">
                <w:rPr>
                  <w:rFonts w:ascii="Arial" w:hAnsi="Arial" w:cs="Arial"/>
                  <w:szCs w:val="20"/>
                  <w:lang w:val="en-SG"/>
                </w:rPr>
                <w:delText>net</w:delText>
              </w:r>
            </w:del>
          </w:p>
        </w:tc>
        <w:tc>
          <w:tcPr>
            <w:tcW w:w="2694" w:type="dxa"/>
            <w:shd w:val="clear" w:color="auto" w:fill="FFFFFF" w:themeFill="background1"/>
            <w:vAlign w:val="center"/>
          </w:tcPr>
          <w:p w14:paraId="7131F30B" w14:textId="5DC2C0F4" w:rsidR="00D41C34" w:rsidRPr="005E70A6" w:rsidDel="00D20E1C" w:rsidRDefault="00D41C34" w:rsidP="00067035">
            <w:pPr>
              <w:snapToGrid w:val="0"/>
              <w:jc w:val="center"/>
              <w:rPr>
                <w:del w:id="11698" w:author="danupraset@gmail.com" w:date="2025-09-23T15:58:00Z"/>
                <w:rFonts w:ascii="Arial" w:hAnsi="Arial" w:cs="Arial"/>
                <w:szCs w:val="20"/>
                <w:lang w:val="en-SG"/>
              </w:rPr>
            </w:pPr>
            <w:del w:id="11699" w:author="danupraset@gmail.com" w:date="2025-09-23T15:58:00Z">
              <w:r w:rsidDel="00D20E1C">
                <w:rPr>
                  <w:rFonts w:ascii="Arial" w:hAnsi="Arial" w:cs="Arial"/>
                  <w:szCs w:val="20"/>
                  <w:lang w:val="en-SG"/>
                </w:rPr>
                <w:delText>ocms_web_txn_detail</w:delText>
              </w:r>
            </w:del>
          </w:p>
        </w:tc>
        <w:tc>
          <w:tcPr>
            <w:tcW w:w="2693" w:type="dxa"/>
            <w:shd w:val="clear" w:color="auto" w:fill="FFFFFF" w:themeFill="background1"/>
            <w:vAlign w:val="center"/>
          </w:tcPr>
          <w:p w14:paraId="2445EA34" w14:textId="78F5D127" w:rsidR="00D41C34" w:rsidRPr="005E70A6" w:rsidDel="00D20E1C" w:rsidRDefault="00D41C34" w:rsidP="00067035">
            <w:pPr>
              <w:snapToGrid w:val="0"/>
              <w:jc w:val="center"/>
              <w:rPr>
                <w:del w:id="11700" w:author="danupraset@gmail.com" w:date="2025-09-23T15:58:00Z"/>
                <w:rFonts w:ascii="Arial" w:hAnsi="Arial" w:cs="Arial"/>
                <w:szCs w:val="20"/>
                <w:lang w:val="en-SG"/>
              </w:rPr>
            </w:pPr>
            <w:del w:id="11701" w:author="danupraset@gmail.com" w:date="2025-09-23T15:58:00Z">
              <w:r w:rsidRPr="005E70A6" w:rsidDel="00D20E1C">
                <w:rPr>
                  <w:rFonts w:ascii="Arial" w:hAnsi="Arial" w:cs="Arial"/>
                  <w:szCs w:val="20"/>
                  <w:lang w:val="en-SG"/>
                </w:rPr>
                <w:delText>receipt_no</w:delText>
              </w:r>
            </w:del>
          </w:p>
        </w:tc>
        <w:tc>
          <w:tcPr>
            <w:tcW w:w="2835" w:type="dxa"/>
            <w:shd w:val="clear" w:color="auto" w:fill="FFFFFF" w:themeFill="background1"/>
            <w:vAlign w:val="center"/>
          </w:tcPr>
          <w:p w14:paraId="29369473" w14:textId="1E99D31F" w:rsidR="00D41C34" w:rsidRPr="005E70A6" w:rsidDel="00D20E1C" w:rsidRDefault="00D41C34" w:rsidP="00067035">
            <w:pPr>
              <w:snapToGrid w:val="0"/>
              <w:jc w:val="center"/>
              <w:rPr>
                <w:del w:id="11702" w:author="danupraset@gmail.com" w:date="2025-09-23T15:58:00Z"/>
                <w:rFonts w:ascii="Arial" w:hAnsi="Arial" w:cs="Arial"/>
                <w:szCs w:val="20"/>
                <w:lang w:val="en-SG"/>
              </w:rPr>
            </w:pPr>
            <w:del w:id="11703" w:author="danupraset@gmail.com" w:date="2025-09-23T15:58:00Z">
              <w:r w:rsidRPr="00EC11F3" w:rsidDel="00D20E1C">
                <w:rPr>
                  <w:rFonts w:ascii="Arial" w:hAnsi="Arial" w:cs="Arial"/>
                  <w:szCs w:val="20"/>
                </w:rPr>
                <w:delText>Receipt Number</w:delText>
              </w:r>
            </w:del>
          </w:p>
        </w:tc>
      </w:tr>
      <w:tr w:rsidR="00D41C34" w:rsidDel="00D20E1C" w14:paraId="6D011AD1" w14:textId="2EA8C387" w:rsidTr="00067035">
        <w:trPr>
          <w:del w:id="11704" w:author="danupraset@gmail.com" w:date="2025-09-23T15:58:00Z"/>
        </w:trPr>
        <w:tc>
          <w:tcPr>
            <w:tcW w:w="1134" w:type="dxa"/>
            <w:shd w:val="clear" w:color="auto" w:fill="FFFFFF" w:themeFill="background1"/>
            <w:vAlign w:val="center"/>
          </w:tcPr>
          <w:p w14:paraId="7C3D975F" w14:textId="06E12CB5" w:rsidR="00D41C34" w:rsidRPr="005E70A6" w:rsidDel="00D20E1C" w:rsidRDefault="00D41C34" w:rsidP="00D41C34">
            <w:pPr>
              <w:snapToGrid w:val="0"/>
              <w:jc w:val="center"/>
              <w:rPr>
                <w:del w:id="11705" w:author="danupraset@gmail.com" w:date="2025-09-23T15:58:00Z"/>
                <w:rFonts w:ascii="Arial" w:hAnsi="Arial" w:cs="Arial"/>
                <w:szCs w:val="20"/>
                <w:lang w:val="en-SG"/>
              </w:rPr>
            </w:pPr>
            <w:del w:id="11706" w:author="danupraset@gmail.com" w:date="2025-09-23T15:58:00Z">
              <w:r w:rsidRPr="005E70A6" w:rsidDel="00D20E1C">
                <w:rPr>
                  <w:rFonts w:ascii="Arial" w:hAnsi="Arial" w:cs="Arial"/>
                  <w:szCs w:val="20"/>
                  <w:lang w:val="en-SG"/>
                </w:rPr>
                <w:delText>Intr</w:delText>
              </w:r>
              <w:r w:rsidDel="00D20E1C">
                <w:rPr>
                  <w:rFonts w:ascii="Arial" w:hAnsi="Arial" w:cs="Arial"/>
                  <w:szCs w:val="20"/>
                  <w:lang w:val="en-SG"/>
                </w:rPr>
                <w:delText>a</w:delText>
              </w:r>
              <w:r w:rsidRPr="005E70A6" w:rsidDel="00D20E1C">
                <w:rPr>
                  <w:rFonts w:ascii="Arial" w:hAnsi="Arial" w:cs="Arial"/>
                  <w:szCs w:val="20"/>
                  <w:lang w:val="en-SG"/>
                </w:rPr>
                <w:delText>net</w:delText>
              </w:r>
            </w:del>
          </w:p>
        </w:tc>
        <w:tc>
          <w:tcPr>
            <w:tcW w:w="2694" w:type="dxa"/>
            <w:shd w:val="clear" w:color="auto" w:fill="FFFFFF" w:themeFill="background1"/>
            <w:vAlign w:val="center"/>
          </w:tcPr>
          <w:p w14:paraId="61E523C7" w14:textId="5B350FF3" w:rsidR="00D41C34" w:rsidDel="00D20E1C" w:rsidRDefault="00D41C34" w:rsidP="00D41C34">
            <w:pPr>
              <w:snapToGrid w:val="0"/>
              <w:jc w:val="center"/>
              <w:rPr>
                <w:del w:id="11707" w:author="danupraset@gmail.com" w:date="2025-09-23T15:58:00Z"/>
                <w:rFonts w:ascii="Arial" w:hAnsi="Arial" w:cs="Arial"/>
                <w:szCs w:val="20"/>
                <w:lang w:val="en-SG"/>
              </w:rPr>
            </w:pPr>
            <w:del w:id="11708" w:author="danupraset@gmail.com" w:date="2025-09-23T15:58:00Z">
              <w:r w:rsidDel="00D20E1C">
                <w:rPr>
                  <w:rFonts w:ascii="Arial" w:hAnsi="Arial" w:cs="Arial"/>
                  <w:szCs w:val="20"/>
                  <w:lang w:val="en-SG"/>
                </w:rPr>
                <w:delText>ocms_web_txn_detail</w:delText>
              </w:r>
            </w:del>
          </w:p>
        </w:tc>
        <w:tc>
          <w:tcPr>
            <w:tcW w:w="2693" w:type="dxa"/>
            <w:shd w:val="clear" w:color="auto" w:fill="FFFFFF" w:themeFill="background1"/>
            <w:vAlign w:val="center"/>
          </w:tcPr>
          <w:p w14:paraId="2E9A6455" w14:textId="4529D2D0" w:rsidR="00D41C34" w:rsidRPr="005E70A6" w:rsidDel="00D20E1C" w:rsidRDefault="00D41C34" w:rsidP="00D41C34">
            <w:pPr>
              <w:snapToGrid w:val="0"/>
              <w:jc w:val="center"/>
              <w:rPr>
                <w:del w:id="11709" w:author="danupraset@gmail.com" w:date="2025-09-23T15:58:00Z"/>
                <w:rFonts w:ascii="Arial" w:hAnsi="Arial" w:cs="Arial"/>
                <w:szCs w:val="20"/>
                <w:lang w:val="en-SG"/>
              </w:rPr>
            </w:pPr>
            <w:del w:id="11710" w:author="danupraset@gmail.com" w:date="2025-09-23T15:58:00Z">
              <w:r w:rsidDel="00D20E1C">
                <w:rPr>
                  <w:rFonts w:ascii="Arial" w:hAnsi="Arial" w:cs="Arial"/>
                  <w:szCs w:val="20"/>
                  <w:lang w:val="en-SG"/>
                </w:rPr>
                <w:delText>transaction_id</w:delText>
              </w:r>
            </w:del>
          </w:p>
        </w:tc>
        <w:tc>
          <w:tcPr>
            <w:tcW w:w="2835" w:type="dxa"/>
            <w:shd w:val="clear" w:color="auto" w:fill="FFFFFF" w:themeFill="background1"/>
            <w:vAlign w:val="center"/>
          </w:tcPr>
          <w:p w14:paraId="7407DEF4" w14:textId="5EBDB3D4" w:rsidR="00D41C34" w:rsidDel="00D20E1C" w:rsidRDefault="00D41C34" w:rsidP="00D41C34">
            <w:pPr>
              <w:snapToGrid w:val="0"/>
              <w:jc w:val="center"/>
              <w:rPr>
                <w:del w:id="11711" w:author="danupraset@gmail.com" w:date="2025-09-23T15:58:00Z"/>
                <w:rFonts w:ascii="Arial" w:hAnsi="Arial" w:cs="Arial"/>
                <w:szCs w:val="20"/>
                <w:lang w:val="en-SG"/>
              </w:rPr>
            </w:pPr>
            <w:del w:id="11712" w:author="danupraset@gmail.com" w:date="2025-09-23T15:58:00Z">
              <w:r w:rsidRPr="00EC11F3" w:rsidDel="00D20E1C">
                <w:rPr>
                  <w:rFonts w:ascii="Arial" w:hAnsi="Arial" w:cs="Arial"/>
                  <w:szCs w:val="20"/>
                  <w:lang w:val="en-SG"/>
                </w:rPr>
                <w:delText>Transaction ID</w:delText>
              </w:r>
            </w:del>
          </w:p>
        </w:tc>
      </w:tr>
      <w:tr w:rsidR="00D41C34" w:rsidRPr="005E70A6" w:rsidDel="00D20E1C" w14:paraId="0F19C38A" w14:textId="6C9715CA" w:rsidTr="00067035">
        <w:trPr>
          <w:del w:id="11713" w:author="danupraset@gmail.com" w:date="2025-09-23T15:58:00Z"/>
        </w:trPr>
        <w:tc>
          <w:tcPr>
            <w:tcW w:w="1134" w:type="dxa"/>
            <w:shd w:val="clear" w:color="auto" w:fill="FFFFFF" w:themeFill="background1"/>
            <w:vAlign w:val="center"/>
          </w:tcPr>
          <w:p w14:paraId="5E6EBE95" w14:textId="046BF99E" w:rsidR="00D41C34" w:rsidRPr="005E70A6" w:rsidDel="00D20E1C" w:rsidRDefault="00D41C34" w:rsidP="00D41C34">
            <w:pPr>
              <w:snapToGrid w:val="0"/>
              <w:jc w:val="center"/>
              <w:rPr>
                <w:del w:id="11714" w:author="danupraset@gmail.com" w:date="2025-09-23T15:58:00Z"/>
                <w:rFonts w:ascii="Arial" w:hAnsi="Arial" w:cs="Arial"/>
                <w:szCs w:val="20"/>
                <w:lang w:val="en-SG"/>
              </w:rPr>
            </w:pPr>
            <w:del w:id="11715" w:author="danupraset@gmail.com" w:date="2025-09-23T15:58:00Z">
              <w:r w:rsidRPr="005E70A6" w:rsidDel="00D20E1C">
                <w:rPr>
                  <w:rFonts w:ascii="Arial" w:hAnsi="Arial" w:cs="Arial"/>
                  <w:szCs w:val="20"/>
                  <w:lang w:val="en-SG"/>
                </w:rPr>
                <w:delText>Intr</w:delText>
              </w:r>
              <w:r w:rsidDel="00D20E1C">
                <w:rPr>
                  <w:rFonts w:ascii="Arial" w:hAnsi="Arial" w:cs="Arial"/>
                  <w:szCs w:val="20"/>
                  <w:lang w:val="en-SG"/>
                </w:rPr>
                <w:delText>a</w:delText>
              </w:r>
              <w:r w:rsidRPr="005E70A6" w:rsidDel="00D20E1C">
                <w:rPr>
                  <w:rFonts w:ascii="Arial" w:hAnsi="Arial" w:cs="Arial"/>
                  <w:szCs w:val="20"/>
                  <w:lang w:val="en-SG"/>
                </w:rPr>
                <w:delText>net</w:delText>
              </w:r>
            </w:del>
          </w:p>
        </w:tc>
        <w:tc>
          <w:tcPr>
            <w:tcW w:w="2694" w:type="dxa"/>
            <w:shd w:val="clear" w:color="auto" w:fill="FFFFFF" w:themeFill="background1"/>
            <w:vAlign w:val="center"/>
          </w:tcPr>
          <w:p w14:paraId="5992414E" w14:textId="53ED67CC" w:rsidR="00D41C34" w:rsidDel="00D20E1C" w:rsidRDefault="00D41C34" w:rsidP="00D41C34">
            <w:pPr>
              <w:snapToGrid w:val="0"/>
              <w:jc w:val="center"/>
              <w:rPr>
                <w:del w:id="11716" w:author="danupraset@gmail.com" w:date="2025-09-23T15:58:00Z"/>
                <w:rFonts w:ascii="Arial" w:hAnsi="Arial" w:cs="Arial"/>
                <w:szCs w:val="20"/>
                <w:lang w:val="en-SG"/>
              </w:rPr>
            </w:pPr>
            <w:del w:id="11717" w:author="danupraset@gmail.com" w:date="2025-09-23T15:58:00Z">
              <w:r w:rsidDel="00D20E1C">
                <w:rPr>
                  <w:rFonts w:ascii="Arial" w:hAnsi="Arial" w:cs="Arial"/>
                  <w:szCs w:val="20"/>
                  <w:lang w:val="en-SG"/>
                </w:rPr>
                <w:delText>ocms_web_txn_detail</w:delText>
              </w:r>
            </w:del>
          </w:p>
        </w:tc>
        <w:tc>
          <w:tcPr>
            <w:tcW w:w="2693" w:type="dxa"/>
            <w:shd w:val="clear" w:color="auto" w:fill="FFFFFF" w:themeFill="background1"/>
            <w:vAlign w:val="center"/>
          </w:tcPr>
          <w:p w14:paraId="5AE02BBF" w14:textId="589AA4DF" w:rsidR="00D41C34" w:rsidRPr="005E70A6" w:rsidDel="00D20E1C" w:rsidRDefault="00D41C34" w:rsidP="00D41C34">
            <w:pPr>
              <w:snapToGrid w:val="0"/>
              <w:jc w:val="center"/>
              <w:rPr>
                <w:del w:id="11718" w:author="danupraset@gmail.com" w:date="2025-09-23T15:58:00Z"/>
                <w:rFonts w:ascii="Arial" w:hAnsi="Arial" w:cs="Arial"/>
                <w:szCs w:val="20"/>
                <w:lang w:val="en-SG"/>
              </w:rPr>
            </w:pPr>
            <w:del w:id="11719" w:author="danupraset@gmail.com" w:date="2025-09-23T15:58:00Z">
              <w:r w:rsidDel="00D20E1C">
                <w:rPr>
                  <w:rFonts w:ascii="Arial" w:hAnsi="Arial" w:cs="Arial"/>
                  <w:szCs w:val="20"/>
                  <w:lang w:val="en-SG"/>
                </w:rPr>
                <w:delText>r</w:delText>
              </w:r>
              <w:r w:rsidRPr="005E70A6" w:rsidDel="00D20E1C">
                <w:rPr>
                  <w:rFonts w:ascii="Arial" w:hAnsi="Arial" w:cs="Arial"/>
                  <w:szCs w:val="20"/>
                  <w:lang w:val="en-SG"/>
                </w:rPr>
                <w:delText>emarks</w:delText>
              </w:r>
            </w:del>
          </w:p>
        </w:tc>
        <w:tc>
          <w:tcPr>
            <w:tcW w:w="2835" w:type="dxa"/>
            <w:shd w:val="clear" w:color="auto" w:fill="FFFFFF" w:themeFill="background1"/>
            <w:vAlign w:val="center"/>
          </w:tcPr>
          <w:p w14:paraId="64FB1321" w14:textId="72D4E661" w:rsidR="00D41C34" w:rsidRPr="005E70A6" w:rsidDel="00D20E1C" w:rsidRDefault="00D41C34" w:rsidP="00D41C34">
            <w:pPr>
              <w:snapToGrid w:val="0"/>
              <w:jc w:val="center"/>
              <w:rPr>
                <w:del w:id="11720" w:author="danupraset@gmail.com" w:date="2025-09-23T15:58:00Z"/>
                <w:rFonts w:ascii="Arial" w:hAnsi="Arial" w:cs="Arial"/>
                <w:szCs w:val="20"/>
                <w:lang w:val="en-SG"/>
              </w:rPr>
            </w:pPr>
            <w:del w:id="11721" w:author="danupraset@gmail.com" w:date="2025-09-23T15:58:00Z">
              <w:r w:rsidRPr="004F6638" w:rsidDel="00D20E1C">
                <w:rPr>
                  <w:rFonts w:ascii="Arial" w:hAnsi="Arial" w:cs="Arial"/>
                  <w:szCs w:val="20"/>
                  <w:lang w:val="en-SG"/>
                </w:rPr>
                <w:delText>ResponseMsg</w:delText>
              </w:r>
            </w:del>
          </w:p>
        </w:tc>
      </w:tr>
      <w:tr w:rsidR="00D41C34" w:rsidRPr="005E70A6" w:rsidDel="00D20E1C" w14:paraId="28A67B69" w14:textId="65F98F2C" w:rsidTr="00067035">
        <w:trPr>
          <w:del w:id="11722" w:author="danupraset@gmail.com" w:date="2025-09-23T15:58:00Z"/>
        </w:trPr>
        <w:tc>
          <w:tcPr>
            <w:tcW w:w="1134" w:type="dxa"/>
            <w:shd w:val="clear" w:color="auto" w:fill="FFFFFF" w:themeFill="background1"/>
            <w:vAlign w:val="center"/>
          </w:tcPr>
          <w:p w14:paraId="6A6F43D8" w14:textId="308000CD" w:rsidR="00D41C34" w:rsidRPr="005E70A6" w:rsidDel="00D20E1C" w:rsidRDefault="00D41C34" w:rsidP="00D41C34">
            <w:pPr>
              <w:snapToGrid w:val="0"/>
              <w:jc w:val="center"/>
              <w:rPr>
                <w:del w:id="11723" w:author="danupraset@gmail.com" w:date="2025-09-23T15:58:00Z"/>
                <w:rFonts w:ascii="Arial" w:hAnsi="Arial" w:cs="Arial"/>
                <w:szCs w:val="20"/>
                <w:lang w:val="en-SG"/>
              </w:rPr>
            </w:pPr>
            <w:del w:id="11724" w:author="danupraset@gmail.com" w:date="2025-09-23T15:58:00Z">
              <w:r w:rsidRPr="005E70A6" w:rsidDel="00D20E1C">
                <w:rPr>
                  <w:rFonts w:ascii="Arial" w:hAnsi="Arial" w:cs="Arial"/>
                  <w:szCs w:val="20"/>
                  <w:lang w:val="en-SG"/>
                </w:rPr>
                <w:delText>Intr</w:delText>
              </w:r>
              <w:r w:rsidDel="00D20E1C">
                <w:rPr>
                  <w:rFonts w:ascii="Arial" w:hAnsi="Arial" w:cs="Arial"/>
                  <w:szCs w:val="20"/>
                  <w:lang w:val="en-SG"/>
                </w:rPr>
                <w:delText>a</w:delText>
              </w:r>
              <w:r w:rsidRPr="005E70A6" w:rsidDel="00D20E1C">
                <w:rPr>
                  <w:rFonts w:ascii="Arial" w:hAnsi="Arial" w:cs="Arial"/>
                  <w:szCs w:val="20"/>
                  <w:lang w:val="en-SG"/>
                </w:rPr>
                <w:delText>net</w:delText>
              </w:r>
            </w:del>
          </w:p>
        </w:tc>
        <w:tc>
          <w:tcPr>
            <w:tcW w:w="2694" w:type="dxa"/>
            <w:shd w:val="clear" w:color="auto" w:fill="FFFFFF" w:themeFill="background1"/>
            <w:vAlign w:val="center"/>
          </w:tcPr>
          <w:p w14:paraId="498AB6F2" w14:textId="01E0095D" w:rsidR="00D41C34" w:rsidDel="00D20E1C" w:rsidRDefault="00D41C34" w:rsidP="00D41C34">
            <w:pPr>
              <w:snapToGrid w:val="0"/>
              <w:jc w:val="center"/>
              <w:rPr>
                <w:del w:id="11725" w:author="danupraset@gmail.com" w:date="2025-09-23T15:58:00Z"/>
                <w:rFonts w:ascii="Arial" w:hAnsi="Arial" w:cs="Arial"/>
                <w:szCs w:val="20"/>
                <w:lang w:val="en-SG"/>
              </w:rPr>
            </w:pPr>
            <w:del w:id="11726" w:author="danupraset@gmail.com" w:date="2025-09-23T15:58:00Z">
              <w:r w:rsidDel="00D20E1C">
                <w:rPr>
                  <w:rFonts w:ascii="Arial" w:hAnsi="Arial" w:cs="Arial"/>
                  <w:szCs w:val="20"/>
                  <w:lang w:val="en-SG"/>
                </w:rPr>
                <w:delText>ocms_web_txn_detail</w:delText>
              </w:r>
            </w:del>
          </w:p>
        </w:tc>
        <w:tc>
          <w:tcPr>
            <w:tcW w:w="2693" w:type="dxa"/>
            <w:shd w:val="clear" w:color="auto" w:fill="FFFFFF" w:themeFill="background1"/>
            <w:vAlign w:val="center"/>
          </w:tcPr>
          <w:p w14:paraId="699936F5" w14:textId="7308B642" w:rsidR="00D41C34" w:rsidRPr="005E70A6" w:rsidDel="00D20E1C" w:rsidRDefault="00D41C34" w:rsidP="00D41C34">
            <w:pPr>
              <w:snapToGrid w:val="0"/>
              <w:jc w:val="center"/>
              <w:rPr>
                <w:del w:id="11727" w:author="danupraset@gmail.com" w:date="2025-09-23T15:58:00Z"/>
                <w:rFonts w:ascii="Arial" w:hAnsi="Arial" w:cs="Arial"/>
                <w:szCs w:val="20"/>
                <w:lang w:val="en-SG"/>
              </w:rPr>
            </w:pPr>
            <w:del w:id="11728" w:author="danupraset@gmail.com" w:date="2025-09-23T15:58:00Z">
              <w:r w:rsidRPr="005E70A6" w:rsidDel="00D20E1C">
                <w:rPr>
                  <w:rFonts w:ascii="Arial" w:hAnsi="Arial" w:cs="Arial"/>
                  <w:szCs w:val="20"/>
                  <w:lang w:val="en-SG"/>
                </w:rPr>
                <w:delText>transaction_date</w:delText>
              </w:r>
              <w:r w:rsidDel="00D20E1C">
                <w:rPr>
                  <w:rFonts w:ascii="Arial" w:hAnsi="Arial" w:cs="Arial"/>
                  <w:szCs w:val="20"/>
                  <w:lang w:val="en-SG"/>
                </w:rPr>
                <w:delText>_and_time</w:delText>
              </w:r>
            </w:del>
          </w:p>
        </w:tc>
        <w:tc>
          <w:tcPr>
            <w:tcW w:w="2835" w:type="dxa"/>
            <w:shd w:val="clear" w:color="auto" w:fill="FFFFFF" w:themeFill="background1"/>
            <w:vAlign w:val="center"/>
          </w:tcPr>
          <w:p w14:paraId="35DE3510" w14:textId="623352BA" w:rsidR="00D41C34" w:rsidRPr="005E70A6" w:rsidDel="00D20E1C" w:rsidRDefault="00D41C34" w:rsidP="00D41C34">
            <w:pPr>
              <w:snapToGrid w:val="0"/>
              <w:jc w:val="center"/>
              <w:rPr>
                <w:del w:id="11729" w:author="danupraset@gmail.com" w:date="2025-09-23T15:58:00Z"/>
                <w:rFonts w:ascii="Arial" w:hAnsi="Arial" w:cs="Arial"/>
                <w:szCs w:val="20"/>
                <w:lang w:val="en-SG"/>
              </w:rPr>
            </w:pPr>
            <w:del w:id="11730" w:author="danupraset@gmail.com" w:date="2025-09-23T15:58:00Z">
              <w:r w:rsidRPr="00D81DB1" w:rsidDel="00D20E1C">
                <w:rPr>
                  <w:rFonts w:ascii="Arial" w:hAnsi="Arial" w:cs="Arial"/>
                  <w:szCs w:val="20"/>
                </w:rPr>
                <w:delText>Transaction Date &amp; Time</w:delText>
              </w:r>
            </w:del>
          </w:p>
        </w:tc>
      </w:tr>
      <w:tr w:rsidR="00D41C34" w:rsidRPr="005E70A6" w:rsidDel="00D20E1C" w14:paraId="52876829" w14:textId="51FC0B35" w:rsidTr="00067035">
        <w:trPr>
          <w:del w:id="11731" w:author="danupraset@gmail.com" w:date="2025-09-23T15:58:00Z"/>
        </w:trPr>
        <w:tc>
          <w:tcPr>
            <w:tcW w:w="1134" w:type="dxa"/>
            <w:shd w:val="clear" w:color="auto" w:fill="FFFFFF" w:themeFill="background1"/>
            <w:vAlign w:val="center"/>
          </w:tcPr>
          <w:p w14:paraId="15D92165" w14:textId="4F2BEB5A" w:rsidR="00D41C34" w:rsidRPr="005E70A6" w:rsidDel="00D20E1C" w:rsidRDefault="00D41C34" w:rsidP="00D41C34">
            <w:pPr>
              <w:snapToGrid w:val="0"/>
              <w:jc w:val="center"/>
              <w:rPr>
                <w:del w:id="11732" w:author="danupraset@gmail.com" w:date="2025-09-23T15:58:00Z"/>
                <w:rFonts w:ascii="Arial" w:hAnsi="Arial" w:cs="Arial"/>
                <w:szCs w:val="20"/>
                <w:lang w:val="en-SG"/>
              </w:rPr>
            </w:pPr>
            <w:del w:id="11733" w:author="danupraset@gmail.com" w:date="2025-09-23T15:58:00Z">
              <w:r w:rsidRPr="005E70A6" w:rsidDel="00D20E1C">
                <w:rPr>
                  <w:rFonts w:ascii="Arial" w:hAnsi="Arial" w:cs="Arial"/>
                  <w:szCs w:val="20"/>
                  <w:lang w:val="en-SG"/>
                </w:rPr>
                <w:delText>Intr</w:delText>
              </w:r>
              <w:r w:rsidDel="00D20E1C">
                <w:rPr>
                  <w:rFonts w:ascii="Arial" w:hAnsi="Arial" w:cs="Arial"/>
                  <w:szCs w:val="20"/>
                  <w:lang w:val="en-SG"/>
                </w:rPr>
                <w:delText>a</w:delText>
              </w:r>
              <w:r w:rsidRPr="005E70A6" w:rsidDel="00D20E1C">
                <w:rPr>
                  <w:rFonts w:ascii="Arial" w:hAnsi="Arial" w:cs="Arial"/>
                  <w:szCs w:val="20"/>
                  <w:lang w:val="en-SG"/>
                </w:rPr>
                <w:delText>net</w:delText>
              </w:r>
            </w:del>
          </w:p>
        </w:tc>
        <w:tc>
          <w:tcPr>
            <w:tcW w:w="2694" w:type="dxa"/>
            <w:shd w:val="clear" w:color="auto" w:fill="FFFFFF" w:themeFill="background1"/>
            <w:vAlign w:val="center"/>
          </w:tcPr>
          <w:p w14:paraId="45E2E6A6" w14:textId="493D05C0" w:rsidR="00D41C34" w:rsidDel="00D20E1C" w:rsidRDefault="00D41C34" w:rsidP="00D41C34">
            <w:pPr>
              <w:snapToGrid w:val="0"/>
              <w:jc w:val="center"/>
              <w:rPr>
                <w:del w:id="11734" w:author="danupraset@gmail.com" w:date="2025-09-23T15:58:00Z"/>
                <w:rFonts w:ascii="Arial" w:hAnsi="Arial" w:cs="Arial"/>
                <w:szCs w:val="20"/>
                <w:lang w:val="en-SG"/>
              </w:rPr>
            </w:pPr>
            <w:del w:id="11735" w:author="danupraset@gmail.com" w:date="2025-09-23T15:58:00Z">
              <w:r w:rsidDel="00D20E1C">
                <w:rPr>
                  <w:rFonts w:ascii="Arial" w:hAnsi="Arial" w:cs="Arial"/>
                  <w:szCs w:val="20"/>
                  <w:lang w:val="en-SG"/>
                </w:rPr>
                <w:delText>ocms_web_txn_detail</w:delText>
              </w:r>
            </w:del>
          </w:p>
        </w:tc>
        <w:tc>
          <w:tcPr>
            <w:tcW w:w="2693" w:type="dxa"/>
            <w:shd w:val="clear" w:color="auto" w:fill="FFFFFF" w:themeFill="background1"/>
            <w:vAlign w:val="center"/>
          </w:tcPr>
          <w:p w14:paraId="2CB748AB" w14:textId="6E50EFB7" w:rsidR="00D41C34" w:rsidRPr="005E70A6" w:rsidDel="00D20E1C" w:rsidRDefault="00D41C34" w:rsidP="00D41C34">
            <w:pPr>
              <w:snapToGrid w:val="0"/>
              <w:jc w:val="center"/>
              <w:rPr>
                <w:del w:id="11736" w:author="danupraset@gmail.com" w:date="2025-09-23T15:58:00Z"/>
                <w:rFonts w:ascii="Arial" w:hAnsi="Arial" w:cs="Arial"/>
                <w:szCs w:val="20"/>
                <w:lang w:val="en-SG"/>
              </w:rPr>
            </w:pPr>
            <w:del w:id="11737" w:author="danupraset@gmail.com" w:date="2025-09-23T15:58:00Z">
              <w:r w:rsidDel="00D20E1C">
                <w:rPr>
                  <w:rFonts w:ascii="Arial" w:hAnsi="Arial" w:cs="Arial"/>
                  <w:szCs w:val="20"/>
                  <w:lang w:val="en-SG"/>
                </w:rPr>
                <w:delText>sender</w:delText>
              </w:r>
            </w:del>
          </w:p>
        </w:tc>
        <w:tc>
          <w:tcPr>
            <w:tcW w:w="2835" w:type="dxa"/>
            <w:shd w:val="clear" w:color="auto" w:fill="FFFFFF" w:themeFill="background1"/>
            <w:vAlign w:val="center"/>
          </w:tcPr>
          <w:p w14:paraId="0E6BA436" w14:textId="278C71F2" w:rsidR="00D41C34" w:rsidRPr="005E70A6" w:rsidDel="00D20E1C" w:rsidRDefault="00D41C34" w:rsidP="00D41C34">
            <w:pPr>
              <w:snapToGrid w:val="0"/>
              <w:jc w:val="center"/>
              <w:rPr>
                <w:del w:id="11738" w:author="danupraset@gmail.com" w:date="2025-09-23T15:58:00Z"/>
                <w:rFonts w:ascii="Arial" w:hAnsi="Arial" w:cs="Arial"/>
                <w:szCs w:val="20"/>
                <w:lang w:val="en-SG"/>
              </w:rPr>
            </w:pPr>
            <w:del w:id="11739" w:author="danupraset@gmail.com" w:date="2025-09-23T15:58:00Z">
              <w:r w:rsidRPr="00D81DB1" w:rsidDel="00D20E1C">
                <w:rPr>
                  <w:rFonts w:ascii="Arial" w:hAnsi="Arial" w:cs="Arial"/>
                  <w:szCs w:val="20"/>
                </w:rPr>
                <w:delText>Payment Channel</w:delText>
              </w:r>
            </w:del>
          </w:p>
        </w:tc>
      </w:tr>
      <w:tr w:rsidR="00D41C34" w:rsidRPr="005E70A6" w:rsidDel="00D20E1C" w14:paraId="212A3DE8" w14:textId="044663F4" w:rsidTr="00067035">
        <w:trPr>
          <w:del w:id="11740" w:author="danupraset@gmail.com" w:date="2025-09-23T15:58:00Z"/>
        </w:trPr>
        <w:tc>
          <w:tcPr>
            <w:tcW w:w="1134" w:type="dxa"/>
            <w:shd w:val="clear" w:color="auto" w:fill="FFFFFF" w:themeFill="background1"/>
            <w:vAlign w:val="center"/>
          </w:tcPr>
          <w:p w14:paraId="2FB3BDBE" w14:textId="6E84AEEA" w:rsidR="00D41C34" w:rsidRPr="005E70A6" w:rsidDel="00D20E1C" w:rsidRDefault="00D41C34" w:rsidP="00D41C34">
            <w:pPr>
              <w:snapToGrid w:val="0"/>
              <w:jc w:val="center"/>
              <w:rPr>
                <w:del w:id="11741" w:author="danupraset@gmail.com" w:date="2025-09-23T15:58:00Z"/>
                <w:rFonts w:ascii="Arial" w:hAnsi="Arial" w:cs="Arial"/>
                <w:szCs w:val="20"/>
                <w:lang w:val="en-SG"/>
              </w:rPr>
            </w:pPr>
            <w:del w:id="11742" w:author="danupraset@gmail.com" w:date="2025-09-23T15:58:00Z">
              <w:r w:rsidRPr="005E70A6" w:rsidDel="00D20E1C">
                <w:rPr>
                  <w:rFonts w:ascii="Arial" w:hAnsi="Arial" w:cs="Arial"/>
                  <w:szCs w:val="20"/>
                  <w:lang w:val="en-SG"/>
                </w:rPr>
                <w:delText>Intr</w:delText>
              </w:r>
              <w:r w:rsidDel="00D20E1C">
                <w:rPr>
                  <w:rFonts w:ascii="Arial" w:hAnsi="Arial" w:cs="Arial"/>
                  <w:szCs w:val="20"/>
                  <w:lang w:val="en-SG"/>
                </w:rPr>
                <w:delText>a</w:delText>
              </w:r>
              <w:r w:rsidRPr="005E70A6" w:rsidDel="00D20E1C">
                <w:rPr>
                  <w:rFonts w:ascii="Arial" w:hAnsi="Arial" w:cs="Arial"/>
                  <w:szCs w:val="20"/>
                  <w:lang w:val="en-SG"/>
                </w:rPr>
                <w:delText>net</w:delText>
              </w:r>
            </w:del>
          </w:p>
        </w:tc>
        <w:tc>
          <w:tcPr>
            <w:tcW w:w="2694" w:type="dxa"/>
            <w:shd w:val="clear" w:color="auto" w:fill="FFFFFF" w:themeFill="background1"/>
            <w:vAlign w:val="center"/>
          </w:tcPr>
          <w:p w14:paraId="1D82FB7E" w14:textId="29550425" w:rsidR="00D41C34" w:rsidDel="00D20E1C" w:rsidRDefault="00D41C34" w:rsidP="00D41C34">
            <w:pPr>
              <w:snapToGrid w:val="0"/>
              <w:jc w:val="center"/>
              <w:rPr>
                <w:del w:id="11743" w:author="danupraset@gmail.com" w:date="2025-09-23T15:58:00Z"/>
                <w:rFonts w:ascii="Arial" w:hAnsi="Arial" w:cs="Arial"/>
                <w:szCs w:val="20"/>
                <w:lang w:val="en-SG"/>
              </w:rPr>
            </w:pPr>
            <w:del w:id="11744" w:author="danupraset@gmail.com" w:date="2025-09-23T15:58:00Z">
              <w:r w:rsidDel="00D20E1C">
                <w:rPr>
                  <w:rFonts w:ascii="Arial" w:hAnsi="Arial" w:cs="Arial"/>
                  <w:szCs w:val="20"/>
                  <w:lang w:val="en-SG"/>
                </w:rPr>
                <w:delText>ocms_web_txn_detail</w:delText>
              </w:r>
            </w:del>
          </w:p>
        </w:tc>
        <w:tc>
          <w:tcPr>
            <w:tcW w:w="2693" w:type="dxa"/>
            <w:shd w:val="clear" w:color="auto" w:fill="FFFFFF" w:themeFill="background1"/>
            <w:vAlign w:val="center"/>
          </w:tcPr>
          <w:p w14:paraId="44F6BF9B" w14:textId="5B50E0AD" w:rsidR="00D41C34" w:rsidRPr="005E70A6" w:rsidDel="00D20E1C" w:rsidRDefault="00D41C34" w:rsidP="00D41C34">
            <w:pPr>
              <w:snapToGrid w:val="0"/>
              <w:jc w:val="center"/>
              <w:rPr>
                <w:del w:id="11745" w:author="danupraset@gmail.com" w:date="2025-09-23T15:58:00Z"/>
                <w:rFonts w:ascii="Arial" w:hAnsi="Arial" w:cs="Arial"/>
                <w:szCs w:val="20"/>
                <w:lang w:val="en-SG"/>
              </w:rPr>
            </w:pPr>
            <w:del w:id="11746" w:author="danupraset@gmail.com" w:date="2025-09-23T15:58:00Z">
              <w:r w:rsidDel="00D20E1C">
                <w:rPr>
                  <w:rFonts w:ascii="Arial" w:hAnsi="Arial" w:cs="Arial"/>
                  <w:szCs w:val="20"/>
                  <w:lang w:val="en-SG"/>
                </w:rPr>
                <w:delText>vehicle_no</w:delText>
              </w:r>
            </w:del>
          </w:p>
        </w:tc>
        <w:tc>
          <w:tcPr>
            <w:tcW w:w="2835" w:type="dxa"/>
            <w:shd w:val="clear" w:color="auto" w:fill="FFFFFF" w:themeFill="background1"/>
            <w:vAlign w:val="center"/>
          </w:tcPr>
          <w:p w14:paraId="492164F1" w14:textId="45B9CEFC" w:rsidR="00D41C34" w:rsidRPr="00D81DB1" w:rsidDel="00D20E1C" w:rsidRDefault="00D41C34" w:rsidP="00D41C34">
            <w:pPr>
              <w:snapToGrid w:val="0"/>
              <w:jc w:val="center"/>
              <w:rPr>
                <w:del w:id="11747" w:author="danupraset@gmail.com" w:date="2025-09-23T15:58:00Z"/>
                <w:rFonts w:ascii="Arial" w:hAnsi="Arial" w:cs="Arial"/>
                <w:szCs w:val="20"/>
              </w:rPr>
            </w:pPr>
            <w:del w:id="11748" w:author="danupraset@gmail.com" w:date="2025-09-23T15:58:00Z">
              <w:r w:rsidRPr="00D81DB1" w:rsidDel="00D20E1C">
                <w:rPr>
                  <w:rFonts w:ascii="Arial" w:hAnsi="Arial" w:cs="Arial"/>
                  <w:color w:val="181C32"/>
                  <w:szCs w:val="20"/>
                  <w:highlight w:val="white"/>
                </w:rPr>
                <w:delText>Vehicle Number</w:delText>
              </w:r>
            </w:del>
          </w:p>
        </w:tc>
      </w:tr>
      <w:tr w:rsidR="00D41C34" w:rsidRPr="005E70A6" w:rsidDel="00D20E1C" w14:paraId="49388F50" w14:textId="79AE1425" w:rsidTr="00067035">
        <w:trPr>
          <w:del w:id="11749" w:author="danupraset@gmail.com" w:date="2025-09-23T15:58:00Z"/>
        </w:trPr>
        <w:tc>
          <w:tcPr>
            <w:tcW w:w="1134" w:type="dxa"/>
            <w:shd w:val="clear" w:color="auto" w:fill="FFFFFF" w:themeFill="background1"/>
            <w:vAlign w:val="center"/>
          </w:tcPr>
          <w:p w14:paraId="6C95A447" w14:textId="06B809AA" w:rsidR="00D41C34" w:rsidRPr="005E70A6" w:rsidDel="00D20E1C" w:rsidRDefault="00D41C34" w:rsidP="00D41C34">
            <w:pPr>
              <w:snapToGrid w:val="0"/>
              <w:jc w:val="center"/>
              <w:rPr>
                <w:del w:id="11750" w:author="danupraset@gmail.com" w:date="2025-09-23T15:58:00Z"/>
                <w:rFonts w:ascii="Arial" w:hAnsi="Arial" w:cs="Arial"/>
                <w:szCs w:val="20"/>
                <w:lang w:val="en-SG"/>
              </w:rPr>
            </w:pPr>
            <w:del w:id="11751" w:author="danupraset@gmail.com" w:date="2025-09-23T15:58:00Z">
              <w:r w:rsidRPr="005E70A6" w:rsidDel="00D20E1C">
                <w:rPr>
                  <w:rFonts w:ascii="Arial" w:hAnsi="Arial" w:cs="Arial"/>
                  <w:szCs w:val="20"/>
                  <w:lang w:val="en-SG"/>
                </w:rPr>
                <w:lastRenderedPageBreak/>
                <w:delText>Intr</w:delText>
              </w:r>
              <w:r w:rsidDel="00D20E1C">
                <w:rPr>
                  <w:rFonts w:ascii="Arial" w:hAnsi="Arial" w:cs="Arial"/>
                  <w:szCs w:val="20"/>
                  <w:lang w:val="en-SG"/>
                </w:rPr>
                <w:delText>a</w:delText>
              </w:r>
              <w:r w:rsidRPr="005E70A6" w:rsidDel="00D20E1C">
                <w:rPr>
                  <w:rFonts w:ascii="Arial" w:hAnsi="Arial" w:cs="Arial"/>
                  <w:szCs w:val="20"/>
                  <w:lang w:val="en-SG"/>
                </w:rPr>
                <w:delText>net</w:delText>
              </w:r>
            </w:del>
          </w:p>
        </w:tc>
        <w:tc>
          <w:tcPr>
            <w:tcW w:w="2694" w:type="dxa"/>
            <w:shd w:val="clear" w:color="auto" w:fill="FFFFFF" w:themeFill="background1"/>
            <w:vAlign w:val="center"/>
          </w:tcPr>
          <w:p w14:paraId="43CC1E12" w14:textId="7CBDF0E0" w:rsidR="00D41C34" w:rsidDel="00D20E1C" w:rsidRDefault="00D41C34" w:rsidP="00D41C34">
            <w:pPr>
              <w:snapToGrid w:val="0"/>
              <w:jc w:val="center"/>
              <w:rPr>
                <w:del w:id="11752" w:author="danupraset@gmail.com" w:date="2025-09-23T15:58:00Z"/>
                <w:rFonts w:ascii="Arial" w:hAnsi="Arial" w:cs="Arial"/>
                <w:szCs w:val="20"/>
                <w:lang w:val="en-SG"/>
              </w:rPr>
            </w:pPr>
            <w:del w:id="11753" w:author="danupraset@gmail.com" w:date="2025-09-23T15:58:00Z">
              <w:r w:rsidDel="00D20E1C">
                <w:rPr>
                  <w:rFonts w:ascii="Arial" w:hAnsi="Arial" w:cs="Arial"/>
                  <w:szCs w:val="20"/>
                  <w:lang w:val="en-SG"/>
                </w:rPr>
                <w:delText>ocms_web_txn_detail</w:delText>
              </w:r>
            </w:del>
          </w:p>
        </w:tc>
        <w:tc>
          <w:tcPr>
            <w:tcW w:w="2693" w:type="dxa"/>
            <w:shd w:val="clear" w:color="auto" w:fill="FFFFFF" w:themeFill="background1"/>
            <w:vAlign w:val="center"/>
          </w:tcPr>
          <w:p w14:paraId="08AA7022" w14:textId="1CA0A213" w:rsidR="00D41C34" w:rsidRPr="005E70A6" w:rsidDel="00D20E1C" w:rsidRDefault="00D41C34" w:rsidP="00D41C34">
            <w:pPr>
              <w:snapToGrid w:val="0"/>
              <w:jc w:val="center"/>
              <w:rPr>
                <w:del w:id="11754" w:author="danupraset@gmail.com" w:date="2025-09-23T15:58:00Z"/>
                <w:rFonts w:ascii="Arial" w:hAnsi="Arial" w:cs="Arial"/>
                <w:szCs w:val="20"/>
                <w:lang w:val="en-SG"/>
              </w:rPr>
            </w:pPr>
            <w:del w:id="11755" w:author="danupraset@gmail.com" w:date="2025-09-23T15:58:00Z">
              <w:r w:rsidRPr="005E70A6" w:rsidDel="00D20E1C">
                <w:rPr>
                  <w:rFonts w:ascii="Arial" w:hAnsi="Arial" w:cs="Arial"/>
                  <w:szCs w:val="20"/>
                  <w:lang w:val="en-SG"/>
                </w:rPr>
                <w:delText>payment_amount</w:delText>
              </w:r>
            </w:del>
          </w:p>
        </w:tc>
        <w:tc>
          <w:tcPr>
            <w:tcW w:w="2835" w:type="dxa"/>
            <w:shd w:val="clear" w:color="auto" w:fill="FFFFFF" w:themeFill="background1"/>
            <w:vAlign w:val="center"/>
          </w:tcPr>
          <w:p w14:paraId="0D9C88CB" w14:textId="2FAF787D" w:rsidR="00D41C34" w:rsidRPr="005E70A6" w:rsidDel="00D20E1C" w:rsidRDefault="00D41C34" w:rsidP="00D41C34">
            <w:pPr>
              <w:snapToGrid w:val="0"/>
              <w:jc w:val="center"/>
              <w:rPr>
                <w:del w:id="11756" w:author="danupraset@gmail.com" w:date="2025-09-23T15:58:00Z"/>
                <w:rFonts w:ascii="Arial" w:hAnsi="Arial" w:cs="Arial"/>
                <w:szCs w:val="20"/>
                <w:lang w:val="en-SG"/>
              </w:rPr>
            </w:pPr>
            <w:del w:id="11757" w:author="danupraset@gmail.com" w:date="2025-09-23T15:58:00Z">
              <w:r w:rsidRPr="00DF060D" w:rsidDel="00D20E1C">
                <w:rPr>
                  <w:rFonts w:ascii="Arial" w:hAnsi="Arial" w:cs="Arial"/>
                  <w:szCs w:val="20"/>
                </w:rPr>
                <w:delText>AmtTransacted</w:delText>
              </w:r>
            </w:del>
          </w:p>
        </w:tc>
      </w:tr>
      <w:tr w:rsidR="00D41C34" w:rsidRPr="005E70A6" w:rsidDel="00D20E1C" w14:paraId="16E13ABF" w14:textId="3499C0CB" w:rsidTr="00067035">
        <w:trPr>
          <w:del w:id="11758" w:author="danupraset@gmail.com" w:date="2025-09-23T15:58:00Z"/>
        </w:trPr>
        <w:tc>
          <w:tcPr>
            <w:tcW w:w="1134" w:type="dxa"/>
            <w:shd w:val="clear" w:color="auto" w:fill="FFFFFF" w:themeFill="background1"/>
            <w:vAlign w:val="center"/>
          </w:tcPr>
          <w:p w14:paraId="19DED96A" w14:textId="1588953A" w:rsidR="00D41C34" w:rsidRPr="005E70A6" w:rsidDel="00D20E1C" w:rsidRDefault="00D41C34" w:rsidP="00D41C34">
            <w:pPr>
              <w:snapToGrid w:val="0"/>
              <w:jc w:val="center"/>
              <w:rPr>
                <w:del w:id="11759" w:author="danupraset@gmail.com" w:date="2025-09-23T15:58:00Z"/>
                <w:rFonts w:ascii="Arial" w:hAnsi="Arial" w:cs="Arial"/>
                <w:szCs w:val="20"/>
                <w:lang w:val="en-SG"/>
              </w:rPr>
            </w:pPr>
            <w:del w:id="11760" w:author="danupraset@gmail.com" w:date="2025-09-23T15:58:00Z">
              <w:r w:rsidRPr="005E70A6" w:rsidDel="00D20E1C">
                <w:rPr>
                  <w:rFonts w:ascii="Arial" w:hAnsi="Arial" w:cs="Arial"/>
                  <w:szCs w:val="20"/>
                  <w:lang w:val="en-SG"/>
                </w:rPr>
                <w:delText>Intr</w:delText>
              </w:r>
              <w:r w:rsidDel="00D20E1C">
                <w:rPr>
                  <w:rFonts w:ascii="Arial" w:hAnsi="Arial" w:cs="Arial"/>
                  <w:szCs w:val="20"/>
                  <w:lang w:val="en-SG"/>
                </w:rPr>
                <w:delText>a</w:delText>
              </w:r>
              <w:r w:rsidRPr="005E70A6" w:rsidDel="00D20E1C">
                <w:rPr>
                  <w:rFonts w:ascii="Arial" w:hAnsi="Arial" w:cs="Arial"/>
                  <w:szCs w:val="20"/>
                  <w:lang w:val="en-SG"/>
                </w:rPr>
                <w:delText>net</w:delText>
              </w:r>
            </w:del>
          </w:p>
        </w:tc>
        <w:tc>
          <w:tcPr>
            <w:tcW w:w="2694" w:type="dxa"/>
            <w:shd w:val="clear" w:color="auto" w:fill="FFFFFF" w:themeFill="background1"/>
            <w:vAlign w:val="center"/>
          </w:tcPr>
          <w:p w14:paraId="154779D3" w14:textId="0B52D720" w:rsidR="00D41C34" w:rsidDel="00D20E1C" w:rsidRDefault="00D41C34" w:rsidP="00D41C34">
            <w:pPr>
              <w:snapToGrid w:val="0"/>
              <w:jc w:val="center"/>
              <w:rPr>
                <w:del w:id="11761" w:author="danupraset@gmail.com" w:date="2025-09-23T15:58:00Z"/>
                <w:rFonts w:ascii="Arial" w:hAnsi="Arial" w:cs="Arial"/>
                <w:szCs w:val="20"/>
                <w:lang w:val="en-SG"/>
              </w:rPr>
            </w:pPr>
            <w:del w:id="11762" w:author="danupraset@gmail.com" w:date="2025-09-23T15:58:00Z">
              <w:r w:rsidDel="00D20E1C">
                <w:rPr>
                  <w:rFonts w:ascii="Arial" w:hAnsi="Arial" w:cs="Arial"/>
                  <w:szCs w:val="20"/>
                  <w:lang w:val="en-SG"/>
                </w:rPr>
                <w:delText>ocms_web_txn_detail</w:delText>
              </w:r>
            </w:del>
          </w:p>
        </w:tc>
        <w:tc>
          <w:tcPr>
            <w:tcW w:w="2693" w:type="dxa"/>
            <w:shd w:val="clear" w:color="auto" w:fill="FFFFFF" w:themeFill="background1"/>
            <w:vAlign w:val="center"/>
          </w:tcPr>
          <w:p w14:paraId="72193D9C" w14:textId="7F87438D" w:rsidR="00D41C34" w:rsidRPr="005E70A6" w:rsidDel="00D20E1C" w:rsidRDefault="00D41C34" w:rsidP="00D41C34">
            <w:pPr>
              <w:snapToGrid w:val="0"/>
              <w:jc w:val="center"/>
              <w:rPr>
                <w:del w:id="11763" w:author="danupraset@gmail.com" w:date="2025-09-23T15:58:00Z"/>
                <w:rFonts w:ascii="Arial" w:hAnsi="Arial" w:cs="Arial"/>
                <w:szCs w:val="20"/>
                <w:lang w:val="en-SG"/>
              </w:rPr>
            </w:pPr>
            <w:del w:id="11764" w:author="danupraset@gmail.com" w:date="2025-09-23T15:58:00Z">
              <w:r w:rsidDel="00D20E1C">
                <w:rPr>
                  <w:rFonts w:ascii="Arial" w:hAnsi="Arial" w:cs="Arial"/>
                  <w:szCs w:val="20"/>
                  <w:lang w:val="en-SG"/>
                </w:rPr>
                <w:delText>atoms_flag</w:delText>
              </w:r>
            </w:del>
          </w:p>
        </w:tc>
        <w:tc>
          <w:tcPr>
            <w:tcW w:w="2835" w:type="dxa"/>
            <w:shd w:val="clear" w:color="auto" w:fill="FFFFFF" w:themeFill="background1"/>
            <w:vAlign w:val="center"/>
          </w:tcPr>
          <w:p w14:paraId="4D5D7F16" w14:textId="043306D5" w:rsidR="00D41C34" w:rsidRPr="00DF060D" w:rsidDel="00D20E1C" w:rsidRDefault="00D41C34" w:rsidP="00D41C34">
            <w:pPr>
              <w:snapToGrid w:val="0"/>
              <w:jc w:val="center"/>
              <w:rPr>
                <w:del w:id="11765" w:author="danupraset@gmail.com" w:date="2025-09-23T15:58:00Z"/>
                <w:rFonts w:ascii="Arial" w:hAnsi="Arial" w:cs="Arial"/>
                <w:szCs w:val="20"/>
              </w:rPr>
            </w:pPr>
            <w:del w:id="11766" w:author="danupraset@gmail.com" w:date="2025-09-23T15:58:00Z">
              <w:r w:rsidDel="00D20E1C">
                <w:rPr>
                  <w:rFonts w:ascii="Arial" w:hAnsi="Arial" w:cs="Arial"/>
                  <w:szCs w:val="20"/>
                </w:rPr>
                <w:delText>ATOMS Flag</w:delText>
              </w:r>
            </w:del>
          </w:p>
        </w:tc>
      </w:tr>
      <w:tr w:rsidR="00D41C34" w:rsidRPr="005E70A6" w:rsidDel="00D20E1C" w14:paraId="6815ABC8" w14:textId="34C9EAA1" w:rsidTr="00067035">
        <w:trPr>
          <w:del w:id="11767" w:author="danupraset@gmail.com" w:date="2025-09-23T15:58:00Z"/>
        </w:trPr>
        <w:tc>
          <w:tcPr>
            <w:tcW w:w="1134" w:type="dxa"/>
            <w:shd w:val="clear" w:color="auto" w:fill="FFFFFF" w:themeFill="background1"/>
            <w:vAlign w:val="center"/>
          </w:tcPr>
          <w:p w14:paraId="59977D5D" w14:textId="0AECA9A9" w:rsidR="00D41C34" w:rsidRPr="005E70A6" w:rsidDel="00D20E1C" w:rsidRDefault="00D41C34" w:rsidP="00D41C34">
            <w:pPr>
              <w:snapToGrid w:val="0"/>
              <w:jc w:val="center"/>
              <w:rPr>
                <w:del w:id="11768" w:author="danupraset@gmail.com" w:date="2025-09-23T15:58:00Z"/>
                <w:rFonts w:ascii="Arial" w:hAnsi="Arial" w:cs="Arial"/>
                <w:szCs w:val="20"/>
                <w:lang w:val="en-SG"/>
              </w:rPr>
            </w:pPr>
            <w:del w:id="11769" w:author="danupraset@gmail.com" w:date="2025-09-23T15:58:00Z">
              <w:r w:rsidRPr="005E70A6" w:rsidDel="00D20E1C">
                <w:rPr>
                  <w:rFonts w:ascii="Arial" w:hAnsi="Arial" w:cs="Arial"/>
                  <w:szCs w:val="20"/>
                  <w:lang w:val="en-SG"/>
                </w:rPr>
                <w:delText>Intr</w:delText>
              </w:r>
              <w:r w:rsidDel="00D20E1C">
                <w:rPr>
                  <w:rFonts w:ascii="Arial" w:hAnsi="Arial" w:cs="Arial"/>
                  <w:szCs w:val="20"/>
                  <w:lang w:val="en-SG"/>
                </w:rPr>
                <w:delText>a</w:delText>
              </w:r>
              <w:r w:rsidRPr="005E70A6" w:rsidDel="00D20E1C">
                <w:rPr>
                  <w:rFonts w:ascii="Arial" w:hAnsi="Arial" w:cs="Arial"/>
                  <w:szCs w:val="20"/>
                  <w:lang w:val="en-SG"/>
                </w:rPr>
                <w:delText>net</w:delText>
              </w:r>
            </w:del>
          </w:p>
        </w:tc>
        <w:tc>
          <w:tcPr>
            <w:tcW w:w="2694" w:type="dxa"/>
            <w:shd w:val="clear" w:color="auto" w:fill="FFFFFF" w:themeFill="background1"/>
            <w:vAlign w:val="center"/>
          </w:tcPr>
          <w:p w14:paraId="23B139AB" w14:textId="7ED74E6F" w:rsidR="00D41C34" w:rsidDel="00D20E1C" w:rsidRDefault="00D41C34" w:rsidP="00D41C34">
            <w:pPr>
              <w:snapToGrid w:val="0"/>
              <w:jc w:val="center"/>
              <w:rPr>
                <w:del w:id="11770" w:author="danupraset@gmail.com" w:date="2025-09-23T15:58:00Z"/>
                <w:rFonts w:ascii="Arial" w:hAnsi="Arial" w:cs="Arial"/>
                <w:szCs w:val="20"/>
                <w:lang w:val="en-SG"/>
              </w:rPr>
            </w:pPr>
            <w:del w:id="11771" w:author="danupraset@gmail.com" w:date="2025-09-23T15:58:00Z">
              <w:r w:rsidDel="00D20E1C">
                <w:rPr>
                  <w:rFonts w:ascii="Arial" w:hAnsi="Arial" w:cs="Arial"/>
                  <w:szCs w:val="20"/>
                  <w:lang w:val="en-SG"/>
                </w:rPr>
                <w:delText>ocms_web_txn_detail</w:delText>
              </w:r>
            </w:del>
          </w:p>
        </w:tc>
        <w:tc>
          <w:tcPr>
            <w:tcW w:w="2693" w:type="dxa"/>
            <w:shd w:val="clear" w:color="auto" w:fill="FFFFFF" w:themeFill="background1"/>
            <w:vAlign w:val="center"/>
          </w:tcPr>
          <w:p w14:paraId="60FE29A3" w14:textId="1612218F" w:rsidR="00D41C34" w:rsidDel="00D20E1C" w:rsidRDefault="00D41C34" w:rsidP="00D41C34">
            <w:pPr>
              <w:snapToGrid w:val="0"/>
              <w:jc w:val="center"/>
              <w:rPr>
                <w:del w:id="11772" w:author="danupraset@gmail.com" w:date="2025-09-23T15:58:00Z"/>
                <w:rFonts w:ascii="Arial" w:hAnsi="Arial" w:cs="Arial"/>
                <w:szCs w:val="20"/>
                <w:lang w:val="en-SG"/>
              </w:rPr>
            </w:pPr>
            <w:del w:id="11773" w:author="danupraset@gmail.com" w:date="2025-09-23T15:58:00Z">
              <w:r w:rsidDel="00D20E1C">
                <w:rPr>
                  <w:rFonts w:ascii="Arial" w:hAnsi="Arial" w:cs="Arial"/>
                  <w:szCs w:val="20"/>
                  <w:lang w:val="en-SG"/>
                </w:rPr>
                <w:delText>payment_mode</w:delText>
              </w:r>
            </w:del>
          </w:p>
        </w:tc>
        <w:tc>
          <w:tcPr>
            <w:tcW w:w="2835" w:type="dxa"/>
            <w:shd w:val="clear" w:color="auto" w:fill="FFFFFF" w:themeFill="background1"/>
            <w:vAlign w:val="center"/>
          </w:tcPr>
          <w:p w14:paraId="11904E39" w14:textId="5CAEB105" w:rsidR="00D41C34" w:rsidDel="00D20E1C" w:rsidRDefault="00D41C34" w:rsidP="00D41C34">
            <w:pPr>
              <w:snapToGrid w:val="0"/>
              <w:jc w:val="center"/>
              <w:rPr>
                <w:del w:id="11774" w:author="danupraset@gmail.com" w:date="2025-09-23T15:58:00Z"/>
                <w:rFonts w:ascii="Arial" w:hAnsi="Arial" w:cs="Arial"/>
                <w:szCs w:val="20"/>
              </w:rPr>
            </w:pPr>
            <w:del w:id="11775" w:author="danupraset@gmail.com" w:date="2025-09-23T15:58:00Z">
              <w:r w:rsidDel="00D20E1C">
                <w:rPr>
                  <w:rFonts w:ascii="Arial" w:hAnsi="Arial" w:cs="Arial"/>
                  <w:szCs w:val="20"/>
                </w:rPr>
                <w:delText>Payment Mode</w:delText>
              </w:r>
            </w:del>
          </w:p>
        </w:tc>
      </w:tr>
      <w:tr w:rsidR="00D41C34" w:rsidRPr="005E70A6" w:rsidDel="00D20E1C" w14:paraId="4EEEFC0B" w14:textId="595E6B79" w:rsidTr="00067035">
        <w:trPr>
          <w:del w:id="11776" w:author="danupraset@gmail.com" w:date="2025-09-23T15:58:00Z"/>
        </w:trPr>
        <w:tc>
          <w:tcPr>
            <w:tcW w:w="1134" w:type="dxa"/>
            <w:shd w:val="clear" w:color="auto" w:fill="FFFFFF" w:themeFill="background1"/>
            <w:vAlign w:val="center"/>
          </w:tcPr>
          <w:p w14:paraId="226C1803" w14:textId="0B909AFD" w:rsidR="00D41C34" w:rsidRPr="005E70A6" w:rsidDel="00D20E1C" w:rsidRDefault="00D41C34" w:rsidP="00067035">
            <w:pPr>
              <w:snapToGrid w:val="0"/>
              <w:jc w:val="center"/>
              <w:rPr>
                <w:del w:id="11777" w:author="danupraset@gmail.com" w:date="2025-09-23T15:58:00Z"/>
                <w:rFonts w:ascii="Arial" w:hAnsi="Arial" w:cs="Arial"/>
                <w:szCs w:val="20"/>
                <w:lang w:val="en-SG"/>
              </w:rPr>
            </w:pPr>
            <w:del w:id="11778" w:author="danupraset@gmail.com" w:date="2025-09-23T15:58:00Z">
              <w:r w:rsidDel="00D20E1C">
                <w:rPr>
                  <w:rFonts w:ascii="Arial" w:hAnsi="Arial" w:cs="Arial"/>
                  <w:szCs w:val="20"/>
                  <w:lang w:val="en-SG"/>
                </w:rPr>
                <w:delText>Intranet</w:delText>
              </w:r>
            </w:del>
          </w:p>
        </w:tc>
        <w:tc>
          <w:tcPr>
            <w:tcW w:w="2694" w:type="dxa"/>
            <w:shd w:val="clear" w:color="auto" w:fill="FFFFFF" w:themeFill="background1"/>
            <w:vAlign w:val="center"/>
          </w:tcPr>
          <w:p w14:paraId="27E1E456" w14:textId="3D43CC69" w:rsidR="00D41C34" w:rsidDel="00D20E1C" w:rsidRDefault="00D41C34" w:rsidP="00067035">
            <w:pPr>
              <w:snapToGrid w:val="0"/>
              <w:jc w:val="center"/>
              <w:rPr>
                <w:del w:id="11779" w:author="danupraset@gmail.com" w:date="2025-09-23T15:58:00Z"/>
                <w:rFonts w:ascii="Arial" w:hAnsi="Arial" w:cs="Arial"/>
                <w:szCs w:val="20"/>
                <w:lang w:val="en-SG"/>
              </w:rPr>
            </w:pPr>
            <w:del w:id="11780" w:author="danupraset@gmail.com" w:date="2025-09-23T15:58:00Z">
              <w:r w:rsidDel="00D20E1C">
                <w:rPr>
                  <w:rFonts w:ascii="Arial" w:hAnsi="Arial" w:cs="Arial"/>
                  <w:szCs w:val="20"/>
                  <w:lang w:val="en-SG"/>
                </w:rPr>
                <w:delText>ocms_valid_offence_notice</w:delText>
              </w:r>
            </w:del>
          </w:p>
        </w:tc>
        <w:tc>
          <w:tcPr>
            <w:tcW w:w="2693" w:type="dxa"/>
            <w:shd w:val="clear" w:color="auto" w:fill="FFFFFF" w:themeFill="background1"/>
            <w:vAlign w:val="center"/>
          </w:tcPr>
          <w:p w14:paraId="20018864" w14:textId="42ECBE43" w:rsidR="00D41C34" w:rsidDel="00D20E1C" w:rsidRDefault="005F1A3B" w:rsidP="00067035">
            <w:pPr>
              <w:snapToGrid w:val="0"/>
              <w:jc w:val="center"/>
              <w:rPr>
                <w:del w:id="11781" w:author="danupraset@gmail.com" w:date="2025-09-23T15:58:00Z"/>
                <w:rFonts w:ascii="Arial" w:hAnsi="Arial" w:cs="Arial"/>
                <w:szCs w:val="20"/>
                <w:lang w:val="en-SG"/>
              </w:rPr>
            </w:pPr>
            <w:del w:id="11782" w:author="danupraset@gmail.com" w:date="2025-09-23T15:58:00Z">
              <w:r w:rsidDel="00D20E1C">
                <w:rPr>
                  <w:rFonts w:ascii="Arial" w:hAnsi="Arial" w:cs="Arial"/>
                  <w:szCs w:val="20"/>
                  <w:lang w:val="en-SG"/>
                </w:rPr>
                <w:delText>a</w:delText>
              </w:r>
              <w:r w:rsidR="00D41C34" w:rsidDel="00D20E1C">
                <w:rPr>
                  <w:rFonts w:ascii="Arial" w:hAnsi="Arial" w:cs="Arial"/>
                  <w:szCs w:val="20"/>
                  <w:lang w:val="en-SG"/>
                </w:rPr>
                <w:delText>mount_paid</w:delText>
              </w:r>
            </w:del>
          </w:p>
        </w:tc>
        <w:tc>
          <w:tcPr>
            <w:tcW w:w="2835" w:type="dxa"/>
            <w:shd w:val="clear" w:color="auto" w:fill="FFFFFF" w:themeFill="background1"/>
            <w:vAlign w:val="center"/>
          </w:tcPr>
          <w:p w14:paraId="75DA334D" w14:textId="6DEDDDAF" w:rsidR="00D41C34" w:rsidDel="00D20E1C" w:rsidRDefault="00D41C34" w:rsidP="00067035">
            <w:pPr>
              <w:snapToGrid w:val="0"/>
              <w:jc w:val="center"/>
              <w:rPr>
                <w:del w:id="11783" w:author="danupraset@gmail.com" w:date="2025-09-23T15:58:00Z"/>
                <w:rFonts w:ascii="Arial" w:hAnsi="Arial" w:cs="Arial"/>
                <w:szCs w:val="20"/>
              </w:rPr>
            </w:pPr>
            <w:del w:id="11784" w:author="danupraset@gmail.com" w:date="2025-09-23T15:58:00Z">
              <w:r w:rsidDel="00D20E1C">
                <w:rPr>
                  <w:rFonts w:ascii="Arial" w:hAnsi="Arial" w:cs="Arial"/>
                  <w:szCs w:val="20"/>
                </w:rPr>
                <w:delText>Amount Paid</w:delText>
              </w:r>
            </w:del>
          </w:p>
        </w:tc>
      </w:tr>
      <w:tr w:rsidR="00D41C34" w:rsidRPr="005E70A6" w:rsidDel="00D20E1C" w14:paraId="60DD0B6A" w14:textId="5344AA3C" w:rsidTr="00067035">
        <w:trPr>
          <w:del w:id="11785" w:author="danupraset@gmail.com" w:date="2025-09-23T15:58:00Z"/>
        </w:trPr>
        <w:tc>
          <w:tcPr>
            <w:tcW w:w="1134" w:type="dxa"/>
            <w:shd w:val="clear" w:color="auto" w:fill="FFFFFF" w:themeFill="background1"/>
            <w:vAlign w:val="center"/>
          </w:tcPr>
          <w:p w14:paraId="41482191" w14:textId="45848220" w:rsidR="00D41C34" w:rsidRPr="005E70A6" w:rsidDel="00D20E1C" w:rsidRDefault="00D41C34" w:rsidP="00D41C34">
            <w:pPr>
              <w:snapToGrid w:val="0"/>
              <w:jc w:val="center"/>
              <w:rPr>
                <w:del w:id="11786" w:author="danupraset@gmail.com" w:date="2025-09-23T15:58:00Z"/>
                <w:rFonts w:ascii="Arial" w:hAnsi="Arial" w:cs="Arial"/>
                <w:szCs w:val="20"/>
                <w:lang w:val="en-SG"/>
              </w:rPr>
            </w:pPr>
            <w:del w:id="11787" w:author="danupraset@gmail.com" w:date="2025-09-23T15:58:00Z">
              <w:r w:rsidDel="00D20E1C">
                <w:rPr>
                  <w:rFonts w:ascii="Arial" w:hAnsi="Arial" w:cs="Arial"/>
                  <w:szCs w:val="20"/>
                  <w:lang w:val="en-SG"/>
                </w:rPr>
                <w:delText>Intranet</w:delText>
              </w:r>
            </w:del>
          </w:p>
        </w:tc>
        <w:tc>
          <w:tcPr>
            <w:tcW w:w="2694" w:type="dxa"/>
            <w:shd w:val="clear" w:color="auto" w:fill="FFFFFF" w:themeFill="background1"/>
            <w:vAlign w:val="center"/>
          </w:tcPr>
          <w:p w14:paraId="073C7CEA" w14:textId="74158067" w:rsidR="00D41C34" w:rsidDel="00D20E1C" w:rsidRDefault="00D41C34" w:rsidP="00D41C34">
            <w:pPr>
              <w:snapToGrid w:val="0"/>
              <w:jc w:val="center"/>
              <w:rPr>
                <w:del w:id="11788" w:author="danupraset@gmail.com" w:date="2025-09-23T15:58:00Z"/>
                <w:rFonts w:ascii="Arial" w:hAnsi="Arial" w:cs="Arial"/>
                <w:szCs w:val="20"/>
                <w:lang w:val="en-SG"/>
              </w:rPr>
            </w:pPr>
            <w:del w:id="11789" w:author="danupraset@gmail.com" w:date="2025-09-23T15:58:00Z">
              <w:r w:rsidDel="00D20E1C">
                <w:rPr>
                  <w:rFonts w:ascii="Arial" w:hAnsi="Arial" w:cs="Arial"/>
                  <w:szCs w:val="20"/>
                  <w:lang w:val="en-SG"/>
                </w:rPr>
                <w:delText>ocms_valid_offence_notice</w:delText>
              </w:r>
            </w:del>
          </w:p>
        </w:tc>
        <w:tc>
          <w:tcPr>
            <w:tcW w:w="2693" w:type="dxa"/>
            <w:shd w:val="clear" w:color="auto" w:fill="FFFFFF" w:themeFill="background1"/>
            <w:vAlign w:val="center"/>
          </w:tcPr>
          <w:p w14:paraId="3690CA31" w14:textId="2F7D0DB8" w:rsidR="00D41C34" w:rsidRPr="005E70A6" w:rsidDel="00D20E1C" w:rsidRDefault="00D41C34" w:rsidP="00D41C34">
            <w:pPr>
              <w:snapToGrid w:val="0"/>
              <w:jc w:val="center"/>
              <w:rPr>
                <w:del w:id="11790" w:author="danupraset@gmail.com" w:date="2025-09-23T15:58:00Z"/>
                <w:rFonts w:ascii="Arial" w:hAnsi="Arial" w:cs="Arial"/>
                <w:szCs w:val="20"/>
                <w:lang w:val="en-SG"/>
              </w:rPr>
            </w:pPr>
            <w:del w:id="11791" w:author="danupraset@gmail.com" w:date="2025-09-23T15:58:00Z">
              <w:r w:rsidDel="00D20E1C">
                <w:rPr>
                  <w:rFonts w:ascii="Arial" w:hAnsi="Arial" w:cs="Arial"/>
                  <w:szCs w:val="20"/>
                  <w:lang w:val="en-SG"/>
                </w:rPr>
                <w:delText>amount_payable</w:delText>
              </w:r>
            </w:del>
          </w:p>
        </w:tc>
        <w:tc>
          <w:tcPr>
            <w:tcW w:w="2835" w:type="dxa"/>
            <w:shd w:val="clear" w:color="auto" w:fill="FFFFFF" w:themeFill="background1"/>
            <w:vAlign w:val="center"/>
          </w:tcPr>
          <w:p w14:paraId="6BA98194" w14:textId="46700A37" w:rsidR="00D41C34" w:rsidRPr="005E70A6" w:rsidDel="00D20E1C" w:rsidRDefault="00D41C34" w:rsidP="00D41C34">
            <w:pPr>
              <w:snapToGrid w:val="0"/>
              <w:jc w:val="center"/>
              <w:rPr>
                <w:del w:id="11792" w:author="danupraset@gmail.com" w:date="2025-09-23T15:58:00Z"/>
                <w:rFonts w:ascii="Arial" w:hAnsi="Arial" w:cs="Arial"/>
                <w:szCs w:val="20"/>
                <w:lang w:val="en-SG"/>
              </w:rPr>
            </w:pPr>
            <w:del w:id="11793" w:author="danupraset@gmail.com" w:date="2025-09-23T15:58:00Z">
              <w:r w:rsidDel="00D20E1C">
                <w:rPr>
                  <w:rFonts w:ascii="Arial" w:hAnsi="Arial" w:cs="Arial"/>
                  <w:szCs w:val="20"/>
                  <w:lang w:val="en-SG"/>
                </w:rPr>
                <w:delText>Amount Payable</w:delText>
              </w:r>
            </w:del>
          </w:p>
        </w:tc>
      </w:tr>
    </w:tbl>
    <w:p w14:paraId="024691CA" w14:textId="0C4399DD" w:rsidR="00D41C34" w:rsidRPr="00D41C34" w:rsidDel="00D20E1C" w:rsidRDefault="00D41C34" w:rsidP="00D41C34">
      <w:pPr>
        <w:rPr>
          <w:del w:id="11794" w:author="danupraset@gmail.com" w:date="2025-09-23T15:58:00Z"/>
        </w:rPr>
      </w:pPr>
    </w:p>
    <w:p w14:paraId="29C1EBB7" w14:textId="249274B3" w:rsidR="00EA2262" w:rsidDel="00D20E1C" w:rsidRDefault="00EA2262" w:rsidP="00EA2262">
      <w:pPr>
        <w:pStyle w:val="Heading3"/>
        <w:rPr>
          <w:del w:id="11795" w:author="danupraset@gmail.com" w:date="2025-09-23T15:58:00Z"/>
        </w:rPr>
      </w:pPr>
      <w:bookmarkStart w:id="11796" w:name="_Toc205888928"/>
      <w:bookmarkStart w:id="11797" w:name="_Toc205889363"/>
      <w:bookmarkStart w:id="11798" w:name="_Toc205889505"/>
      <w:del w:id="11799" w:author="danupraset@gmail.com" w:date="2025-09-23T15:58:00Z">
        <w:r w:rsidDel="00D20E1C">
          <w:delText>Success Outcome</w:delText>
        </w:r>
        <w:bookmarkEnd w:id="11796"/>
        <w:bookmarkEnd w:id="11797"/>
        <w:bookmarkEnd w:id="11798"/>
      </w:del>
    </w:p>
    <w:p w14:paraId="1200B619" w14:textId="3DA9D2DE" w:rsidR="003C1D97" w:rsidDel="00D20E1C" w:rsidRDefault="003C1D97" w:rsidP="003C1D97">
      <w:pPr>
        <w:pStyle w:val="ListParagraph"/>
        <w:numPr>
          <w:ilvl w:val="2"/>
          <w:numId w:val="21"/>
        </w:numPr>
        <w:tabs>
          <w:tab w:val="clear" w:pos="2160"/>
        </w:tabs>
        <w:spacing w:line="360" w:lineRule="auto"/>
        <w:ind w:left="426"/>
        <w:jc w:val="both"/>
        <w:rPr>
          <w:del w:id="11800" w:author="danupraset@gmail.com" w:date="2025-09-23T15:58:00Z"/>
          <w:rFonts w:ascii="Arial" w:hAnsi="Arial" w:cs="Arial"/>
          <w:sz w:val="20"/>
          <w:szCs w:val="20"/>
        </w:rPr>
      </w:pPr>
      <w:del w:id="11801" w:author="danupraset@gmail.com" w:date="2025-09-23T15:58:00Z">
        <w:r w:rsidRPr="00EE743B" w:rsidDel="00D20E1C">
          <w:rPr>
            <w:rFonts w:ascii="Arial" w:hAnsi="Arial" w:cs="Arial"/>
            <w:sz w:val="20"/>
            <w:szCs w:val="20"/>
          </w:rPr>
          <w:delText>Notice Search Successful, the system successfully retrieves offence notices from the ocms_valid_offence_notice table via the /validoffencenoticelist API and displays the list to the user.</w:delText>
        </w:r>
      </w:del>
    </w:p>
    <w:p w14:paraId="40569D72" w14:textId="484D5C44" w:rsidR="003C1D97" w:rsidDel="00D20E1C" w:rsidRDefault="003C1D97" w:rsidP="003C1D97">
      <w:pPr>
        <w:pStyle w:val="ListParagraph"/>
        <w:numPr>
          <w:ilvl w:val="2"/>
          <w:numId w:val="21"/>
        </w:numPr>
        <w:tabs>
          <w:tab w:val="clear" w:pos="2160"/>
        </w:tabs>
        <w:spacing w:line="360" w:lineRule="auto"/>
        <w:ind w:left="426"/>
        <w:jc w:val="both"/>
        <w:rPr>
          <w:del w:id="11802" w:author="danupraset@gmail.com" w:date="2025-09-23T15:58:00Z"/>
          <w:rFonts w:ascii="Arial" w:hAnsi="Arial" w:cs="Arial"/>
          <w:sz w:val="20"/>
          <w:szCs w:val="20"/>
        </w:rPr>
      </w:pPr>
      <w:del w:id="11803" w:author="danupraset@gmail.com" w:date="2025-09-23T15:58:00Z">
        <w:r w:rsidRPr="00EE743B" w:rsidDel="00D20E1C">
          <w:rPr>
            <w:rFonts w:ascii="Arial" w:hAnsi="Arial" w:cs="Arial"/>
            <w:sz w:val="20"/>
            <w:szCs w:val="20"/>
          </w:rPr>
          <w:delText>Notice Selected and Valid, the user clicks on a valid notice from the list, and the system initiates a request to fetch detailed transaction data.</w:delText>
        </w:r>
      </w:del>
    </w:p>
    <w:p w14:paraId="55E2F960" w14:textId="66BC009A" w:rsidR="003C1D97" w:rsidDel="00D20E1C" w:rsidRDefault="003C1D97" w:rsidP="003C1D97">
      <w:pPr>
        <w:pStyle w:val="ListParagraph"/>
        <w:numPr>
          <w:ilvl w:val="2"/>
          <w:numId w:val="21"/>
        </w:numPr>
        <w:tabs>
          <w:tab w:val="clear" w:pos="2160"/>
        </w:tabs>
        <w:spacing w:line="360" w:lineRule="auto"/>
        <w:ind w:left="426"/>
        <w:jc w:val="both"/>
        <w:rPr>
          <w:del w:id="11804" w:author="danupraset@gmail.com" w:date="2025-09-23T15:58:00Z"/>
          <w:rFonts w:ascii="Arial" w:hAnsi="Arial" w:cs="Arial"/>
          <w:sz w:val="20"/>
          <w:szCs w:val="20"/>
        </w:rPr>
      </w:pPr>
      <w:del w:id="11805" w:author="danupraset@gmail.com" w:date="2025-09-23T15:58:00Z">
        <w:r w:rsidRPr="00EE743B" w:rsidDel="00D20E1C">
          <w:rPr>
            <w:rFonts w:ascii="Arial" w:hAnsi="Arial" w:cs="Arial"/>
            <w:sz w:val="20"/>
            <w:szCs w:val="20"/>
          </w:rPr>
          <w:delText xml:space="preserve">Transaction Detail Retrieved, the /webtxndetaillist API successfully returns payment transaction data </w:delText>
        </w:r>
      </w:del>
    </w:p>
    <w:p w14:paraId="4B622460" w14:textId="44944C13" w:rsidR="003C1D97" w:rsidDel="00D20E1C" w:rsidRDefault="003C1D97" w:rsidP="003C1D97">
      <w:pPr>
        <w:pStyle w:val="ListParagraph"/>
        <w:numPr>
          <w:ilvl w:val="2"/>
          <w:numId w:val="21"/>
        </w:numPr>
        <w:tabs>
          <w:tab w:val="clear" w:pos="2160"/>
        </w:tabs>
        <w:spacing w:line="360" w:lineRule="auto"/>
        <w:ind w:left="426"/>
        <w:jc w:val="both"/>
        <w:rPr>
          <w:del w:id="11806" w:author="danupraset@gmail.com" w:date="2025-09-23T15:58:00Z"/>
          <w:rFonts w:ascii="Arial" w:hAnsi="Arial" w:cs="Arial"/>
          <w:sz w:val="20"/>
          <w:szCs w:val="20"/>
        </w:rPr>
      </w:pPr>
      <w:del w:id="11807" w:author="danupraset@gmail.com" w:date="2025-09-23T15:58:00Z">
        <w:r w:rsidRPr="00EE743B" w:rsidDel="00D20E1C">
          <w:rPr>
            <w:rFonts w:ascii="Arial" w:hAnsi="Arial" w:cs="Arial"/>
            <w:sz w:val="20"/>
            <w:szCs w:val="20"/>
          </w:rPr>
          <w:delText>Notice and Payment Details Displayed, the system renders the notice view page with full payment details, allowing staff to review the information without error.</w:delText>
        </w:r>
      </w:del>
    </w:p>
    <w:p w14:paraId="1DB05D87" w14:textId="4F10A6F5" w:rsidR="003C1D97" w:rsidRPr="003C1D97" w:rsidDel="00D20E1C" w:rsidRDefault="003C1D97" w:rsidP="003C1D97">
      <w:pPr>
        <w:pStyle w:val="ListParagraph"/>
        <w:numPr>
          <w:ilvl w:val="2"/>
          <w:numId w:val="21"/>
        </w:numPr>
        <w:tabs>
          <w:tab w:val="clear" w:pos="2160"/>
        </w:tabs>
        <w:spacing w:line="360" w:lineRule="auto"/>
        <w:ind w:left="426"/>
        <w:jc w:val="both"/>
        <w:rPr>
          <w:del w:id="11808" w:author="danupraset@gmail.com" w:date="2025-09-23T15:58:00Z"/>
          <w:rFonts w:ascii="Arial" w:hAnsi="Arial" w:cs="Arial"/>
          <w:sz w:val="20"/>
          <w:szCs w:val="20"/>
        </w:rPr>
      </w:pPr>
      <w:del w:id="11809" w:author="danupraset@gmail.com" w:date="2025-09-23T15:58:00Z">
        <w:r w:rsidRPr="003C1D97" w:rsidDel="00D20E1C">
          <w:rPr>
            <w:rFonts w:ascii="Arial" w:hAnsi="Arial" w:cs="Arial"/>
            <w:sz w:val="20"/>
            <w:szCs w:val="20"/>
          </w:rPr>
          <w:delText>End-to-End Data Integrity Maintained, the flow completes without exceptions, and both offence notice data and transaction data are presented consistently from joined sources.</w:delText>
        </w:r>
      </w:del>
    </w:p>
    <w:p w14:paraId="1D797537" w14:textId="26668A0F" w:rsidR="00EA2262" w:rsidDel="00D20E1C" w:rsidRDefault="00EA2262" w:rsidP="00EA2262">
      <w:pPr>
        <w:pStyle w:val="Heading3"/>
        <w:rPr>
          <w:del w:id="11810" w:author="danupraset@gmail.com" w:date="2025-09-23T15:58:00Z"/>
        </w:rPr>
      </w:pPr>
      <w:bookmarkStart w:id="11811" w:name="_Toc205888929"/>
      <w:bookmarkStart w:id="11812" w:name="_Toc205889364"/>
      <w:bookmarkStart w:id="11813" w:name="_Toc205889506"/>
      <w:del w:id="11814" w:author="danupraset@gmail.com" w:date="2025-09-23T15:58:00Z">
        <w:r w:rsidDel="00D20E1C">
          <w:delText>Error Handling</w:delText>
        </w:r>
        <w:bookmarkEnd w:id="11811"/>
        <w:bookmarkEnd w:id="11812"/>
        <w:bookmarkEnd w:id="11813"/>
      </w:del>
    </w:p>
    <w:tbl>
      <w:tblPr>
        <w:tblStyle w:val="TableGrid"/>
        <w:tblW w:w="9350" w:type="dxa"/>
        <w:tblLook w:val="04A0" w:firstRow="1" w:lastRow="0" w:firstColumn="1" w:lastColumn="0" w:noHBand="0" w:noVBand="1"/>
      </w:tblPr>
      <w:tblGrid>
        <w:gridCol w:w="1838"/>
        <w:gridCol w:w="2697"/>
        <w:gridCol w:w="4815"/>
      </w:tblGrid>
      <w:tr w:rsidR="003C1D97" w:rsidDel="00D20E1C" w14:paraId="3B22C8BE" w14:textId="2EB5868E" w:rsidTr="00ED20B2">
        <w:trPr>
          <w:trHeight w:val="288"/>
          <w:del w:id="11815" w:author="danupraset@gmail.com" w:date="2025-09-23T15:58:00Z"/>
        </w:trPr>
        <w:tc>
          <w:tcPr>
            <w:tcW w:w="1838" w:type="dxa"/>
            <w:shd w:val="clear" w:color="auto" w:fill="F2F2F2" w:themeFill="background1" w:themeFillShade="F2"/>
            <w:noWrap/>
            <w:hideMark/>
          </w:tcPr>
          <w:p w14:paraId="67B4C825" w14:textId="79BD64F2" w:rsidR="003C1D97" w:rsidDel="00D20E1C" w:rsidRDefault="003C1D97" w:rsidP="00067035">
            <w:pPr>
              <w:jc w:val="center"/>
              <w:rPr>
                <w:del w:id="11816" w:author="danupraset@gmail.com" w:date="2025-09-23T15:58:00Z"/>
                <w:rFonts w:ascii="Arial" w:hAnsi="Arial" w:cs="Arial"/>
                <w:b/>
                <w:bCs/>
                <w:color w:val="000000"/>
                <w:szCs w:val="20"/>
                <w:lang w:val="en-SG" w:eastAsia="en-SG"/>
              </w:rPr>
            </w:pPr>
            <w:del w:id="11817" w:author="danupraset@gmail.com" w:date="2025-09-23T15:58:00Z">
              <w:r w:rsidDel="00D20E1C">
                <w:rPr>
                  <w:rFonts w:ascii="Arial" w:hAnsi="Arial" w:cs="Arial"/>
                  <w:b/>
                  <w:bCs/>
                  <w:color w:val="000000"/>
                  <w:szCs w:val="20"/>
                </w:rPr>
                <w:delText>Error Scenario</w:delText>
              </w:r>
            </w:del>
          </w:p>
        </w:tc>
        <w:tc>
          <w:tcPr>
            <w:tcW w:w="2697" w:type="dxa"/>
            <w:shd w:val="clear" w:color="auto" w:fill="F2F2F2" w:themeFill="background1" w:themeFillShade="F2"/>
            <w:noWrap/>
            <w:hideMark/>
          </w:tcPr>
          <w:p w14:paraId="1D6F203D" w14:textId="4ED33D06" w:rsidR="003C1D97" w:rsidDel="00D20E1C" w:rsidRDefault="003C1D97" w:rsidP="00067035">
            <w:pPr>
              <w:jc w:val="center"/>
              <w:rPr>
                <w:del w:id="11818" w:author="danupraset@gmail.com" w:date="2025-09-23T15:58:00Z"/>
                <w:rFonts w:ascii="Arial" w:hAnsi="Arial" w:cs="Arial"/>
                <w:b/>
                <w:bCs/>
                <w:color w:val="000000"/>
                <w:szCs w:val="20"/>
              </w:rPr>
            </w:pPr>
            <w:del w:id="11819" w:author="danupraset@gmail.com" w:date="2025-09-23T15:58:00Z">
              <w:r w:rsidDel="00D20E1C">
                <w:rPr>
                  <w:rFonts w:ascii="Arial" w:hAnsi="Arial" w:cs="Arial"/>
                  <w:b/>
                  <w:bCs/>
                  <w:color w:val="000000"/>
                  <w:szCs w:val="20"/>
                </w:rPr>
                <w:delText>Definition</w:delText>
              </w:r>
            </w:del>
          </w:p>
        </w:tc>
        <w:tc>
          <w:tcPr>
            <w:tcW w:w="4815" w:type="dxa"/>
            <w:shd w:val="clear" w:color="auto" w:fill="F2F2F2" w:themeFill="background1" w:themeFillShade="F2"/>
            <w:noWrap/>
            <w:hideMark/>
          </w:tcPr>
          <w:p w14:paraId="4B34941C" w14:textId="55B22801" w:rsidR="003C1D97" w:rsidDel="00D20E1C" w:rsidRDefault="003C1D97" w:rsidP="00067035">
            <w:pPr>
              <w:jc w:val="center"/>
              <w:rPr>
                <w:del w:id="11820" w:author="danupraset@gmail.com" w:date="2025-09-23T15:58:00Z"/>
                <w:rFonts w:ascii="Arial" w:hAnsi="Arial" w:cs="Arial"/>
                <w:b/>
                <w:bCs/>
                <w:color w:val="000000"/>
                <w:szCs w:val="20"/>
              </w:rPr>
            </w:pPr>
            <w:del w:id="11821" w:author="danupraset@gmail.com" w:date="2025-09-23T15:58:00Z">
              <w:r w:rsidDel="00D20E1C">
                <w:rPr>
                  <w:rFonts w:ascii="Arial" w:hAnsi="Arial" w:cs="Arial"/>
                  <w:b/>
                  <w:bCs/>
                  <w:color w:val="000000"/>
                  <w:szCs w:val="20"/>
                </w:rPr>
                <w:delText>Brief Description</w:delText>
              </w:r>
            </w:del>
          </w:p>
        </w:tc>
      </w:tr>
      <w:tr w:rsidR="003C1D97" w:rsidDel="00D20E1C" w14:paraId="305FBB6E" w14:textId="0A85DDC8" w:rsidTr="00761E53">
        <w:trPr>
          <w:trHeight w:val="288"/>
          <w:del w:id="11822" w:author="danupraset@gmail.com" w:date="2025-09-23T15:58:00Z"/>
        </w:trPr>
        <w:tc>
          <w:tcPr>
            <w:tcW w:w="1838" w:type="dxa"/>
            <w:noWrap/>
            <w:hideMark/>
          </w:tcPr>
          <w:p w14:paraId="407C014E" w14:textId="30A9C81C" w:rsidR="003C1D97" w:rsidDel="00D20E1C" w:rsidRDefault="003C1D97" w:rsidP="00067035">
            <w:pPr>
              <w:rPr>
                <w:del w:id="11823" w:author="danupraset@gmail.com" w:date="2025-09-23T15:58:00Z"/>
                <w:rFonts w:ascii="Arial" w:hAnsi="Arial" w:cs="Arial"/>
                <w:color w:val="000000"/>
                <w:szCs w:val="20"/>
              </w:rPr>
            </w:pPr>
            <w:del w:id="11824" w:author="danupraset@gmail.com" w:date="2025-09-23T15:58:00Z">
              <w:r w:rsidDel="00D20E1C">
                <w:rPr>
                  <w:rFonts w:ascii="Arial" w:hAnsi="Arial" w:cs="Arial"/>
                  <w:color w:val="000000"/>
                  <w:szCs w:val="20"/>
                </w:rPr>
                <w:delText>Offence Notice Search Failure</w:delText>
              </w:r>
            </w:del>
          </w:p>
        </w:tc>
        <w:tc>
          <w:tcPr>
            <w:tcW w:w="2697" w:type="dxa"/>
            <w:noWrap/>
            <w:hideMark/>
          </w:tcPr>
          <w:p w14:paraId="704AF6D5" w14:textId="3B02EB09" w:rsidR="003C1D97" w:rsidDel="00D20E1C" w:rsidRDefault="003C1D97" w:rsidP="00067035">
            <w:pPr>
              <w:rPr>
                <w:del w:id="11825" w:author="danupraset@gmail.com" w:date="2025-09-23T15:58:00Z"/>
                <w:rFonts w:ascii="Arial" w:hAnsi="Arial" w:cs="Arial"/>
                <w:color w:val="000000"/>
                <w:szCs w:val="20"/>
              </w:rPr>
            </w:pPr>
            <w:del w:id="11826" w:author="danupraset@gmail.com" w:date="2025-09-23T15:58:00Z">
              <w:r w:rsidDel="00D20E1C">
                <w:rPr>
                  <w:rFonts w:ascii="Arial" w:hAnsi="Arial" w:cs="Arial"/>
                  <w:color w:val="000000"/>
                  <w:szCs w:val="20"/>
                </w:rPr>
                <w:delText>Failure in /validoffencenoticelist API call</w:delText>
              </w:r>
            </w:del>
          </w:p>
        </w:tc>
        <w:tc>
          <w:tcPr>
            <w:tcW w:w="4815" w:type="dxa"/>
            <w:noWrap/>
            <w:hideMark/>
          </w:tcPr>
          <w:p w14:paraId="06EC3FFF" w14:textId="1CC9F342" w:rsidR="003C1D97" w:rsidDel="00D20E1C" w:rsidRDefault="003C1D97" w:rsidP="00067035">
            <w:pPr>
              <w:rPr>
                <w:del w:id="11827" w:author="danupraset@gmail.com" w:date="2025-09-23T15:58:00Z"/>
                <w:rFonts w:ascii="Arial" w:hAnsi="Arial" w:cs="Arial"/>
                <w:color w:val="000000"/>
                <w:szCs w:val="20"/>
              </w:rPr>
            </w:pPr>
            <w:del w:id="11828" w:author="danupraset@gmail.com" w:date="2025-09-23T15:58:00Z">
              <w:r w:rsidDel="00D20E1C">
                <w:rPr>
                  <w:rFonts w:ascii="Arial" w:hAnsi="Arial" w:cs="Arial"/>
                  <w:color w:val="000000"/>
                  <w:szCs w:val="20"/>
                </w:rPr>
                <w:delText>When the system cannot retrieve offence notices from the ocms_valid_offence_notice table, the user sees an error message, and the flow ends.</w:delText>
              </w:r>
            </w:del>
          </w:p>
        </w:tc>
      </w:tr>
      <w:tr w:rsidR="003C1D97" w:rsidDel="00D20E1C" w14:paraId="77EAE34A" w14:textId="3104249D" w:rsidTr="00761E53">
        <w:trPr>
          <w:trHeight w:val="288"/>
          <w:del w:id="11829" w:author="danupraset@gmail.com" w:date="2025-09-23T15:58:00Z"/>
        </w:trPr>
        <w:tc>
          <w:tcPr>
            <w:tcW w:w="1838" w:type="dxa"/>
            <w:noWrap/>
            <w:hideMark/>
          </w:tcPr>
          <w:p w14:paraId="63A641BA" w14:textId="4A3E20F0" w:rsidR="003C1D97" w:rsidDel="00D20E1C" w:rsidRDefault="003C1D97" w:rsidP="00067035">
            <w:pPr>
              <w:rPr>
                <w:del w:id="11830" w:author="danupraset@gmail.com" w:date="2025-09-23T15:58:00Z"/>
                <w:rFonts w:ascii="Arial" w:hAnsi="Arial" w:cs="Arial"/>
                <w:color w:val="000000"/>
                <w:szCs w:val="20"/>
              </w:rPr>
            </w:pPr>
            <w:del w:id="11831" w:author="danupraset@gmail.com" w:date="2025-09-23T15:58:00Z">
              <w:r w:rsidDel="00D20E1C">
                <w:rPr>
                  <w:rFonts w:ascii="Arial" w:hAnsi="Arial" w:cs="Arial"/>
                  <w:color w:val="000000"/>
                  <w:szCs w:val="20"/>
                </w:rPr>
                <w:delText>Invalid or Missing Search Payload</w:delText>
              </w:r>
            </w:del>
          </w:p>
        </w:tc>
        <w:tc>
          <w:tcPr>
            <w:tcW w:w="2697" w:type="dxa"/>
            <w:noWrap/>
            <w:hideMark/>
          </w:tcPr>
          <w:p w14:paraId="7C346372" w14:textId="40F80515" w:rsidR="003C1D97" w:rsidDel="00D20E1C" w:rsidRDefault="003C1D97" w:rsidP="00067035">
            <w:pPr>
              <w:rPr>
                <w:del w:id="11832" w:author="danupraset@gmail.com" w:date="2025-09-23T15:58:00Z"/>
                <w:rFonts w:ascii="Arial" w:hAnsi="Arial" w:cs="Arial"/>
                <w:color w:val="000000"/>
                <w:szCs w:val="20"/>
              </w:rPr>
            </w:pPr>
            <w:del w:id="11833" w:author="danupraset@gmail.com" w:date="2025-09-23T15:58:00Z">
              <w:r w:rsidDel="00D20E1C">
                <w:rPr>
                  <w:rFonts w:ascii="Arial" w:hAnsi="Arial" w:cs="Arial"/>
                  <w:color w:val="000000"/>
                  <w:szCs w:val="20"/>
                </w:rPr>
                <w:delText>Request to /validoffencenoticelist is malformed or empty</w:delText>
              </w:r>
            </w:del>
          </w:p>
        </w:tc>
        <w:tc>
          <w:tcPr>
            <w:tcW w:w="4815" w:type="dxa"/>
            <w:noWrap/>
            <w:hideMark/>
          </w:tcPr>
          <w:p w14:paraId="00D7F551" w14:textId="262D402F" w:rsidR="003C1D97" w:rsidDel="00D20E1C" w:rsidRDefault="003C1D97" w:rsidP="00067035">
            <w:pPr>
              <w:rPr>
                <w:del w:id="11834" w:author="danupraset@gmail.com" w:date="2025-09-23T15:58:00Z"/>
                <w:rFonts w:ascii="Arial" w:hAnsi="Arial" w:cs="Arial"/>
                <w:color w:val="000000"/>
                <w:szCs w:val="20"/>
              </w:rPr>
            </w:pPr>
            <w:del w:id="11835" w:author="danupraset@gmail.com" w:date="2025-09-23T15:58:00Z">
              <w:r w:rsidDel="00D20E1C">
                <w:rPr>
                  <w:rFonts w:ascii="Arial" w:hAnsi="Arial" w:cs="Arial"/>
                  <w:color w:val="000000"/>
                  <w:szCs w:val="20"/>
                </w:rPr>
                <w:delText>If the search payload lacks required fields (e.g., empty offenceNoticeNo), the backend validation may fail, resulting in a blocked search.</w:delText>
              </w:r>
            </w:del>
          </w:p>
        </w:tc>
      </w:tr>
      <w:tr w:rsidR="003C1D97" w:rsidDel="00D20E1C" w14:paraId="622816AF" w14:textId="696CB6E8" w:rsidTr="00761E53">
        <w:trPr>
          <w:trHeight w:val="288"/>
          <w:del w:id="11836" w:author="danupraset@gmail.com" w:date="2025-09-23T15:58:00Z"/>
        </w:trPr>
        <w:tc>
          <w:tcPr>
            <w:tcW w:w="1838" w:type="dxa"/>
            <w:noWrap/>
            <w:hideMark/>
          </w:tcPr>
          <w:p w14:paraId="091E76F0" w14:textId="44D2A30A" w:rsidR="003C1D97" w:rsidDel="00D20E1C" w:rsidRDefault="003C1D97" w:rsidP="00067035">
            <w:pPr>
              <w:rPr>
                <w:del w:id="11837" w:author="danupraset@gmail.com" w:date="2025-09-23T15:58:00Z"/>
                <w:rFonts w:ascii="Arial" w:hAnsi="Arial" w:cs="Arial"/>
                <w:color w:val="000000"/>
                <w:szCs w:val="20"/>
              </w:rPr>
            </w:pPr>
            <w:del w:id="11838" w:author="danupraset@gmail.com" w:date="2025-09-23T15:58:00Z">
              <w:r w:rsidDel="00D20E1C">
                <w:rPr>
                  <w:rFonts w:ascii="Arial" w:hAnsi="Arial" w:cs="Arial"/>
                  <w:color w:val="000000"/>
                  <w:szCs w:val="20"/>
                </w:rPr>
                <w:delText>No Results Found</w:delText>
              </w:r>
            </w:del>
          </w:p>
        </w:tc>
        <w:tc>
          <w:tcPr>
            <w:tcW w:w="2697" w:type="dxa"/>
            <w:noWrap/>
            <w:hideMark/>
          </w:tcPr>
          <w:p w14:paraId="70C58729" w14:textId="374D3A43" w:rsidR="003C1D97" w:rsidDel="00D20E1C" w:rsidRDefault="003C1D97" w:rsidP="00067035">
            <w:pPr>
              <w:rPr>
                <w:del w:id="11839" w:author="danupraset@gmail.com" w:date="2025-09-23T15:58:00Z"/>
                <w:rFonts w:ascii="Arial" w:hAnsi="Arial" w:cs="Arial"/>
                <w:color w:val="000000"/>
                <w:szCs w:val="20"/>
              </w:rPr>
            </w:pPr>
            <w:del w:id="11840" w:author="danupraset@gmail.com" w:date="2025-09-23T15:58:00Z">
              <w:r w:rsidDel="00D20E1C">
                <w:rPr>
                  <w:rFonts w:ascii="Arial" w:hAnsi="Arial" w:cs="Arial"/>
                  <w:color w:val="000000"/>
                  <w:szCs w:val="20"/>
                </w:rPr>
                <w:delText>Search returns empty result set</w:delText>
              </w:r>
            </w:del>
          </w:p>
        </w:tc>
        <w:tc>
          <w:tcPr>
            <w:tcW w:w="4815" w:type="dxa"/>
            <w:noWrap/>
            <w:hideMark/>
          </w:tcPr>
          <w:p w14:paraId="64DF3604" w14:textId="0C77C27C" w:rsidR="003C1D97" w:rsidDel="00D20E1C" w:rsidRDefault="003C1D97" w:rsidP="00067035">
            <w:pPr>
              <w:rPr>
                <w:del w:id="11841" w:author="danupraset@gmail.com" w:date="2025-09-23T15:58:00Z"/>
                <w:rFonts w:ascii="Arial" w:hAnsi="Arial" w:cs="Arial"/>
                <w:color w:val="000000"/>
                <w:szCs w:val="20"/>
              </w:rPr>
            </w:pPr>
            <w:del w:id="11842" w:author="danupraset@gmail.com" w:date="2025-09-23T15:58:00Z">
              <w:r w:rsidDel="00D20E1C">
                <w:rPr>
                  <w:rFonts w:ascii="Arial" w:hAnsi="Arial" w:cs="Arial"/>
                  <w:color w:val="000000"/>
                  <w:szCs w:val="20"/>
                </w:rPr>
                <w:delText>The backend call completes but finds no matching records; depending on implementation, this may trigger an error message or simply show an empty list.</w:delText>
              </w:r>
            </w:del>
          </w:p>
        </w:tc>
      </w:tr>
      <w:tr w:rsidR="003C1D97" w:rsidDel="00D20E1C" w14:paraId="161C2C80" w14:textId="5665C951" w:rsidTr="00761E53">
        <w:trPr>
          <w:trHeight w:val="288"/>
          <w:del w:id="11843" w:author="danupraset@gmail.com" w:date="2025-09-23T15:58:00Z"/>
        </w:trPr>
        <w:tc>
          <w:tcPr>
            <w:tcW w:w="1838" w:type="dxa"/>
            <w:noWrap/>
            <w:hideMark/>
          </w:tcPr>
          <w:p w14:paraId="36FB329B" w14:textId="632E1908" w:rsidR="003C1D97" w:rsidDel="00D20E1C" w:rsidRDefault="003C1D97" w:rsidP="00067035">
            <w:pPr>
              <w:rPr>
                <w:del w:id="11844" w:author="danupraset@gmail.com" w:date="2025-09-23T15:58:00Z"/>
                <w:rFonts w:ascii="Arial" w:hAnsi="Arial" w:cs="Arial"/>
                <w:color w:val="000000"/>
                <w:szCs w:val="20"/>
              </w:rPr>
            </w:pPr>
            <w:del w:id="11845" w:author="danupraset@gmail.com" w:date="2025-09-23T15:58:00Z">
              <w:r w:rsidDel="00D20E1C">
                <w:rPr>
                  <w:rFonts w:ascii="Arial" w:hAnsi="Arial" w:cs="Arial"/>
                  <w:color w:val="000000"/>
                  <w:szCs w:val="20"/>
                </w:rPr>
                <w:delText>Notice Details Retrieval Failure</w:delText>
              </w:r>
            </w:del>
          </w:p>
        </w:tc>
        <w:tc>
          <w:tcPr>
            <w:tcW w:w="2697" w:type="dxa"/>
            <w:noWrap/>
            <w:hideMark/>
          </w:tcPr>
          <w:p w14:paraId="5DD147E3" w14:textId="14C0A1E8" w:rsidR="003C1D97" w:rsidDel="00D20E1C" w:rsidRDefault="003C1D97" w:rsidP="00067035">
            <w:pPr>
              <w:rPr>
                <w:del w:id="11846" w:author="danupraset@gmail.com" w:date="2025-09-23T15:58:00Z"/>
                <w:rFonts w:ascii="Arial" w:hAnsi="Arial" w:cs="Arial"/>
                <w:color w:val="000000"/>
                <w:szCs w:val="20"/>
              </w:rPr>
            </w:pPr>
            <w:del w:id="11847" w:author="danupraset@gmail.com" w:date="2025-09-23T15:58:00Z">
              <w:r w:rsidDel="00D20E1C">
                <w:rPr>
                  <w:rFonts w:ascii="Arial" w:hAnsi="Arial" w:cs="Arial"/>
                  <w:color w:val="000000"/>
                  <w:szCs w:val="20"/>
                </w:rPr>
                <w:delText>Failure in /webtxndetaillist API call</w:delText>
              </w:r>
            </w:del>
          </w:p>
        </w:tc>
        <w:tc>
          <w:tcPr>
            <w:tcW w:w="4815" w:type="dxa"/>
            <w:noWrap/>
            <w:hideMark/>
          </w:tcPr>
          <w:p w14:paraId="40BFB8AA" w14:textId="278C8F64" w:rsidR="003C1D97" w:rsidDel="00D20E1C" w:rsidRDefault="003C1D97" w:rsidP="00067035">
            <w:pPr>
              <w:rPr>
                <w:del w:id="11848" w:author="danupraset@gmail.com" w:date="2025-09-23T15:58:00Z"/>
                <w:rFonts w:ascii="Arial" w:hAnsi="Arial" w:cs="Arial"/>
                <w:color w:val="000000"/>
                <w:szCs w:val="20"/>
              </w:rPr>
            </w:pPr>
            <w:del w:id="11849" w:author="danupraset@gmail.com" w:date="2025-09-23T15:58:00Z">
              <w:r w:rsidDel="00D20E1C">
                <w:rPr>
                  <w:rFonts w:ascii="Arial" w:hAnsi="Arial" w:cs="Arial"/>
                  <w:color w:val="000000"/>
                  <w:szCs w:val="20"/>
                </w:rPr>
                <w:delText>If the system cannot fetch payment details for a selected notice, the user sees an error message and cannot proceed to view the notice page.</w:delText>
              </w:r>
            </w:del>
          </w:p>
        </w:tc>
      </w:tr>
      <w:tr w:rsidR="003C1D97" w:rsidDel="00D20E1C" w14:paraId="6A088E09" w14:textId="67FD4CC7" w:rsidTr="00761E53">
        <w:trPr>
          <w:trHeight w:val="288"/>
          <w:del w:id="11850" w:author="danupraset@gmail.com" w:date="2025-09-23T15:58:00Z"/>
        </w:trPr>
        <w:tc>
          <w:tcPr>
            <w:tcW w:w="1838" w:type="dxa"/>
            <w:noWrap/>
            <w:hideMark/>
          </w:tcPr>
          <w:p w14:paraId="51E3DCB4" w14:textId="1BE6126B" w:rsidR="003C1D97" w:rsidDel="00D20E1C" w:rsidRDefault="003C1D97" w:rsidP="00067035">
            <w:pPr>
              <w:rPr>
                <w:del w:id="11851" w:author="danupraset@gmail.com" w:date="2025-09-23T15:58:00Z"/>
                <w:rFonts w:ascii="Arial" w:hAnsi="Arial" w:cs="Arial"/>
                <w:color w:val="000000"/>
                <w:szCs w:val="20"/>
              </w:rPr>
            </w:pPr>
            <w:del w:id="11852" w:author="danupraset@gmail.com" w:date="2025-09-23T15:58:00Z">
              <w:r w:rsidDel="00D20E1C">
                <w:rPr>
                  <w:rFonts w:ascii="Arial" w:hAnsi="Arial" w:cs="Arial"/>
                  <w:color w:val="000000"/>
                  <w:szCs w:val="20"/>
                </w:rPr>
                <w:delText>Data Join Failure</w:delText>
              </w:r>
            </w:del>
          </w:p>
        </w:tc>
        <w:tc>
          <w:tcPr>
            <w:tcW w:w="2697" w:type="dxa"/>
            <w:noWrap/>
            <w:hideMark/>
          </w:tcPr>
          <w:p w14:paraId="2D96B3B1" w14:textId="6D7F868A" w:rsidR="003C1D97" w:rsidDel="00D20E1C" w:rsidRDefault="003C1D97" w:rsidP="00067035">
            <w:pPr>
              <w:rPr>
                <w:del w:id="11853" w:author="danupraset@gmail.com" w:date="2025-09-23T15:58:00Z"/>
                <w:rFonts w:ascii="Arial" w:hAnsi="Arial" w:cs="Arial"/>
                <w:color w:val="000000"/>
                <w:szCs w:val="20"/>
              </w:rPr>
            </w:pPr>
            <w:del w:id="11854" w:author="danupraset@gmail.com" w:date="2025-09-23T15:58:00Z">
              <w:r w:rsidDel="00D20E1C">
                <w:rPr>
                  <w:rFonts w:ascii="Arial" w:hAnsi="Arial" w:cs="Arial"/>
                  <w:color w:val="000000"/>
                  <w:szCs w:val="20"/>
                </w:rPr>
                <w:delText>Problem joining ocms_valid_offence_notice with ocms_web_txn_details</w:delText>
              </w:r>
            </w:del>
          </w:p>
        </w:tc>
        <w:tc>
          <w:tcPr>
            <w:tcW w:w="4815" w:type="dxa"/>
            <w:noWrap/>
            <w:hideMark/>
          </w:tcPr>
          <w:p w14:paraId="09786006" w14:textId="0CB71DC2" w:rsidR="003C1D97" w:rsidDel="00D20E1C" w:rsidRDefault="003C1D97" w:rsidP="00067035">
            <w:pPr>
              <w:rPr>
                <w:del w:id="11855" w:author="danupraset@gmail.com" w:date="2025-09-23T15:58:00Z"/>
                <w:rFonts w:ascii="Arial" w:hAnsi="Arial" w:cs="Arial"/>
                <w:color w:val="000000"/>
                <w:szCs w:val="20"/>
              </w:rPr>
            </w:pPr>
            <w:del w:id="11856" w:author="danupraset@gmail.com" w:date="2025-09-23T15:58:00Z">
              <w:r w:rsidDel="00D20E1C">
                <w:rPr>
                  <w:rFonts w:ascii="Arial" w:hAnsi="Arial" w:cs="Arial"/>
                  <w:color w:val="000000"/>
                  <w:szCs w:val="20"/>
                </w:rPr>
                <w:delText>If the backend fails to join the necessary data from both tables (e.g., due to missing foreign keys), the transaction retrieval fails.</w:delText>
              </w:r>
            </w:del>
          </w:p>
        </w:tc>
      </w:tr>
      <w:tr w:rsidR="003C1D97" w:rsidDel="00D20E1C" w14:paraId="6E170D38" w14:textId="1A4E5CA7" w:rsidTr="00761E53">
        <w:trPr>
          <w:trHeight w:val="288"/>
          <w:del w:id="11857" w:author="danupraset@gmail.com" w:date="2025-09-23T15:58:00Z"/>
        </w:trPr>
        <w:tc>
          <w:tcPr>
            <w:tcW w:w="1838" w:type="dxa"/>
            <w:noWrap/>
            <w:hideMark/>
          </w:tcPr>
          <w:p w14:paraId="653DD086" w14:textId="2D13AFA0" w:rsidR="003C1D97" w:rsidDel="00D20E1C" w:rsidRDefault="003C1D97" w:rsidP="00067035">
            <w:pPr>
              <w:rPr>
                <w:del w:id="11858" w:author="danupraset@gmail.com" w:date="2025-09-23T15:58:00Z"/>
                <w:rFonts w:ascii="Arial" w:hAnsi="Arial" w:cs="Arial"/>
                <w:color w:val="000000"/>
                <w:szCs w:val="20"/>
              </w:rPr>
            </w:pPr>
            <w:del w:id="11859" w:author="danupraset@gmail.com" w:date="2025-09-23T15:58:00Z">
              <w:r w:rsidDel="00D20E1C">
                <w:rPr>
                  <w:rFonts w:ascii="Arial" w:hAnsi="Arial" w:cs="Arial"/>
                  <w:color w:val="000000"/>
                  <w:szCs w:val="20"/>
                </w:rPr>
                <w:lastRenderedPageBreak/>
                <w:delText>Missing Offence Notice Number</w:delText>
              </w:r>
            </w:del>
          </w:p>
        </w:tc>
        <w:tc>
          <w:tcPr>
            <w:tcW w:w="2697" w:type="dxa"/>
            <w:noWrap/>
            <w:hideMark/>
          </w:tcPr>
          <w:p w14:paraId="0F759C0B" w14:textId="692D8A33" w:rsidR="003C1D97" w:rsidDel="00D20E1C" w:rsidRDefault="003C1D97" w:rsidP="00067035">
            <w:pPr>
              <w:rPr>
                <w:del w:id="11860" w:author="danupraset@gmail.com" w:date="2025-09-23T15:58:00Z"/>
                <w:rFonts w:ascii="Arial" w:hAnsi="Arial" w:cs="Arial"/>
                <w:color w:val="000000"/>
                <w:szCs w:val="20"/>
              </w:rPr>
            </w:pPr>
            <w:del w:id="11861" w:author="danupraset@gmail.com" w:date="2025-09-23T15:58:00Z">
              <w:r w:rsidDel="00D20E1C">
                <w:rPr>
                  <w:rFonts w:ascii="Arial" w:hAnsi="Arial" w:cs="Arial"/>
                  <w:color w:val="000000"/>
                  <w:szCs w:val="20"/>
                </w:rPr>
                <w:delText>Notice number not passed in /webtxndetaillist payload</w:delText>
              </w:r>
            </w:del>
          </w:p>
        </w:tc>
        <w:tc>
          <w:tcPr>
            <w:tcW w:w="4815" w:type="dxa"/>
            <w:noWrap/>
            <w:hideMark/>
          </w:tcPr>
          <w:p w14:paraId="2DF01309" w14:textId="27203999" w:rsidR="003C1D97" w:rsidDel="00D20E1C" w:rsidRDefault="003C1D97" w:rsidP="00067035">
            <w:pPr>
              <w:rPr>
                <w:del w:id="11862" w:author="danupraset@gmail.com" w:date="2025-09-23T15:58:00Z"/>
                <w:rFonts w:ascii="Arial" w:hAnsi="Arial" w:cs="Arial"/>
                <w:color w:val="000000"/>
                <w:szCs w:val="20"/>
              </w:rPr>
            </w:pPr>
            <w:del w:id="11863" w:author="danupraset@gmail.com" w:date="2025-09-23T15:58:00Z">
              <w:r w:rsidDel="00D20E1C">
                <w:rPr>
                  <w:rFonts w:ascii="Arial" w:hAnsi="Arial" w:cs="Arial"/>
                  <w:color w:val="000000"/>
                  <w:szCs w:val="20"/>
                </w:rPr>
                <w:delText>If the offenceNoticeNo is missing or null in the request, the system cannot locate matching transaction records, leading to failure.</w:delText>
              </w:r>
            </w:del>
          </w:p>
        </w:tc>
      </w:tr>
      <w:tr w:rsidR="003C1D97" w:rsidDel="00D20E1C" w14:paraId="26AE03E0" w14:textId="6ACF4EF1" w:rsidTr="00761E53">
        <w:trPr>
          <w:trHeight w:val="288"/>
          <w:del w:id="11864" w:author="danupraset@gmail.com" w:date="2025-09-23T15:58:00Z"/>
        </w:trPr>
        <w:tc>
          <w:tcPr>
            <w:tcW w:w="1838" w:type="dxa"/>
            <w:noWrap/>
            <w:hideMark/>
          </w:tcPr>
          <w:p w14:paraId="05630C17" w14:textId="3B449808" w:rsidR="003C1D97" w:rsidDel="00D20E1C" w:rsidRDefault="003C1D97" w:rsidP="00067035">
            <w:pPr>
              <w:rPr>
                <w:del w:id="11865" w:author="danupraset@gmail.com" w:date="2025-09-23T15:58:00Z"/>
                <w:rFonts w:ascii="Arial" w:hAnsi="Arial" w:cs="Arial"/>
                <w:color w:val="000000"/>
                <w:szCs w:val="20"/>
              </w:rPr>
            </w:pPr>
            <w:del w:id="11866" w:author="danupraset@gmail.com" w:date="2025-09-23T15:58:00Z">
              <w:r w:rsidDel="00D20E1C">
                <w:rPr>
                  <w:rFonts w:ascii="Arial" w:hAnsi="Arial" w:cs="Arial"/>
                  <w:color w:val="000000"/>
                  <w:szCs w:val="20"/>
                </w:rPr>
                <w:delText>Partial Data in Response</w:delText>
              </w:r>
            </w:del>
          </w:p>
        </w:tc>
        <w:tc>
          <w:tcPr>
            <w:tcW w:w="2697" w:type="dxa"/>
            <w:noWrap/>
            <w:hideMark/>
          </w:tcPr>
          <w:p w14:paraId="43D393D0" w14:textId="1792A26B" w:rsidR="003C1D97" w:rsidDel="00D20E1C" w:rsidRDefault="003C1D97" w:rsidP="00067035">
            <w:pPr>
              <w:rPr>
                <w:del w:id="11867" w:author="danupraset@gmail.com" w:date="2025-09-23T15:58:00Z"/>
                <w:rFonts w:ascii="Arial" w:hAnsi="Arial" w:cs="Arial"/>
                <w:color w:val="000000"/>
                <w:szCs w:val="20"/>
              </w:rPr>
            </w:pPr>
            <w:del w:id="11868" w:author="danupraset@gmail.com" w:date="2025-09-23T15:58:00Z">
              <w:r w:rsidDel="00D20E1C">
                <w:rPr>
                  <w:rFonts w:ascii="Arial" w:hAnsi="Arial" w:cs="Arial"/>
                  <w:color w:val="000000"/>
                  <w:szCs w:val="20"/>
                </w:rPr>
                <w:delText>Incomplete fields in transaction response</w:delText>
              </w:r>
            </w:del>
          </w:p>
        </w:tc>
        <w:tc>
          <w:tcPr>
            <w:tcW w:w="4815" w:type="dxa"/>
            <w:noWrap/>
            <w:hideMark/>
          </w:tcPr>
          <w:p w14:paraId="26DA7B04" w14:textId="5C52AD4D" w:rsidR="003C1D97" w:rsidDel="00D20E1C" w:rsidRDefault="003C1D97" w:rsidP="00067035">
            <w:pPr>
              <w:rPr>
                <w:del w:id="11869" w:author="danupraset@gmail.com" w:date="2025-09-23T15:58:00Z"/>
                <w:rFonts w:ascii="Arial" w:hAnsi="Arial" w:cs="Arial"/>
                <w:color w:val="000000"/>
                <w:szCs w:val="20"/>
              </w:rPr>
            </w:pPr>
            <w:del w:id="11870" w:author="danupraset@gmail.com" w:date="2025-09-23T15:58:00Z">
              <w:r w:rsidDel="00D20E1C">
                <w:rPr>
                  <w:rFonts w:ascii="Arial" w:hAnsi="Arial" w:cs="Arial"/>
                  <w:color w:val="000000"/>
                  <w:szCs w:val="20"/>
                </w:rPr>
                <w:delText>If critical fields like paymentStatus or amountPaid are missing in the response array, the frontend may fail to render the notice view correctly.</w:delText>
              </w:r>
            </w:del>
          </w:p>
        </w:tc>
      </w:tr>
      <w:tr w:rsidR="003C1D97" w:rsidDel="00D20E1C" w14:paraId="3817CB10" w14:textId="3D85D1DC" w:rsidTr="00761E53">
        <w:trPr>
          <w:trHeight w:val="288"/>
          <w:del w:id="11871" w:author="danupraset@gmail.com" w:date="2025-09-23T15:58:00Z"/>
        </w:trPr>
        <w:tc>
          <w:tcPr>
            <w:tcW w:w="1838" w:type="dxa"/>
            <w:noWrap/>
            <w:hideMark/>
          </w:tcPr>
          <w:p w14:paraId="7CD75D6C" w14:textId="6030F5BA" w:rsidR="003C1D97" w:rsidDel="00D20E1C" w:rsidRDefault="003C1D97" w:rsidP="00067035">
            <w:pPr>
              <w:rPr>
                <w:del w:id="11872" w:author="danupraset@gmail.com" w:date="2025-09-23T15:58:00Z"/>
                <w:rFonts w:ascii="Arial" w:hAnsi="Arial" w:cs="Arial"/>
                <w:color w:val="000000"/>
                <w:szCs w:val="20"/>
              </w:rPr>
            </w:pPr>
            <w:del w:id="11873" w:author="danupraset@gmail.com" w:date="2025-09-23T15:58:00Z">
              <w:r w:rsidDel="00D20E1C">
                <w:rPr>
                  <w:rFonts w:ascii="Arial" w:hAnsi="Arial" w:cs="Arial"/>
                  <w:color w:val="000000"/>
                  <w:szCs w:val="20"/>
                </w:rPr>
                <w:delText>Backend System Unavailable</w:delText>
              </w:r>
            </w:del>
          </w:p>
        </w:tc>
        <w:tc>
          <w:tcPr>
            <w:tcW w:w="2697" w:type="dxa"/>
            <w:noWrap/>
            <w:hideMark/>
          </w:tcPr>
          <w:p w14:paraId="6D27E926" w14:textId="7B083BCE" w:rsidR="003C1D97" w:rsidDel="00D20E1C" w:rsidRDefault="003C1D97" w:rsidP="00067035">
            <w:pPr>
              <w:rPr>
                <w:del w:id="11874" w:author="danupraset@gmail.com" w:date="2025-09-23T15:58:00Z"/>
                <w:rFonts w:ascii="Arial" w:hAnsi="Arial" w:cs="Arial"/>
                <w:color w:val="000000"/>
                <w:szCs w:val="20"/>
              </w:rPr>
            </w:pPr>
            <w:del w:id="11875" w:author="danupraset@gmail.com" w:date="2025-09-23T15:58:00Z">
              <w:r w:rsidDel="00D20E1C">
                <w:rPr>
                  <w:rFonts w:ascii="Arial" w:hAnsi="Arial" w:cs="Arial"/>
                  <w:color w:val="000000"/>
                  <w:szCs w:val="20"/>
                </w:rPr>
                <w:delText>Intranet API (ocmsdevintrapp) is unreachable</w:delText>
              </w:r>
            </w:del>
          </w:p>
        </w:tc>
        <w:tc>
          <w:tcPr>
            <w:tcW w:w="4815" w:type="dxa"/>
            <w:noWrap/>
            <w:hideMark/>
          </w:tcPr>
          <w:p w14:paraId="2F284CD1" w14:textId="2D269DF0" w:rsidR="003C1D97" w:rsidDel="00D20E1C" w:rsidRDefault="003C1D97" w:rsidP="00067035">
            <w:pPr>
              <w:rPr>
                <w:del w:id="11876" w:author="danupraset@gmail.com" w:date="2025-09-23T15:58:00Z"/>
                <w:rFonts w:ascii="Arial" w:hAnsi="Arial" w:cs="Arial"/>
                <w:color w:val="000000"/>
                <w:szCs w:val="20"/>
              </w:rPr>
            </w:pPr>
            <w:del w:id="11877" w:author="danupraset@gmail.com" w:date="2025-09-23T15:58:00Z">
              <w:r w:rsidDel="00D20E1C">
                <w:rPr>
                  <w:rFonts w:ascii="Arial" w:hAnsi="Arial" w:cs="Arial"/>
                  <w:color w:val="000000"/>
                  <w:szCs w:val="20"/>
                </w:rPr>
                <w:delText>If the intranet tier service is down or not responding, both search and detail views may fail due to lack of data access.</w:delText>
              </w:r>
            </w:del>
          </w:p>
        </w:tc>
      </w:tr>
    </w:tbl>
    <w:p w14:paraId="395C93A2" w14:textId="77777777" w:rsidR="003C1D97" w:rsidDel="000C6E18" w:rsidRDefault="003C1D97" w:rsidP="003C1D97">
      <w:pPr>
        <w:rPr>
          <w:del w:id="11878" w:author="danupraset@gmail.com" w:date="2025-09-23T16:12:00Z"/>
        </w:rPr>
      </w:pPr>
    </w:p>
    <w:p w14:paraId="68400D66" w14:textId="77777777" w:rsidR="00162AD6" w:rsidDel="000C6E18" w:rsidRDefault="00162AD6" w:rsidP="003C1D97">
      <w:pPr>
        <w:rPr>
          <w:del w:id="11879" w:author="danupraset@gmail.com" w:date="2025-09-23T16:12:00Z"/>
        </w:rPr>
      </w:pPr>
    </w:p>
    <w:p w14:paraId="7E55ACCD" w14:textId="77777777" w:rsidR="00162AD6" w:rsidDel="000C6E18" w:rsidRDefault="00162AD6" w:rsidP="003C1D97">
      <w:pPr>
        <w:rPr>
          <w:del w:id="11880" w:author="danupraset@gmail.com" w:date="2025-09-23T16:12:00Z"/>
        </w:rPr>
      </w:pPr>
    </w:p>
    <w:p w14:paraId="3A70BB6D" w14:textId="77777777" w:rsidR="00162AD6" w:rsidDel="000C6E18" w:rsidRDefault="00162AD6" w:rsidP="003C1D97">
      <w:pPr>
        <w:rPr>
          <w:del w:id="11881" w:author="danupraset@gmail.com" w:date="2025-09-23T16:12:00Z"/>
        </w:rPr>
      </w:pPr>
    </w:p>
    <w:p w14:paraId="6A15ADF0" w14:textId="77777777" w:rsidR="00162AD6" w:rsidDel="000C6E18" w:rsidRDefault="00162AD6" w:rsidP="003C1D97">
      <w:pPr>
        <w:rPr>
          <w:del w:id="11882" w:author="danupraset@gmail.com" w:date="2025-09-23T16:12:00Z"/>
        </w:rPr>
      </w:pPr>
    </w:p>
    <w:p w14:paraId="1B176E80" w14:textId="77777777" w:rsidR="00162AD6" w:rsidDel="000C6E18" w:rsidRDefault="00162AD6" w:rsidP="003C1D97">
      <w:pPr>
        <w:rPr>
          <w:del w:id="11883" w:author="danupraset@gmail.com" w:date="2025-09-23T16:12:00Z"/>
        </w:rPr>
      </w:pPr>
    </w:p>
    <w:p w14:paraId="5657F184" w14:textId="77777777" w:rsidR="00162AD6" w:rsidDel="000C6E18" w:rsidRDefault="00162AD6" w:rsidP="003C1D97">
      <w:pPr>
        <w:rPr>
          <w:del w:id="11884" w:author="danupraset@gmail.com" w:date="2025-09-23T16:12:00Z"/>
        </w:rPr>
      </w:pPr>
    </w:p>
    <w:p w14:paraId="553B2F8A" w14:textId="77777777" w:rsidR="00162AD6" w:rsidDel="000C6E18" w:rsidRDefault="00162AD6" w:rsidP="003C1D97">
      <w:pPr>
        <w:rPr>
          <w:del w:id="11885" w:author="danupraset@gmail.com" w:date="2025-09-23T16:12:00Z"/>
        </w:rPr>
      </w:pPr>
    </w:p>
    <w:p w14:paraId="1D3C23A7" w14:textId="77777777" w:rsidR="00162AD6" w:rsidDel="000C6E18" w:rsidRDefault="00162AD6" w:rsidP="003C1D97">
      <w:pPr>
        <w:rPr>
          <w:del w:id="11886" w:author="danupraset@gmail.com" w:date="2025-09-23T16:12:00Z"/>
        </w:rPr>
      </w:pPr>
    </w:p>
    <w:p w14:paraId="07BF3223" w14:textId="77777777" w:rsidR="00162AD6" w:rsidDel="000C6E18" w:rsidRDefault="00162AD6" w:rsidP="003C1D97">
      <w:pPr>
        <w:rPr>
          <w:del w:id="11887" w:author="danupraset@gmail.com" w:date="2025-09-23T16:12:00Z"/>
        </w:rPr>
      </w:pPr>
    </w:p>
    <w:p w14:paraId="2387ECC1" w14:textId="77777777" w:rsidR="00162AD6" w:rsidDel="000C6E18" w:rsidRDefault="00162AD6" w:rsidP="003C1D97">
      <w:pPr>
        <w:rPr>
          <w:del w:id="11888" w:author="danupraset@gmail.com" w:date="2025-09-23T16:12:00Z"/>
        </w:rPr>
      </w:pPr>
    </w:p>
    <w:p w14:paraId="7BADAC0E" w14:textId="77777777" w:rsidR="00162AD6" w:rsidDel="000C6E18" w:rsidRDefault="00162AD6" w:rsidP="003C1D97">
      <w:pPr>
        <w:rPr>
          <w:del w:id="11889" w:author="danupraset@gmail.com" w:date="2025-09-23T16:12:00Z"/>
        </w:rPr>
      </w:pPr>
    </w:p>
    <w:p w14:paraId="5587FF48" w14:textId="77777777" w:rsidR="00162AD6" w:rsidDel="000C6E18" w:rsidRDefault="00162AD6" w:rsidP="003C1D97">
      <w:pPr>
        <w:rPr>
          <w:del w:id="11890" w:author="danupraset@gmail.com" w:date="2025-09-23T16:12:00Z"/>
        </w:rPr>
      </w:pPr>
    </w:p>
    <w:p w14:paraId="48557028" w14:textId="0D9F5AF0" w:rsidR="00162AD6" w:rsidDel="000C6E18" w:rsidRDefault="00162AD6" w:rsidP="003C1D97">
      <w:pPr>
        <w:rPr>
          <w:del w:id="11891" w:author="danupraset@gmail.com" w:date="2025-09-23T16:12:00Z"/>
        </w:rPr>
      </w:pPr>
    </w:p>
    <w:p w14:paraId="2D804266" w14:textId="35705938" w:rsidR="00162AD6" w:rsidDel="000C6E18" w:rsidRDefault="00162AD6" w:rsidP="003C1D97">
      <w:pPr>
        <w:rPr>
          <w:del w:id="11892" w:author="danupraset@gmail.com" w:date="2025-09-23T16:12:00Z"/>
        </w:rPr>
      </w:pPr>
    </w:p>
    <w:p w14:paraId="474F0C7B" w14:textId="321B7D61" w:rsidR="00162AD6" w:rsidDel="000C6E18" w:rsidRDefault="00162AD6" w:rsidP="003C1D97">
      <w:pPr>
        <w:rPr>
          <w:del w:id="11893" w:author="danupraset@gmail.com" w:date="2025-09-23T16:12:00Z"/>
        </w:rPr>
      </w:pPr>
    </w:p>
    <w:p w14:paraId="64BBF5A3" w14:textId="63A5C961" w:rsidR="00162AD6" w:rsidDel="000C6E18" w:rsidRDefault="00162AD6" w:rsidP="003C1D97">
      <w:pPr>
        <w:rPr>
          <w:del w:id="11894" w:author="danupraset@gmail.com" w:date="2025-09-23T16:12:00Z"/>
        </w:rPr>
      </w:pPr>
    </w:p>
    <w:p w14:paraId="2A5B076F" w14:textId="6A2B7197" w:rsidR="00162AD6" w:rsidDel="000C6E18" w:rsidRDefault="00162AD6" w:rsidP="003C1D97">
      <w:pPr>
        <w:rPr>
          <w:del w:id="11895" w:author="danupraset@gmail.com" w:date="2025-09-23T16:12:00Z"/>
        </w:rPr>
      </w:pPr>
    </w:p>
    <w:p w14:paraId="03D787CE" w14:textId="1FB1A884" w:rsidR="00162AD6" w:rsidDel="000C6E18" w:rsidRDefault="00162AD6" w:rsidP="003C1D97">
      <w:pPr>
        <w:rPr>
          <w:del w:id="11896" w:author="danupraset@gmail.com" w:date="2025-09-23T16:12:00Z"/>
        </w:rPr>
      </w:pPr>
    </w:p>
    <w:p w14:paraId="4CCD8B1F" w14:textId="7D9A90B0" w:rsidR="00162AD6" w:rsidDel="000C6E18" w:rsidRDefault="00162AD6" w:rsidP="003C1D97">
      <w:pPr>
        <w:rPr>
          <w:del w:id="11897" w:author="danupraset@gmail.com" w:date="2025-09-23T16:12:00Z"/>
        </w:rPr>
      </w:pPr>
    </w:p>
    <w:p w14:paraId="49B48F39" w14:textId="2DADADBE" w:rsidR="00162AD6" w:rsidDel="000C6E18" w:rsidRDefault="00162AD6" w:rsidP="003C1D97">
      <w:pPr>
        <w:rPr>
          <w:del w:id="11898" w:author="danupraset@gmail.com" w:date="2025-09-23T16:12:00Z"/>
        </w:rPr>
      </w:pPr>
    </w:p>
    <w:p w14:paraId="7C3EA5B8" w14:textId="7AEF2AF6" w:rsidR="00162AD6" w:rsidDel="000C6E18" w:rsidRDefault="00162AD6" w:rsidP="003C1D97">
      <w:pPr>
        <w:rPr>
          <w:del w:id="11899" w:author="danupraset@gmail.com" w:date="2025-09-23T16:12:00Z"/>
        </w:rPr>
      </w:pPr>
    </w:p>
    <w:p w14:paraId="63A7B43F" w14:textId="44501082" w:rsidR="00162AD6" w:rsidDel="000C6E18" w:rsidRDefault="00162AD6" w:rsidP="003C1D97">
      <w:pPr>
        <w:rPr>
          <w:del w:id="11900" w:author="danupraset@gmail.com" w:date="2025-09-23T16:12:00Z"/>
        </w:rPr>
      </w:pPr>
    </w:p>
    <w:p w14:paraId="1ED8E432" w14:textId="4E962FDB" w:rsidR="00162AD6" w:rsidDel="000C6E18" w:rsidRDefault="00162AD6" w:rsidP="003C1D97">
      <w:pPr>
        <w:rPr>
          <w:del w:id="11901" w:author="danupraset@gmail.com" w:date="2025-09-23T16:12:00Z"/>
        </w:rPr>
      </w:pPr>
    </w:p>
    <w:p w14:paraId="6A6ADC2E" w14:textId="72B6BC39" w:rsidR="00162AD6" w:rsidDel="000C6E18" w:rsidRDefault="00162AD6" w:rsidP="003C1D97">
      <w:pPr>
        <w:rPr>
          <w:del w:id="11902" w:author="danupraset@gmail.com" w:date="2025-09-23T16:12:00Z"/>
        </w:rPr>
      </w:pPr>
    </w:p>
    <w:p w14:paraId="7A2D39D8" w14:textId="675FC47A" w:rsidR="00162AD6" w:rsidDel="000C6E18" w:rsidRDefault="00162AD6" w:rsidP="003C1D97">
      <w:pPr>
        <w:rPr>
          <w:del w:id="11903" w:author="danupraset@gmail.com" w:date="2025-09-23T16:12:00Z"/>
        </w:rPr>
      </w:pPr>
    </w:p>
    <w:p w14:paraId="0F34F356" w14:textId="60015A34" w:rsidR="00162AD6" w:rsidDel="000C6E18" w:rsidRDefault="00162AD6" w:rsidP="003C1D97">
      <w:pPr>
        <w:rPr>
          <w:del w:id="11904" w:author="danupraset@gmail.com" w:date="2025-09-23T16:12:00Z"/>
        </w:rPr>
      </w:pPr>
    </w:p>
    <w:p w14:paraId="16583A82" w14:textId="2EEE6D96" w:rsidR="00162AD6" w:rsidDel="000C6E18" w:rsidRDefault="00162AD6" w:rsidP="003C1D97">
      <w:pPr>
        <w:rPr>
          <w:del w:id="11905" w:author="danupraset@gmail.com" w:date="2025-09-23T16:12:00Z"/>
        </w:rPr>
      </w:pPr>
    </w:p>
    <w:p w14:paraId="31E93DDF" w14:textId="0BEECE2A" w:rsidR="00162AD6" w:rsidDel="000C6E18" w:rsidRDefault="00162AD6" w:rsidP="003C1D97">
      <w:pPr>
        <w:rPr>
          <w:del w:id="11906" w:author="danupraset@gmail.com" w:date="2025-09-23T16:12:00Z"/>
        </w:rPr>
      </w:pPr>
    </w:p>
    <w:p w14:paraId="3E6C13CC" w14:textId="6367DD59" w:rsidR="00162AD6" w:rsidDel="000C6E18" w:rsidRDefault="00162AD6" w:rsidP="003C1D97">
      <w:pPr>
        <w:rPr>
          <w:del w:id="11907" w:author="danupraset@gmail.com" w:date="2025-09-23T16:12:00Z"/>
        </w:rPr>
      </w:pPr>
    </w:p>
    <w:p w14:paraId="67D7614A" w14:textId="22A39319" w:rsidR="00162AD6" w:rsidDel="000C6E18" w:rsidRDefault="00162AD6" w:rsidP="003C1D97">
      <w:pPr>
        <w:rPr>
          <w:del w:id="11908" w:author="danupraset@gmail.com" w:date="2025-09-23T16:12:00Z"/>
        </w:rPr>
      </w:pPr>
    </w:p>
    <w:p w14:paraId="6CD0A5BE" w14:textId="784EF1E8" w:rsidR="00162AD6" w:rsidDel="000C6E18" w:rsidRDefault="00162AD6" w:rsidP="003C1D97">
      <w:pPr>
        <w:rPr>
          <w:del w:id="11909" w:author="danupraset@gmail.com" w:date="2025-09-23T16:12:00Z"/>
        </w:rPr>
      </w:pPr>
    </w:p>
    <w:p w14:paraId="3582A79C" w14:textId="77777777" w:rsidR="00162AD6" w:rsidRDefault="00162AD6" w:rsidP="003C1D97"/>
    <w:p w14:paraId="6783DE41" w14:textId="77777777" w:rsidR="00162AD6" w:rsidRDefault="00162AD6" w:rsidP="003C1D97"/>
    <w:p w14:paraId="1384F647" w14:textId="77777777" w:rsidR="00162AD6" w:rsidRDefault="00162AD6" w:rsidP="003C1D97"/>
    <w:p w14:paraId="705C6B4A" w14:textId="77777777" w:rsidR="00162AD6" w:rsidRDefault="00162AD6" w:rsidP="003C1D97"/>
    <w:p w14:paraId="4AA7AB55" w14:textId="77777777" w:rsidR="00162AD6" w:rsidRDefault="00162AD6" w:rsidP="003C1D97"/>
    <w:p w14:paraId="39E4594E" w14:textId="77777777" w:rsidR="00162AD6" w:rsidRDefault="00162AD6" w:rsidP="003C1D97"/>
    <w:p w14:paraId="0528992D" w14:textId="77777777" w:rsidR="00162AD6" w:rsidRDefault="00162AD6" w:rsidP="003C1D97"/>
    <w:p w14:paraId="7EFD53A9" w14:textId="77777777" w:rsidR="00162AD6" w:rsidRDefault="00162AD6" w:rsidP="003C1D97"/>
    <w:p w14:paraId="4EE88FCE" w14:textId="77777777" w:rsidR="00162AD6" w:rsidRDefault="00162AD6" w:rsidP="003C1D97"/>
    <w:p w14:paraId="669460E1" w14:textId="77777777" w:rsidR="00EF5000" w:rsidRDefault="00EF5000" w:rsidP="003C1D97"/>
    <w:p w14:paraId="1F35A10D" w14:textId="77777777" w:rsidR="00EF5000" w:rsidRDefault="00EF5000" w:rsidP="003C1D97"/>
    <w:p w14:paraId="54C6A467" w14:textId="77777777" w:rsidR="00EF5000" w:rsidRDefault="00EF5000" w:rsidP="003C1D97"/>
    <w:p w14:paraId="3E2C1163" w14:textId="77777777" w:rsidR="00EF5000" w:rsidRDefault="00EF5000" w:rsidP="003C1D97"/>
    <w:p w14:paraId="14D9C4DC" w14:textId="77777777" w:rsidR="00EF5000" w:rsidRDefault="00EF5000" w:rsidP="003C1D97"/>
    <w:p w14:paraId="25A9BC5D" w14:textId="77777777" w:rsidR="00EF5000" w:rsidRDefault="00EF5000" w:rsidP="003C1D97"/>
    <w:p w14:paraId="0F992869" w14:textId="77777777" w:rsidR="00EF5000" w:rsidRDefault="00EF5000" w:rsidP="003C1D97"/>
    <w:p w14:paraId="58A40A72" w14:textId="77777777" w:rsidR="00EF5000" w:rsidRDefault="00EF5000" w:rsidP="003C1D97"/>
    <w:p w14:paraId="14CBA32F" w14:textId="77777777" w:rsidR="00EF5000" w:rsidRDefault="00EF5000" w:rsidP="003C1D97"/>
    <w:p w14:paraId="4227EA41" w14:textId="77777777" w:rsidR="00EF5000" w:rsidRDefault="00EF5000" w:rsidP="003C1D97"/>
    <w:p w14:paraId="752CE353" w14:textId="77777777" w:rsidR="00EF5000" w:rsidRDefault="00EF5000" w:rsidP="003C1D97"/>
    <w:p w14:paraId="37E4E13A" w14:textId="77777777" w:rsidR="00EF5000" w:rsidRDefault="00EF5000" w:rsidP="003C1D97"/>
    <w:p w14:paraId="5F39B3DC" w14:textId="77777777" w:rsidR="00EF5000" w:rsidRDefault="00EF5000" w:rsidP="003C1D97"/>
    <w:p w14:paraId="34A2477C" w14:textId="77777777" w:rsidR="00EF5000" w:rsidRDefault="00EF5000" w:rsidP="003C1D97"/>
    <w:p w14:paraId="381949CA" w14:textId="77777777" w:rsidR="00EF5000" w:rsidRDefault="00EF5000" w:rsidP="003C1D97"/>
    <w:p w14:paraId="0AEB74FB" w14:textId="77777777" w:rsidR="00EF5000" w:rsidRDefault="00EF5000" w:rsidP="003C1D97"/>
    <w:p w14:paraId="6A0B4F54" w14:textId="77777777" w:rsidR="00EF5000" w:rsidRDefault="00EF5000" w:rsidP="003C1D97"/>
    <w:p w14:paraId="4AAFE340" w14:textId="77777777" w:rsidR="00EF5000" w:rsidRDefault="00EF5000" w:rsidP="003C1D97"/>
    <w:p w14:paraId="24C713D8" w14:textId="77777777" w:rsidR="00EF5000" w:rsidRDefault="00EF5000" w:rsidP="003C1D97"/>
    <w:p w14:paraId="369851F8" w14:textId="77777777" w:rsidR="00EF5000" w:rsidRDefault="00EF5000" w:rsidP="003C1D97"/>
    <w:p w14:paraId="262195CE" w14:textId="77777777" w:rsidR="00EF5000" w:rsidRDefault="00EF5000" w:rsidP="003C1D97"/>
    <w:p w14:paraId="59C6A0E9" w14:textId="77777777" w:rsidR="00EF5000" w:rsidRDefault="00EF5000" w:rsidP="003C1D97"/>
    <w:p w14:paraId="17A48CAE" w14:textId="77777777" w:rsidR="00EF5000" w:rsidRDefault="00EF5000" w:rsidP="003C1D97"/>
    <w:p w14:paraId="3D791A35" w14:textId="77777777" w:rsidR="00EF5000" w:rsidRDefault="00EF5000" w:rsidP="003C1D97"/>
    <w:p w14:paraId="19C2967F" w14:textId="77777777" w:rsidR="00EF5000" w:rsidRDefault="00EF5000" w:rsidP="003C1D97"/>
    <w:p w14:paraId="7B34A833" w14:textId="77777777" w:rsidR="00EF5000" w:rsidRDefault="00EF5000" w:rsidP="003C1D97"/>
    <w:p w14:paraId="756EDE8A" w14:textId="77777777" w:rsidR="00EF5000" w:rsidRDefault="00EF5000" w:rsidP="003C1D97"/>
    <w:p w14:paraId="2738CC43" w14:textId="77777777" w:rsidR="00EF5000" w:rsidRDefault="00EF5000" w:rsidP="003C1D97"/>
    <w:p w14:paraId="44CFE923" w14:textId="77777777" w:rsidR="00EF5000" w:rsidRDefault="00EF5000" w:rsidP="003C1D97"/>
    <w:p w14:paraId="5AAA6487" w14:textId="77777777" w:rsidR="00EF5000" w:rsidRDefault="00EF5000" w:rsidP="003C1D97"/>
    <w:p w14:paraId="39B801B5" w14:textId="77777777" w:rsidR="00EF5000" w:rsidRDefault="00EF5000" w:rsidP="003C1D97"/>
    <w:p w14:paraId="5241E677" w14:textId="77777777" w:rsidR="00EF5000" w:rsidRDefault="00EF5000" w:rsidP="003C1D97"/>
    <w:p w14:paraId="5BB77652" w14:textId="77777777" w:rsidR="00EF5000" w:rsidRDefault="00EF5000" w:rsidP="003C1D97"/>
    <w:p w14:paraId="2D7CF0D8" w14:textId="77777777" w:rsidR="00EF5000" w:rsidRDefault="00EF5000" w:rsidP="003C1D97"/>
    <w:p w14:paraId="3194F91C" w14:textId="77777777" w:rsidR="00EF5000" w:rsidRDefault="00EF5000" w:rsidP="003C1D97"/>
    <w:p w14:paraId="6E74D10A" w14:textId="77777777" w:rsidR="00EF5000" w:rsidRDefault="00EF5000" w:rsidP="003C1D97">
      <w:pPr>
        <w:rPr>
          <w:ins w:id="11910" w:author="danupraset@gmail.com" w:date="2025-11-11T17:44:00Z"/>
        </w:rPr>
      </w:pPr>
    </w:p>
    <w:p w14:paraId="39B3AAE5" w14:textId="77777777" w:rsidR="00944CBF" w:rsidRDefault="00944CBF" w:rsidP="003C1D97">
      <w:pPr>
        <w:rPr>
          <w:ins w:id="11911" w:author="danupraset@gmail.com" w:date="2025-11-11T17:44:00Z"/>
        </w:rPr>
      </w:pPr>
    </w:p>
    <w:p w14:paraId="28F9BBCE" w14:textId="77777777" w:rsidR="00944CBF" w:rsidRDefault="00944CBF" w:rsidP="003C1D97">
      <w:pPr>
        <w:rPr>
          <w:ins w:id="11912" w:author="danupraset@gmail.com" w:date="2025-11-11T17:44:00Z"/>
        </w:rPr>
      </w:pPr>
    </w:p>
    <w:p w14:paraId="7192E18F" w14:textId="77777777" w:rsidR="00944CBF" w:rsidRDefault="00944CBF" w:rsidP="003C1D97">
      <w:pPr>
        <w:rPr>
          <w:ins w:id="11913" w:author="danupraset@gmail.com" w:date="2025-11-11T17:44:00Z"/>
        </w:rPr>
      </w:pPr>
    </w:p>
    <w:p w14:paraId="1C27CA85" w14:textId="77777777" w:rsidR="00944CBF" w:rsidRDefault="00944CBF" w:rsidP="003C1D97">
      <w:pPr>
        <w:rPr>
          <w:ins w:id="11914" w:author="danupraset@gmail.com" w:date="2025-11-11T17:44:00Z"/>
        </w:rPr>
      </w:pPr>
    </w:p>
    <w:p w14:paraId="1751BB31" w14:textId="77777777" w:rsidR="00944CBF" w:rsidRDefault="00944CBF" w:rsidP="003C1D97">
      <w:pPr>
        <w:rPr>
          <w:ins w:id="11915" w:author="danupraset@gmail.com" w:date="2025-11-11T17:44:00Z"/>
        </w:rPr>
      </w:pPr>
    </w:p>
    <w:p w14:paraId="4C16C095" w14:textId="77777777" w:rsidR="00944CBF" w:rsidRDefault="00944CBF" w:rsidP="003C1D97">
      <w:pPr>
        <w:rPr>
          <w:ins w:id="11916" w:author="danupraset@gmail.com" w:date="2025-11-11T17:44:00Z"/>
        </w:rPr>
      </w:pPr>
    </w:p>
    <w:p w14:paraId="05221E31" w14:textId="77777777" w:rsidR="00944CBF" w:rsidRDefault="00944CBF" w:rsidP="003C1D97"/>
    <w:p w14:paraId="4D16CDF2" w14:textId="2CA14B47" w:rsidR="00162AD6" w:rsidRDefault="00162AD6" w:rsidP="003C1D97">
      <w:r w:rsidRPr="00B32071">
        <w:rPr>
          <w:rFonts w:ascii="Arial" w:hAnsi="Arial" w:cs="Arial"/>
          <w:noProof/>
          <w:lang w:val="en-SG" w:eastAsia="en-SG"/>
          <w14:ligatures w14:val="standardContextual"/>
        </w:rPr>
        <mc:AlternateContent>
          <mc:Choice Requires="wps">
            <w:drawing>
              <wp:anchor distT="0" distB="0" distL="114300" distR="114300" simplePos="0" relativeHeight="251673600" behindDoc="0" locked="0" layoutInCell="1" allowOverlap="1" wp14:anchorId="191A8C2C" wp14:editId="30ACC066">
                <wp:simplePos x="0" y="0"/>
                <wp:positionH relativeFrom="column">
                  <wp:posOffset>-899160</wp:posOffset>
                </wp:positionH>
                <wp:positionV relativeFrom="paragraph">
                  <wp:posOffset>227965</wp:posOffset>
                </wp:positionV>
                <wp:extent cx="7743825" cy="1895475"/>
                <wp:effectExtent l="0" t="0" r="9525" b="9525"/>
                <wp:wrapNone/>
                <wp:docPr id="1422693397" name="Rectangle 2"/>
                <wp:cNvGraphicFramePr/>
                <a:graphic xmlns:a="http://schemas.openxmlformats.org/drawingml/2006/main">
                  <a:graphicData uri="http://schemas.microsoft.com/office/word/2010/wordprocessingShape">
                    <wps:wsp>
                      <wps:cNvSpPr/>
                      <wps:spPr>
                        <a:xfrm>
                          <a:off x="0" y="0"/>
                          <a:ext cx="7743825" cy="1895475"/>
                        </a:xfrm>
                        <a:prstGeom prst="rect">
                          <a:avLst/>
                        </a:prstGeom>
                        <a:solidFill>
                          <a:sysClr val="window" lastClr="FFFFFF"/>
                        </a:solidFill>
                        <a:ln w="19050" cap="flat" cmpd="sng" algn="ctr">
                          <a:noFill/>
                          <a:prstDash val="solid"/>
                          <a:miter lim="800000"/>
                        </a:ln>
                        <a:effectLst/>
                      </wps:spPr>
                      <wps:txbx>
                        <w:txbxContent>
                          <w:p w14:paraId="7FE1D978" w14:textId="58867E94" w:rsidR="00BB0DEB" w:rsidRPr="00CD54FC" w:rsidRDefault="00BB0DEB" w:rsidP="00162AD6">
                            <w:pPr>
                              <w:pStyle w:val="Heading1"/>
                            </w:pPr>
                            <w:bookmarkStart w:id="11917" w:name="_Toc204073205"/>
                            <w:bookmarkStart w:id="11918" w:name="_Toc205888930"/>
                            <w:bookmarkStart w:id="11919" w:name="_Toc205889365"/>
                            <w:bookmarkStart w:id="11920" w:name="_Toc205889507"/>
                            <w:bookmarkStart w:id="11921" w:name="_Toc209553723"/>
                            <w:bookmarkStart w:id="11922" w:name="_Toc209556555"/>
                            <w:bookmarkStart w:id="11923" w:name="_Toc212740157"/>
                            <w:bookmarkStart w:id="11924" w:name="_Toc213778539"/>
                            <w:r w:rsidRPr="00CD54FC">
                              <w:t xml:space="preserve">Section </w:t>
                            </w:r>
                            <w:ins w:id="11925" w:author="danupraset@gmail.com" w:date="2025-09-23T16:11:00Z">
                              <w:r>
                                <w:t>3</w:t>
                              </w:r>
                            </w:ins>
                            <w:del w:id="11926" w:author="danupraset@gmail.com" w:date="2025-09-23T16:11:00Z">
                              <w:r w:rsidDel="00793C25">
                                <w:delText>6</w:delText>
                              </w:r>
                            </w:del>
                            <w:r w:rsidRPr="00CD54FC">
                              <w:t xml:space="preserve"> – </w:t>
                            </w:r>
                            <w:r w:rsidRPr="00AD70EE">
                              <w:t>Generate Daily Exception Summary Report for Paid Notices</w:t>
                            </w:r>
                            <w:bookmarkEnd w:id="11917"/>
                            <w:bookmarkEnd w:id="11918"/>
                            <w:bookmarkEnd w:id="11919"/>
                            <w:bookmarkEnd w:id="11920"/>
                            <w:bookmarkEnd w:id="11921"/>
                            <w:bookmarkEnd w:id="11922"/>
                            <w:bookmarkEnd w:id="11923"/>
                            <w:bookmarkEnd w:id="1192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1A8C2C" id="_x0000_s1033" style="position:absolute;margin-left:-70.8pt;margin-top:17.95pt;width:609.75pt;height:149.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" fillcolor="window" stroked="f" strokeweight="1.5pt">
                <v:textbox>
                  <w:txbxContent>
                    <w:p w14:paraId="7FE1D978" w14:textId="58867E94" w:rsidR="00BB0DEB" w:rsidRPr="00CD54FC" w:rsidRDefault="00BB0DEB" w:rsidP="00162AD6">
                      <w:pPr>
                        <w:pStyle w:val="Heading1"/>
                      </w:pPr>
                      <w:bookmarkStart w:id="11898" w:name="_Toc204073205"/>
                      <w:bookmarkStart w:id="11899" w:name="_Toc205888930"/>
                      <w:bookmarkStart w:id="11900" w:name="_Toc205889365"/>
                      <w:bookmarkStart w:id="11901" w:name="_Toc205889507"/>
                      <w:bookmarkStart w:id="11902" w:name="_Toc209553723"/>
                      <w:bookmarkStart w:id="11903" w:name="_Toc209556555"/>
                      <w:bookmarkStart w:id="11904" w:name="_Toc212740157"/>
                      <w:bookmarkStart w:id="11905" w:name="_Toc213778539"/>
                      <w:r w:rsidRPr="00CD54FC">
                        <w:t xml:space="preserve">Section </w:t>
                      </w:r>
                      <w:ins w:id="11906" w:author="danupraset@gmail.com" w:date="2025-09-23T16:11:00Z">
                        <w:r>
                          <w:t>3</w:t>
                        </w:r>
                      </w:ins>
                      <w:del w:id="11907" w:author="danupraset@gmail.com" w:date="2025-09-23T16:11:00Z">
                        <w:r w:rsidDel="00793C25">
                          <w:delText>6</w:delText>
                        </w:r>
                      </w:del>
                      <w:r w:rsidRPr="00CD54FC">
                        <w:t xml:space="preserve"> – </w:t>
                      </w:r>
                      <w:r w:rsidRPr="00AD70EE">
                        <w:t>Generate Daily Exception Summary Report for Paid Notices</w:t>
                      </w:r>
                      <w:bookmarkEnd w:id="11898"/>
                      <w:bookmarkEnd w:id="11899"/>
                      <w:bookmarkEnd w:id="11900"/>
                      <w:bookmarkEnd w:id="11901"/>
                      <w:bookmarkEnd w:id="11902"/>
                      <w:bookmarkEnd w:id="11903"/>
                      <w:bookmarkEnd w:id="11904"/>
                      <w:bookmarkEnd w:id="11905"/>
                    </w:p>
                  </w:txbxContent>
                </v:textbox>
              </v:rect>
            </w:pict>
          </mc:Fallback>
        </mc:AlternateContent>
      </w:r>
    </w:p>
    <w:p w14:paraId="136FF43B" w14:textId="22FFFC10" w:rsidR="00162AD6" w:rsidRDefault="00162AD6" w:rsidP="003C1D97"/>
    <w:p w14:paraId="1C389EEC" w14:textId="6F1F37CE" w:rsidR="00162AD6" w:rsidRDefault="00162AD6" w:rsidP="003C1D97"/>
    <w:p w14:paraId="74732C90" w14:textId="77777777" w:rsidR="00162AD6" w:rsidRDefault="00162AD6" w:rsidP="003C1D97"/>
    <w:p w14:paraId="61C8B2C0" w14:textId="77777777" w:rsidR="00162AD6" w:rsidRDefault="00162AD6" w:rsidP="003C1D97"/>
    <w:p w14:paraId="6AD0B556" w14:textId="77777777" w:rsidR="00162AD6" w:rsidRDefault="00162AD6" w:rsidP="003C1D97"/>
    <w:p w14:paraId="48E78479" w14:textId="77777777" w:rsidR="00162AD6" w:rsidRDefault="00162AD6" w:rsidP="003C1D97"/>
    <w:p w14:paraId="345C5D1F" w14:textId="77777777" w:rsidR="00162AD6" w:rsidRDefault="00162AD6" w:rsidP="003C1D97"/>
    <w:p w14:paraId="3529D085" w14:textId="77777777" w:rsidR="00162AD6" w:rsidRDefault="00162AD6" w:rsidP="003C1D97"/>
    <w:p w14:paraId="203246A7" w14:textId="77777777" w:rsidR="00162AD6" w:rsidRDefault="00162AD6" w:rsidP="003C1D97"/>
    <w:p w14:paraId="348EF6D1" w14:textId="77777777" w:rsidR="00162AD6" w:rsidRDefault="00162AD6" w:rsidP="003C1D97"/>
    <w:p w14:paraId="5FC314E9" w14:textId="77777777" w:rsidR="00162AD6" w:rsidRDefault="00162AD6" w:rsidP="003C1D97"/>
    <w:p w14:paraId="38F29B82" w14:textId="77777777" w:rsidR="00162AD6" w:rsidRDefault="00162AD6" w:rsidP="003C1D97"/>
    <w:p w14:paraId="372C5652" w14:textId="77777777" w:rsidR="00162AD6" w:rsidRDefault="00162AD6" w:rsidP="003C1D97"/>
    <w:p w14:paraId="61A45EC0" w14:textId="77777777" w:rsidR="00162AD6" w:rsidRDefault="00162AD6" w:rsidP="003C1D97"/>
    <w:p w14:paraId="4F4CA120" w14:textId="77777777" w:rsidR="00162AD6" w:rsidRDefault="00162AD6" w:rsidP="003C1D97"/>
    <w:p w14:paraId="066E657D" w14:textId="77777777" w:rsidR="00162AD6" w:rsidRDefault="00162AD6" w:rsidP="003C1D97"/>
    <w:p w14:paraId="09684AEA" w14:textId="77777777" w:rsidR="00162AD6" w:rsidRDefault="00162AD6" w:rsidP="003C1D97"/>
    <w:p w14:paraId="2B12A957" w14:textId="77777777" w:rsidR="00162AD6" w:rsidRDefault="00162AD6" w:rsidP="003C1D97"/>
    <w:p w14:paraId="77F6F95D" w14:textId="77777777" w:rsidR="00162AD6" w:rsidRDefault="00162AD6" w:rsidP="003C1D97"/>
    <w:p w14:paraId="40D6A3E6" w14:textId="77777777" w:rsidR="00162AD6" w:rsidRDefault="00162AD6" w:rsidP="003C1D97"/>
    <w:p w14:paraId="7BC24CC9" w14:textId="77777777" w:rsidR="00162AD6" w:rsidRDefault="00162AD6" w:rsidP="003C1D97"/>
    <w:p w14:paraId="2FE403F9" w14:textId="77777777" w:rsidR="00162AD6" w:rsidRDefault="00162AD6" w:rsidP="003C1D97"/>
    <w:p w14:paraId="19CE092D" w14:textId="77777777" w:rsidR="00162AD6" w:rsidRDefault="00162AD6" w:rsidP="003C1D97"/>
    <w:p w14:paraId="6A6F6E31" w14:textId="77777777" w:rsidR="00162AD6" w:rsidRDefault="00162AD6" w:rsidP="003C1D97"/>
    <w:p w14:paraId="5D84F5EC" w14:textId="77777777" w:rsidR="00162AD6" w:rsidRDefault="00162AD6" w:rsidP="003C1D97"/>
    <w:p w14:paraId="08326D41" w14:textId="77777777" w:rsidR="00162AD6" w:rsidRDefault="00162AD6" w:rsidP="003C1D97"/>
    <w:p w14:paraId="4563F6A3" w14:textId="77777777" w:rsidR="00162AD6" w:rsidRDefault="00162AD6" w:rsidP="003C1D97"/>
    <w:p w14:paraId="536BAE2D" w14:textId="77777777" w:rsidR="00162AD6" w:rsidRDefault="00162AD6" w:rsidP="003C1D97"/>
    <w:p w14:paraId="2ED74A2A" w14:textId="77777777" w:rsidR="00162AD6" w:rsidDel="000C6E18" w:rsidRDefault="00162AD6" w:rsidP="003C1D97">
      <w:pPr>
        <w:rPr>
          <w:del w:id="11927" w:author="danupraset@gmail.com" w:date="2025-09-23T16:13:00Z"/>
        </w:rPr>
      </w:pPr>
    </w:p>
    <w:p w14:paraId="37257C25" w14:textId="77777777" w:rsidR="00162AD6" w:rsidDel="000C6E18" w:rsidRDefault="00162AD6" w:rsidP="003C1D97">
      <w:pPr>
        <w:rPr>
          <w:del w:id="11928" w:author="danupraset@gmail.com" w:date="2025-09-23T16:13:00Z"/>
        </w:rPr>
      </w:pPr>
    </w:p>
    <w:p w14:paraId="24C7F67B" w14:textId="77777777" w:rsidR="00162AD6" w:rsidDel="000C6E18" w:rsidRDefault="00162AD6" w:rsidP="003C1D97">
      <w:pPr>
        <w:rPr>
          <w:del w:id="11929" w:author="danupraset@gmail.com" w:date="2025-09-23T16:13:00Z"/>
        </w:rPr>
      </w:pPr>
    </w:p>
    <w:p w14:paraId="25451A6F" w14:textId="77777777" w:rsidR="00162AD6" w:rsidDel="000C6E18" w:rsidRDefault="00162AD6" w:rsidP="003C1D97">
      <w:pPr>
        <w:rPr>
          <w:del w:id="11930" w:author="danupraset@gmail.com" w:date="2025-09-23T16:13:00Z"/>
        </w:rPr>
      </w:pPr>
    </w:p>
    <w:p w14:paraId="7D1B72AF" w14:textId="77777777" w:rsidR="00162AD6" w:rsidRDefault="00162AD6" w:rsidP="003C1D97"/>
    <w:p w14:paraId="56493E75" w14:textId="43CD297C" w:rsidR="00162AD6" w:rsidRDefault="00162AD6" w:rsidP="00E24207">
      <w:pPr>
        <w:pStyle w:val="ListParagraph"/>
        <w:numPr>
          <w:ilvl w:val="0"/>
          <w:numId w:val="5"/>
        </w:numPr>
      </w:pPr>
    </w:p>
    <w:p w14:paraId="08B8BC6C" w14:textId="21867CB4" w:rsidR="00E24207" w:rsidRDefault="00E24207" w:rsidP="00E24207">
      <w:pPr>
        <w:pStyle w:val="Heading2"/>
      </w:pPr>
      <w:bookmarkStart w:id="11931" w:name="_Toc205888931"/>
      <w:bookmarkStart w:id="11932" w:name="_Toc205889366"/>
      <w:bookmarkStart w:id="11933" w:name="_Toc205889508"/>
      <w:bookmarkStart w:id="11934" w:name="_Toc209553724"/>
      <w:bookmarkStart w:id="11935" w:name="_Toc209556556"/>
      <w:bookmarkStart w:id="11936" w:name="_Toc212740158"/>
      <w:bookmarkStart w:id="11937" w:name="_Toc213778540"/>
      <w:r>
        <w:t>Use Case</w:t>
      </w:r>
      <w:bookmarkEnd w:id="11931"/>
      <w:bookmarkEnd w:id="11932"/>
      <w:bookmarkEnd w:id="11933"/>
      <w:bookmarkEnd w:id="11934"/>
      <w:bookmarkEnd w:id="11935"/>
      <w:bookmarkEnd w:id="11936"/>
      <w:bookmarkEnd w:id="11937"/>
    </w:p>
    <w:p w14:paraId="651690ED" w14:textId="77777777" w:rsidR="00E24207" w:rsidRDefault="00E24207" w:rsidP="00E24207">
      <w:pPr>
        <w:pStyle w:val="ListParagraph"/>
        <w:numPr>
          <w:ilvl w:val="3"/>
          <w:numId w:val="21"/>
        </w:numPr>
        <w:tabs>
          <w:tab w:val="clear" w:pos="2880"/>
        </w:tabs>
        <w:ind w:left="426"/>
        <w:rPr>
          <w:rFonts w:ascii="Arial" w:hAnsi="Arial" w:cs="Arial"/>
          <w:sz w:val="20"/>
          <w:szCs w:val="20"/>
        </w:rPr>
      </w:pPr>
      <w:commentRangeStart w:id="11938"/>
      <w:commentRangeStart w:id="11939"/>
      <w:r w:rsidRPr="001A12D9">
        <w:rPr>
          <w:rFonts w:ascii="Arial" w:hAnsi="Arial" w:cs="Arial"/>
          <w:sz w:val="20"/>
          <w:szCs w:val="20"/>
        </w:rPr>
        <w:t>OCMS generates a daily end-of-day report on payment exceptions from the previous day</w:t>
      </w:r>
      <w:commentRangeEnd w:id="11938"/>
      <w:r w:rsidR="007341EE">
        <w:rPr>
          <w:rStyle w:val="CommentReference"/>
        </w:rPr>
        <w:commentReference w:id="11938"/>
      </w:r>
      <w:commentRangeEnd w:id="11939"/>
      <w:r w:rsidR="002F2BFF">
        <w:rPr>
          <w:rStyle w:val="CommentReference"/>
        </w:rPr>
        <w:commentReference w:id="11939"/>
      </w:r>
      <w:r w:rsidRPr="001A12D9">
        <w:rPr>
          <w:rFonts w:ascii="Arial" w:hAnsi="Arial" w:cs="Arial"/>
          <w:sz w:val="20"/>
          <w:szCs w:val="20"/>
        </w:rPr>
        <w:t xml:space="preserve">. </w:t>
      </w:r>
    </w:p>
    <w:p w14:paraId="2DC2CDB5" w14:textId="77777777" w:rsidR="00E24207" w:rsidRPr="001A12D9" w:rsidRDefault="00E24207" w:rsidP="00E24207">
      <w:pPr>
        <w:rPr>
          <w:rFonts w:ascii="Arial" w:hAnsi="Arial" w:cs="Arial"/>
          <w:sz w:val="20"/>
          <w:szCs w:val="20"/>
        </w:rPr>
      </w:pPr>
    </w:p>
    <w:p w14:paraId="255A767E" w14:textId="77777777" w:rsidR="00E24207" w:rsidRDefault="00E24207" w:rsidP="00E24207">
      <w:pPr>
        <w:pStyle w:val="ListParagraph"/>
        <w:numPr>
          <w:ilvl w:val="3"/>
          <w:numId w:val="21"/>
        </w:numPr>
        <w:tabs>
          <w:tab w:val="clear" w:pos="2880"/>
        </w:tabs>
        <w:ind w:left="426"/>
        <w:rPr>
          <w:rFonts w:ascii="Arial" w:hAnsi="Arial" w:cs="Arial"/>
          <w:sz w:val="20"/>
          <w:szCs w:val="20"/>
        </w:rPr>
      </w:pPr>
      <w:r w:rsidRPr="001A12D9">
        <w:rPr>
          <w:rFonts w:ascii="Arial" w:hAnsi="Arial" w:cs="Arial"/>
          <w:sz w:val="20"/>
          <w:szCs w:val="20"/>
        </w:rPr>
        <w:t>The report lists Intranet Notices that encountered the following exceptions during the processing of payment updates from the Internet database:</w:t>
      </w:r>
    </w:p>
    <w:p w14:paraId="060E7ED9" w14:textId="77777777" w:rsidR="00E24207" w:rsidRPr="00E24207" w:rsidRDefault="00E24207" w:rsidP="00E24207">
      <w:pPr>
        <w:rPr>
          <w:rFonts w:ascii="Arial" w:hAnsi="Arial" w:cs="Arial"/>
          <w:sz w:val="20"/>
          <w:szCs w:val="20"/>
        </w:rPr>
      </w:pPr>
    </w:p>
    <w:tbl>
      <w:tblPr>
        <w:tblStyle w:val="TableGrid"/>
        <w:tblW w:w="8707" w:type="dxa"/>
        <w:tblInd w:w="360" w:type="dxa"/>
        <w:tblLook w:val="04A0" w:firstRow="1" w:lastRow="0" w:firstColumn="1" w:lastColumn="0" w:noHBand="0" w:noVBand="1"/>
      </w:tblPr>
      <w:tblGrid>
        <w:gridCol w:w="2470"/>
        <w:gridCol w:w="6237"/>
      </w:tblGrid>
      <w:tr w:rsidR="00E24207" w14:paraId="7940831C" w14:textId="77777777" w:rsidTr="00067035">
        <w:tc>
          <w:tcPr>
            <w:tcW w:w="2470" w:type="dxa"/>
            <w:shd w:val="clear" w:color="auto" w:fill="F2F2F2" w:themeFill="background1" w:themeFillShade="F2"/>
          </w:tcPr>
          <w:p w14:paraId="1A807C2B" w14:textId="77777777" w:rsidR="00E24207" w:rsidRPr="00173242" w:rsidRDefault="00E24207" w:rsidP="00067035">
            <w:pPr>
              <w:pStyle w:val="ListParagraph"/>
              <w:keepNext/>
              <w:keepLines/>
              <w:snapToGrid w:val="0"/>
              <w:ind w:left="0"/>
              <w:contextualSpacing w:val="0"/>
              <w:jc w:val="center"/>
              <w:rPr>
                <w:rFonts w:ascii="Arial" w:eastAsia="Arial" w:hAnsi="Arial" w:cs="Arial"/>
                <w:b/>
                <w:color w:val="000000" w:themeColor="text1"/>
                <w:szCs w:val="20"/>
              </w:rPr>
            </w:pPr>
            <w:r>
              <w:rPr>
                <w:rFonts w:ascii="Arial" w:eastAsia="Arial" w:hAnsi="Arial" w:cs="Arial"/>
                <w:b/>
                <w:color w:val="000000" w:themeColor="text1"/>
                <w:szCs w:val="20"/>
              </w:rPr>
              <w:lastRenderedPageBreak/>
              <w:t>Exception Type</w:t>
            </w:r>
          </w:p>
        </w:tc>
        <w:tc>
          <w:tcPr>
            <w:tcW w:w="6237" w:type="dxa"/>
            <w:shd w:val="clear" w:color="auto" w:fill="F2F2F2" w:themeFill="background1" w:themeFillShade="F2"/>
          </w:tcPr>
          <w:p w14:paraId="4E284088" w14:textId="77777777" w:rsidR="00E24207" w:rsidRDefault="00E24207" w:rsidP="00067035">
            <w:pPr>
              <w:pStyle w:val="ListParagraph"/>
              <w:keepNext/>
              <w:keepLines/>
              <w:snapToGrid w:val="0"/>
              <w:ind w:left="0"/>
              <w:contextualSpacing w:val="0"/>
              <w:jc w:val="center"/>
              <w:rPr>
                <w:rFonts w:ascii="Arial" w:eastAsia="Arial" w:hAnsi="Arial" w:cs="Arial"/>
                <w:b/>
                <w:color w:val="000000" w:themeColor="text1"/>
                <w:szCs w:val="20"/>
              </w:rPr>
            </w:pPr>
            <w:r>
              <w:rPr>
                <w:rFonts w:ascii="Arial" w:eastAsia="Arial" w:hAnsi="Arial" w:cs="Arial"/>
                <w:b/>
                <w:color w:val="000000" w:themeColor="text1"/>
                <w:szCs w:val="20"/>
              </w:rPr>
              <w:t>Scenario</w:t>
            </w:r>
          </w:p>
        </w:tc>
      </w:tr>
      <w:tr w:rsidR="00E24207" w14:paraId="77F5A0FD" w14:textId="77777777" w:rsidTr="00067035">
        <w:tc>
          <w:tcPr>
            <w:tcW w:w="2470" w:type="dxa"/>
          </w:tcPr>
          <w:p w14:paraId="3AF2C3FB" w14:textId="77777777" w:rsidR="00E24207" w:rsidRDefault="00E24207" w:rsidP="00067035">
            <w:pPr>
              <w:pStyle w:val="ListParagraph"/>
              <w:keepNext/>
              <w:keepLines/>
              <w:snapToGrid w:val="0"/>
              <w:ind w:left="0"/>
              <w:contextualSpacing w:val="0"/>
              <w:rPr>
                <w:rFonts w:ascii="Arial" w:eastAsia="Arial" w:hAnsi="Arial" w:cs="Arial"/>
                <w:bCs/>
                <w:color w:val="000000" w:themeColor="text1"/>
                <w:szCs w:val="20"/>
              </w:rPr>
            </w:pPr>
            <w:r>
              <w:rPr>
                <w:rFonts w:ascii="Arial" w:eastAsia="Arial" w:hAnsi="Arial" w:cs="Arial"/>
                <w:bCs/>
                <w:color w:val="000000" w:themeColor="text1"/>
                <w:szCs w:val="20"/>
              </w:rPr>
              <w:t>Notice was suspended with PS-PRA</w:t>
            </w:r>
          </w:p>
        </w:tc>
        <w:tc>
          <w:tcPr>
            <w:tcW w:w="6237" w:type="dxa"/>
            <w:vAlign w:val="center"/>
          </w:tcPr>
          <w:p w14:paraId="0E5542F0" w14:textId="77777777" w:rsidR="00E24207" w:rsidRDefault="00E24207" w:rsidP="00067035">
            <w:pPr>
              <w:pStyle w:val="ListParagraph"/>
              <w:keepNext/>
              <w:keepLines/>
              <w:snapToGrid w:val="0"/>
              <w:ind w:left="0"/>
              <w:contextualSpacing w:val="0"/>
              <w:rPr>
                <w:rFonts w:ascii="Arial" w:eastAsia="Arial" w:hAnsi="Arial" w:cs="Arial"/>
                <w:bCs/>
                <w:color w:val="000000" w:themeColor="text1"/>
                <w:szCs w:val="20"/>
              </w:rPr>
            </w:pPr>
            <w:r>
              <w:rPr>
                <w:rFonts w:ascii="Arial" w:eastAsia="Arial" w:hAnsi="Arial" w:cs="Arial"/>
                <w:bCs/>
                <w:color w:val="000000" w:themeColor="text1"/>
                <w:szCs w:val="20"/>
              </w:rPr>
              <w:t>Notice was partially paid.</w:t>
            </w:r>
          </w:p>
        </w:tc>
      </w:tr>
      <w:tr w:rsidR="00E24207" w14:paraId="2523C8DC" w14:textId="77777777" w:rsidTr="00067035">
        <w:tc>
          <w:tcPr>
            <w:tcW w:w="2470" w:type="dxa"/>
          </w:tcPr>
          <w:p w14:paraId="252E05C5" w14:textId="77777777" w:rsidR="00E24207" w:rsidRDefault="00E24207" w:rsidP="00067035">
            <w:pPr>
              <w:pStyle w:val="ListParagraph"/>
              <w:keepNext/>
              <w:keepLines/>
              <w:snapToGrid w:val="0"/>
              <w:ind w:left="0"/>
              <w:contextualSpacing w:val="0"/>
              <w:rPr>
                <w:rFonts w:ascii="Arial" w:eastAsia="Arial" w:hAnsi="Arial" w:cs="Arial"/>
                <w:bCs/>
                <w:color w:val="000000" w:themeColor="text1"/>
                <w:szCs w:val="20"/>
              </w:rPr>
            </w:pPr>
            <w:r>
              <w:rPr>
                <w:rFonts w:ascii="Arial" w:eastAsia="Arial" w:hAnsi="Arial" w:cs="Arial"/>
                <w:bCs/>
                <w:color w:val="000000" w:themeColor="text1"/>
                <w:szCs w:val="20"/>
              </w:rPr>
              <w:t>Notice was suspended with TS-PAM</w:t>
            </w:r>
          </w:p>
        </w:tc>
        <w:tc>
          <w:tcPr>
            <w:tcW w:w="6237" w:type="dxa"/>
            <w:vAlign w:val="center"/>
          </w:tcPr>
          <w:p w14:paraId="71A013C8" w14:textId="77777777" w:rsidR="00E24207" w:rsidRDefault="00E24207" w:rsidP="00067035">
            <w:pPr>
              <w:pStyle w:val="ListParagraph"/>
              <w:keepNext/>
              <w:keepLines/>
              <w:snapToGrid w:val="0"/>
              <w:ind w:left="0"/>
              <w:contextualSpacing w:val="0"/>
              <w:rPr>
                <w:rFonts w:ascii="Arial" w:eastAsia="Arial" w:hAnsi="Arial" w:cs="Arial"/>
                <w:bCs/>
                <w:color w:val="000000" w:themeColor="text1"/>
                <w:szCs w:val="20"/>
              </w:rPr>
            </w:pPr>
            <w:r w:rsidRPr="00CA083B">
              <w:rPr>
                <w:rFonts w:ascii="Arial" w:eastAsia="Arial" w:hAnsi="Arial" w:cs="Arial"/>
                <w:bCs/>
                <w:color w:val="000000" w:themeColor="text1"/>
                <w:szCs w:val="20"/>
              </w:rPr>
              <w:t>The vehicle number in the Internet Notice does not match the Intranet Notice.</w:t>
            </w:r>
          </w:p>
        </w:tc>
      </w:tr>
      <w:tr w:rsidR="00E24207" w14:paraId="74944CA5" w14:textId="77777777" w:rsidTr="00067035">
        <w:tc>
          <w:tcPr>
            <w:tcW w:w="2470" w:type="dxa"/>
          </w:tcPr>
          <w:p w14:paraId="68DD544B" w14:textId="77777777" w:rsidR="00E24207" w:rsidRDefault="00E24207" w:rsidP="00067035">
            <w:pPr>
              <w:pStyle w:val="ListParagraph"/>
              <w:keepNext/>
              <w:keepLines/>
              <w:snapToGrid w:val="0"/>
              <w:ind w:left="0"/>
              <w:contextualSpacing w:val="0"/>
              <w:rPr>
                <w:rFonts w:ascii="Arial" w:eastAsia="Arial" w:hAnsi="Arial" w:cs="Arial"/>
                <w:bCs/>
                <w:color w:val="000000" w:themeColor="text1"/>
                <w:szCs w:val="20"/>
              </w:rPr>
            </w:pPr>
            <w:r>
              <w:rPr>
                <w:rFonts w:ascii="Arial" w:eastAsia="Arial" w:hAnsi="Arial" w:cs="Arial"/>
                <w:bCs/>
                <w:color w:val="000000" w:themeColor="text1"/>
                <w:szCs w:val="20"/>
              </w:rPr>
              <w:t>Double Payment</w:t>
            </w:r>
          </w:p>
        </w:tc>
        <w:tc>
          <w:tcPr>
            <w:tcW w:w="6237" w:type="dxa"/>
            <w:vAlign w:val="center"/>
          </w:tcPr>
          <w:p w14:paraId="0DF7C02E" w14:textId="77777777" w:rsidR="00E24207" w:rsidRDefault="00E24207" w:rsidP="00067035">
            <w:pPr>
              <w:pStyle w:val="ListParagraph"/>
              <w:keepNext/>
              <w:keepLines/>
              <w:snapToGrid w:val="0"/>
              <w:ind w:left="0"/>
              <w:contextualSpacing w:val="0"/>
              <w:rPr>
                <w:rFonts w:ascii="Arial" w:eastAsia="Arial" w:hAnsi="Arial" w:cs="Arial"/>
                <w:bCs/>
                <w:color w:val="000000" w:themeColor="text1"/>
                <w:szCs w:val="20"/>
              </w:rPr>
            </w:pPr>
            <w:r w:rsidRPr="00CA083B">
              <w:rPr>
                <w:rFonts w:ascii="Arial" w:eastAsia="Arial" w:hAnsi="Arial" w:cs="Arial"/>
                <w:bCs/>
                <w:color w:val="000000" w:themeColor="text1"/>
                <w:szCs w:val="20"/>
              </w:rPr>
              <w:t>A second payment was made after the notice was already fully paid.</w:t>
            </w:r>
          </w:p>
        </w:tc>
      </w:tr>
      <w:tr w:rsidR="00E24207" w14:paraId="75A03562" w14:textId="77777777" w:rsidTr="00067035">
        <w:tc>
          <w:tcPr>
            <w:tcW w:w="2470" w:type="dxa"/>
          </w:tcPr>
          <w:p w14:paraId="784D4F06" w14:textId="77777777" w:rsidR="00E24207" w:rsidRDefault="00E24207" w:rsidP="00067035">
            <w:pPr>
              <w:pStyle w:val="ListParagraph"/>
              <w:keepNext/>
              <w:keepLines/>
              <w:snapToGrid w:val="0"/>
              <w:ind w:left="0"/>
              <w:contextualSpacing w:val="0"/>
              <w:rPr>
                <w:rFonts w:ascii="Arial" w:eastAsia="Arial" w:hAnsi="Arial" w:cs="Arial"/>
                <w:bCs/>
                <w:color w:val="000000" w:themeColor="text1"/>
                <w:szCs w:val="20"/>
              </w:rPr>
            </w:pPr>
            <w:r>
              <w:rPr>
                <w:rFonts w:ascii="Arial" w:eastAsia="Arial" w:hAnsi="Arial" w:cs="Arial"/>
                <w:bCs/>
                <w:color w:val="000000" w:themeColor="text1"/>
                <w:szCs w:val="20"/>
              </w:rPr>
              <w:t>Over Payment</w:t>
            </w:r>
          </w:p>
        </w:tc>
        <w:tc>
          <w:tcPr>
            <w:tcW w:w="6237" w:type="dxa"/>
            <w:vAlign w:val="center"/>
          </w:tcPr>
          <w:p w14:paraId="48DD8766" w14:textId="77777777" w:rsidR="00E24207" w:rsidRDefault="00E24207" w:rsidP="00067035">
            <w:pPr>
              <w:pStyle w:val="ListParagraph"/>
              <w:keepNext/>
              <w:keepLines/>
              <w:snapToGrid w:val="0"/>
              <w:ind w:left="0"/>
              <w:contextualSpacing w:val="0"/>
              <w:rPr>
                <w:rFonts w:ascii="Arial" w:eastAsia="Arial" w:hAnsi="Arial" w:cs="Arial"/>
                <w:bCs/>
                <w:color w:val="000000" w:themeColor="text1"/>
                <w:szCs w:val="20"/>
              </w:rPr>
            </w:pPr>
            <w:r>
              <w:rPr>
                <w:rFonts w:ascii="Arial" w:eastAsia="Arial" w:hAnsi="Arial" w:cs="Arial"/>
                <w:bCs/>
                <w:color w:val="000000" w:themeColor="text1"/>
                <w:szCs w:val="20"/>
              </w:rPr>
              <w:t>The amount paid exceeds the amount payable.</w:t>
            </w:r>
          </w:p>
        </w:tc>
      </w:tr>
    </w:tbl>
    <w:p w14:paraId="1E2CEEEF" w14:textId="77777777" w:rsidR="00E24207" w:rsidRPr="001A12D9" w:rsidRDefault="00E24207" w:rsidP="00E24207">
      <w:pPr>
        <w:rPr>
          <w:rFonts w:ascii="Arial" w:hAnsi="Arial" w:cs="Arial"/>
          <w:sz w:val="20"/>
          <w:szCs w:val="20"/>
        </w:rPr>
      </w:pPr>
    </w:p>
    <w:p w14:paraId="3CD703E4" w14:textId="77777777" w:rsidR="00E24207" w:rsidRPr="001A12D9" w:rsidRDefault="00E24207" w:rsidP="00E24207">
      <w:pPr>
        <w:rPr>
          <w:rFonts w:ascii="Arial" w:hAnsi="Arial" w:cs="Arial"/>
          <w:sz w:val="20"/>
          <w:szCs w:val="20"/>
        </w:rPr>
      </w:pPr>
    </w:p>
    <w:p w14:paraId="1FBD1D18" w14:textId="77777777" w:rsidR="00E24207" w:rsidRDefault="00E24207" w:rsidP="00E24207">
      <w:pPr>
        <w:pStyle w:val="ListParagraph"/>
        <w:numPr>
          <w:ilvl w:val="3"/>
          <w:numId w:val="21"/>
        </w:numPr>
        <w:tabs>
          <w:tab w:val="clear" w:pos="2880"/>
        </w:tabs>
        <w:ind w:left="426"/>
        <w:rPr>
          <w:rFonts w:ascii="Arial" w:hAnsi="Arial" w:cs="Arial"/>
          <w:sz w:val="20"/>
          <w:szCs w:val="20"/>
        </w:rPr>
      </w:pPr>
      <w:r w:rsidRPr="001A12D9">
        <w:rPr>
          <w:rFonts w:ascii="Arial" w:hAnsi="Arial" w:cs="Arial"/>
          <w:sz w:val="20"/>
          <w:szCs w:val="20"/>
        </w:rPr>
        <w:t xml:space="preserve">A scheduled </w:t>
      </w:r>
      <w:proofErr w:type="spellStart"/>
      <w:r w:rsidRPr="001A12D9">
        <w:rPr>
          <w:rFonts w:ascii="Arial" w:hAnsi="Arial" w:cs="Arial"/>
          <w:sz w:val="20"/>
          <w:szCs w:val="20"/>
        </w:rPr>
        <w:t>cron</w:t>
      </w:r>
      <w:proofErr w:type="spellEnd"/>
      <w:r w:rsidRPr="001A12D9">
        <w:rPr>
          <w:rFonts w:ascii="Arial" w:hAnsi="Arial" w:cs="Arial"/>
          <w:sz w:val="20"/>
          <w:szCs w:val="20"/>
        </w:rPr>
        <w:t xml:space="preserve"> </w:t>
      </w:r>
      <w:proofErr w:type="gramStart"/>
      <w:r w:rsidRPr="001A12D9">
        <w:rPr>
          <w:rFonts w:ascii="Arial" w:hAnsi="Arial" w:cs="Arial"/>
          <w:sz w:val="20"/>
          <w:szCs w:val="20"/>
        </w:rPr>
        <w:t>service  will</w:t>
      </w:r>
      <w:proofErr w:type="gramEnd"/>
      <w:r w:rsidRPr="001A12D9">
        <w:rPr>
          <w:rFonts w:ascii="Arial" w:hAnsi="Arial" w:cs="Arial"/>
          <w:sz w:val="20"/>
          <w:szCs w:val="20"/>
        </w:rPr>
        <w:t xml:space="preserve"> generate the report daily, including Sundays and public holidays.</w:t>
      </w:r>
    </w:p>
    <w:p w14:paraId="3511DE56" w14:textId="77777777" w:rsidR="00E24207" w:rsidRPr="001A12D9" w:rsidRDefault="00E24207" w:rsidP="00E24207">
      <w:pPr>
        <w:rPr>
          <w:rFonts w:ascii="Arial" w:hAnsi="Arial" w:cs="Arial"/>
          <w:sz w:val="20"/>
          <w:szCs w:val="20"/>
        </w:rPr>
      </w:pPr>
      <w:r w:rsidRPr="001A12D9">
        <w:rPr>
          <w:rFonts w:ascii="Arial" w:hAnsi="Arial" w:cs="Arial"/>
          <w:sz w:val="20"/>
          <w:szCs w:val="20"/>
        </w:rPr>
        <w:t xml:space="preserve"> </w:t>
      </w:r>
    </w:p>
    <w:p w14:paraId="098B6110" w14:textId="77777777" w:rsidR="00E24207" w:rsidRDefault="00E24207" w:rsidP="00E24207">
      <w:pPr>
        <w:pStyle w:val="ListParagraph"/>
        <w:numPr>
          <w:ilvl w:val="3"/>
          <w:numId w:val="21"/>
        </w:numPr>
        <w:tabs>
          <w:tab w:val="clear" w:pos="2880"/>
        </w:tabs>
        <w:ind w:left="426"/>
        <w:rPr>
          <w:rFonts w:ascii="Arial" w:hAnsi="Arial" w:cs="Arial"/>
          <w:sz w:val="20"/>
          <w:szCs w:val="20"/>
        </w:rPr>
      </w:pPr>
      <w:r w:rsidRPr="001A12D9">
        <w:rPr>
          <w:rFonts w:ascii="Arial" w:hAnsi="Arial" w:cs="Arial"/>
          <w:sz w:val="20"/>
          <w:szCs w:val="20"/>
        </w:rPr>
        <w:t>The report will be emailed to authorised Fine Processing Officers to notify them of the exceptions so that they can follow up on the Notices.</w:t>
      </w:r>
    </w:p>
    <w:p w14:paraId="431751CB" w14:textId="77777777" w:rsidR="00E24207" w:rsidRPr="001A12D9" w:rsidRDefault="00E24207" w:rsidP="00E24207">
      <w:pPr>
        <w:pStyle w:val="ListParagraph"/>
        <w:rPr>
          <w:rFonts w:ascii="Arial" w:hAnsi="Arial" w:cs="Arial"/>
          <w:sz w:val="20"/>
          <w:szCs w:val="20"/>
        </w:rPr>
      </w:pPr>
    </w:p>
    <w:p w14:paraId="70A9AE50" w14:textId="77777777" w:rsidR="00E24207" w:rsidRDefault="00E24207" w:rsidP="00E24207">
      <w:pPr>
        <w:pStyle w:val="ListParagraph"/>
        <w:numPr>
          <w:ilvl w:val="3"/>
          <w:numId w:val="21"/>
        </w:numPr>
        <w:tabs>
          <w:tab w:val="clear" w:pos="2880"/>
        </w:tabs>
        <w:ind w:left="426"/>
        <w:rPr>
          <w:rFonts w:ascii="Arial" w:hAnsi="Arial" w:cs="Arial"/>
          <w:sz w:val="20"/>
          <w:szCs w:val="20"/>
        </w:rPr>
      </w:pPr>
      <w:r w:rsidRPr="001A12D9">
        <w:rPr>
          <w:rFonts w:ascii="Arial" w:hAnsi="Arial" w:cs="Arial"/>
          <w:sz w:val="20"/>
          <w:szCs w:val="20"/>
        </w:rPr>
        <w:t>When there are no exceptions, OCMS will send the report with the remark "No exception records".</w:t>
      </w:r>
    </w:p>
    <w:p w14:paraId="0102D79F" w14:textId="77777777" w:rsidR="00E24207" w:rsidRPr="00E24207" w:rsidRDefault="00E24207" w:rsidP="00E24207"/>
    <w:p w14:paraId="247CF0BB" w14:textId="77777777" w:rsidR="00162AD6" w:rsidRDefault="00162AD6" w:rsidP="003C1D97"/>
    <w:p w14:paraId="22678CD6" w14:textId="77777777" w:rsidR="005415DB" w:rsidRDefault="005415DB" w:rsidP="003C1D97"/>
    <w:p w14:paraId="0A876447" w14:textId="77777777" w:rsidR="005415DB" w:rsidRDefault="005415DB" w:rsidP="003C1D97"/>
    <w:p w14:paraId="3D21D8CF" w14:textId="77777777" w:rsidR="005415DB" w:rsidRDefault="005415DB" w:rsidP="003C1D97"/>
    <w:p w14:paraId="221A212F" w14:textId="77777777" w:rsidR="005415DB" w:rsidRDefault="005415DB" w:rsidP="003C1D97"/>
    <w:p w14:paraId="13B2B03D" w14:textId="77777777" w:rsidR="005415DB" w:rsidRDefault="005415DB" w:rsidP="003C1D97"/>
    <w:p w14:paraId="61B95B37" w14:textId="77777777" w:rsidR="005415DB" w:rsidRDefault="005415DB" w:rsidP="003C1D97"/>
    <w:p w14:paraId="0D2A7E9E" w14:textId="77777777" w:rsidR="005415DB" w:rsidRDefault="005415DB" w:rsidP="003C1D97"/>
    <w:p w14:paraId="14A67572" w14:textId="77777777" w:rsidR="005415DB" w:rsidRDefault="005415DB" w:rsidP="003C1D97"/>
    <w:p w14:paraId="4A725715" w14:textId="77777777" w:rsidR="005415DB" w:rsidRDefault="005415DB" w:rsidP="003C1D97"/>
    <w:p w14:paraId="155F8F90" w14:textId="77777777" w:rsidR="005415DB" w:rsidRDefault="005415DB" w:rsidP="003C1D97"/>
    <w:p w14:paraId="15C58666" w14:textId="77777777" w:rsidR="005415DB" w:rsidRDefault="005415DB" w:rsidP="003C1D97"/>
    <w:p w14:paraId="02DD27E4" w14:textId="77777777" w:rsidR="005415DB" w:rsidRDefault="005415DB" w:rsidP="003C1D97"/>
    <w:p w14:paraId="0EAFC4F2" w14:textId="77777777" w:rsidR="005415DB" w:rsidRDefault="005415DB" w:rsidP="003C1D97"/>
    <w:p w14:paraId="4786B589" w14:textId="77777777" w:rsidR="005415DB" w:rsidRDefault="005415DB" w:rsidP="003C1D97"/>
    <w:p w14:paraId="1282872C" w14:textId="77777777" w:rsidR="005415DB" w:rsidRDefault="005415DB" w:rsidP="003C1D97"/>
    <w:p w14:paraId="716350C1" w14:textId="77777777" w:rsidR="005415DB" w:rsidRDefault="005415DB" w:rsidP="003C1D97"/>
    <w:p w14:paraId="3B2C03C2" w14:textId="77777777" w:rsidR="005415DB" w:rsidRDefault="005415DB" w:rsidP="003C1D97"/>
    <w:p w14:paraId="64F59704" w14:textId="77777777" w:rsidR="005415DB" w:rsidRDefault="005415DB" w:rsidP="003C1D97"/>
    <w:p w14:paraId="2F1BA53C" w14:textId="77777777" w:rsidR="005415DB" w:rsidRDefault="005415DB" w:rsidP="003C1D97"/>
    <w:p w14:paraId="2E9E1CBF" w14:textId="77777777" w:rsidR="005415DB" w:rsidRDefault="005415DB" w:rsidP="003C1D97"/>
    <w:p w14:paraId="54FE8C84" w14:textId="77777777" w:rsidR="005415DB" w:rsidRDefault="005415DB" w:rsidP="003C1D97"/>
    <w:p w14:paraId="6BFB53B8" w14:textId="5697BBFB" w:rsidR="005415DB" w:rsidRDefault="005415DB" w:rsidP="005415DB">
      <w:pPr>
        <w:pStyle w:val="Heading2"/>
        <w:rPr>
          <w:ins w:id="11940" w:author="danupraset@gmail.com" w:date="2025-09-23T15:49:00Z"/>
        </w:rPr>
      </w:pPr>
      <w:bookmarkStart w:id="11941" w:name="_Toc205888932"/>
      <w:bookmarkStart w:id="11942" w:name="_Toc205889367"/>
      <w:bookmarkStart w:id="11943" w:name="_Toc205889509"/>
      <w:bookmarkStart w:id="11944" w:name="_Toc209553725"/>
      <w:bookmarkStart w:id="11945" w:name="_Toc209556557"/>
      <w:bookmarkStart w:id="11946" w:name="_Toc212740159"/>
      <w:bookmarkStart w:id="11947" w:name="_Toc213778541"/>
      <w:r>
        <w:lastRenderedPageBreak/>
        <w:t>Diagram Flow Image</w:t>
      </w:r>
      <w:bookmarkEnd w:id="11941"/>
      <w:bookmarkEnd w:id="11942"/>
      <w:bookmarkEnd w:id="11943"/>
      <w:bookmarkEnd w:id="11944"/>
      <w:bookmarkEnd w:id="11945"/>
      <w:bookmarkEnd w:id="11946"/>
      <w:bookmarkEnd w:id="11947"/>
    </w:p>
    <w:p w14:paraId="13F6990A" w14:textId="23AA8806" w:rsidR="001B2C2F" w:rsidRDefault="00944CBF" w:rsidP="001B2C2F">
      <w:pPr>
        <w:rPr>
          <w:ins w:id="11948" w:author="danupraset@gmail.com" w:date="2025-09-23T15:49:00Z"/>
        </w:rPr>
      </w:pPr>
      <w:ins w:id="11949" w:author="danupraset@gmail.com" w:date="2025-11-11T17:46:00Z">
        <w:r>
          <w:rPr>
            <w:noProof/>
            <w:lang w:val="en-SG" w:eastAsia="en-SG"/>
          </w:rPr>
          <w:drawing>
            <wp:inline distT="0" distB="0" distL="0" distR="0" wp14:anchorId="4ADB30F4" wp14:editId="7113A5FB">
              <wp:extent cx="5943600" cy="2276475"/>
              <wp:effectExtent l="0" t="0" r="0" b="9525"/>
              <wp:docPr id="6938849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276475"/>
                      </a:xfrm>
                      <a:prstGeom prst="rect">
                        <a:avLst/>
                      </a:prstGeom>
                      <a:noFill/>
                      <a:ln>
                        <a:noFill/>
                      </a:ln>
                    </pic:spPr>
                  </pic:pic>
                </a:graphicData>
              </a:graphic>
            </wp:inline>
          </w:drawing>
        </w:r>
      </w:ins>
    </w:p>
    <w:p w14:paraId="3129DCE7" w14:textId="455EA398" w:rsidR="001B2C2F" w:rsidRPr="001B2C2F" w:rsidDel="001B2C2F" w:rsidRDefault="001B2C2F">
      <w:pPr>
        <w:rPr>
          <w:del w:id="11950" w:author="danupraset@gmail.com" w:date="2025-09-23T15:50:00Z"/>
        </w:rPr>
        <w:pPrChange w:id="11951" w:author="danupraset@gmail.com" w:date="2025-09-23T15:49:00Z">
          <w:pPr>
            <w:pStyle w:val="Heading2"/>
          </w:pPr>
        </w:pPrChange>
      </w:pPr>
    </w:p>
    <w:p w14:paraId="79D6A275" w14:textId="5AB6CEB1" w:rsidR="005415DB" w:rsidDel="001B2C2F" w:rsidRDefault="006A4045" w:rsidP="005415DB">
      <w:pPr>
        <w:rPr>
          <w:del w:id="11952" w:author="danupraset@gmail.com" w:date="2025-09-23T15:50:00Z"/>
          <w:rFonts w:ascii="Arial" w:hAnsi="Arial" w:cs="Arial"/>
          <w:sz w:val="20"/>
          <w:szCs w:val="20"/>
        </w:rPr>
      </w:pPr>
      <w:del w:id="11953" w:author="danupraset@gmail.com" w:date="2025-09-23T15:50:00Z">
        <w:r w:rsidDel="001B2C2F">
          <w:rPr>
            <w:noProof/>
            <w:lang w:val="en-SG" w:eastAsia="en-SG"/>
          </w:rPr>
          <w:drawing>
            <wp:inline distT="0" distB="0" distL="0" distR="0" wp14:anchorId="4A7A936D" wp14:editId="37C86365">
              <wp:extent cx="5943600" cy="2278380"/>
              <wp:effectExtent l="0" t="0" r="0" b="7620"/>
              <wp:docPr id="12207614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278380"/>
                      </a:xfrm>
                      <a:prstGeom prst="rect">
                        <a:avLst/>
                      </a:prstGeom>
                      <a:noFill/>
                      <a:ln>
                        <a:noFill/>
                      </a:ln>
                    </pic:spPr>
                  </pic:pic>
                </a:graphicData>
              </a:graphic>
            </wp:inline>
          </w:drawing>
        </w:r>
      </w:del>
    </w:p>
    <w:p w14:paraId="67108FC1" w14:textId="57F8AB76" w:rsidR="005415DB" w:rsidRDefault="005415DB" w:rsidP="005415DB">
      <w:pPr>
        <w:rPr>
          <w:rFonts w:ascii="Arial" w:hAnsi="Arial" w:cs="Arial"/>
          <w:sz w:val="20"/>
          <w:szCs w:val="20"/>
        </w:rPr>
      </w:pPr>
      <w:r w:rsidRPr="00B32071">
        <w:rPr>
          <w:rFonts w:ascii="Arial" w:hAnsi="Arial" w:cs="Arial"/>
          <w:sz w:val="20"/>
          <w:szCs w:val="20"/>
        </w:rPr>
        <w:t>NOTE: Due to page size limit, the full-sized image is appended.</w:t>
      </w:r>
    </w:p>
    <w:p w14:paraId="16A492F1" w14:textId="247AB694" w:rsidR="006A4045" w:rsidRDefault="00944CBF" w:rsidP="005415DB">
      <w:pPr>
        <w:rPr>
          <w:ins w:id="11954" w:author="danupraset@gmail.com" w:date="2025-09-23T15:50:00Z"/>
          <w:rFonts w:ascii="Arial" w:hAnsi="Arial" w:cs="Arial"/>
          <w:sz w:val="20"/>
          <w:szCs w:val="20"/>
        </w:rPr>
      </w:pPr>
      <w:ins w:id="11955" w:author="danupraset@gmail.com" w:date="2025-11-11T17:46:00Z">
        <w:r>
          <w:rPr>
            <w:rFonts w:ascii="Arial" w:hAnsi="Arial" w:cs="Arial"/>
            <w:sz w:val="20"/>
            <w:szCs w:val="20"/>
          </w:rPr>
          <w:object w:dxaOrig="1533" w:dyaOrig="995" w14:anchorId="12BAFF18">
            <v:shape id="_x0000_i1052" type="#_x0000_t75" style="width:76.5pt;height:49.5pt" o:ole="">
              <v:imagedata r:id="rId105" o:title=""/>
            </v:shape>
            <o:OLEObject Type="Embed" ProgID="Package" ShapeID="_x0000_i1052" DrawAspect="Icon" ObjectID="_1827413455" r:id="rId106"/>
          </w:object>
        </w:r>
      </w:ins>
      <w:del w:id="11956" w:author="danupraset@gmail.com" w:date="2025-11-11T17:45:00Z">
        <w:r w:rsidR="00830A6E" w:rsidDel="00944CBF">
          <w:rPr>
            <w:rFonts w:ascii="Arial" w:hAnsi="Arial" w:cs="Arial"/>
            <w:sz w:val="20"/>
            <w:szCs w:val="20"/>
          </w:rPr>
          <w:fldChar w:fldCharType="begin"/>
        </w:r>
        <w:r w:rsidR="00830A6E" w:rsidDel="00944CBF">
          <w:rPr>
            <w:rFonts w:ascii="Arial" w:hAnsi="Arial" w:cs="Arial"/>
            <w:sz w:val="20"/>
            <w:szCs w:val="20"/>
          </w:rPr>
          <w:fldChar w:fldCharType="end"/>
        </w:r>
      </w:del>
      <w:del w:id="11957" w:author="danupraset@gmail.com" w:date="2025-09-23T15:50:00Z">
        <w:r w:rsidR="0062423C" w:rsidDel="001B2C2F">
          <w:rPr>
            <w:rFonts w:ascii="Arial" w:hAnsi="Arial" w:cs="Arial"/>
            <w:sz w:val="20"/>
            <w:szCs w:val="20"/>
          </w:rPr>
          <w:object w:dxaOrig="1287" w:dyaOrig="837" w14:anchorId="1FAF78D6">
            <v:shape id="_x0000_i1053" type="#_x0000_t75" style="width:63.75pt;height:42pt" o:ole="">
              <v:imagedata r:id="rId107" o:title=""/>
            </v:shape>
            <o:OLEObject Type="Embed" ProgID="Package" ShapeID="_x0000_i1053" DrawAspect="Icon" ObjectID="_1827413456" r:id="rId108"/>
          </w:object>
        </w:r>
      </w:del>
    </w:p>
    <w:p w14:paraId="7274A208" w14:textId="77777777" w:rsidR="001B2C2F" w:rsidRDefault="001B2C2F" w:rsidP="005415DB">
      <w:pPr>
        <w:rPr>
          <w:rFonts w:ascii="Arial" w:hAnsi="Arial" w:cs="Arial"/>
          <w:sz w:val="20"/>
          <w:szCs w:val="20"/>
        </w:rPr>
      </w:pPr>
    </w:p>
    <w:tbl>
      <w:tblPr>
        <w:tblStyle w:val="TableGrid"/>
        <w:tblW w:w="0" w:type="auto"/>
        <w:tblLook w:val="04A0" w:firstRow="1" w:lastRow="0" w:firstColumn="1" w:lastColumn="0" w:noHBand="0" w:noVBand="1"/>
      </w:tblPr>
      <w:tblGrid>
        <w:gridCol w:w="1781"/>
        <w:gridCol w:w="1610"/>
        <w:gridCol w:w="5959"/>
      </w:tblGrid>
      <w:tr w:rsidR="006A4045" w:rsidRPr="006A4045" w14:paraId="67639AF7" w14:textId="1010BD59" w:rsidTr="006A4045">
        <w:tc>
          <w:tcPr>
            <w:tcW w:w="0" w:type="auto"/>
            <w:shd w:val="clear" w:color="auto" w:fill="F2F2F2" w:themeFill="background1" w:themeFillShade="F2"/>
            <w:hideMark/>
          </w:tcPr>
          <w:p w14:paraId="366B6254" w14:textId="77FB7A8B" w:rsidR="006A4045" w:rsidRPr="006A4045" w:rsidRDefault="006A4045" w:rsidP="006A4045">
            <w:pPr>
              <w:rPr>
                <w:rFonts w:ascii="Arial" w:hAnsi="Arial" w:cs="Arial"/>
                <w:b/>
                <w:bCs/>
                <w:lang w:val="en-SG"/>
              </w:rPr>
            </w:pPr>
            <w:r w:rsidRPr="006A4045">
              <w:rPr>
                <w:rFonts w:ascii="Arial" w:hAnsi="Arial" w:cs="Arial"/>
                <w:b/>
                <w:bCs/>
                <w:lang w:val="en-SG"/>
              </w:rPr>
              <w:t>Step</w:t>
            </w:r>
          </w:p>
        </w:tc>
        <w:tc>
          <w:tcPr>
            <w:tcW w:w="0" w:type="auto"/>
            <w:shd w:val="clear" w:color="auto" w:fill="F2F2F2" w:themeFill="background1" w:themeFillShade="F2"/>
            <w:hideMark/>
          </w:tcPr>
          <w:p w14:paraId="50A812D2" w14:textId="60688799" w:rsidR="006A4045" w:rsidRPr="006A4045" w:rsidRDefault="006A4045" w:rsidP="006A4045">
            <w:pPr>
              <w:rPr>
                <w:rFonts w:ascii="Arial" w:hAnsi="Arial" w:cs="Arial"/>
                <w:b/>
                <w:bCs/>
                <w:lang w:val="en-SG"/>
              </w:rPr>
            </w:pPr>
            <w:r w:rsidRPr="006A4045">
              <w:rPr>
                <w:rFonts w:ascii="Arial" w:hAnsi="Arial" w:cs="Arial"/>
                <w:b/>
                <w:bCs/>
                <w:lang w:val="en-SG"/>
              </w:rPr>
              <w:t>Definition</w:t>
            </w:r>
          </w:p>
        </w:tc>
        <w:tc>
          <w:tcPr>
            <w:tcW w:w="0" w:type="auto"/>
            <w:shd w:val="clear" w:color="auto" w:fill="F2F2F2" w:themeFill="background1" w:themeFillShade="F2"/>
            <w:hideMark/>
          </w:tcPr>
          <w:p w14:paraId="5AE6E81E" w14:textId="5D6BEA84" w:rsidR="006A4045" w:rsidRPr="006A4045" w:rsidRDefault="006A4045" w:rsidP="006A4045">
            <w:pPr>
              <w:rPr>
                <w:rFonts w:ascii="Arial" w:hAnsi="Arial" w:cs="Arial"/>
                <w:b/>
                <w:bCs/>
                <w:lang w:val="en-SG"/>
              </w:rPr>
            </w:pPr>
            <w:r w:rsidRPr="006A4045">
              <w:rPr>
                <w:rFonts w:ascii="Arial" w:hAnsi="Arial" w:cs="Arial"/>
                <w:b/>
                <w:bCs/>
                <w:lang w:val="en-SG"/>
              </w:rPr>
              <w:t>Brief Description</w:t>
            </w:r>
          </w:p>
        </w:tc>
      </w:tr>
      <w:tr w:rsidR="006A4045" w:rsidRPr="006A4045" w14:paraId="4E15CC96" w14:textId="3F7C4793" w:rsidTr="006A4045">
        <w:tc>
          <w:tcPr>
            <w:tcW w:w="0" w:type="auto"/>
            <w:hideMark/>
          </w:tcPr>
          <w:p w14:paraId="733CEE4A" w14:textId="4B1212FA" w:rsidR="006A4045" w:rsidRPr="006A4045" w:rsidRDefault="006A4045" w:rsidP="006A4045">
            <w:pPr>
              <w:rPr>
                <w:rFonts w:ascii="Arial" w:hAnsi="Arial" w:cs="Arial"/>
                <w:lang w:val="en-SG"/>
              </w:rPr>
            </w:pPr>
            <w:r w:rsidRPr="006A4045">
              <w:rPr>
                <w:rFonts w:ascii="Arial" w:hAnsi="Arial" w:cs="Arial"/>
                <w:lang w:val="en-SG"/>
              </w:rPr>
              <w:t>Cron Start</w:t>
            </w:r>
          </w:p>
        </w:tc>
        <w:tc>
          <w:tcPr>
            <w:tcW w:w="0" w:type="auto"/>
            <w:hideMark/>
          </w:tcPr>
          <w:p w14:paraId="038E70B1" w14:textId="2AF55500" w:rsidR="006A4045" w:rsidRPr="006A4045" w:rsidRDefault="006A4045" w:rsidP="006A4045">
            <w:pPr>
              <w:rPr>
                <w:rFonts w:ascii="Arial" w:hAnsi="Arial" w:cs="Arial"/>
                <w:lang w:val="en-SG"/>
              </w:rPr>
            </w:pPr>
            <w:r w:rsidRPr="006A4045">
              <w:rPr>
                <w:rFonts w:ascii="Arial" w:hAnsi="Arial" w:cs="Arial"/>
                <w:lang w:val="en-SG"/>
              </w:rPr>
              <w:t>Scheduled job initiation</w:t>
            </w:r>
          </w:p>
        </w:tc>
        <w:tc>
          <w:tcPr>
            <w:tcW w:w="0" w:type="auto"/>
            <w:hideMark/>
          </w:tcPr>
          <w:p w14:paraId="0A85E7AF" w14:textId="183B8C26" w:rsidR="006A4045" w:rsidRPr="006A4045" w:rsidRDefault="006A4045" w:rsidP="006A4045">
            <w:pPr>
              <w:rPr>
                <w:rFonts w:ascii="Arial" w:hAnsi="Arial" w:cs="Arial"/>
                <w:lang w:val="en-SG"/>
              </w:rPr>
            </w:pPr>
            <w:r w:rsidRPr="006A4045">
              <w:rPr>
                <w:rFonts w:ascii="Arial" w:hAnsi="Arial" w:cs="Arial"/>
                <w:lang w:val="en-SG"/>
              </w:rPr>
              <w:t>Starts the automated daily process in the intranet Cron tier.</w:t>
            </w:r>
          </w:p>
        </w:tc>
      </w:tr>
      <w:tr w:rsidR="006A4045" w:rsidRPr="006A4045" w14:paraId="741634DA" w14:textId="503897C5" w:rsidTr="006A4045">
        <w:tc>
          <w:tcPr>
            <w:tcW w:w="0" w:type="auto"/>
            <w:hideMark/>
          </w:tcPr>
          <w:p w14:paraId="3556702F" w14:textId="3668B539" w:rsidR="006A4045" w:rsidRPr="006A4045" w:rsidRDefault="006A4045" w:rsidP="006A4045">
            <w:pPr>
              <w:rPr>
                <w:rFonts w:ascii="Arial" w:hAnsi="Arial" w:cs="Arial"/>
                <w:lang w:val="en-SG"/>
              </w:rPr>
            </w:pPr>
            <w:r w:rsidRPr="006A4045">
              <w:rPr>
                <w:rFonts w:ascii="Arial" w:hAnsi="Arial" w:cs="Arial"/>
                <w:lang w:val="en-SG"/>
              </w:rPr>
              <w:t>Get list notices</w:t>
            </w:r>
          </w:p>
        </w:tc>
        <w:tc>
          <w:tcPr>
            <w:tcW w:w="0" w:type="auto"/>
            <w:hideMark/>
          </w:tcPr>
          <w:p w14:paraId="501A7ECF" w14:textId="2CD03D7A" w:rsidR="006A4045" w:rsidRPr="006A4045" w:rsidRDefault="006A4045" w:rsidP="006A4045">
            <w:pPr>
              <w:rPr>
                <w:rFonts w:ascii="Arial" w:hAnsi="Arial" w:cs="Arial"/>
                <w:lang w:val="en-SG"/>
              </w:rPr>
            </w:pPr>
            <w:r w:rsidRPr="006A4045">
              <w:rPr>
                <w:rFonts w:ascii="Arial" w:hAnsi="Arial" w:cs="Arial"/>
                <w:lang w:val="en-SG"/>
              </w:rPr>
              <w:t>Retrieve eligible notices</w:t>
            </w:r>
          </w:p>
        </w:tc>
        <w:tc>
          <w:tcPr>
            <w:tcW w:w="0" w:type="auto"/>
            <w:hideMark/>
          </w:tcPr>
          <w:p w14:paraId="237FACD5" w14:textId="1C87F8D2" w:rsidR="006A4045" w:rsidRPr="006A4045" w:rsidRDefault="006A4045" w:rsidP="006A4045">
            <w:pPr>
              <w:rPr>
                <w:rFonts w:ascii="Arial" w:hAnsi="Arial" w:cs="Arial"/>
                <w:lang w:val="en-SG"/>
              </w:rPr>
            </w:pPr>
            <w:r w:rsidRPr="006A4045">
              <w:rPr>
                <w:rFonts w:ascii="Arial" w:hAnsi="Arial" w:cs="Arial"/>
                <w:lang w:val="en-SG"/>
              </w:rPr>
              <w:t xml:space="preserve">Fetches notices with categories PS–PRA, TS–PAM, or with </w:t>
            </w:r>
            <w:ins w:id="11958" w:author="Ahmad Rafif" w:date="2025-09-23T12:13:00Z">
              <w:r w:rsidR="00F22514">
                <w:rPr>
                  <w:rFonts w:ascii="Arial" w:hAnsi="Arial" w:cs="Arial"/>
                  <w:lang w:val="en-SG"/>
                </w:rPr>
                <w:t xml:space="preserve">exist in </w:t>
              </w:r>
              <w:proofErr w:type="spellStart"/>
              <w:r w:rsidR="00F22514">
                <w:rPr>
                  <w:rFonts w:ascii="Arial" w:hAnsi="Arial" w:cs="Arial"/>
                  <w:lang w:val="en-SG"/>
                </w:rPr>
                <w:t>ocms_</w:t>
              </w:r>
            </w:ins>
            <w:r w:rsidRPr="006A4045">
              <w:rPr>
                <w:rFonts w:ascii="Arial" w:hAnsi="Arial" w:cs="Arial"/>
                <w:lang w:val="en-SG"/>
              </w:rPr>
              <w:t>refund</w:t>
            </w:r>
            <w:del w:id="11959" w:author="Ahmad Rafif" w:date="2025-09-23T21:40:00Z">
              <w:r w:rsidRPr="006A4045" w:rsidDel="00BF4D0A">
                <w:rPr>
                  <w:rFonts w:ascii="Arial" w:hAnsi="Arial" w:cs="Arial"/>
                  <w:lang w:val="en-SG"/>
                </w:rPr>
                <w:delText>_</w:delText>
              </w:r>
            </w:del>
            <w:ins w:id="11960" w:author="Ahmad Rafif" w:date="2025-09-23T21:40:00Z">
              <w:r w:rsidR="00BF4D0A">
                <w:rPr>
                  <w:rFonts w:ascii="Arial" w:hAnsi="Arial" w:cs="Arial"/>
                  <w:lang w:val="en-SG"/>
                </w:rPr>
                <w:t>_</w:t>
              </w:r>
            </w:ins>
            <w:del w:id="11961" w:author="Ahmad Rafif" w:date="2025-09-23T21:39:00Z">
              <w:r w:rsidRPr="006A4045" w:rsidDel="00BF4D0A">
                <w:rPr>
                  <w:rFonts w:ascii="Arial" w:hAnsi="Arial" w:cs="Arial"/>
                  <w:lang w:val="en-SG"/>
                </w:rPr>
                <w:delText>identified_dat</w:delText>
              </w:r>
            </w:del>
            <w:ins w:id="11962" w:author="Ahmad Rafif" w:date="2025-09-23T12:13:00Z">
              <w:r w:rsidR="00F22514">
                <w:rPr>
                  <w:rFonts w:ascii="Arial" w:hAnsi="Arial" w:cs="Arial"/>
                  <w:lang w:val="en-SG"/>
                </w:rPr>
                <w:t>notic</w:t>
              </w:r>
            </w:ins>
            <w:r w:rsidRPr="006A4045">
              <w:rPr>
                <w:rFonts w:ascii="Arial" w:hAnsi="Arial" w:cs="Arial"/>
                <w:lang w:val="en-SG"/>
              </w:rPr>
              <w:t>e</w:t>
            </w:r>
            <w:proofErr w:type="spellEnd"/>
            <w:r w:rsidRPr="006A4045">
              <w:rPr>
                <w:rFonts w:ascii="Arial" w:hAnsi="Arial" w:cs="Arial"/>
                <w:lang w:val="en-SG"/>
              </w:rPr>
              <w:t xml:space="preserve"> present, using the provided SQL query.</w:t>
            </w:r>
          </w:p>
        </w:tc>
      </w:tr>
      <w:tr w:rsidR="006A4045" w:rsidRPr="006A4045" w14:paraId="0658AF6D" w14:textId="4DFD4422" w:rsidTr="006A4045">
        <w:tc>
          <w:tcPr>
            <w:tcW w:w="0" w:type="auto"/>
            <w:hideMark/>
          </w:tcPr>
          <w:p w14:paraId="12F6885C" w14:textId="3287024E" w:rsidR="006A4045" w:rsidRPr="006A4045" w:rsidRDefault="006A4045" w:rsidP="006A4045">
            <w:pPr>
              <w:rPr>
                <w:rFonts w:ascii="Arial" w:hAnsi="Arial" w:cs="Arial"/>
                <w:lang w:val="en-SG"/>
              </w:rPr>
            </w:pPr>
            <w:r w:rsidRPr="006A4045">
              <w:rPr>
                <w:rFonts w:ascii="Arial" w:hAnsi="Arial" w:cs="Arial"/>
                <w:lang w:val="en-SG"/>
              </w:rPr>
              <w:t>Any result?</w:t>
            </w:r>
          </w:p>
        </w:tc>
        <w:tc>
          <w:tcPr>
            <w:tcW w:w="0" w:type="auto"/>
            <w:hideMark/>
          </w:tcPr>
          <w:p w14:paraId="16D9D9F6" w14:textId="6C92B3ED" w:rsidR="006A4045" w:rsidRPr="006A4045" w:rsidRDefault="006A4045" w:rsidP="006A4045">
            <w:pPr>
              <w:rPr>
                <w:rFonts w:ascii="Arial" w:hAnsi="Arial" w:cs="Arial"/>
                <w:lang w:val="en-SG"/>
              </w:rPr>
            </w:pPr>
            <w:r w:rsidRPr="006A4045">
              <w:rPr>
                <w:rFonts w:ascii="Arial" w:hAnsi="Arial" w:cs="Arial"/>
                <w:lang w:val="en-SG"/>
              </w:rPr>
              <w:t>Decision point for data presence</w:t>
            </w:r>
          </w:p>
        </w:tc>
        <w:tc>
          <w:tcPr>
            <w:tcW w:w="0" w:type="auto"/>
            <w:hideMark/>
          </w:tcPr>
          <w:p w14:paraId="3E8B701C" w14:textId="450E3B14" w:rsidR="006A4045" w:rsidRPr="006A4045" w:rsidRDefault="006A4045" w:rsidP="006A4045">
            <w:pPr>
              <w:rPr>
                <w:rFonts w:ascii="Arial" w:hAnsi="Arial" w:cs="Arial"/>
                <w:lang w:val="en-SG"/>
              </w:rPr>
            </w:pPr>
            <w:r w:rsidRPr="006A4045">
              <w:rPr>
                <w:rFonts w:ascii="Arial" w:hAnsi="Arial" w:cs="Arial"/>
                <w:lang w:val="en-SG"/>
              </w:rPr>
              <w:t>Checks if any records match the selection criteria.</w:t>
            </w:r>
          </w:p>
        </w:tc>
      </w:tr>
      <w:tr w:rsidR="006A4045" w:rsidRPr="006A4045" w14:paraId="72BDAC27" w14:textId="3F3B7FA4" w:rsidTr="006A4045">
        <w:tc>
          <w:tcPr>
            <w:tcW w:w="0" w:type="auto"/>
            <w:hideMark/>
          </w:tcPr>
          <w:p w14:paraId="134EA67E" w14:textId="0E7F2CDF" w:rsidR="006A4045" w:rsidRPr="006A4045" w:rsidRDefault="006A4045" w:rsidP="006A4045">
            <w:pPr>
              <w:rPr>
                <w:rFonts w:ascii="Arial" w:hAnsi="Arial" w:cs="Arial"/>
                <w:lang w:val="en-SG"/>
              </w:rPr>
            </w:pPr>
            <w:r w:rsidRPr="006A4045">
              <w:rPr>
                <w:rFonts w:ascii="Arial" w:hAnsi="Arial" w:cs="Arial"/>
                <w:lang w:val="en-SG"/>
              </w:rPr>
              <w:lastRenderedPageBreak/>
              <w:t>Generate report – exception records</w:t>
            </w:r>
          </w:p>
        </w:tc>
        <w:tc>
          <w:tcPr>
            <w:tcW w:w="0" w:type="auto"/>
            <w:hideMark/>
          </w:tcPr>
          <w:p w14:paraId="4B55E499" w14:textId="6DB2732E" w:rsidR="006A4045" w:rsidRPr="006A4045" w:rsidRDefault="006A4045" w:rsidP="006A4045">
            <w:pPr>
              <w:rPr>
                <w:rFonts w:ascii="Arial" w:hAnsi="Arial" w:cs="Arial"/>
                <w:lang w:val="en-SG"/>
              </w:rPr>
            </w:pPr>
            <w:r w:rsidRPr="006A4045">
              <w:rPr>
                <w:rFonts w:ascii="Arial" w:hAnsi="Arial" w:cs="Arial"/>
                <w:lang w:val="en-SG"/>
              </w:rPr>
              <w:t>Compile exception details</w:t>
            </w:r>
          </w:p>
        </w:tc>
        <w:tc>
          <w:tcPr>
            <w:tcW w:w="0" w:type="auto"/>
            <w:hideMark/>
          </w:tcPr>
          <w:p w14:paraId="392F9D98" w14:textId="166DD6F0" w:rsidR="006A4045" w:rsidRPr="006A4045" w:rsidRDefault="006A4045" w:rsidP="006A4045">
            <w:pPr>
              <w:rPr>
                <w:rFonts w:ascii="Arial" w:hAnsi="Arial" w:cs="Arial"/>
                <w:lang w:val="en-SG"/>
              </w:rPr>
            </w:pPr>
            <w:r w:rsidRPr="006A4045">
              <w:rPr>
                <w:rFonts w:ascii="Arial" w:hAnsi="Arial" w:cs="Arial"/>
                <w:lang w:val="en-SG"/>
              </w:rPr>
              <w:t xml:space="preserve">Creates a report listing and detailing all bad records, pulling specified fields from </w:t>
            </w:r>
            <w:proofErr w:type="spellStart"/>
            <w:r w:rsidRPr="006A4045">
              <w:rPr>
                <w:rFonts w:ascii="Arial" w:hAnsi="Arial" w:cs="Arial"/>
                <w:lang w:val="en-SG"/>
              </w:rPr>
              <w:t>ocms_web_txn_details</w:t>
            </w:r>
            <w:proofErr w:type="spellEnd"/>
            <w:ins w:id="11963" w:author="Ahmad Rafif" w:date="2025-09-23T21:40:00Z">
              <w:r w:rsidR="00BF4D0A">
                <w:rPr>
                  <w:rFonts w:ascii="Arial" w:hAnsi="Arial" w:cs="Arial"/>
                  <w:lang w:val="en-SG"/>
                </w:rPr>
                <w:t>,</w:t>
              </w:r>
            </w:ins>
            <w:del w:id="11964" w:author="Ahmad Rafif" w:date="2025-09-23T21:40:00Z">
              <w:r w:rsidRPr="006A4045" w:rsidDel="00BF4D0A">
                <w:rPr>
                  <w:rFonts w:ascii="Arial" w:hAnsi="Arial" w:cs="Arial"/>
                  <w:lang w:val="en-SG"/>
                </w:rPr>
                <w:delText xml:space="preserve"> and</w:delText>
              </w:r>
            </w:del>
            <w:r w:rsidRPr="006A4045">
              <w:rPr>
                <w:rFonts w:ascii="Arial" w:hAnsi="Arial" w:cs="Arial"/>
                <w:lang w:val="en-SG"/>
              </w:rPr>
              <w:t xml:space="preserve"> </w:t>
            </w:r>
            <w:proofErr w:type="spellStart"/>
            <w:r w:rsidRPr="006A4045">
              <w:rPr>
                <w:rFonts w:ascii="Arial" w:hAnsi="Arial" w:cs="Arial"/>
                <w:lang w:val="en-SG"/>
              </w:rPr>
              <w:t>ocms_valid_offence_notice</w:t>
            </w:r>
            <w:proofErr w:type="spellEnd"/>
            <w:ins w:id="11965" w:author="Ahmad Rafif" w:date="2025-09-23T21:40:00Z">
              <w:r w:rsidR="00BF4D0A">
                <w:rPr>
                  <w:rFonts w:ascii="Arial" w:hAnsi="Arial" w:cs="Arial"/>
                  <w:lang w:val="en-SG"/>
                </w:rPr>
                <w:t xml:space="preserve"> and </w:t>
              </w:r>
              <w:proofErr w:type="spellStart"/>
              <w:r w:rsidR="00BF4D0A">
                <w:rPr>
                  <w:rFonts w:ascii="Arial" w:hAnsi="Arial" w:cs="Arial"/>
                  <w:lang w:val="en-SG"/>
                </w:rPr>
                <w:t>ocms_refund_notice</w:t>
              </w:r>
              <w:proofErr w:type="spellEnd"/>
              <w:r w:rsidR="00BF4D0A">
                <w:rPr>
                  <w:rFonts w:ascii="Arial" w:hAnsi="Arial" w:cs="Arial"/>
                  <w:lang w:val="en-SG"/>
                </w:rPr>
                <w:t>.</w:t>
              </w:r>
            </w:ins>
            <w:del w:id="11966" w:author="Ahmad Rafif" w:date="2025-09-23T21:40:00Z">
              <w:r w:rsidRPr="006A4045" w:rsidDel="00BF4D0A">
                <w:rPr>
                  <w:rFonts w:ascii="Arial" w:hAnsi="Arial" w:cs="Arial"/>
                  <w:lang w:val="en-SG"/>
                </w:rPr>
                <w:delText>.</w:delText>
              </w:r>
            </w:del>
          </w:p>
        </w:tc>
      </w:tr>
      <w:tr w:rsidR="006A4045" w:rsidRPr="006A4045" w14:paraId="641F6FED" w14:textId="7371EA53" w:rsidTr="006A4045">
        <w:tc>
          <w:tcPr>
            <w:tcW w:w="0" w:type="auto"/>
            <w:hideMark/>
          </w:tcPr>
          <w:p w14:paraId="71824F7F" w14:textId="5B14F6C1" w:rsidR="006A4045" w:rsidRPr="006A4045" w:rsidRDefault="006A4045" w:rsidP="006A4045">
            <w:pPr>
              <w:rPr>
                <w:rFonts w:ascii="Arial" w:hAnsi="Arial" w:cs="Arial"/>
                <w:lang w:val="en-SG"/>
              </w:rPr>
            </w:pPr>
            <w:r w:rsidRPr="006A4045">
              <w:rPr>
                <w:rFonts w:ascii="Arial" w:hAnsi="Arial" w:cs="Arial"/>
                <w:lang w:val="en-SG"/>
              </w:rPr>
              <w:t>Generate report – no exception records</w:t>
            </w:r>
          </w:p>
        </w:tc>
        <w:tc>
          <w:tcPr>
            <w:tcW w:w="0" w:type="auto"/>
            <w:hideMark/>
          </w:tcPr>
          <w:p w14:paraId="2F30BABE" w14:textId="36DC94B7" w:rsidR="006A4045" w:rsidRPr="006A4045" w:rsidRDefault="006A4045" w:rsidP="006A4045">
            <w:pPr>
              <w:rPr>
                <w:rFonts w:ascii="Arial" w:hAnsi="Arial" w:cs="Arial"/>
                <w:lang w:val="en-SG"/>
              </w:rPr>
            </w:pPr>
            <w:r w:rsidRPr="006A4045">
              <w:rPr>
                <w:rFonts w:ascii="Arial" w:hAnsi="Arial" w:cs="Arial"/>
                <w:lang w:val="en-SG"/>
              </w:rPr>
              <w:t>Compile empty report</w:t>
            </w:r>
          </w:p>
        </w:tc>
        <w:tc>
          <w:tcPr>
            <w:tcW w:w="0" w:type="auto"/>
            <w:hideMark/>
          </w:tcPr>
          <w:p w14:paraId="7B78CB62" w14:textId="493438C0" w:rsidR="006A4045" w:rsidRPr="006A4045" w:rsidRDefault="006A4045" w:rsidP="006A4045">
            <w:pPr>
              <w:rPr>
                <w:rFonts w:ascii="Arial" w:hAnsi="Arial" w:cs="Arial"/>
                <w:lang w:val="en-SG"/>
              </w:rPr>
            </w:pPr>
            <w:r w:rsidRPr="006A4045">
              <w:rPr>
                <w:rFonts w:ascii="Arial" w:hAnsi="Arial" w:cs="Arial"/>
                <w:lang w:val="en-SG"/>
              </w:rPr>
              <w:t>Creates a report stating “No exception records” when no matching data is found.</w:t>
            </w:r>
          </w:p>
        </w:tc>
      </w:tr>
      <w:tr w:rsidR="006A4045" w:rsidRPr="006A4045" w14:paraId="7E57E5D1" w14:textId="6164809F" w:rsidTr="006A4045">
        <w:tc>
          <w:tcPr>
            <w:tcW w:w="0" w:type="auto"/>
            <w:hideMark/>
          </w:tcPr>
          <w:p w14:paraId="2515C4B8" w14:textId="0C1436DD" w:rsidR="006A4045" w:rsidRPr="006A4045" w:rsidRDefault="006A4045" w:rsidP="006A4045">
            <w:pPr>
              <w:rPr>
                <w:rFonts w:ascii="Arial" w:hAnsi="Arial" w:cs="Arial"/>
                <w:lang w:val="en-SG"/>
              </w:rPr>
            </w:pPr>
            <w:r w:rsidRPr="006A4045">
              <w:rPr>
                <w:rFonts w:ascii="Arial" w:hAnsi="Arial" w:cs="Arial"/>
                <w:lang w:val="en-SG"/>
              </w:rPr>
              <w:t>Success?</w:t>
            </w:r>
          </w:p>
        </w:tc>
        <w:tc>
          <w:tcPr>
            <w:tcW w:w="0" w:type="auto"/>
            <w:hideMark/>
          </w:tcPr>
          <w:p w14:paraId="4F2896B7" w14:textId="7A71936C" w:rsidR="006A4045" w:rsidRPr="006A4045" w:rsidRDefault="006A4045" w:rsidP="006A4045">
            <w:pPr>
              <w:rPr>
                <w:rFonts w:ascii="Arial" w:hAnsi="Arial" w:cs="Arial"/>
                <w:lang w:val="en-SG"/>
              </w:rPr>
            </w:pPr>
            <w:r w:rsidRPr="006A4045">
              <w:rPr>
                <w:rFonts w:ascii="Arial" w:hAnsi="Arial" w:cs="Arial"/>
                <w:lang w:val="en-SG"/>
              </w:rPr>
              <w:t>Verify email template generation</w:t>
            </w:r>
          </w:p>
        </w:tc>
        <w:tc>
          <w:tcPr>
            <w:tcW w:w="0" w:type="auto"/>
            <w:hideMark/>
          </w:tcPr>
          <w:p w14:paraId="632ADC72" w14:textId="7126324C" w:rsidR="006A4045" w:rsidRPr="006A4045" w:rsidRDefault="006A4045" w:rsidP="006A4045">
            <w:pPr>
              <w:rPr>
                <w:rFonts w:ascii="Arial" w:hAnsi="Arial" w:cs="Arial"/>
                <w:lang w:val="en-SG"/>
              </w:rPr>
            </w:pPr>
            <w:r w:rsidRPr="006A4045">
              <w:rPr>
                <w:rFonts w:ascii="Arial" w:hAnsi="Arial" w:cs="Arial"/>
                <w:lang w:val="en-SG"/>
              </w:rPr>
              <w:t>Confirms that the report email template was successfully created.</w:t>
            </w:r>
          </w:p>
        </w:tc>
      </w:tr>
      <w:tr w:rsidR="006A4045" w:rsidRPr="006A4045" w14:paraId="54C27ED5" w14:textId="7740DD27" w:rsidTr="006A4045">
        <w:tc>
          <w:tcPr>
            <w:tcW w:w="0" w:type="auto"/>
            <w:hideMark/>
          </w:tcPr>
          <w:p w14:paraId="0D186C0E" w14:textId="1844884E" w:rsidR="006A4045" w:rsidRPr="006A4045" w:rsidRDefault="006A4045" w:rsidP="006A4045">
            <w:pPr>
              <w:rPr>
                <w:rFonts w:ascii="Arial" w:hAnsi="Arial" w:cs="Arial"/>
                <w:lang w:val="en-SG"/>
              </w:rPr>
            </w:pPr>
            <w:r w:rsidRPr="006A4045">
              <w:rPr>
                <w:rFonts w:ascii="Arial" w:hAnsi="Arial" w:cs="Arial"/>
                <w:lang w:val="en-SG"/>
              </w:rPr>
              <w:t>Email to OIC with Excel files</w:t>
            </w:r>
          </w:p>
        </w:tc>
        <w:tc>
          <w:tcPr>
            <w:tcW w:w="0" w:type="auto"/>
            <w:hideMark/>
          </w:tcPr>
          <w:p w14:paraId="7CF60290" w14:textId="2F3304C5" w:rsidR="006A4045" w:rsidRPr="006A4045" w:rsidRDefault="006A4045" w:rsidP="006A4045">
            <w:pPr>
              <w:rPr>
                <w:rFonts w:ascii="Arial" w:hAnsi="Arial" w:cs="Arial"/>
                <w:lang w:val="en-SG"/>
              </w:rPr>
            </w:pPr>
            <w:r w:rsidRPr="006A4045">
              <w:rPr>
                <w:rFonts w:ascii="Arial" w:hAnsi="Arial" w:cs="Arial"/>
                <w:lang w:val="en-SG"/>
              </w:rPr>
              <w:t>Dispatch results to OIC</w:t>
            </w:r>
          </w:p>
        </w:tc>
        <w:tc>
          <w:tcPr>
            <w:tcW w:w="0" w:type="auto"/>
            <w:hideMark/>
          </w:tcPr>
          <w:p w14:paraId="04CD5856" w14:textId="79100947" w:rsidR="006A4045" w:rsidRPr="006A4045" w:rsidRDefault="006A4045" w:rsidP="006A4045">
            <w:pPr>
              <w:rPr>
                <w:rFonts w:ascii="Arial" w:hAnsi="Arial" w:cs="Arial"/>
                <w:lang w:val="en-SG"/>
              </w:rPr>
            </w:pPr>
            <w:r w:rsidRPr="006A4045">
              <w:rPr>
                <w:rFonts w:ascii="Arial" w:hAnsi="Arial" w:cs="Arial"/>
                <w:lang w:val="en-SG"/>
              </w:rPr>
              <w:t>Sends the generated report with Excel attachments to the OIC.</w:t>
            </w:r>
          </w:p>
        </w:tc>
      </w:tr>
      <w:tr w:rsidR="006A4045" w:rsidRPr="006A4045" w14:paraId="106480B1" w14:textId="1BA13A57" w:rsidTr="006A4045">
        <w:tc>
          <w:tcPr>
            <w:tcW w:w="0" w:type="auto"/>
            <w:hideMark/>
          </w:tcPr>
          <w:p w14:paraId="448895EF" w14:textId="259E4550" w:rsidR="006A4045" w:rsidRPr="006A4045" w:rsidRDefault="006A4045" w:rsidP="006A4045">
            <w:pPr>
              <w:rPr>
                <w:rFonts w:ascii="Arial" w:hAnsi="Arial" w:cs="Arial"/>
                <w:lang w:val="en-SG"/>
              </w:rPr>
            </w:pPr>
            <w:r w:rsidRPr="006A4045">
              <w:rPr>
                <w:rFonts w:ascii="Arial" w:hAnsi="Arial" w:cs="Arial"/>
                <w:lang w:val="en-SG"/>
              </w:rPr>
              <w:t>Email to OIC, MGG, ISG, and OCMS Users</w:t>
            </w:r>
          </w:p>
        </w:tc>
        <w:tc>
          <w:tcPr>
            <w:tcW w:w="0" w:type="auto"/>
            <w:hideMark/>
          </w:tcPr>
          <w:p w14:paraId="46ECC286" w14:textId="7BBEEDAC" w:rsidR="006A4045" w:rsidRPr="006A4045" w:rsidRDefault="006A4045" w:rsidP="006A4045">
            <w:pPr>
              <w:rPr>
                <w:rFonts w:ascii="Arial" w:hAnsi="Arial" w:cs="Arial"/>
                <w:lang w:val="en-SG"/>
              </w:rPr>
            </w:pPr>
            <w:r w:rsidRPr="006A4045">
              <w:rPr>
                <w:rFonts w:ascii="Arial" w:hAnsi="Arial" w:cs="Arial"/>
                <w:lang w:val="en-SG"/>
              </w:rPr>
              <w:t>Notify on failure</w:t>
            </w:r>
          </w:p>
        </w:tc>
        <w:tc>
          <w:tcPr>
            <w:tcW w:w="0" w:type="auto"/>
            <w:hideMark/>
          </w:tcPr>
          <w:p w14:paraId="03EF5A36" w14:textId="44B98146" w:rsidR="006A4045" w:rsidRPr="006A4045" w:rsidRDefault="006A4045" w:rsidP="006A4045">
            <w:pPr>
              <w:rPr>
                <w:rFonts w:ascii="Arial" w:hAnsi="Arial" w:cs="Arial"/>
                <w:lang w:val="en-SG"/>
              </w:rPr>
            </w:pPr>
            <w:r w:rsidRPr="006A4045">
              <w:rPr>
                <w:rFonts w:ascii="Arial" w:hAnsi="Arial" w:cs="Arial"/>
                <w:lang w:val="en-SG"/>
              </w:rPr>
              <w:t xml:space="preserve">Sends an email to </w:t>
            </w:r>
            <w:commentRangeStart w:id="11967"/>
            <w:commentRangeStart w:id="11968"/>
            <w:r w:rsidRPr="006A4045">
              <w:rPr>
                <w:rFonts w:ascii="Arial" w:hAnsi="Arial" w:cs="Arial"/>
                <w:lang w:val="en-SG"/>
              </w:rPr>
              <w:t>OIC</w:t>
            </w:r>
            <w:commentRangeEnd w:id="11967"/>
            <w:r w:rsidR="00EA5C62">
              <w:rPr>
                <w:rStyle w:val="CommentReference"/>
              </w:rPr>
              <w:commentReference w:id="11967"/>
            </w:r>
            <w:commentRangeEnd w:id="11968"/>
            <w:r w:rsidR="002F2BFF">
              <w:rPr>
                <w:rStyle w:val="CommentReference"/>
              </w:rPr>
              <w:commentReference w:id="11968"/>
            </w:r>
            <w:r w:rsidRPr="006A4045">
              <w:rPr>
                <w:rFonts w:ascii="Arial" w:hAnsi="Arial" w:cs="Arial"/>
                <w:lang w:val="en-SG"/>
              </w:rPr>
              <w:t>, MGG, ISG, and OCMS Users if email template generation fails.</w:t>
            </w:r>
          </w:p>
        </w:tc>
      </w:tr>
      <w:tr w:rsidR="006A4045" w:rsidRPr="006A4045" w14:paraId="1DDE58E0" w14:textId="4CC078D6" w:rsidTr="006A4045">
        <w:tc>
          <w:tcPr>
            <w:tcW w:w="0" w:type="auto"/>
            <w:hideMark/>
          </w:tcPr>
          <w:p w14:paraId="7AA9CD2E" w14:textId="47C00931" w:rsidR="006A4045" w:rsidRPr="006A4045" w:rsidRDefault="006A4045" w:rsidP="006A4045">
            <w:pPr>
              <w:rPr>
                <w:rFonts w:ascii="Arial" w:hAnsi="Arial" w:cs="Arial"/>
                <w:lang w:val="en-SG"/>
              </w:rPr>
            </w:pPr>
            <w:r w:rsidRPr="006A4045">
              <w:rPr>
                <w:rFonts w:ascii="Arial" w:hAnsi="Arial" w:cs="Arial"/>
                <w:lang w:val="en-SG"/>
              </w:rPr>
              <w:t>End</w:t>
            </w:r>
          </w:p>
        </w:tc>
        <w:tc>
          <w:tcPr>
            <w:tcW w:w="0" w:type="auto"/>
            <w:hideMark/>
          </w:tcPr>
          <w:p w14:paraId="5F315778" w14:textId="46FBE2EB" w:rsidR="006A4045" w:rsidRPr="006A4045" w:rsidRDefault="006A4045" w:rsidP="006A4045">
            <w:pPr>
              <w:rPr>
                <w:rFonts w:ascii="Arial" w:hAnsi="Arial" w:cs="Arial"/>
                <w:lang w:val="en-SG"/>
              </w:rPr>
            </w:pPr>
            <w:r w:rsidRPr="006A4045">
              <w:rPr>
                <w:rFonts w:ascii="Arial" w:hAnsi="Arial" w:cs="Arial"/>
                <w:lang w:val="en-SG"/>
              </w:rPr>
              <w:t>Terminate process</w:t>
            </w:r>
          </w:p>
        </w:tc>
        <w:tc>
          <w:tcPr>
            <w:tcW w:w="0" w:type="auto"/>
            <w:hideMark/>
          </w:tcPr>
          <w:p w14:paraId="02F576E1" w14:textId="6E72FF7E" w:rsidR="006A4045" w:rsidRPr="006A4045" w:rsidRDefault="006A4045" w:rsidP="006A4045">
            <w:pPr>
              <w:rPr>
                <w:rFonts w:ascii="Arial" w:hAnsi="Arial" w:cs="Arial"/>
                <w:lang w:val="en-SG"/>
              </w:rPr>
            </w:pPr>
            <w:r w:rsidRPr="006A4045">
              <w:rPr>
                <w:rFonts w:ascii="Arial" w:hAnsi="Arial" w:cs="Arial"/>
                <w:lang w:val="en-SG"/>
              </w:rPr>
              <w:t>Ends the flow after emails are sent.</w:t>
            </w:r>
          </w:p>
        </w:tc>
      </w:tr>
    </w:tbl>
    <w:p w14:paraId="040F4565" w14:textId="2ED98BF8" w:rsidR="005415DB" w:rsidRDefault="005415DB" w:rsidP="005415DB"/>
    <w:p w14:paraId="453420E4" w14:textId="774597A9" w:rsidR="003053F3" w:rsidDel="0062423C" w:rsidRDefault="003053F3" w:rsidP="003053F3">
      <w:pPr>
        <w:pStyle w:val="Heading3"/>
        <w:rPr>
          <w:del w:id="11969" w:author="Ahmad Rafif" w:date="2025-09-22T07:53:00Z"/>
        </w:rPr>
      </w:pPr>
      <w:bookmarkStart w:id="11970" w:name="_Toc205888933"/>
      <w:bookmarkStart w:id="11971" w:name="_Toc205889368"/>
      <w:bookmarkStart w:id="11972" w:name="_Toc205889510"/>
      <w:del w:id="11973" w:author="Ahmad Rafif" w:date="2025-09-22T07:53:00Z">
        <w:r w:rsidDel="0062423C">
          <w:delText>Design Rationale</w:delText>
        </w:r>
        <w:bookmarkStart w:id="11974" w:name="_Toc209553726"/>
        <w:bookmarkStart w:id="11975" w:name="_Toc209556558"/>
        <w:bookmarkStart w:id="11976" w:name="_Toc212740160"/>
        <w:bookmarkStart w:id="11977" w:name="_Toc213778542"/>
        <w:bookmarkEnd w:id="11970"/>
        <w:bookmarkEnd w:id="11971"/>
        <w:bookmarkEnd w:id="11972"/>
        <w:bookmarkEnd w:id="11974"/>
        <w:bookmarkEnd w:id="11975"/>
        <w:bookmarkEnd w:id="11976"/>
        <w:bookmarkEnd w:id="11977"/>
      </w:del>
    </w:p>
    <w:p w14:paraId="7BDEB021" w14:textId="0F976231" w:rsidR="003053F3" w:rsidDel="0062423C" w:rsidRDefault="003053F3" w:rsidP="003053F3">
      <w:pPr>
        <w:pStyle w:val="Heading4"/>
        <w:rPr>
          <w:del w:id="11978" w:author="Ahmad Rafif" w:date="2025-09-22T07:53:00Z"/>
        </w:rPr>
      </w:pPr>
      <w:bookmarkStart w:id="11979" w:name="_Toc205889511"/>
      <w:del w:id="11980" w:author="Ahmad Rafif" w:date="2025-09-22T07:53:00Z">
        <w:r w:rsidDel="0062423C">
          <w:delText>Mechanism</w:delText>
        </w:r>
        <w:bookmarkStart w:id="11981" w:name="_Toc209553727"/>
        <w:bookmarkStart w:id="11982" w:name="_Toc209556559"/>
        <w:bookmarkStart w:id="11983" w:name="_Toc212740161"/>
        <w:bookmarkStart w:id="11984" w:name="_Toc213778543"/>
        <w:bookmarkEnd w:id="11979"/>
        <w:bookmarkEnd w:id="11981"/>
        <w:bookmarkEnd w:id="11982"/>
        <w:bookmarkEnd w:id="11983"/>
        <w:bookmarkEnd w:id="11984"/>
      </w:del>
    </w:p>
    <w:tbl>
      <w:tblPr>
        <w:tblStyle w:val="TableGrid"/>
        <w:tblW w:w="0" w:type="auto"/>
        <w:tblLook w:val="04A0" w:firstRow="1" w:lastRow="0" w:firstColumn="1" w:lastColumn="0" w:noHBand="0" w:noVBand="1"/>
      </w:tblPr>
      <w:tblGrid>
        <w:gridCol w:w="3051"/>
        <w:gridCol w:w="6299"/>
      </w:tblGrid>
      <w:tr w:rsidR="002157D7" w:rsidRPr="002157D7" w:rsidDel="0062423C" w14:paraId="4892FCA5" w14:textId="720DFEDA" w:rsidTr="002157D7">
        <w:trPr>
          <w:del w:id="11985" w:author="Ahmad Rafif" w:date="2025-09-22T07:53:00Z"/>
        </w:trPr>
        <w:tc>
          <w:tcPr>
            <w:tcW w:w="0" w:type="auto"/>
            <w:shd w:val="clear" w:color="auto" w:fill="F2F2F2" w:themeFill="background1" w:themeFillShade="F2"/>
            <w:hideMark/>
          </w:tcPr>
          <w:p w14:paraId="37632A55" w14:textId="085D1BCF" w:rsidR="002157D7" w:rsidRPr="002157D7" w:rsidDel="0062423C" w:rsidRDefault="002157D7" w:rsidP="002157D7">
            <w:pPr>
              <w:rPr>
                <w:del w:id="11986" w:author="Ahmad Rafif" w:date="2025-09-22T07:53:00Z"/>
                <w:rFonts w:ascii="Arial" w:hAnsi="Arial" w:cs="Arial"/>
                <w:b/>
                <w:bCs/>
                <w:lang w:val="en-SG"/>
              </w:rPr>
            </w:pPr>
            <w:del w:id="11987" w:author="Ahmad Rafif" w:date="2025-09-22T07:53:00Z">
              <w:r w:rsidRPr="002157D7" w:rsidDel="0062423C">
                <w:rPr>
                  <w:rFonts w:ascii="Arial" w:hAnsi="Arial" w:cs="Arial"/>
                  <w:b/>
                  <w:bCs/>
                  <w:lang w:val="en-SG"/>
                </w:rPr>
                <w:delText>Mechanism</w:delText>
              </w:r>
              <w:bookmarkStart w:id="11988" w:name="_Toc209553728"/>
              <w:bookmarkStart w:id="11989" w:name="_Toc209556560"/>
              <w:bookmarkStart w:id="11990" w:name="_Toc212740162"/>
              <w:bookmarkStart w:id="11991" w:name="_Toc213778544"/>
              <w:bookmarkEnd w:id="11988"/>
              <w:bookmarkEnd w:id="11989"/>
              <w:bookmarkEnd w:id="11990"/>
              <w:bookmarkEnd w:id="11991"/>
            </w:del>
          </w:p>
        </w:tc>
        <w:tc>
          <w:tcPr>
            <w:tcW w:w="0" w:type="auto"/>
            <w:shd w:val="clear" w:color="auto" w:fill="F2F2F2" w:themeFill="background1" w:themeFillShade="F2"/>
            <w:hideMark/>
          </w:tcPr>
          <w:p w14:paraId="725BD8A4" w14:textId="68BB3C87" w:rsidR="002157D7" w:rsidRPr="002157D7" w:rsidDel="0062423C" w:rsidRDefault="002157D7" w:rsidP="002157D7">
            <w:pPr>
              <w:rPr>
                <w:del w:id="11992" w:author="Ahmad Rafif" w:date="2025-09-22T07:53:00Z"/>
                <w:rFonts w:ascii="Arial" w:hAnsi="Arial" w:cs="Arial"/>
                <w:b/>
                <w:bCs/>
                <w:lang w:val="en-SG"/>
              </w:rPr>
            </w:pPr>
            <w:del w:id="11993" w:author="Ahmad Rafif" w:date="2025-09-22T07:53:00Z">
              <w:r w:rsidRPr="002157D7" w:rsidDel="0062423C">
                <w:rPr>
                  <w:rFonts w:ascii="Arial" w:hAnsi="Arial" w:cs="Arial"/>
                  <w:b/>
                  <w:bCs/>
                  <w:lang w:val="en-SG"/>
                </w:rPr>
                <w:delText>Purpose</w:delText>
              </w:r>
              <w:bookmarkStart w:id="11994" w:name="_Toc209553729"/>
              <w:bookmarkStart w:id="11995" w:name="_Toc209556561"/>
              <w:bookmarkStart w:id="11996" w:name="_Toc212740163"/>
              <w:bookmarkStart w:id="11997" w:name="_Toc213778545"/>
              <w:bookmarkEnd w:id="11994"/>
              <w:bookmarkEnd w:id="11995"/>
              <w:bookmarkEnd w:id="11996"/>
              <w:bookmarkEnd w:id="11997"/>
            </w:del>
          </w:p>
        </w:tc>
        <w:bookmarkStart w:id="11998" w:name="_Toc209553730"/>
        <w:bookmarkStart w:id="11999" w:name="_Toc209556562"/>
        <w:bookmarkStart w:id="12000" w:name="_Toc212740164"/>
        <w:bookmarkStart w:id="12001" w:name="_Toc213778546"/>
        <w:bookmarkEnd w:id="11998"/>
        <w:bookmarkEnd w:id="11999"/>
        <w:bookmarkEnd w:id="12000"/>
        <w:bookmarkEnd w:id="12001"/>
      </w:tr>
      <w:tr w:rsidR="002157D7" w:rsidRPr="002157D7" w:rsidDel="0062423C" w14:paraId="64B0528E" w14:textId="07584938" w:rsidTr="002157D7">
        <w:trPr>
          <w:del w:id="12002" w:author="Ahmad Rafif" w:date="2025-09-22T07:53:00Z"/>
        </w:trPr>
        <w:tc>
          <w:tcPr>
            <w:tcW w:w="0" w:type="auto"/>
            <w:hideMark/>
          </w:tcPr>
          <w:p w14:paraId="6F80C4A4" w14:textId="22646CBD" w:rsidR="002157D7" w:rsidRPr="002157D7" w:rsidDel="0062423C" w:rsidRDefault="002157D7" w:rsidP="002157D7">
            <w:pPr>
              <w:rPr>
                <w:del w:id="12003" w:author="Ahmad Rafif" w:date="2025-09-22T07:53:00Z"/>
                <w:rFonts w:ascii="Arial" w:hAnsi="Arial" w:cs="Arial"/>
                <w:lang w:val="en-SG"/>
              </w:rPr>
            </w:pPr>
            <w:del w:id="12004" w:author="Ahmad Rafif" w:date="2025-09-22T07:53:00Z">
              <w:r w:rsidRPr="002157D7" w:rsidDel="0062423C">
                <w:rPr>
                  <w:rFonts w:ascii="Arial" w:hAnsi="Arial" w:cs="Arial"/>
                  <w:lang w:val="en-SG"/>
                </w:rPr>
                <w:delText>Predefined notice categories for processing</w:delText>
              </w:r>
              <w:bookmarkStart w:id="12005" w:name="_Toc209553731"/>
              <w:bookmarkStart w:id="12006" w:name="_Toc209556563"/>
              <w:bookmarkStart w:id="12007" w:name="_Toc212740165"/>
              <w:bookmarkStart w:id="12008" w:name="_Toc213778547"/>
              <w:bookmarkEnd w:id="12005"/>
              <w:bookmarkEnd w:id="12006"/>
              <w:bookmarkEnd w:id="12007"/>
              <w:bookmarkEnd w:id="12008"/>
            </w:del>
          </w:p>
        </w:tc>
        <w:tc>
          <w:tcPr>
            <w:tcW w:w="0" w:type="auto"/>
            <w:hideMark/>
          </w:tcPr>
          <w:p w14:paraId="3A04C96E" w14:textId="48412C96" w:rsidR="002157D7" w:rsidRPr="002157D7" w:rsidDel="0062423C" w:rsidRDefault="002157D7" w:rsidP="002157D7">
            <w:pPr>
              <w:rPr>
                <w:del w:id="12009" w:author="Ahmad Rafif" w:date="2025-09-22T07:53:00Z"/>
                <w:rFonts w:ascii="Arial" w:hAnsi="Arial" w:cs="Arial"/>
                <w:lang w:val="en-SG"/>
              </w:rPr>
            </w:pPr>
            <w:del w:id="12010" w:author="Ahmad Rafif" w:date="2025-09-22T07:53:00Z">
              <w:r w:rsidRPr="002157D7" w:rsidDel="0062423C">
                <w:rPr>
                  <w:rFonts w:ascii="Arial" w:hAnsi="Arial" w:cs="Arial"/>
                  <w:lang w:val="en-SG"/>
                </w:rPr>
                <w:delText>Ensures focus on high-priority suspension and refund cases, preventing noise from unrelated data.</w:delText>
              </w:r>
              <w:bookmarkStart w:id="12011" w:name="_Toc209553732"/>
              <w:bookmarkStart w:id="12012" w:name="_Toc209556564"/>
              <w:bookmarkStart w:id="12013" w:name="_Toc212740166"/>
              <w:bookmarkStart w:id="12014" w:name="_Toc213778548"/>
              <w:bookmarkEnd w:id="12011"/>
              <w:bookmarkEnd w:id="12012"/>
              <w:bookmarkEnd w:id="12013"/>
              <w:bookmarkEnd w:id="12014"/>
            </w:del>
          </w:p>
        </w:tc>
        <w:bookmarkStart w:id="12015" w:name="_Toc209553733"/>
        <w:bookmarkStart w:id="12016" w:name="_Toc209556565"/>
        <w:bookmarkStart w:id="12017" w:name="_Toc212740167"/>
        <w:bookmarkStart w:id="12018" w:name="_Toc213778549"/>
        <w:bookmarkEnd w:id="12015"/>
        <w:bookmarkEnd w:id="12016"/>
        <w:bookmarkEnd w:id="12017"/>
        <w:bookmarkEnd w:id="12018"/>
      </w:tr>
      <w:tr w:rsidR="002157D7" w:rsidRPr="002157D7" w:rsidDel="0062423C" w14:paraId="1CBBB34D" w14:textId="48D231DE" w:rsidTr="002157D7">
        <w:trPr>
          <w:del w:id="12019" w:author="Ahmad Rafif" w:date="2025-09-22T07:53:00Z"/>
        </w:trPr>
        <w:tc>
          <w:tcPr>
            <w:tcW w:w="0" w:type="auto"/>
            <w:hideMark/>
          </w:tcPr>
          <w:p w14:paraId="5B5C0A5E" w14:textId="7D368D4B" w:rsidR="002157D7" w:rsidRPr="002157D7" w:rsidDel="0062423C" w:rsidRDefault="002157D7" w:rsidP="002157D7">
            <w:pPr>
              <w:rPr>
                <w:del w:id="12020" w:author="Ahmad Rafif" w:date="2025-09-22T07:53:00Z"/>
                <w:rFonts w:ascii="Arial" w:hAnsi="Arial" w:cs="Arial"/>
                <w:lang w:val="en-SG"/>
              </w:rPr>
            </w:pPr>
            <w:del w:id="12021" w:author="Ahmad Rafif" w:date="2025-09-22T07:53:00Z">
              <w:r w:rsidRPr="002157D7" w:rsidDel="0062423C">
                <w:rPr>
                  <w:rFonts w:ascii="Arial" w:hAnsi="Arial" w:cs="Arial"/>
                  <w:lang w:val="en-SG"/>
                </w:rPr>
                <w:delText>Use of precise, documented query logic</w:delText>
              </w:r>
              <w:bookmarkStart w:id="12022" w:name="_Toc209553734"/>
              <w:bookmarkStart w:id="12023" w:name="_Toc209556566"/>
              <w:bookmarkStart w:id="12024" w:name="_Toc212740168"/>
              <w:bookmarkStart w:id="12025" w:name="_Toc213778550"/>
              <w:bookmarkEnd w:id="12022"/>
              <w:bookmarkEnd w:id="12023"/>
              <w:bookmarkEnd w:id="12024"/>
              <w:bookmarkEnd w:id="12025"/>
            </w:del>
          </w:p>
        </w:tc>
        <w:tc>
          <w:tcPr>
            <w:tcW w:w="0" w:type="auto"/>
            <w:hideMark/>
          </w:tcPr>
          <w:p w14:paraId="7506B0DB" w14:textId="53B45949" w:rsidR="002157D7" w:rsidRPr="002157D7" w:rsidDel="0062423C" w:rsidRDefault="002157D7" w:rsidP="002157D7">
            <w:pPr>
              <w:rPr>
                <w:del w:id="12026" w:author="Ahmad Rafif" w:date="2025-09-22T07:53:00Z"/>
                <w:rFonts w:ascii="Arial" w:hAnsi="Arial" w:cs="Arial"/>
                <w:lang w:val="en-SG"/>
              </w:rPr>
            </w:pPr>
            <w:del w:id="12027" w:author="Ahmad Rafif" w:date="2025-09-22T07:53:00Z">
              <w:r w:rsidRPr="002157D7" w:rsidDel="0062423C">
                <w:rPr>
                  <w:rFonts w:ascii="Arial" w:hAnsi="Arial" w:cs="Arial"/>
                  <w:lang w:val="en-SG"/>
                </w:rPr>
                <w:delText>Maintains clarity on selection rules, supports audits, and ensures consistent output across runs.</w:delText>
              </w:r>
              <w:bookmarkStart w:id="12028" w:name="_Toc209553735"/>
              <w:bookmarkStart w:id="12029" w:name="_Toc209556567"/>
              <w:bookmarkStart w:id="12030" w:name="_Toc212740169"/>
              <w:bookmarkStart w:id="12031" w:name="_Toc213778551"/>
              <w:bookmarkEnd w:id="12028"/>
              <w:bookmarkEnd w:id="12029"/>
              <w:bookmarkEnd w:id="12030"/>
              <w:bookmarkEnd w:id="12031"/>
            </w:del>
          </w:p>
        </w:tc>
        <w:bookmarkStart w:id="12032" w:name="_Toc209553736"/>
        <w:bookmarkStart w:id="12033" w:name="_Toc209556568"/>
        <w:bookmarkStart w:id="12034" w:name="_Toc212740170"/>
        <w:bookmarkStart w:id="12035" w:name="_Toc213778552"/>
        <w:bookmarkEnd w:id="12032"/>
        <w:bookmarkEnd w:id="12033"/>
        <w:bookmarkEnd w:id="12034"/>
        <w:bookmarkEnd w:id="12035"/>
      </w:tr>
      <w:tr w:rsidR="002157D7" w:rsidRPr="002157D7" w:rsidDel="0062423C" w14:paraId="4CF5B90E" w14:textId="1E1D1B12" w:rsidTr="002157D7">
        <w:trPr>
          <w:del w:id="12036" w:author="Ahmad Rafif" w:date="2025-09-22T07:53:00Z"/>
        </w:trPr>
        <w:tc>
          <w:tcPr>
            <w:tcW w:w="0" w:type="auto"/>
            <w:hideMark/>
          </w:tcPr>
          <w:p w14:paraId="67DA609F" w14:textId="3B8A431A" w:rsidR="002157D7" w:rsidRPr="002157D7" w:rsidDel="0062423C" w:rsidRDefault="002157D7" w:rsidP="002157D7">
            <w:pPr>
              <w:rPr>
                <w:del w:id="12037" w:author="Ahmad Rafif" w:date="2025-09-22T07:53:00Z"/>
                <w:rFonts w:ascii="Arial" w:hAnsi="Arial" w:cs="Arial"/>
                <w:lang w:val="en-SG"/>
              </w:rPr>
            </w:pPr>
            <w:del w:id="12038" w:author="Ahmad Rafif" w:date="2025-09-22T07:53:00Z">
              <w:r w:rsidRPr="002157D7" w:rsidDel="0062423C">
                <w:rPr>
                  <w:rFonts w:ascii="Arial" w:hAnsi="Arial" w:cs="Arial"/>
                  <w:lang w:val="en-SG"/>
                </w:rPr>
                <w:delText>Conditional branching on result presence</w:delText>
              </w:r>
              <w:bookmarkStart w:id="12039" w:name="_Toc209553737"/>
              <w:bookmarkStart w:id="12040" w:name="_Toc209556569"/>
              <w:bookmarkStart w:id="12041" w:name="_Toc212740171"/>
              <w:bookmarkStart w:id="12042" w:name="_Toc213778553"/>
              <w:bookmarkEnd w:id="12039"/>
              <w:bookmarkEnd w:id="12040"/>
              <w:bookmarkEnd w:id="12041"/>
              <w:bookmarkEnd w:id="12042"/>
            </w:del>
          </w:p>
        </w:tc>
        <w:tc>
          <w:tcPr>
            <w:tcW w:w="0" w:type="auto"/>
            <w:hideMark/>
          </w:tcPr>
          <w:p w14:paraId="3FB990D3" w14:textId="3D2DB8F3" w:rsidR="002157D7" w:rsidRPr="002157D7" w:rsidDel="0062423C" w:rsidRDefault="002157D7" w:rsidP="002157D7">
            <w:pPr>
              <w:rPr>
                <w:del w:id="12043" w:author="Ahmad Rafif" w:date="2025-09-22T07:53:00Z"/>
                <w:rFonts w:ascii="Arial" w:hAnsi="Arial" w:cs="Arial"/>
                <w:lang w:val="en-SG"/>
              </w:rPr>
            </w:pPr>
            <w:del w:id="12044" w:author="Ahmad Rafif" w:date="2025-09-22T07:53:00Z">
              <w:r w:rsidRPr="002157D7" w:rsidDel="0062423C">
                <w:rPr>
                  <w:rFonts w:ascii="Arial" w:hAnsi="Arial" w:cs="Arial"/>
                  <w:lang w:val="en-SG"/>
                </w:rPr>
                <w:delText>Differentiates output paths based on whether actionable issues exist, improving clarity for recipients.</w:delText>
              </w:r>
              <w:bookmarkStart w:id="12045" w:name="_Toc209553738"/>
              <w:bookmarkStart w:id="12046" w:name="_Toc209556570"/>
              <w:bookmarkStart w:id="12047" w:name="_Toc212740172"/>
              <w:bookmarkStart w:id="12048" w:name="_Toc213778554"/>
              <w:bookmarkEnd w:id="12045"/>
              <w:bookmarkEnd w:id="12046"/>
              <w:bookmarkEnd w:id="12047"/>
              <w:bookmarkEnd w:id="12048"/>
            </w:del>
          </w:p>
        </w:tc>
        <w:bookmarkStart w:id="12049" w:name="_Toc209553739"/>
        <w:bookmarkStart w:id="12050" w:name="_Toc209556571"/>
        <w:bookmarkStart w:id="12051" w:name="_Toc212740173"/>
        <w:bookmarkStart w:id="12052" w:name="_Toc213778555"/>
        <w:bookmarkEnd w:id="12049"/>
        <w:bookmarkEnd w:id="12050"/>
        <w:bookmarkEnd w:id="12051"/>
        <w:bookmarkEnd w:id="12052"/>
      </w:tr>
      <w:tr w:rsidR="002157D7" w:rsidRPr="002157D7" w:rsidDel="0062423C" w14:paraId="5C0E0C4A" w14:textId="63C16796" w:rsidTr="002157D7">
        <w:trPr>
          <w:del w:id="12053" w:author="Ahmad Rafif" w:date="2025-09-22T07:53:00Z"/>
        </w:trPr>
        <w:tc>
          <w:tcPr>
            <w:tcW w:w="0" w:type="auto"/>
            <w:hideMark/>
          </w:tcPr>
          <w:p w14:paraId="09C93617" w14:textId="00F9FBF7" w:rsidR="002157D7" w:rsidRPr="002157D7" w:rsidDel="0062423C" w:rsidRDefault="002157D7" w:rsidP="002157D7">
            <w:pPr>
              <w:rPr>
                <w:del w:id="12054" w:author="Ahmad Rafif" w:date="2025-09-22T07:53:00Z"/>
                <w:rFonts w:ascii="Arial" w:hAnsi="Arial" w:cs="Arial"/>
                <w:lang w:val="en-SG"/>
              </w:rPr>
            </w:pPr>
            <w:del w:id="12055" w:author="Ahmad Rafif" w:date="2025-09-22T07:53:00Z">
              <w:r w:rsidRPr="002157D7" w:rsidDel="0062423C">
                <w:rPr>
                  <w:rFonts w:ascii="Arial" w:hAnsi="Arial" w:cs="Arial"/>
                  <w:lang w:val="en-SG"/>
                </w:rPr>
                <w:delText>Dedicated report compilation stage</w:delText>
              </w:r>
              <w:bookmarkStart w:id="12056" w:name="_Toc209553740"/>
              <w:bookmarkStart w:id="12057" w:name="_Toc209556572"/>
              <w:bookmarkStart w:id="12058" w:name="_Toc212740174"/>
              <w:bookmarkStart w:id="12059" w:name="_Toc213778556"/>
              <w:bookmarkEnd w:id="12056"/>
              <w:bookmarkEnd w:id="12057"/>
              <w:bookmarkEnd w:id="12058"/>
              <w:bookmarkEnd w:id="12059"/>
            </w:del>
          </w:p>
        </w:tc>
        <w:tc>
          <w:tcPr>
            <w:tcW w:w="0" w:type="auto"/>
            <w:hideMark/>
          </w:tcPr>
          <w:p w14:paraId="072CC855" w14:textId="725C8E06" w:rsidR="002157D7" w:rsidRPr="002157D7" w:rsidDel="0062423C" w:rsidRDefault="002157D7" w:rsidP="002157D7">
            <w:pPr>
              <w:rPr>
                <w:del w:id="12060" w:author="Ahmad Rafif" w:date="2025-09-22T07:53:00Z"/>
                <w:rFonts w:ascii="Arial" w:hAnsi="Arial" w:cs="Arial"/>
                <w:lang w:val="en-SG"/>
              </w:rPr>
            </w:pPr>
            <w:del w:id="12061" w:author="Ahmad Rafif" w:date="2025-09-22T07:53:00Z">
              <w:r w:rsidRPr="002157D7" w:rsidDel="0062423C">
                <w:rPr>
                  <w:rFonts w:ascii="Arial" w:hAnsi="Arial" w:cs="Arial"/>
                  <w:lang w:val="en-SG"/>
                </w:rPr>
                <w:delText>Converts raw data into a usable and distributable format for quick decision-making.</w:delText>
              </w:r>
              <w:bookmarkStart w:id="12062" w:name="_Toc209553741"/>
              <w:bookmarkStart w:id="12063" w:name="_Toc209556573"/>
              <w:bookmarkStart w:id="12064" w:name="_Toc212740175"/>
              <w:bookmarkStart w:id="12065" w:name="_Toc213778557"/>
              <w:bookmarkEnd w:id="12062"/>
              <w:bookmarkEnd w:id="12063"/>
              <w:bookmarkEnd w:id="12064"/>
              <w:bookmarkEnd w:id="12065"/>
            </w:del>
          </w:p>
        </w:tc>
        <w:bookmarkStart w:id="12066" w:name="_Toc209553742"/>
        <w:bookmarkStart w:id="12067" w:name="_Toc209556574"/>
        <w:bookmarkStart w:id="12068" w:name="_Toc212740176"/>
        <w:bookmarkStart w:id="12069" w:name="_Toc213778558"/>
        <w:bookmarkEnd w:id="12066"/>
        <w:bookmarkEnd w:id="12067"/>
        <w:bookmarkEnd w:id="12068"/>
        <w:bookmarkEnd w:id="12069"/>
      </w:tr>
      <w:tr w:rsidR="002157D7" w:rsidRPr="002157D7" w:rsidDel="0062423C" w14:paraId="697D5CBB" w14:textId="43E6F8E1" w:rsidTr="002157D7">
        <w:trPr>
          <w:del w:id="12070" w:author="Ahmad Rafif" w:date="2025-09-22T07:53:00Z"/>
        </w:trPr>
        <w:tc>
          <w:tcPr>
            <w:tcW w:w="0" w:type="auto"/>
            <w:hideMark/>
          </w:tcPr>
          <w:p w14:paraId="21FA618E" w14:textId="2F5F3719" w:rsidR="002157D7" w:rsidRPr="002157D7" w:rsidDel="0062423C" w:rsidRDefault="002157D7" w:rsidP="002157D7">
            <w:pPr>
              <w:rPr>
                <w:del w:id="12071" w:author="Ahmad Rafif" w:date="2025-09-22T07:53:00Z"/>
                <w:rFonts w:ascii="Arial" w:hAnsi="Arial" w:cs="Arial"/>
                <w:lang w:val="en-SG"/>
              </w:rPr>
            </w:pPr>
            <w:del w:id="12072" w:author="Ahmad Rafif" w:date="2025-09-22T07:53:00Z">
              <w:r w:rsidRPr="002157D7" w:rsidDel="0062423C">
                <w:rPr>
                  <w:rFonts w:ascii="Arial" w:hAnsi="Arial" w:cs="Arial"/>
                  <w:lang w:val="en-SG"/>
                </w:rPr>
                <w:delText>Email preparation validation</w:delText>
              </w:r>
              <w:bookmarkStart w:id="12073" w:name="_Toc209553743"/>
              <w:bookmarkStart w:id="12074" w:name="_Toc209556575"/>
              <w:bookmarkStart w:id="12075" w:name="_Toc212740177"/>
              <w:bookmarkStart w:id="12076" w:name="_Toc213778559"/>
              <w:bookmarkEnd w:id="12073"/>
              <w:bookmarkEnd w:id="12074"/>
              <w:bookmarkEnd w:id="12075"/>
              <w:bookmarkEnd w:id="12076"/>
            </w:del>
          </w:p>
        </w:tc>
        <w:tc>
          <w:tcPr>
            <w:tcW w:w="0" w:type="auto"/>
            <w:hideMark/>
          </w:tcPr>
          <w:p w14:paraId="1D7D42EE" w14:textId="69E2FBE9" w:rsidR="002157D7" w:rsidRPr="002157D7" w:rsidDel="0062423C" w:rsidRDefault="002157D7" w:rsidP="002157D7">
            <w:pPr>
              <w:rPr>
                <w:del w:id="12077" w:author="Ahmad Rafif" w:date="2025-09-22T07:53:00Z"/>
                <w:rFonts w:ascii="Arial" w:hAnsi="Arial" w:cs="Arial"/>
                <w:lang w:val="en-SG"/>
              </w:rPr>
            </w:pPr>
            <w:del w:id="12078" w:author="Ahmad Rafif" w:date="2025-09-22T07:53:00Z">
              <w:r w:rsidRPr="002157D7" w:rsidDel="0062423C">
                <w:rPr>
                  <w:rFonts w:ascii="Arial" w:hAnsi="Arial" w:cs="Arial"/>
                  <w:lang w:val="en-SG"/>
                </w:rPr>
                <w:delText>Adds a safeguard so that communication only proceeds with correctly generated content.</w:delText>
              </w:r>
              <w:bookmarkStart w:id="12079" w:name="_Toc209553744"/>
              <w:bookmarkStart w:id="12080" w:name="_Toc209556576"/>
              <w:bookmarkStart w:id="12081" w:name="_Toc212740178"/>
              <w:bookmarkStart w:id="12082" w:name="_Toc213778560"/>
              <w:bookmarkEnd w:id="12079"/>
              <w:bookmarkEnd w:id="12080"/>
              <w:bookmarkEnd w:id="12081"/>
              <w:bookmarkEnd w:id="12082"/>
            </w:del>
          </w:p>
        </w:tc>
        <w:bookmarkStart w:id="12083" w:name="_Toc209553745"/>
        <w:bookmarkStart w:id="12084" w:name="_Toc209556577"/>
        <w:bookmarkStart w:id="12085" w:name="_Toc212740179"/>
        <w:bookmarkStart w:id="12086" w:name="_Toc213778561"/>
        <w:bookmarkEnd w:id="12083"/>
        <w:bookmarkEnd w:id="12084"/>
        <w:bookmarkEnd w:id="12085"/>
        <w:bookmarkEnd w:id="12086"/>
      </w:tr>
    </w:tbl>
    <w:p w14:paraId="2917D202" w14:textId="03F726DB" w:rsidR="003053F3" w:rsidDel="0062423C" w:rsidRDefault="003053F3" w:rsidP="003053F3">
      <w:pPr>
        <w:pStyle w:val="Heading4"/>
        <w:rPr>
          <w:del w:id="12087" w:author="Ahmad Rafif" w:date="2025-09-22T07:53:00Z"/>
        </w:rPr>
      </w:pPr>
      <w:bookmarkStart w:id="12088" w:name="_Toc205889512"/>
      <w:del w:id="12089" w:author="Ahmad Rafif" w:date="2025-09-22T07:53:00Z">
        <w:r w:rsidDel="0062423C">
          <w:delText>Advantage</w:delText>
        </w:r>
        <w:bookmarkStart w:id="12090" w:name="_Toc209553746"/>
        <w:bookmarkStart w:id="12091" w:name="_Toc209556578"/>
        <w:bookmarkStart w:id="12092" w:name="_Toc212740180"/>
        <w:bookmarkStart w:id="12093" w:name="_Toc213778562"/>
        <w:bookmarkEnd w:id="12088"/>
        <w:bookmarkEnd w:id="12090"/>
        <w:bookmarkEnd w:id="12091"/>
        <w:bookmarkEnd w:id="12092"/>
        <w:bookmarkEnd w:id="12093"/>
      </w:del>
    </w:p>
    <w:tbl>
      <w:tblPr>
        <w:tblStyle w:val="TableGrid"/>
        <w:tblW w:w="0" w:type="auto"/>
        <w:tblLook w:val="04A0" w:firstRow="1" w:lastRow="0" w:firstColumn="1" w:lastColumn="0" w:noHBand="0" w:noVBand="1"/>
      </w:tblPr>
      <w:tblGrid>
        <w:gridCol w:w="2768"/>
        <w:gridCol w:w="6582"/>
      </w:tblGrid>
      <w:tr w:rsidR="002157D7" w:rsidRPr="002157D7" w:rsidDel="0062423C" w14:paraId="325B13E2" w14:textId="2E8E0194" w:rsidTr="002157D7">
        <w:trPr>
          <w:del w:id="12094" w:author="Ahmad Rafif" w:date="2025-09-22T07:53:00Z"/>
        </w:trPr>
        <w:tc>
          <w:tcPr>
            <w:tcW w:w="0" w:type="auto"/>
            <w:shd w:val="clear" w:color="auto" w:fill="F2F2F2" w:themeFill="background1" w:themeFillShade="F2"/>
            <w:hideMark/>
          </w:tcPr>
          <w:p w14:paraId="57DCBEB8" w14:textId="2B8CE524" w:rsidR="002157D7" w:rsidRPr="002157D7" w:rsidDel="0062423C" w:rsidRDefault="002157D7" w:rsidP="002157D7">
            <w:pPr>
              <w:rPr>
                <w:del w:id="12095" w:author="Ahmad Rafif" w:date="2025-09-22T07:53:00Z"/>
                <w:rFonts w:ascii="Arial" w:hAnsi="Arial" w:cs="Arial"/>
                <w:b/>
                <w:bCs/>
                <w:lang w:val="en-SG"/>
              </w:rPr>
            </w:pPr>
            <w:del w:id="12096" w:author="Ahmad Rafif" w:date="2025-09-22T07:53:00Z">
              <w:r w:rsidRPr="002157D7" w:rsidDel="0062423C">
                <w:rPr>
                  <w:rFonts w:ascii="Arial" w:hAnsi="Arial" w:cs="Arial"/>
                  <w:b/>
                  <w:bCs/>
                  <w:lang w:val="en-SG"/>
                </w:rPr>
                <w:delText>Advantage</w:delText>
              </w:r>
              <w:bookmarkStart w:id="12097" w:name="_Toc209553747"/>
              <w:bookmarkStart w:id="12098" w:name="_Toc209556579"/>
              <w:bookmarkStart w:id="12099" w:name="_Toc212740181"/>
              <w:bookmarkStart w:id="12100" w:name="_Toc213778563"/>
              <w:bookmarkEnd w:id="12097"/>
              <w:bookmarkEnd w:id="12098"/>
              <w:bookmarkEnd w:id="12099"/>
              <w:bookmarkEnd w:id="12100"/>
            </w:del>
          </w:p>
        </w:tc>
        <w:tc>
          <w:tcPr>
            <w:tcW w:w="0" w:type="auto"/>
            <w:shd w:val="clear" w:color="auto" w:fill="F2F2F2" w:themeFill="background1" w:themeFillShade="F2"/>
            <w:hideMark/>
          </w:tcPr>
          <w:p w14:paraId="4A8D8604" w14:textId="33FDE6DA" w:rsidR="002157D7" w:rsidRPr="002157D7" w:rsidDel="0062423C" w:rsidRDefault="002157D7" w:rsidP="002157D7">
            <w:pPr>
              <w:rPr>
                <w:del w:id="12101" w:author="Ahmad Rafif" w:date="2025-09-22T07:53:00Z"/>
                <w:rFonts w:ascii="Arial" w:hAnsi="Arial" w:cs="Arial"/>
                <w:b/>
                <w:bCs/>
                <w:lang w:val="en-SG"/>
              </w:rPr>
            </w:pPr>
            <w:del w:id="12102" w:author="Ahmad Rafif" w:date="2025-09-22T07:53:00Z">
              <w:r w:rsidRPr="002157D7" w:rsidDel="0062423C">
                <w:rPr>
                  <w:rFonts w:ascii="Arial" w:hAnsi="Arial" w:cs="Arial"/>
                  <w:b/>
                  <w:bCs/>
                  <w:lang w:val="en-SG"/>
                </w:rPr>
                <w:delText>Purpose</w:delText>
              </w:r>
              <w:bookmarkStart w:id="12103" w:name="_Toc209553748"/>
              <w:bookmarkStart w:id="12104" w:name="_Toc209556580"/>
              <w:bookmarkStart w:id="12105" w:name="_Toc212740182"/>
              <w:bookmarkStart w:id="12106" w:name="_Toc213778564"/>
              <w:bookmarkEnd w:id="12103"/>
              <w:bookmarkEnd w:id="12104"/>
              <w:bookmarkEnd w:id="12105"/>
              <w:bookmarkEnd w:id="12106"/>
            </w:del>
          </w:p>
        </w:tc>
        <w:bookmarkStart w:id="12107" w:name="_Toc209553749"/>
        <w:bookmarkStart w:id="12108" w:name="_Toc209556581"/>
        <w:bookmarkStart w:id="12109" w:name="_Toc212740183"/>
        <w:bookmarkStart w:id="12110" w:name="_Toc213778565"/>
        <w:bookmarkEnd w:id="12107"/>
        <w:bookmarkEnd w:id="12108"/>
        <w:bookmarkEnd w:id="12109"/>
        <w:bookmarkEnd w:id="12110"/>
      </w:tr>
      <w:tr w:rsidR="002157D7" w:rsidRPr="002157D7" w:rsidDel="0062423C" w14:paraId="2A6C65EC" w14:textId="20E94B23" w:rsidTr="002157D7">
        <w:trPr>
          <w:del w:id="12111" w:author="Ahmad Rafif" w:date="2025-09-22T07:53:00Z"/>
        </w:trPr>
        <w:tc>
          <w:tcPr>
            <w:tcW w:w="0" w:type="auto"/>
            <w:hideMark/>
          </w:tcPr>
          <w:p w14:paraId="6B168311" w14:textId="4A0FC36A" w:rsidR="002157D7" w:rsidRPr="002157D7" w:rsidDel="0062423C" w:rsidRDefault="002157D7" w:rsidP="002157D7">
            <w:pPr>
              <w:rPr>
                <w:del w:id="12112" w:author="Ahmad Rafif" w:date="2025-09-22T07:53:00Z"/>
                <w:rFonts w:ascii="Arial" w:hAnsi="Arial" w:cs="Arial"/>
                <w:lang w:val="en-SG"/>
              </w:rPr>
            </w:pPr>
            <w:del w:id="12113" w:author="Ahmad Rafif" w:date="2025-09-22T07:53:00Z">
              <w:r w:rsidRPr="002157D7" w:rsidDel="0062423C">
                <w:rPr>
                  <w:rFonts w:ascii="Arial" w:hAnsi="Arial" w:cs="Arial"/>
                  <w:lang w:val="en-SG"/>
                </w:rPr>
                <w:delText>Regular visibility for stakeholders</w:delText>
              </w:r>
              <w:bookmarkStart w:id="12114" w:name="_Toc209553750"/>
              <w:bookmarkStart w:id="12115" w:name="_Toc209556582"/>
              <w:bookmarkStart w:id="12116" w:name="_Toc212740184"/>
              <w:bookmarkStart w:id="12117" w:name="_Toc213778566"/>
              <w:bookmarkEnd w:id="12114"/>
              <w:bookmarkEnd w:id="12115"/>
              <w:bookmarkEnd w:id="12116"/>
              <w:bookmarkEnd w:id="12117"/>
            </w:del>
          </w:p>
        </w:tc>
        <w:tc>
          <w:tcPr>
            <w:tcW w:w="0" w:type="auto"/>
            <w:hideMark/>
          </w:tcPr>
          <w:p w14:paraId="59AF0555" w14:textId="01367313" w:rsidR="002157D7" w:rsidRPr="002157D7" w:rsidDel="0062423C" w:rsidRDefault="002157D7" w:rsidP="002157D7">
            <w:pPr>
              <w:rPr>
                <w:del w:id="12118" w:author="Ahmad Rafif" w:date="2025-09-22T07:53:00Z"/>
                <w:rFonts w:ascii="Arial" w:hAnsi="Arial" w:cs="Arial"/>
                <w:lang w:val="en-SG"/>
              </w:rPr>
            </w:pPr>
            <w:del w:id="12119" w:author="Ahmad Rafif" w:date="2025-09-22T07:53:00Z">
              <w:r w:rsidRPr="002157D7" w:rsidDel="0062423C">
                <w:rPr>
                  <w:rFonts w:ascii="Arial" w:hAnsi="Arial" w:cs="Arial"/>
                  <w:lang w:val="en-SG"/>
                </w:rPr>
                <w:delText>Keeps key teams informed without relying on ad-hoc queries or manual checks.</w:delText>
              </w:r>
              <w:bookmarkStart w:id="12120" w:name="_Toc209553751"/>
              <w:bookmarkStart w:id="12121" w:name="_Toc209556583"/>
              <w:bookmarkStart w:id="12122" w:name="_Toc212740185"/>
              <w:bookmarkStart w:id="12123" w:name="_Toc213778567"/>
              <w:bookmarkEnd w:id="12120"/>
              <w:bookmarkEnd w:id="12121"/>
              <w:bookmarkEnd w:id="12122"/>
              <w:bookmarkEnd w:id="12123"/>
            </w:del>
          </w:p>
        </w:tc>
        <w:bookmarkStart w:id="12124" w:name="_Toc209553752"/>
        <w:bookmarkStart w:id="12125" w:name="_Toc209556584"/>
        <w:bookmarkStart w:id="12126" w:name="_Toc212740186"/>
        <w:bookmarkStart w:id="12127" w:name="_Toc213778568"/>
        <w:bookmarkEnd w:id="12124"/>
        <w:bookmarkEnd w:id="12125"/>
        <w:bookmarkEnd w:id="12126"/>
        <w:bookmarkEnd w:id="12127"/>
      </w:tr>
      <w:tr w:rsidR="002157D7" w:rsidRPr="002157D7" w:rsidDel="0062423C" w14:paraId="28D37D54" w14:textId="19D8B939" w:rsidTr="002157D7">
        <w:trPr>
          <w:del w:id="12128" w:author="Ahmad Rafif" w:date="2025-09-22T07:53:00Z"/>
        </w:trPr>
        <w:tc>
          <w:tcPr>
            <w:tcW w:w="0" w:type="auto"/>
            <w:hideMark/>
          </w:tcPr>
          <w:p w14:paraId="1B8ED29F" w14:textId="27B32C90" w:rsidR="002157D7" w:rsidRPr="002157D7" w:rsidDel="0062423C" w:rsidRDefault="002157D7" w:rsidP="002157D7">
            <w:pPr>
              <w:rPr>
                <w:del w:id="12129" w:author="Ahmad Rafif" w:date="2025-09-22T07:53:00Z"/>
                <w:rFonts w:ascii="Arial" w:hAnsi="Arial" w:cs="Arial"/>
                <w:lang w:val="en-SG"/>
              </w:rPr>
            </w:pPr>
            <w:del w:id="12130" w:author="Ahmad Rafif" w:date="2025-09-22T07:53:00Z">
              <w:r w:rsidRPr="002157D7" w:rsidDel="0062423C">
                <w:rPr>
                  <w:rFonts w:ascii="Arial" w:hAnsi="Arial" w:cs="Arial"/>
                  <w:lang w:val="en-SG"/>
                </w:rPr>
                <w:lastRenderedPageBreak/>
                <w:delText>Noise reduction in reporting</w:delText>
              </w:r>
              <w:bookmarkStart w:id="12131" w:name="_Toc209553753"/>
              <w:bookmarkStart w:id="12132" w:name="_Toc209556585"/>
              <w:bookmarkStart w:id="12133" w:name="_Toc212740187"/>
              <w:bookmarkStart w:id="12134" w:name="_Toc213778569"/>
              <w:bookmarkEnd w:id="12131"/>
              <w:bookmarkEnd w:id="12132"/>
              <w:bookmarkEnd w:id="12133"/>
              <w:bookmarkEnd w:id="12134"/>
            </w:del>
          </w:p>
        </w:tc>
        <w:tc>
          <w:tcPr>
            <w:tcW w:w="0" w:type="auto"/>
            <w:hideMark/>
          </w:tcPr>
          <w:p w14:paraId="5132E6F7" w14:textId="5A195B84" w:rsidR="002157D7" w:rsidRPr="002157D7" w:rsidDel="0062423C" w:rsidRDefault="002157D7" w:rsidP="002157D7">
            <w:pPr>
              <w:rPr>
                <w:del w:id="12135" w:author="Ahmad Rafif" w:date="2025-09-22T07:53:00Z"/>
                <w:rFonts w:ascii="Arial" w:hAnsi="Arial" w:cs="Arial"/>
                <w:lang w:val="en-SG"/>
              </w:rPr>
            </w:pPr>
            <w:del w:id="12136" w:author="Ahmad Rafif" w:date="2025-09-22T07:53:00Z">
              <w:r w:rsidRPr="002157D7" w:rsidDel="0062423C">
                <w:rPr>
                  <w:rFonts w:ascii="Arial" w:hAnsi="Arial" w:cs="Arial"/>
                  <w:lang w:val="en-SG"/>
                </w:rPr>
                <w:delText>Limits outputs to scenarios that require attention, increasing the likelihood of prompt action.</w:delText>
              </w:r>
              <w:bookmarkStart w:id="12137" w:name="_Toc209553754"/>
              <w:bookmarkStart w:id="12138" w:name="_Toc209556586"/>
              <w:bookmarkStart w:id="12139" w:name="_Toc212740188"/>
              <w:bookmarkStart w:id="12140" w:name="_Toc213778570"/>
              <w:bookmarkEnd w:id="12137"/>
              <w:bookmarkEnd w:id="12138"/>
              <w:bookmarkEnd w:id="12139"/>
              <w:bookmarkEnd w:id="12140"/>
            </w:del>
          </w:p>
        </w:tc>
        <w:bookmarkStart w:id="12141" w:name="_Toc209553755"/>
        <w:bookmarkStart w:id="12142" w:name="_Toc209556587"/>
        <w:bookmarkStart w:id="12143" w:name="_Toc212740189"/>
        <w:bookmarkStart w:id="12144" w:name="_Toc213778571"/>
        <w:bookmarkEnd w:id="12141"/>
        <w:bookmarkEnd w:id="12142"/>
        <w:bookmarkEnd w:id="12143"/>
        <w:bookmarkEnd w:id="12144"/>
      </w:tr>
      <w:tr w:rsidR="002157D7" w:rsidRPr="002157D7" w:rsidDel="0062423C" w14:paraId="1CEF0E1D" w14:textId="6F6C6FF8" w:rsidTr="002157D7">
        <w:trPr>
          <w:del w:id="12145" w:author="Ahmad Rafif" w:date="2025-09-22T07:53:00Z"/>
        </w:trPr>
        <w:tc>
          <w:tcPr>
            <w:tcW w:w="0" w:type="auto"/>
            <w:hideMark/>
          </w:tcPr>
          <w:p w14:paraId="135E4159" w14:textId="6FE25406" w:rsidR="002157D7" w:rsidRPr="002157D7" w:rsidDel="0062423C" w:rsidRDefault="002157D7" w:rsidP="002157D7">
            <w:pPr>
              <w:rPr>
                <w:del w:id="12146" w:author="Ahmad Rafif" w:date="2025-09-22T07:53:00Z"/>
                <w:rFonts w:ascii="Arial" w:hAnsi="Arial" w:cs="Arial"/>
                <w:lang w:val="en-SG"/>
              </w:rPr>
            </w:pPr>
            <w:del w:id="12147" w:author="Ahmad Rafif" w:date="2025-09-22T07:53:00Z">
              <w:r w:rsidRPr="002157D7" w:rsidDel="0062423C">
                <w:rPr>
                  <w:rFonts w:ascii="Arial" w:hAnsi="Arial" w:cs="Arial"/>
                  <w:lang w:val="en-SG"/>
                </w:rPr>
                <w:delText>Clear distinction between states</w:delText>
              </w:r>
              <w:bookmarkStart w:id="12148" w:name="_Toc209553756"/>
              <w:bookmarkStart w:id="12149" w:name="_Toc209556588"/>
              <w:bookmarkStart w:id="12150" w:name="_Toc212740190"/>
              <w:bookmarkStart w:id="12151" w:name="_Toc213778572"/>
              <w:bookmarkEnd w:id="12148"/>
              <w:bookmarkEnd w:id="12149"/>
              <w:bookmarkEnd w:id="12150"/>
              <w:bookmarkEnd w:id="12151"/>
            </w:del>
          </w:p>
        </w:tc>
        <w:tc>
          <w:tcPr>
            <w:tcW w:w="0" w:type="auto"/>
            <w:hideMark/>
          </w:tcPr>
          <w:p w14:paraId="21FDB3FF" w14:textId="1846CE7E" w:rsidR="002157D7" w:rsidRPr="002157D7" w:rsidDel="0062423C" w:rsidRDefault="002157D7" w:rsidP="002157D7">
            <w:pPr>
              <w:rPr>
                <w:del w:id="12152" w:author="Ahmad Rafif" w:date="2025-09-22T07:53:00Z"/>
                <w:rFonts w:ascii="Arial" w:hAnsi="Arial" w:cs="Arial"/>
                <w:lang w:val="en-SG"/>
              </w:rPr>
            </w:pPr>
            <w:del w:id="12153" w:author="Ahmad Rafif" w:date="2025-09-22T07:53:00Z">
              <w:r w:rsidRPr="002157D7" w:rsidDel="0062423C">
                <w:rPr>
                  <w:rFonts w:ascii="Arial" w:hAnsi="Arial" w:cs="Arial"/>
                  <w:lang w:val="en-SG"/>
                </w:rPr>
                <w:delText>Explicitly separates “issues found” from “no issues” cases to avoid confusion.</w:delText>
              </w:r>
              <w:bookmarkStart w:id="12154" w:name="_Toc209553757"/>
              <w:bookmarkStart w:id="12155" w:name="_Toc209556589"/>
              <w:bookmarkStart w:id="12156" w:name="_Toc212740191"/>
              <w:bookmarkStart w:id="12157" w:name="_Toc213778573"/>
              <w:bookmarkEnd w:id="12154"/>
              <w:bookmarkEnd w:id="12155"/>
              <w:bookmarkEnd w:id="12156"/>
              <w:bookmarkEnd w:id="12157"/>
            </w:del>
          </w:p>
        </w:tc>
        <w:bookmarkStart w:id="12158" w:name="_Toc209553758"/>
        <w:bookmarkStart w:id="12159" w:name="_Toc209556590"/>
        <w:bookmarkStart w:id="12160" w:name="_Toc212740192"/>
        <w:bookmarkStart w:id="12161" w:name="_Toc213778574"/>
        <w:bookmarkEnd w:id="12158"/>
        <w:bookmarkEnd w:id="12159"/>
        <w:bookmarkEnd w:id="12160"/>
        <w:bookmarkEnd w:id="12161"/>
      </w:tr>
      <w:tr w:rsidR="002157D7" w:rsidRPr="002157D7" w:rsidDel="0062423C" w14:paraId="267AD7A4" w14:textId="1D7506A4" w:rsidTr="002157D7">
        <w:trPr>
          <w:del w:id="12162" w:author="Ahmad Rafif" w:date="2025-09-22T07:53:00Z"/>
        </w:trPr>
        <w:tc>
          <w:tcPr>
            <w:tcW w:w="0" w:type="auto"/>
            <w:hideMark/>
          </w:tcPr>
          <w:p w14:paraId="19FD2529" w14:textId="4537114F" w:rsidR="002157D7" w:rsidRPr="002157D7" w:rsidDel="0062423C" w:rsidRDefault="002157D7" w:rsidP="002157D7">
            <w:pPr>
              <w:rPr>
                <w:del w:id="12163" w:author="Ahmad Rafif" w:date="2025-09-22T07:53:00Z"/>
                <w:rFonts w:ascii="Arial" w:hAnsi="Arial" w:cs="Arial"/>
                <w:lang w:val="en-SG"/>
              </w:rPr>
            </w:pPr>
            <w:del w:id="12164" w:author="Ahmad Rafif" w:date="2025-09-22T07:53:00Z">
              <w:r w:rsidRPr="002157D7" w:rsidDel="0062423C">
                <w:rPr>
                  <w:rFonts w:ascii="Arial" w:hAnsi="Arial" w:cs="Arial"/>
                  <w:lang w:val="en-SG"/>
                </w:rPr>
                <w:delText>Reduced communication errors</w:delText>
              </w:r>
              <w:bookmarkStart w:id="12165" w:name="_Toc209553759"/>
              <w:bookmarkStart w:id="12166" w:name="_Toc209556591"/>
              <w:bookmarkStart w:id="12167" w:name="_Toc212740193"/>
              <w:bookmarkStart w:id="12168" w:name="_Toc213778575"/>
              <w:bookmarkEnd w:id="12165"/>
              <w:bookmarkEnd w:id="12166"/>
              <w:bookmarkEnd w:id="12167"/>
              <w:bookmarkEnd w:id="12168"/>
            </w:del>
          </w:p>
        </w:tc>
        <w:tc>
          <w:tcPr>
            <w:tcW w:w="0" w:type="auto"/>
            <w:hideMark/>
          </w:tcPr>
          <w:p w14:paraId="1F875955" w14:textId="4EDA0816" w:rsidR="002157D7" w:rsidRPr="002157D7" w:rsidDel="0062423C" w:rsidRDefault="002157D7" w:rsidP="002157D7">
            <w:pPr>
              <w:rPr>
                <w:del w:id="12169" w:author="Ahmad Rafif" w:date="2025-09-22T07:53:00Z"/>
                <w:rFonts w:ascii="Arial" w:hAnsi="Arial" w:cs="Arial"/>
                <w:lang w:val="en-SG"/>
              </w:rPr>
            </w:pPr>
            <w:del w:id="12170" w:author="Ahmad Rafif" w:date="2025-09-22T07:53:00Z">
              <w:r w:rsidRPr="002157D7" w:rsidDel="0062423C">
                <w:rPr>
                  <w:rFonts w:ascii="Arial" w:hAnsi="Arial" w:cs="Arial"/>
                  <w:lang w:val="en-SG"/>
                </w:rPr>
                <w:delText>The pre-send validation ensures incorrect or partial data isn’t sent out.</w:delText>
              </w:r>
              <w:bookmarkStart w:id="12171" w:name="_Toc209553760"/>
              <w:bookmarkStart w:id="12172" w:name="_Toc209556592"/>
              <w:bookmarkStart w:id="12173" w:name="_Toc212740194"/>
              <w:bookmarkStart w:id="12174" w:name="_Toc213778576"/>
              <w:bookmarkEnd w:id="12171"/>
              <w:bookmarkEnd w:id="12172"/>
              <w:bookmarkEnd w:id="12173"/>
              <w:bookmarkEnd w:id="12174"/>
            </w:del>
          </w:p>
        </w:tc>
        <w:bookmarkStart w:id="12175" w:name="_Toc209553761"/>
        <w:bookmarkStart w:id="12176" w:name="_Toc209556593"/>
        <w:bookmarkStart w:id="12177" w:name="_Toc212740195"/>
        <w:bookmarkStart w:id="12178" w:name="_Toc213778577"/>
        <w:bookmarkEnd w:id="12175"/>
        <w:bookmarkEnd w:id="12176"/>
        <w:bookmarkEnd w:id="12177"/>
        <w:bookmarkEnd w:id="12178"/>
      </w:tr>
    </w:tbl>
    <w:p w14:paraId="11ECC671" w14:textId="2D8C8278" w:rsidR="002157D7" w:rsidRPr="002157D7" w:rsidDel="0062423C" w:rsidRDefault="002157D7" w:rsidP="002157D7">
      <w:pPr>
        <w:rPr>
          <w:del w:id="12179" w:author="Ahmad Rafif" w:date="2025-09-22T07:53:00Z"/>
        </w:rPr>
      </w:pPr>
      <w:bookmarkStart w:id="12180" w:name="_Toc209553762"/>
      <w:bookmarkStart w:id="12181" w:name="_Toc209556594"/>
      <w:bookmarkStart w:id="12182" w:name="_Toc212740196"/>
      <w:bookmarkStart w:id="12183" w:name="_Toc213778578"/>
      <w:bookmarkEnd w:id="12180"/>
      <w:bookmarkEnd w:id="12181"/>
      <w:bookmarkEnd w:id="12182"/>
      <w:bookmarkEnd w:id="12183"/>
    </w:p>
    <w:p w14:paraId="11E05F7C" w14:textId="69607D8C" w:rsidR="003053F3" w:rsidDel="0062423C" w:rsidRDefault="003053F3" w:rsidP="003053F3">
      <w:pPr>
        <w:pStyle w:val="Heading4"/>
        <w:rPr>
          <w:del w:id="12184" w:author="Ahmad Rafif" w:date="2025-09-22T07:53:00Z"/>
        </w:rPr>
      </w:pPr>
      <w:bookmarkStart w:id="12185" w:name="_Toc205889513"/>
      <w:del w:id="12186" w:author="Ahmad Rafif" w:date="2025-09-22T07:53:00Z">
        <w:r w:rsidDel="0062423C">
          <w:delText>Weakness and Mitigation</w:delText>
        </w:r>
        <w:bookmarkStart w:id="12187" w:name="_Toc209553763"/>
        <w:bookmarkStart w:id="12188" w:name="_Toc209556595"/>
        <w:bookmarkStart w:id="12189" w:name="_Toc212740197"/>
        <w:bookmarkStart w:id="12190" w:name="_Toc213778579"/>
        <w:bookmarkEnd w:id="12185"/>
        <w:bookmarkEnd w:id="12187"/>
        <w:bookmarkEnd w:id="12188"/>
        <w:bookmarkEnd w:id="12189"/>
        <w:bookmarkEnd w:id="12190"/>
      </w:del>
    </w:p>
    <w:tbl>
      <w:tblPr>
        <w:tblStyle w:val="TableGrid"/>
        <w:tblW w:w="0" w:type="auto"/>
        <w:tblLook w:val="04A0" w:firstRow="1" w:lastRow="0" w:firstColumn="1" w:lastColumn="0" w:noHBand="0" w:noVBand="1"/>
      </w:tblPr>
      <w:tblGrid>
        <w:gridCol w:w="2064"/>
        <w:gridCol w:w="3527"/>
        <w:gridCol w:w="3759"/>
      </w:tblGrid>
      <w:tr w:rsidR="002157D7" w:rsidRPr="002157D7" w:rsidDel="0062423C" w14:paraId="0235AA0A" w14:textId="34FD0463" w:rsidTr="002157D7">
        <w:trPr>
          <w:del w:id="12191" w:author="Ahmad Rafif" w:date="2025-09-22T07:53:00Z"/>
        </w:trPr>
        <w:tc>
          <w:tcPr>
            <w:tcW w:w="0" w:type="auto"/>
            <w:shd w:val="clear" w:color="auto" w:fill="F2F2F2" w:themeFill="background1" w:themeFillShade="F2"/>
            <w:hideMark/>
          </w:tcPr>
          <w:p w14:paraId="4EE1D933" w14:textId="3D053360" w:rsidR="002157D7" w:rsidRPr="002157D7" w:rsidDel="0062423C" w:rsidRDefault="002157D7" w:rsidP="002157D7">
            <w:pPr>
              <w:rPr>
                <w:del w:id="12192" w:author="Ahmad Rafif" w:date="2025-09-22T07:53:00Z"/>
                <w:rFonts w:ascii="Arial" w:hAnsi="Arial" w:cs="Arial"/>
                <w:b/>
                <w:bCs/>
                <w:lang w:val="en-SG"/>
              </w:rPr>
            </w:pPr>
            <w:del w:id="12193" w:author="Ahmad Rafif" w:date="2025-09-22T07:53:00Z">
              <w:r w:rsidRPr="002157D7" w:rsidDel="0062423C">
                <w:rPr>
                  <w:rFonts w:ascii="Arial" w:hAnsi="Arial" w:cs="Arial"/>
                  <w:b/>
                  <w:bCs/>
                  <w:lang w:val="en-SG"/>
                </w:rPr>
                <w:delText>Weakness</w:delText>
              </w:r>
              <w:bookmarkStart w:id="12194" w:name="_Toc209553764"/>
              <w:bookmarkStart w:id="12195" w:name="_Toc209556596"/>
              <w:bookmarkStart w:id="12196" w:name="_Toc212740198"/>
              <w:bookmarkStart w:id="12197" w:name="_Toc213778580"/>
              <w:bookmarkEnd w:id="12194"/>
              <w:bookmarkEnd w:id="12195"/>
              <w:bookmarkEnd w:id="12196"/>
              <w:bookmarkEnd w:id="12197"/>
            </w:del>
          </w:p>
        </w:tc>
        <w:tc>
          <w:tcPr>
            <w:tcW w:w="0" w:type="auto"/>
            <w:shd w:val="clear" w:color="auto" w:fill="F2F2F2" w:themeFill="background1" w:themeFillShade="F2"/>
            <w:hideMark/>
          </w:tcPr>
          <w:p w14:paraId="49564AE6" w14:textId="490D938B" w:rsidR="002157D7" w:rsidRPr="002157D7" w:rsidDel="0062423C" w:rsidRDefault="002157D7" w:rsidP="002157D7">
            <w:pPr>
              <w:rPr>
                <w:del w:id="12198" w:author="Ahmad Rafif" w:date="2025-09-22T07:53:00Z"/>
                <w:rFonts w:ascii="Arial" w:hAnsi="Arial" w:cs="Arial"/>
                <w:b/>
                <w:bCs/>
                <w:lang w:val="en-SG"/>
              </w:rPr>
            </w:pPr>
            <w:del w:id="12199" w:author="Ahmad Rafif" w:date="2025-09-22T07:53:00Z">
              <w:r w:rsidRPr="002157D7" w:rsidDel="0062423C">
                <w:rPr>
                  <w:rFonts w:ascii="Arial" w:hAnsi="Arial" w:cs="Arial"/>
                  <w:b/>
                  <w:bCs/>
                  <w:lang w:val="en-SG"/>
                </w:rPr>
                <w:delText>Description</w:delText>
              </w:r>
              <w:bookmarkStart w:id="12200" w:name="_Toc209553765"/>
              <w:bookmarkStart w:id="12201" w:name="_Toc209556597"/>
              <w:bookmarkStart w:id="12202" w:name="_Toc212740199"/>
              <w:bookmarkStart w:id="12203" w:name="_Toc213778581"/>
              <w:bookmarkEnd w:id="12200"/>
              <w:bookmarkEnd w:id="12201"/>
              <w:bookmarkEnd w:id="12202"/>
              <w:bookmarkEnd w:id="12203"/>
            </w:del>
          </w:p>
        </w:tc>
        <w:tc>
          <w:tcPr>
            <w:tcW w:w="0" w:type="auto"/>
            <w:shd w:val="clear" w:color="auto" w:fill="F2F2F2" w:themeFill="background1" w:themeFillShade="F2"/>
            <w:hideMark/>
          </w:tcPr>
          <w:p w14:paraId="0E843D70" w14:textId="05AF6687" w:rsidR="002157D7" w:rsidRPr="002157D7" w:rsidDel="0062423C" w:rsidRDefault="002157D7" w:rsidP="002157D7">
            <w:pPr>
              <w:rPr>
                <w:del w:id="12204" w:author="Ahmad Rafif" w:date="2025-09-22T07:53:00Z"/>
                <w:rFonts w:ascii="Arial" w:hAnsi="Arial" w:cs="Arial"/>
                <w:b/>
                <w:bCs/>
                <w:lang w:val="en-SG"/>
              </w:rPr>
            </w:pPr>
            <w:del w:id="12205" w:author="Ahmad Rafif" w:date="2025-09-22T07:53:00Z">
              <w:r w:rsidRPr="002157D7" w:rsidDel="0062423C">
                <w:rPr>
                  <w:rFonts w:ascii="Arial" w:hAnsi="Arial" w:cs="Arial"/>
                  <w:b/>
                  <w:bCs/>
                  <w:lang w:val="en-SG"/>
                </w:rPr>
                <w:delText>Mitigation</w:delText>
              </w:r>
              <w:bookmarkStart w:id="12206" w:name="_Toc209553766"/>
              <w:bookmarkStart w:id="12207" w:name="_Toc209556598"/>
              <w:bookmarkStart w:id="12208" w:name="_Toc212740200"/>
              <w:bookmarkStart w:id="12209" w:name="_Toc213778582"/>
              <w:bookmarkEnd w:id="12206"/>
              <w:bookmarkEnd w:id="12207"/>
              <w:bookmarkEnd w:id="12208"/>
              <w:bookmarkEnd w:id="12209"/>
            </w:del>
          </w:p>
        </w:tc>
        <w:bookmarkStart w:id="12210" w:name="_Toc209553767"/>
        <w:bookmarkStart w:id="12211" w:name="_Toc209556599"/>
        <w:bookmarkStart w:id="12212" w:name="_Toc212740201"/>
        <w:bookmarkStart w:id="12213" w:name="_Toc213778583"/>
        <w:bookmarkEnd w:id="12210"/>
        <w:bookmarkEnd w:id="12211"/>
        <w:bookmarkEnd w:id="12212"/>
        <w:bookmarkEnd w:id="12213"/>
      </w:tr>
      <w:tr w:rsidR="002157D7" w:rsidRPr="002157D7" w:rsidDel="0062423C" w14:paraId="601D3344" w14:textId="20D82C72" w:rsidTr="002157D7">
        <w:trPr>
          <w:del w:id="12214" w:author="Ahmad Rafif" w:date="2025-09-22T07:53:00Z"/>
        </w:trPr>
        <w:tc>
          <w:tcPr>
            <w:tcW w:w="0" w:type="auto"/>
            <w:hideMark/>
          </w:tcPr>
          <w:p w14:paraId="5FC8E586" w14:textId="720170D1" w:rsidR="002157D7" w:rsidRPr="002157D7" w:rsidDel="0062423C" w:rsidRDefault="002157D7" w:rsidP="002157D7">
            <w:pPr>
              <w:rPr>
                <w:del w:id="12215" w:author="Ahmad Rafif" w:date="2025-09-22T07:53:00Z"/>
                <w:rFonts w:ascii="Arial" w:hAnsi="Arial" w:cs="Arial"/>
                <w:lang w:val="en-SG"/>
              </w:rPr>
            </w:pPr>
            <w:del w:id="12216" w:author="Ahmad Rafif" w:date="2025-09-22T07:53:00Z">
              <w:r w:rsidRPr="002157D7" w:rsidDel="0062423C">
                <w:rPr>
                  <w:rFonts w:ascii="Arial" w:hAnsi="Arial" w:cs="Arial"/>
                  <w:lang w:val="en-SG"/>
                </w:rPr>
                <w:delText>Delayed detection due to schedule</w:delText>
              </w:r>
              <w:bookmarkStart w:id="12217" w:name="_Toc209553768"/>
              <w:bookmarkStart w:id="12218" w:name="_Toc209556600"/>
              <w:bookmarkStart w:id="12219" w:name="_Toc212740202"/>
              <w:bookmarkStart w:id="12220" w:name="_Toc213778584"/>
              <w:bookmarkEnd w:id="12217"/>
              <w:bookmarkEnd w:id="12218"/>
              <w:bookmarkEnd w:id="12219"/>
              <w:bookmarkEnd w:id="12220"/>
            </w:del>
          </w:p>
        </w:tc>
        <w:tc>
          <w:tcPr>
            <w:tcW w:w="0" w:type="auto"/>
            <w:hideMark/>
          </w:tcPr>
          <w:p w14:paraId="391A1FBF" w14:textId="2F90501A" w:rsidR="002157D7" w:rsidRPr="002157D7" w:rsidDel="0062423C" w:rsidRDefault="002157D7" w:rsidP="002157D7">
            <w:pPr>
              <w:rPr>
                <w:del w:id="12221" w:author="Ahmad Rafif" w:date="2025-09-22T07:53:00Z"/>
                <w:rFonts w:ascii="Arial" w:hAnsi="Arial" w:cs="Arial"/>
                <w:lang w:val="en-SG"/>
              </w:rPr>
            </w:pPr>
            <w:del w:id="12222" w:author="Ahmad Rafif" w:date="2025-09-22T07:53:00Z">
              <w:r w:rsidRPr="002157D7" w:rsidDel="0062423C">
                <w:rPr>
                  <w:rFonts w:ascii="Arial" w:hAnsi="Arial" w:cs="Arial"/>
                  <w:lang w:val="en-SG"/>
                </w:rPr>
                <w:delText>Issues are only identified during the next scheduled run, not in real time.</w:delText>
              </w:r>
              <w:bookmarkStart w:id="12223" w:name="_Toc209553769"/>
              <w:bookmarkStart w:id="12224" w:name="_Toc209556601"/>
              <w:bookmarkStart w:id="12225" w:name="_Toc212740203"/>
              <w:bookmarkStart w:id="12226" w:name="_Toc213778585"/>
              <w:bookmarkEnd w:id="12223"/>
              <w:bookmarkEnd w:id="12224"/>
              <w:bookmarkEnd w:id="12225"/>
              <w:bookmarkEnd w:id="12226"/>
            </w:del>
          </w:p>
        </w:tc>
        <w:tc>
          <w:tcPr>
            <w:tcW w:w="0" w:type="auto"/>
            <w:hideMark/>
          </w:tcPr>
          <w:p w14:paraId="3A40B99B" w14:textId="7C95FB57" w:rsidR="002157D7" w:rsidRPr="002157D7" w:rsidDel="0062423C" w:rsidRDefault="002157D7" w:rsidP="002157D7">
            <w:pPr>
              <w:rPr>
                <w:del w:id="12227" w:author="Ahmad Rafif" w:date="2025-09-22T07:53:00Z"/>
                <w:rFonts w:ascii="Arial" w:hAnsi="Arial" w:cs="Arial"/>
                <w:lang w:val="en-SG"/>
              </w:rPr>
            </w:pPr>
            <w:del w:id="12228" w:author="Ahmad Rafif" w:date="2025-09-22T07:53:00Z">
              <w:r w:rsidRPr="002157D7" w:rsidDel="0062423C">
                <w:rPr>
                  <w:rFonts w:ascii="Arial" w:hAnsi="Arial" w:cs="Arial"/>
                  <w:lang w:val="en-SG"/>
                </w:rPr>
                <w:delText>Introduce optional event-based triggers to capture new cases as they occur.</w:delText>
              </w:r>
              <w:bookmarkStart w:id="12229" w:name="_Toc209553770"/>
              <w:bookmarkStart w:id="12230" w:name="_Toc209556602"/>
              <w:bookmarkStart w:id="12231" w:name="_Toc212740204"/>
              <w:bookmarkStart w:id="12232" w:name="_Toc213778586"/>
              <w:bookmarkEnd w:id="12229"/>
              <w:bookmarkEnd w:id="12230"/>
              <w:bookmarkEnd w:id="12231"/>
              <w:bookmarkEnd w:id="12232"/>
            </w:del>
          </w:p>
        </w:tc>
        <w:bookmarkStart w:id="12233" w:name="_Toc209553771"/>
        <w:bookmarkStart w:id="12234" w:name="_Toc209556603"/>
        <w:bookmarkStart w:id="12235" w:name="_Toc212740205"/>
        <w:bookmarkStart w:id="12236" w:name="_Toc213778587"/>
        <w:bookmarkEnd w:id="12233"/>
        <w:bookmarkEnd w:id="12234"/>
        <w:bookmarkEnd w:id="12235"/>
        <w:bookmarkEnd w:id="12236"/>
      </w:tr>
      <w:tr w:rsidR="002157D7" w:rsidRPr="002157D7" w:rsidDel="0062423C" w14:paraId="546DB85B" w14:textId="68C3C362" w:rsidTr="002157D7">
        <w:trPr>
          <w:del w:id="12237" w:author="Ahmad Rafif" w:date="2025-09-22T07:53:00Z"/>
        </w:trPr>
        <w:tc>
          <w:tcPr>
            <w:tcW w:w="0" w:type="auto"/>
            <w:hideMark/>
          </w:tcPr>
          <w:p w14:paraId="23604481" w14:textId="1B9E7A30" w:rsidR="002157D7" w:rsidRPr="002157D7" w:rsidDel="0062423C" w:rsidRDefault="002157D7" w:rsidP="002157D7">
            <w:pPr>
              <w:rPr>
                <w:del w:id="12238" w:author="Ahmad Rafif" w:date="2025-09-22T07:53:00Z"/>
                <w:rFonts w:ascii="Arial" w:hAnsi="Arial" w:cs="Arial"/>
                <w:lang w:val="en-SG"/>
              </w:rPr>
            </w:pPr>
            <w:del w:id="12239" w:author="Ahmad Rafif" w:date="2025-09-22T07:53:00Z">
              <w:r w:rsidRPr="002157D7" w:rsidDel="0062423C">
                <w:rPr>
                  <w:rFonts w:ascii="Arial" w:hAnsi="Arial" w:cs="Arial"/>
                  <w:lang w:val="en-SG"/>
                </w:rPr>
                <w:delText>Dependency on email template build</w:delText>
              </w:r>
              <w:bookmarkStart w:id="12240" w:name="_Toc209553772"/>
              <w:bookmarkStart w:id="12241" w:name="_Toc209556604"/>
              <w:bookmarkStart w:id="12242" w:name="_Toc212740206"/>
              <w:bookmarkStart w:id="12243" w:name="_Toc213778588"/>
              <w:bookmarkEnd w:id="12240"/>
              <w:bookmarkEnd w:id="12241"/>
              <w:bookmarkEnd w:id="12242"/>
              <w:bookmarkEnd w:id="12243"/>
            </w:del>
          </w:p>
        </w:tc>
        <w:tc>
          <w:tcPr>
            <w:tcW w:w="0" w:type="auto"/>
            <w:hideMark/>
          </w:tcPr>
          <w:p w14:paraId="3F30DFDB" w14:textId="1A03C938" w:rsidR="002157D7" w:rsidRPr="002157D7" w:rsidDel="0062423C" w:rsidRDefault="002157D7" w:rsidP="002157D7">
            <w:pPr>
              <w:rPr>
                <w:del w:id="12244" w:author="Ahmad Rafif" w:date="2025-09-22T07:53:00Z"/>
                <w:rFonts w:ascii="Arial" w:hAnsi="Arial" w:cs="Arial"/>
                <w:lang w:val="en-SG"/>
              </w:rPr>
            </w:pPr>
            <w:del w:id="12245" w:author="Ahmad Rafif" w:date="2025-09-22T07:53:00Z">
              <w:r w:rsidRPr="002157D7" w:rsidDel="0062423C">
                <w:rPr>
                  <w:rFonts w:ascii="Arial" w:hAnsi="Arial" w:cs="Arial"/>
                  <w:lang w:val="en-SG"/>
                </w:rPr>
                <w:delText>If template creation fails, the message cannot be sent in its intended format.</w:delText>
              </w:r>
              <w:bookmarkStart w:id="12246" w:name="_Toc209553773"/>
              <w:bookmarkStart w:id="12247" w:name="_Toc209556605"/>
              <w:bookmarkStart w:id="12248" w:name="_Toc212740207"/>
              <w:bookmarkStart w:id="12249" w:name="_Toc213778589"/>
              <w:bookmarkEnd w:id="12246"/>
              <w:bookmarkEnd w:id="12247"/>
              <w:bookmarkEnd w:id="12248"/>
              <w:bookmarkEnd w:id="12249"/>
            </w:del>
          </w:p>
        </w:tc>
        <w:tc>
          <w:tcPr>
            <w:tcW w:w="0" w:type="auto"/>
            <w:hideMark/>
          </w:tcPr>
          <w:p w14:paraId="5108A9FA" w14:textId="431070CA" w:rsidR="002157D7" w:rsidRPr="002157D7" w:rsidDel="0062423C" w:rsidRDefault="002157D7" w:rsidP="002157D7">
            <w:pPr>
              <w:rPr>
                <w:del w:id="12250" w:author="Ahmad Rafif" w:date="2025-09-22T07:53:00Z"/>
                <w:rFonts w:ascii="Arial" w:hAnsi="Arial" w:cs="Arial"/>
                <w:lang w:val="en-SG"/>
              </w:rPr>
            </w:pPr>
            <w:del w:id="12251" w:author="Ahmad Rafif" w:date="2025-09-22T07:53:00Z">
              <w:r w:rsidRPr="002157D7" w:rsidDel="0062423C">
                <w:rPr>
                  <w:rFonts w:ascii="Arial" w:hAnsi="Arial" w:cs="Arial"/>
                  <w:lang w:val="en-SG"/>
                </w:rPr>
                <w:delText>Provide a fallback plain-text template to ensure communication continuity.</w:delText>
              </w:r>
              <w:bookmarkStart w:id="12252" w:name="_Toc209553774"/>
              <w:bookmarkStart w:id="12253" w:name="_Toc209556606"/>
              <w:bookmarkStart w:id="12254" w:name="_Toc212740208"/>
              <w:bookmarkStart w:id="12255" w:name="_Toc213778590"/>
              <w:bookmarkEnd w:id="12252"/>
              <w:bookmarkEnd w:id="12253"/>
              <w:bookmarkEnd w:id="12254"/>
              <w:bookmarkEnd w:id="12255"/>
            </w:del>
          </w:p>
        </w:tc>
        <w:bookmarkStart w:id="12256" w:name="_Toc209553775"/>
        <w:bookmarkStart w:id="12257" w:name="_Toc209556607"/>
        <w:bookmarkStart w:id="12258" w:name="_Toc212740209"/>
        <w:bookmarkStart w:id="12259" w:name="_Toc213778591"/>
        <w:bookmarkEnd w:id="12256"/>
        <w:bookmarkEnd w:id="12257"/>
        <w:bookmarkEnd w:id="12258"/>
        <w:bookmarkEnd w:id="12259"/>
      </w:tr>
      <w:tr w:rsidR="002157D7" w:rsidRPr="002157D7" w:rsidDel="0062423C" w14:paraId="023AE5F5" w14:textId="48C60A3B" w:rsidTr="002157D7">
        <w:trPr>
          <w:del w:id="12260" w:author="Ahmad Rafif" w:date="2025-09-22T07:53:00Z"/>
        </w:trPr>
        <w:tc>
          <w:tcPr>
            <w:tcW w:w="0" w:type="auto"/>
            <w:hideMark/>
          </w:tcPr>
          <w:p w14:paraId="1046616A" w14:textId="50A0FAE7" w:rsidR="002157D7" w:rsidRPr="002157D7" w:rsidDel="0062423C" w:rsidRDefault="002157D7" w:rsidP="002157D7">
            <w:pPr>
              <w:rPr>
                <w:del w:id="12261" w:author="Ahmad Rafif" w:date="2025-09-22T07:53:00Z"/>
                <w:rFonts w:ascii="Arial" w:hAnsi="Arial" w:cs="Arial"/>
                <w:lang w:val="en-SG"/>
              </w:rPr>
            </w:pPr>
            <w:del w:id="12262" w:author="Ahmad Rafif" w:date="2025-09-22T07:53:00Z">
              <w:r w:rsidRPr="002157D7" w:rsidDel="0062423C">
                <w:rPr>
                  <w:rFonts w:ascii="Arial" w:hAnsi="Arial" w:cs="Arial"/>
                  <w:lang w:val="en-SG"/>
                </w:rPr>
                <w:delText>Large data sets in email</w:delText>
              </w:r>
              <w:bookmarkStart w:id="12263" w:name="_Toc209553776"/>
              <w:bookmarkStart w:id="12264" w:name="_Toc209556608"/>
              <w:bookmarkStart w:id="12265" w:name="_Toc212740210"/>
              <w:bookmarkStart w:id="12266" w:name="_Toc213778592"/>
              <w:bookmarkEnd w:id="12263"/>
              <w:bookmarkEnd w:id="12264"/>
              <w:bookmarkEnd w:id="12265"/>
              <w:bookmarkEnd w:id="12266"/>
            </w:del>
          </w:p>
        </w:tc>
        <w:tc>
          <w:tcPr>
            <w:tcW w:w="0" w:type="auto"/>
            <w:hideMark/>
          </w:tcPr>
          <w:p w14:paraId="7713D7A0" w14:textId="34EB7EEF" w:rsidR="002157D7" w:rsidRPr="002157D7" w:rsidDel="0062423C" w:rsidRDefault="002157D7" w:rsidP="002157D7">
            <w:pPr>
              <w:rPr>
                <w:del w:id="12267" w:author="Ahmad Rafif" w:date="2025-09-22T07:53:00Z"/>
                <w:rFonts w:ascii="Arial" w:hAnsi="Arial" w:cs="Arial"/>
                <w:lang w:val="en-SG"/>
              </w:rPr>
            </w:pPr>
            <w:del w:id="12268" w:author="Ahmad Rafif" w:date="2025-09-22T07:53:00Z">
              <w:r w:rsidRPr="002157D7" w:rsidDel="0062423C">
                <w:rPr>
                  <w:rFonts w:ascii="Arial" w:hAnsi="Arial" w:cs="Arial"/>
                  <w:lang w:val="en-SG"/>
                </w:rPr>
                <w:delText>A surge in matching records could overwhelm recipients or cause delivery issues.</w:delText>
              </w:r>
              <w:bookmarkStart w:id="12269" w:name="_Toc209553777"/>
              <w:bookmarkStart w:id="12270" w:name="_Toc209556609"/>
              <w:bookmarkStart w:id="12271" w:name="_Toc212740211"/>
              <w:bookmarkStart w:id="12272" w:name="_Toc213778593"/>
              <w:bookmarkEnd w:id="12269"/>
              <w:bookmarkEnd w:id="12270"/>
              <w:bookmarkEnd w:id="12271"/>
              <w:bookmarkEnd w:id="12272"/>
            </w:del>
          </w:p>
        </w:tc>
        <w:tc>
          <w:tcPr>
            <w:tcW w:w="0" w:type="auto"/>
            <w:hideMark/>
          </w:tcPr>
          <w:p w14:paraId="4F441733" w14:textId="1D1EFC69" w:rsidR="002157D7" w:rsidRPr="002157D7" w:rsidDel="0062423C" w:rsidRDefault="002157D7" w:rsidP="002157D7">
            <w:pPr>
              <w:rPr>
                <w:del w:id="12273" w:author="Ahmad Rafif" w:date="2025-09-22T07:53:00Z"/>
                <w:rFonts w:ascii="Arial" w:hAnsi="Arial" w:cs="Arial"/>
                <w:lang w:val="en-SG"/>
              </w:rPr>
            </w:pPr>
            <w:del w:id="12274" w:author="Ahmad Rafif" w:date="2025-09-22T07:53:00Z">
              <w:r w:rsidRPr="002157D7" w:rsidDel="0062423C">
                <w:rPr>
                  <w:rFonts w:ascii="Arial" w:hAnsi="Arial" w:cs="Arial"/>
                  <w:lang w:val="en-SG"/>
                </w:rPr>
                <w:delText>Implement file size controls, pagination, and include summaries to highlight key points.</w:delText>
              </w:r>
              <w:bookmarkStart w:id="12275" w:name="_Toc209553778"/>
              <w:bookmarkStart w:id="12276" w:name="_Toc209556610"/>
              <w:bookmarkStart w:id="12277" w:name="_Toc212740212"/>
              <w:bookmarkStart w:id="12278" w:name="_Toc213778594"/>
              <w:bookmarkEnd w:id="12275"/>
              <w:bookmarkEnd w:id="12276"/>
              <w:bookmarkEnd w:id="12277"/>
              <w:bookmarkEnd w:id="12278"/>
            </w:del>
          </w:p>
        </w:tc>
        <w:bookmarkStart w:id="12279" w:name="_Toc209553779"/>
        <w:bookmarkStart w:id="12280" w:name="_Toc209556611"/>
        <w:bookmarkStart w:id="12281" w:name="_Toc212740213"/>
        <w:bookmarkStart w:id="12282" w:name="_Toc213778595"/>
        <w:bookmarkEnd w:id="12279"/>
        <w:bookmarkEnd w:id="12280"/>
        <w:bookmarkEnd w:id="12281"/>
        <w:bookmarkEnd w:id="12282"/>
      </w:tr>
      <w:tr w:rsidR="002157D7" w:rsidRPr="002157D7" w:rsidDel="0062423C" w14:paraId="65ED3589" w14:textId="6190EAA8" w:rsidTr="002157D7">
        <w:trPr>
          <w:del w:id="12283" w:author="Ahmad Rafif" w:date="2025-09-22T07:53:00Z"/>
        </w:trPr>
        <w:tc>
          <w:tcPr>
            <w:tcW w:w="0" w:type="auto"/>
            <w:hideMark/>
          </w:tcPr>
          <w:p w14:paraId="27075F29" w14:textId="7A4F2864" w:rsidR="002157D7" w:rsidRPr="002157D7" w:rsidDel="0062423C" w:rsidRDefault="002157D7" w:rsidP="002157D7">
            <w:pPr>
              <w:rPr>
                <w:del w:id="12284" w:author="Ahmad Rafif" w:date="2025-09-22T07:53:00Z"/>
                <w:rFonts w:ascii="Arial" w:hAnsi="Arial" w:cs="Arial"/>
                <w:lang w:val="en-SG"/>
              </w:rPr>
            </w:pPr>
            <w:del w:id="12285" w:author="Ahmad Rafif" w:date="2025-09-22T07:53:00Z">
              <w:r w:rsidRPr="002157D7" w:rsidDel="0062423C">
                <w:rPr>
                  <w:rFonts w:ascii="Arial" w:hAnsi="Arial" w:cs="Arial"/>
                  <w:lang w:val="en-SG"/>
                </w:rPr>
                <w:delText>Impact risk from criteria updates</w:delText>
              </w:r>
              <w:bookmarkStart w:id="12286" w:name="_Toc209553780"/>
              <w:bookmarkStart w:id="12287" w:name="_Toc209556612"/>
              <w:bookmarkStart w:id="12288" w:name="_Toc212740214"/>
              <w:bookmarkStart w:id="12289" w:name="_Toc213778596"/>
              <w:bookmarkEnd w:id="12286"/>
              <w:bookmarkEnd w:id="12287"/>
              <w:bookmarkEnd w:id="12288"/>
              <w:bookmarkEnd w:id="12289"/>
            </w:del>
          </w:p>
        </w:tc>
        <w:tc>
          <w:tcPr>
            <w:tcW w:w="0" w:type="auto"/>
            <w:hideMark/>
          </w:tcPr>
          <w:p w14:paraId="60DA713F" w14:textId="6A17C189" w:rsidR="002157D7" w:rsidRPr="002157D7" w:rsidDel="0062423C" w:rsidRDefault="002157D7" w:rsidP="002157D7">
            <w:pPr>
              <w:rPr>
                <w:del w:id="12290" w:author="Ahmad Rafif" w:date="2025-09-22T07:53:00Z"/>
                <w:rFonts w:ascii="Arial" w:hAnsi="Arial" w:cs="Arial"/>
                <w:lang w:val="en-SG"/>
              </w:rPr>
            </w:pPr>
            <w:del w:id="12291" w:author="Ahmad Rafif" w:date="2025-09-22T07:53:00Z">
              <w:r w:rsidRPr="002157D7" w:rsidDel="0062423C">
                <w:rPr>
                  <w:rFonts w:ascii="Arial" w:hAnsi="Arial" w:cs="Arial"/>
                  <w:lang w:val="en-SG"/>
                </w:rPr>
                <w:delText>Adjusting field lists or logic can unintentionally break downstream processes.</w:delText>
              </w:r>
              <w:bookmarkStart w:id="12292" w:name="_Toc209553781"/>
              <w:bookmarkStart w:id="12293" w:name="_Toc209556613"/>
              <w:bookmarkStart w:id="12294" w:name="_Toc212740215"/>
              <w:bookmarkStart w:id="12295" w:name="_Toc213778597"/>
              <w:bookmarkEnd w:id="12292"/>
              <w:bookmarkEnd w:id="12293"/>
              <w:bookmarkEnd w:id="12294"/>
              <w:bookmarkEnd w:id="12295"/>
            </w:del>
          </w:p>
        </w:tc>
        <w:tc>
          <w:tcPr>
            <w:tcW w:w="0" w:type="auto"/>
            <w:hideMark/>
          </w:tcPr>
          <w:p w14:paraId="3737776C" w14:textId="404992C8" w:rsidR="002157D7" w:rsidRPr="002157D7" w:rsidDel="0062423C" w:rsidRDefault="002157D7" w:rsidP="002157D7">
            <w:pPr>
              <w:rPr>
                <w:del w:id="12296" w:author="Ahmad Rafif" w:date="2025-09-22T07:53:00Z"/>
                <w:rFonts w:ascii="Arial" w:hAnsi="Arial" w:cs="Arial"/>
                <w:lang w:val="en-SG"/>
              </w:rPr>
            </w:pPr>
            <w:del w:id="12297" w:author="Ahmad Rafif" w:date="2025-09-22T07:53:00Z">
              <w:r w:rsidRPr="002157D7" w:rsidDel="0062423C">
                <w:rPr>
                  <w:rFonts w:ascii="Arial" w:hAnsi="Arial" w:cs="Arial"/>
                  <w:lang w:val="en-SG"/>
                </w:rPr>
                <w:delText>Establish change management practices with advance stakeholder communication.</w:delText>
              </w:r>
              <w:bookmarkStart w:id="12298" w:name="_Toc209553782"/>
              <w:bookmarkStart w:id="12299" w:name="_Toc209556614"/>
              <w:bookmarkStart w:id="12300" w:name="_Toc212740216"/>
              <w:bookmarkStart w:id="12301" w:name="_Toc213778598"/>
              <w:bookmarkEnd w:id="12298"/>
              <w:bookmarkEnd w:id="12299"/>
              <w:bookmarkEnd w:id="12300"/>
              <w:bookmarkEnd w:id="12301"/>
            </w:del>
          </w:p>
        </w:tc>
        <w:bookmarkStart w:id="12302" w:name="_Toc209553783"/>
        <w:bookmarkStart w:id="12303" w:name="_Toc209556615"/>
        <w:bookmarkStart w:id="12304" w:name="_Toc212740217"/>
        <w:bookmarkStart w:id="12305" w:name="_Toc213778599"/>
        <w:bookmarkEnd w:id="12302"/>
        <w:bookmarkEnd w:id="12303"/>
        <w:bookmarkEnd w:id="12304"/>
        <w:bookmarkEnd w:id="12305"/>
      </w:tr>
    </w:tbl>
    <w:p w14:paraId="2CA0ACA7" w14:textId="77777777" w:rsidR="003053F3" w:rsidRDefault="003053F3">
      <w:pPr>
        <w:pStyle w:val="Heading3"/>
        <w:ind w:left="851" w:hanging="851"/>
        <w:pPrChange w:id="12306" w:author="danupraset@gmail.com" w:date="2025-11-11T17:46:00Z">
          <w:pPr>
            <w:pStyle w:val="Heading3"/>
          </w:pPr>
        </w:pPrChange>
      </w:pPr>
      <w:bookmarkStart w:id="12307" w:name="_Toc205888934"/>
      <w:bookmarkStart w:id="12308" w:name="_Toc205889369"/>
      <w:bookmarkStart w:id="12309" w:name="_Toc205889514"/>
      <w:bookmarkStart w:id="12310" w:name="_Toc209553784"/>
      <w:bookmarkStart w:id="12311" w:name="_Toc209556616"/>
      <w:bookmarkStart w:id="12312" w:name="_Toc212740218"/>
      <w:bookmarkStart w:id="12313" w:name="_Toc213778600"/>
      <w:r>
        <w:t>Data Mapping</w:t>
      </w:r>
      <w:bookmarkEnd w:id="12307"/>
      <w:bookmarkEnd w:id="12308"/>
      <w:bookmarkEnd w:id="12309"/>
      <w:bookmarkEnd w:id="12310"/>
      <w:bookmarkEnd w:id="12311"/>
      <w:bookmarkEnd w:id="12312"/>
      <w:bookmarkEnd w:id="12313"/>
    </w:p>
    <w:p w14:paraId="056B047E" w14:textId="0F38064C" w:rsidR="00834317" w:rsidRPr="00834317" w:rsidRDefault="00834317" w:rsidP="00834317">
      <w:pPr>
        <w:pStyle w:val="Heading4"/>
      </w:pPr>
      <w:bookmarkStart w:id="12314" w:name="_Toc204073215"/>
      <w:bookmarkStart w:id="12315" w:name="_Toc205889515"/>
      <w:bookmarkStart w:id="12316" w:name="_Toc213778601"/>
      <w:r>
        <w:t>Email Summary Report</w:t>
      </w:r>
      <w:bookmarkEnd w:id="12314"/>
      <w:bookmarkEnd w:id="12315"/>
      <w:bookmarkEnd w:id="12316"/>
    </w:p>
    <w:tbl>
      <w:tblPr>
        <w:tblStyle w:val="TableGrid"/>
        <w:tblW w:w="9356" w:type="dxa"/>
        <w:tblInd w:w="-5" w:type="dxa"/>
        <w:tblLayout w:type="fixed"/>
        <w:tblLook w:val="04A0" w:firstRow="1" w:lastRow="0" w:firstColumn="1" w:lastColumn="0" w:noHBand="0" w:noVBand="1"/>
      </w:tblPr>
      <w:tblGrid>
        <w:gridCol w:w="1134"/>
        <w:gridCol w:w="2694"/>
        <w:gridCol w:w="2693"/>
        <w:gridCol w:w="2835"/>
      </w:tblGrid>
      <w:tr w:rsidR="002157D7" w:rsidRPr="00B32071" w14:paraId="33105EB7" w14:textId="77777777" w:rsidTr="00067035">
        <w:tc>
          <w:tcPr>
            <w:tcW w:w="1134" w:type="dxa"/>
            <w:shd w:val="clear" w:color="auto" w:fill="F2F2F2" w:themeFill="background1" w:themeFillShade="F2"/>
            <w:vAlign w:val="center"/>
          </w:tcPr>
          <w:p w14:paraId="0821655B" w14:textId="77777777" w:rsidR="002157D7" w:rsidRPr="00B32071" w:rsidRDefault="002157D7" w:rsidP="00067035">
            <w:pPr>
              <w:snapToGrid w:val="0"/>
              <w:jc w:val="center"/>
              <w:rPr>
                <w:rFonts w:ascii="Arial" w:hAnsi="Arial" w:cs="Arial"/>
                <w:b/>
                <w:bCs/>
                <w:szCs w:val="20"/>
                <w:lang w:val="en-SG"/>
              </w:rPr>
            </w:pPr>
            <w:r w:rsidRPr="00B32071">
              <w:rPr>
                <w:rFonts w:ascii="Arial" w:hAnsi="Arial" w:cs="Arial"/>
                <w:b/>
                <w:bCs/>
                <w:szCs w:val="20"/>
                <w:lang w:val="en-SG"/>
              </w:rPr>
              <w:t>Zone</w:t>
            </w:r>
          </w:p>
        </w:tc>
        <w:tc>
          <w:tcPr>
            <w:tcW w:w="2694" w:type="dxa"/>
            <w:shd w:val="clear" w:color="auto" w:fill="F2F2F2" w:themeFill="background1" w:themeFillShade="F2"/>
            <w:vAlign w:val="center"/>
          </w:tcPr>
          <w:p w14:paraId="0439FDB9" w14:textId="77777777" w:rsidR="002157D7" w:rsidRPr="00B32071" w:rsidRDefault="002157D7" w:rsidP="00067035">
            <w:pPr>
              <w:snapToGrid w:val="0"/>
              <w:jc w:val="center"/>
              <w:rPr>
                <w:rFonts w:ascii="Arial" w:hAnsi="Arial" w:cs="Arial"/>
                <w:b/>
                <w:bCs/>
                <w:szCs w:val="20"/>
                <w:lang w:val="en-SG"/>
              </w:rPr>
            </w:pPr>
            <w:r w:rsidRPr="00B32071">
              <w:rPr>
                <w:rFonts w:ascii="Arial" w:hAnsi="Arial" w:cs="Arial"/>
                <w:b/>
                <w:bCs/>
                <w:szCs w:val="20"/>
                <w:lang w:val="en-SG"/>
              </w:rPr>
              <w:t>Database Table</w:t>
            </w:r>
          </w:p>
        </w:tc>
        <w:tc>
          <w:tcPr>
            <w:tcW w:w="2693" w:type="dxa"/>
            <w:shd w:val="clear" w:color="auto" w:fill="F2F2F2" w:themeFill="background1" w:themeFillShade="F2"/>
            <w:vAlign w:val="center"/>
          </w:tcPr>
          <w:p w14:paraId="3FC75562" w14:textId="77777777" w:rsidR="002157D7" w:rsidRPr="00B32071" w:rsidRDefault="002157D7" w:rsidP="00067035">
            <w:pPr>
              <w:snapToGrid w:val="0"/>
              <w:jc w:val="center"/>
              <w:rPr>
                <w:rFonts w:ascii="Arial" w:hAnsi="Arial" w:cs="Arial"/>
                <w:b/>
                <w:bCs/>
                <w:szCs w:val="20"/>
                <w:lang w:val="en-SG"/>
              </w:rPr>
            </w:pPr>
            <w:r w:rsidRPr="00B32071">
              <w:rPr>
                <w:rFonts w:ascii="Arial" w:hAnsi="Arial" w:cs="Arial"/>
                <w:b/>
                <w:bCs/>
                <w:szCs w:val="20"/>
                <w:lang w:val="en-SG"/>
              </w:rPr>
              <w:t>Field Name</w:t>
            </w:r>
          </w:p>
        </w:tc>
        <w:tc>
          <w:tcPr>
            <w:tcW w:w="2835" w:type="dxa"/>
            <w:shd w:val="clear" w:color="auto" w:fill="F2F2F2" w:themeFill="background1" w:themeFillShade="F2"/>
            <w:vAlign w:val="center"/>
          </w:tcPr>
          <w:p w14:paraId="5D236CC3" w14:textId="77777777" w:rsidR="002157D7" w:rsidRPr="00B32071" w:rsidRDefault="002157D7" w:rsidP="00067035">
            <w:pPr>
              <w:snapToGrid w:val="0"/>
              <w:jc w:val="center"/>
              <w:rPr>
                <w:rFonts w:ascii="Arial" w:hAnsi="Arial" w:cs="Arial"/>
                <w:b/>
                <w:bCs/>
                <w:szCs w:val="20"/>
                <w:lang w:val="en-SG"/>
              </w:rPr>
            </w:pPr>
            <w:r>
              <w:rPr>
                <w:rFonts w:ascii="Arial" w:hAnsi="Arial" w:cs="Arial"/>
                <w:b/>
                <w:bCs/>
                <w:szCs w:val="20"/>
                <w:lang w:val="en-SG"/>
              </w:rPr>
              <w:t>Report Field Name</w:t>
            </w:r>
          </w:p>
        </w:tc>
      </w:tr>
      <w:tr w:rsidR="002157D7" w:rsidRPr="00B32071" w14:paraId="4AFC8212" w14:textId="77777777" w:rsidTr="00067035">
        <w:tc>
          <w:tcPr>
            <w:tcW w:w="1134" w:type="dxa"/>
            <w:shd w:val="clear" w:color="auto" w:fill="FFFFFF" w:themeFill="background1"/>
          </w:tcPr>
          <w:p w14:paraId="160E5F36" w14:textId="77777777" w:rsidR="002157D7" w:rsidRPr="00BB5CF4" w:rsidRDefault="002157D7" w:rsidP="00067035">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tcPr>
          <w:p w14:paraId="40674E18" w14:textId="77777777" w:rsidR="002157D7" w:rsidRPr="00BB5CF4" w:rsidRDefault="002157D7" w:rsidP="00067035">
            <w:pPr>
              <w:snapToGrid w:val="0"/>
              <w:jc w:val="center"/>
              <w:rPr>
                <w:rFonts w:ascii="Arial" w:hAnsi="Arial" w:cs="Arial"/>
                <w:szCs w:val="20"/>
                <w:lang w:val="en-SG"/>
              </w:rPr>
            </w:pPr>
            <w:proofErr w:type="spellStart"/>
            <w:r w:rsidRPr="00BB5CF4">
              <w:rPr>
                <w:rFonts w:ascii="Arial" w:hAnsi="Arial" w:cs="Arial"/>
                <w:szCs w:val="20"/>
                <w:lang w:val="en-SG"/>
              </w:rPr>
              <w:t>ocms_web_txn_detail</w:t>
            </w:r>
            <w:proofErr w:type="spellEnd"/>
          </w:p>
        </w:tc>
        <w:tc>
          <w:tcPr>
            <w:tcW w:w="2693" w:type="dxa"/>
            <w:shd w:val="clear" w:color="auto" w:fill="FFFFFF" w:themeFill="background1"/>
          </w:tcPr>
          <w:p w14:paraId="562BC064" w14:textId="77777777" w:rsidR="002157D7" w:rsidRPr="00BB5CF4" w:rsidRDefault="002157D7" w:rsidP="00067035">
            <w:pPr>
              <w:snapToGrid w:val="0"/>
              <w:jc w:val="center"/>
              <w:rPr>
                <w:rFonts w:ascii="Arial" w:hAnsi="Arial" w:cs="Arial"/>
                <w:szCs w:val="20"/>
                <w:lang w:val="en-SG"/>
              </w:rPr>
            </w:pPr>
            <w:proofErr w:type="spellStart"/>
            <w:r w:rsidRPr="00BB5CF4">
              <w:rPr>
                <w:rFonts w:ascii="Arial" w:hAnsi="Arial" w:cs="Arial"/>
                <w:szCs w:val="20"/>
                <w:lang w:val="en-SG"/>
              </w:rPr>
              <w:t>transaction_date_time</w:t>
            </w:r>
            <w:proofErr w:type="spellEnd"/>
          </w:p>
        </w:tc>
        <w:tc>
          <w:tcPr>
            <w:tcW w:w="2835" w:type="dxa"/>
            <w:shd w:val="clear" w:color="auto" w:fill="FFFFFF" w:themeFill="background1"/>
          </w:tcPr>
          <w:p w14:paraId="678095B7" w14:textId="77777777" w:rsidR="002157D7" w:rsidRPr="00BB5CF4" w:rsidRDefault="002157D7" w:rsidP="00067035">
            <w:pPr>
              <w:snapToGrid w:val="0"/>
              <w:jc w:val="center"/>
              <w:rPr>
                <w:rFonts w:ascii="Arial" w:hAnsi="Arial" w:cs="Arial"/>
                <w:szCs w:val="20"/>
                <w:lang w:val="en-SG"/>
              </w:rPr>
            </w:pPr>
            <w:r w:rsidRPr="00BB5CF4">
              <w:rPr>
                <w:rFonts w:ascii="Arial" w:hAnsi="Arial" w:cs="Arial"/>
                <w:szCs w:val="20"/>
                <w:lang w:val="en-SG"/>
              </w:rPr>
              <w:t>Transaction Date/Time</w:t>
            </w:r>
          </w:p>
        </w:tc>
      </w:tr>
      <w:tr w:rsidR="002157D7" w:rsidRPr="00B32071" w14:paraId="273F2185" w14:textId="77777777" w:rsidTr="00067035">
        <w:tc>
          <w:tcPr>
            <w:tcW w:w="1134" w:type="dxa"/>
            <w:shd w:val="clear" w:color="auto" w:fill="FFFFFF" w:themeFill="background1"/>
          </w:tcPr>
          <w:p w14:paraId="5416B84A" w14:textId="611530C5" w:rsidR="002157D7" w:rsidRPr="00BB5CF4" w:rsidRDefault="002157D7" w:rsidP="002157D7">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tcPr>
          <w:p w14:paraId="06A8E13A" w14:textId="04FCEF2E" w:rsidR="002157D7" w:rsidRPr="00BB5CF4" w:rsidRDefault="002157D7" w:rsidP="002157D7">
            <w:pPr>
              <w:snapToGrid w:val="0"/>
              <w:jc w:val="center"/>
              <w:rPr>
                <w:rFonts w:ascii="Arial" w:hAnsi="Arial" w:cs="Arial"/>
                <w:szCs w:val="20"/>
                <w:lang w:val="en-SG"/>
              </w:rPr>
            </w:pPr>
            <w:proofErr w:type="spellStart"/>
            <w:r w:rsidRPr="00BB5CF4">
              <w:rPr>
                <w:rFonts w:ascii="Arial" w:hAnsi="Arial" w:cs="Arial"/>
                <w:szCs w:val="20"/>
                <w:lang w:val="en-SG"/>
              </w:rPr>
              <w:t>ocms_web_txn_detail</w:t>
            </w:r>
            <w:proofErr w:type="spellEnd"/>
          </w:p>
        </w:tc>
        <w:tc>
          <w:tcPr>
            <w:tcW w:w="2693" w:type="dxa"/>
            <w:shd w:val="clear" w:color="auto" w:fill="FFFFFF" w:themeFill="background1"/>
          </w:tcPr>
          <w:p w14:paraId="17D52898" w14:textId="77777777" w:rsidR="002157D7" w:rsidRPr="00BB5CF4" w:rsidRDefault="002157D7" w:rsidP="002157D7">
            <w:pPr>
              <w:snapToGrid w:val="0"/>
              <w:jc w:val="center"/>
              <w:rPr>
                <w:rFonts w:ascii="Arial" w:hAnsi="Arial" w:cs="Arial"/>
                <w:szCs w:val="20"/>
                <w:lang w:val="en-SG"/>
              </w:rPr>
            </w:pPr>
            <w:proofErr w:type="spellStart"/>
            <w:r w:rsidRPr="00BB5CF4">
              <w:rPr>
                <w:rFonts w:ascii="Arial" w:hAnsi="Arial" w:cs="Arial"/>
                <w:szCs w:val="20"/>
                <w:lang w:val="en-SG"/>
              </w:rPr>
              <w:t>receipt_no</w:t>
            </w:r>
            <w:proofErr w:type="spellEnd"/>
          </w:p>
        </w:tc>
        <w:tc>
          <w:tcPr>
            <w:tcW w:w="2835" w:type="dxa"/>
            <w:shd w:val="clear" w:color="auto" w:fill="FFFFFF" w:themeFill="background1"/>
          </w:tcPr>
          <w:p w14:paraId="6782FD5F" w14:textId="77777777" w:rsidR="002157D7" w:rsidRPr="00BB5CF4" w:rsidRDefault="002157D7" w:rsidP="002157D7">
            <w:pPr>
              <w:snapToGrid w:val="0"/>
              <w:jc w:val="center"/>
              <w:rPr>
                <w:rFonts w:ascii="Arial" w:hAnsi="Arial" w:cs="Arial"/>
                <w:szCs w:val="20"/>
                <w:lang w:val="en-SG"/>
              </w:rPr>
            </w:pPr>
            <w:r w:rsidRPr="00BB5CF4">
              <w:rPr>
                <w:rFonts w:ascii="Arial" w:hAnsi="Arial" w:cs="Arial"/>
                <w:szCs w:val="20"/>
                <w:lang w:val="en-SG"/>
              </w:rPr>
              <w:t>Receipt No.</w:t>
            </w:r>
          </w:p>
        </w:tc>
      </w:tr>
      <w:tr w:rsidR="002157D7" w:rsidRPr="00B32071" w14:paraId="5587A0A9" w14:textId="77777777" w:rsidTr="00067035">
        <w:tc>
          <w:tcPr>
            <w:tcW w:w="1134" w:type="dxa"/>
            <w:shd w:val="clear" w:color="auto" w:fill="FFFFFF" w:themeFill="background1"/>
          </w:tcPr>
          <w:p w14:paraId="3BF5B665" w14:textId="76706F14" w:rsidR="002157D7" w:rsidRPr="00BB5CF4" w:rsidRDefault="002157D7" w:rsidP="002157D7">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tcPr>
          <w:p w14:paraId="5C631AAE" w14:textId="52625B62" w:rsidR="002157D7" w:rsidRPr="00BB5CF4" w:rsidRDefault="002157D7" w:rsidP="002157D7">
            <w:pPr>
              <w:snapToGrid w:val="0"/>
              <w:jc w:val="center"/>
              <w:rPr>
                <w:rFonts w:ascii="Arial" w:hAnsi="Arial" w:cs="Arial"/>
                <w:szCs w:val="20"/>
                <w:lang w:val="en-SG"/>
              </w:rPr>
            </w:pPr>
            <w:proofErr w:type="spellStart"/>
            <w:r w:rsidRPr="00BB5CF4">
              <w:rPr>
                <w:rFonts w:ascii="Arial" w:hAnsi="Arial" w:cs="Arial"/>
                <w:szCs w:val="20"/>
                <w:lang w:val="en-SG"/>
              </w:rPr>
              <w:t>ocms_web_txn_detail</w:t>
            </w:r>
            <w:proofErr w:type="spellEnd"/>
          </w:p>
        </w:tc>
        <w:tc>
          <w:tcPr>
            <w:tcW w:w="2693" w:type="dxa"/>
            <w:shd w:val="clear" w:color="auto" w:fill="FFFFFF" w:themeFill="background1"/>
          </w:tcPr>
          <w:p w14:paraId="610364D1" w14:textId="4C7492BD" w:rsidR="002157D7" w:rsidRPr="00BB5CF4" w:rsidRDefault="002157D7" w:rsidP="002157D7">
            <w:pPr>
              <w:snapToGrid w:val="0"/>
              <w:jc w:val="center"/>
              <w:rPr>
                <w:rFonts w:ascii="Arial" w:hAnsi="Arial" w:cs="Arial"/>
                <w:szCs w:val="20"/>
                <w:lang w:val="en-SG"/>
              </w:rPr>
            </w:pPr>
            <w:del w:id="12317" w:author="danupraset@gmail.com" w:date="2025-11-11T18:07:00Z">
              <w:r w:rsidRPr="00BB5CF4" w:rsidDel="0023199E">
                <w:rPr>
                  <w:rFonts w:ascii="Arial" w:hAnsi="Arial" w:cs="Arial"/>
                  <w:szCs w:val="20"/>
                  <w:lang w:val="en-SG"/>
                </w:rPr>
                <w:delText>transaction_id</w:delText>
              </w:r>
            </w:del>
            <w:proofErr w:type="spellStart"/>
            <w:ins w:id="12318" w:author="danupraset@gmail.com" w:date="2025-11-11T18:07:00Z">
              <w:r w:rsidR="0023199E">
                <w:rPr>
                  <w:rFonts w:ascii="Arial" w:hAnsi="Arial" w:cs="Arial"/>
                  <w:szCs w:val="20"/>
                  <w:lang w:val="en-SG"/>
                </w:rPr>
                <w:t>merchant_ref_no</w:t>
              </w:r>
            </w:ins>
            <w:proofErr w:type="spellEnd"/>
          </w:p>
        </w:tc>
        <w:tc>
          <w:tcPr>
            <w:tcW w:w="2835" w:type="dxa"/>
            <w:shd w:val="clear" w:color="auto" w:fill="FFFFFF" w:themeFill="background1"/>
          </w:tcPr>
          <w:p w14:paraId="5A3F9D6F" w14:textId="77777777" w:rsidR="002157D7" w:rsidRPr="00BB5CF4" w:rsidRDefault="002157D7" w:rsidP="002157D7">
            <w:pPr>
              <w:snapToGrid w:val="0"/>
              <w:jc w:val="center"/>
              <w:rPr>
                <w:rFonts w:ascii="Arial" w:hAnsi="Arial" w:cs="Arial"/>
                <w:szCs w:val="20"/>
                <w:lang w:val="en-SG"/>
              </w:rPr>
            </w:pPr>
            <w:r w:rsidRPr="00BB5CF4">
              <w:rPr>
                <w:rFonts w:ascii="Arial" w:hAnsi="Arial" w:cs="Arial"/>
                <w:szCs w:val="20"/>
                <w:lang w:val="en-SG"/>
              </w:rPr>
              <w:t>Transaction ID</w:t>
            </w:r>
          </w:p>
        </w:tc>
      </w:tr>
      <w:tr w:rsidR="002157D7" w:rsidRPr="00B32071" w14:paraId="08C2FF8E" w14:textId="77777777" w:rsidTr="00067035">
        <w:tc>
          <w:tcPr>
            <w:tcW w:w="1134" w:type="dxa"/>
            <w:shd w:val="clear" w:color="auto" w:fill="FFFFFF" w:themeFill="background1"/>
          </w:tcPr>
          <w:p w14:paraId="4F2B5E77" w14:textId="2258A807" w:rsidR="002157D7" w:rsidRPr="00BB5CF4" w:rsidRDefault="002157D7" w:rsidP="002157D7">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tcPr>
          <w:p w14:paraId="4DD3EAB9" w14:textId="3E32DDD3" w:rsidR="002157D7" w:rsidRPr="00BB5CF4" w:rsidRDefault="002157D7" w:rsidP="002157D7">
            <w:pPr>
              <w:snapToGrid w:val="0"/>
              <w:jc w:val="center"/>
              <w:rPr>
                <w:rFonts w:ascii="Arial" w:hAnsi="Arial" w:cs="Arial"/>
                <w:szCs w:val="20"/>
                <w:lang w:val="en-SG"/>
              </w:rPr>
            </w:pPr>
            <w:proofErr w:type="spellStart"/>
            <w:r w:rsidRPr="00BB5CF4">
              <w:rPr>
                <w:rFonts w:ascii="Arial" w:hAnsi="Arial" w:cs="Arial"/>
                <w:szCs w:val="20"/>
                <w:lang w:val="en-SG"/>
              </w:rPr>
              <w:t>ocms_web_txn_detail</w:t>
            </w:r>
            <w:proofErr w:type="spellEnd"/>
          </w:p>
        </w:tc>
        <w:tc>
          <w:tcPr>
            <w:tcW w:w="2693" w:type="dxa"/>
            <w:shd w:val="clear" w:color="auto" w:fill="FFFFFF" w:themeFill="background1"/>
          </w:tcPr>
          <w:p w14:paraId="55E09FD6" w14:textId="77777777" w:rsidR="002157D7" w:rsidRPr="00BB5CF4" w:rsidRDefault="002157D7" w:rsidP="002157D7">
            <w:pPr>
              <w:snapToGrid w:val="0"/>
              <w:jc w:val="center"/>
              <w:rPr>
                <w:rFonts w:ascii="Arial" w:hAnsi="Arial" w:cs="Arial"/>
                <w:szCs w:val="20"/>
                <w:lang w:val="en-SG"/>
              </w:rPr>
            </w:pPr>
            <w:proofErr w:type="spellStart"/>
            <w:r w:rsidRPr="00BB5CF4">
              <w:rPr>
                <w:rFonts w:ascii="Arial" w:hAnsi="Arial" w:cs="Arial"/>
                <w:szCs w:val="20"/>
                <w:lang w:val="en-SG"/>
              </w:rPr>
              <w:t>payment_</w:t>
            </w:r>
            <w:r>
              <w:rPr>
                <w:rFonts w:ascii="Arial" w:hAnsi="Arial" w:cs="Arial"/>
                <w:szCs w:val="20"/>
                <w:lang w:val="en-SG"/>
              </w:rPr>
              <w:t>mode</w:t>
            </w:r>
            <w:proofErr w:type="spellEnd"/>
          </w:p>
        </w:tc>
        <w:tc>
          <w:tcPr>
            <w:tcW w:w="2835" w:type="dxa"/>
            <w:shd w:val="clear" w:color="auto" w:fill="FFFFFF" w:themeFill="background1"/>
          </w:tcPr>
          <w:p w14:paraId="2560AC69" w14:textId="77777777" w:rsidR="002157D7" w:rsidRPr="00BB5CF4" w:rsidRDefault="002157D7" w:rsidP="002157D7">
            <w:pPr>
              <w:snapToGrid w:val="0"/>
              <w:jc w:val="center"/>
              <w:rPr>
                <w:rFonts w:ascii="Arial" w:hAnsi="Arial" w:cs="Arial"/>
                <w:szCs w:val="20"/>
                <w:lang w:val="en-SG"/>
              </w:rPr>
            </w:pPr>
            <w:r w:rsidRPr="00BB5CF4">
              <w:rPr>
                <w:rFonts w:ascii="Arial" w:hAnsi="Arial" w:cs="Arial"/>
                <w:szCs w:val="20"/>
                <w:lang w:val="en-SG"/>
              </w:rPr>
              <w:t>Payment Channel</w:t>
            </w:r>
          </w:p>
        </w:tc>
      </w:tr>
      <w:tr w:rsidR="002157D7" w:rsidRPr="00B32071" w14:paraId="5E2C6051" w14:textId="77777777" w:rsidTr="00067035">
        <w:tc>
          <w:tcPr>
            <w:tcW w:w="1134" w:type="dxa"/>
            <w:shd w:val="clear" w:color="auto" w:fill="FFFFFF" w:themeFill="background1"/>
          </w:tcPr>
          <w:p w14:paraId="3BD2A209" w14:textId="4074B3DB" w:rsidR="002157D7" w:rsidRPr="00BB5CF4" w:rsidRDefault="002157D7" w:rsidP="002157D7">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tcPr>
          <w:p w14:paraId="1A9EF6A2" w14:textId="5824A7FB" w:rsidR="002157D7" w:rsidRPr="00BB5CF4" w:rsidRDefault="002157D7" w:rsidP="002157D7">
            <w:pPr>
              <w:snapToGrid w:val="0"/>
              <w:jc w:val="center"/>
              <w:rPr>
                <w:rFonts w:ascii="Arial" w:hAnsi="Arial" w:cs="Arial"/>
                <w:szCs w:val="20"/>
                <w:lang w:val="en-SG"/>
              </w:rPr>
            </w:pPr>
            <w:proofErr w:type="spellStart"/>
            <w:r w:rsidRPr="00BB5CF4">
              <w:rPr>
                <w:rFonts w:ascii="Arial" w:hAnsi="Arial" w:cs="Arial"/>
                <w:szCs w:val="20"/>
                <w:lang w:val="en-SG"/>
              </w:rPr>
              <w:t>ocms_web_txn_detail</w:t>
            </w:r>
            <w:proofErr w:type="spellEnd"/>
          </w:p>
        </w:tc>
        <w:tc>
          <w:tcPr>
            <w:tcW w:w="2693" w:type="dxa"/>
            <w:shd w:val="clear" w:color="auto" w:fill="FFFFFF" w:themeFill="background1"/>
          </w:tcPr>
          <w:p w14:paraId="5F6863A4" w14:textId="77777777" w:rsidR="002157D7" w:rsidRPr="00BB5CF4" w:rsidRDefault="002157D7" w:rsidP="002157D7">
            <w:pPr>
              <w:snapToGrid w:val="0"/>
              <w:jc w:val="center"/>
              <w:rPr>
                <w:rFonts w:ascii="Arial" w:hAnsi="Arial" w:cs="Arial"/>
                <w:szCs w:val="20"/>
                <w:lang w:val="en-SG"/>
              </w:rPr>
            </w:pPr>
            <w:proofErr w:type="spellStart"/>
            <w:r w:rsidRPr="00CC3DB1">
              <w:rPr>
                <w:rFonts w:ascii="Arial" w:hAnsi="Arial" w:cs="Arial"/>
                <w:szCs w:val="20"/>
                <w:lang w:val="en-SG"/>
              </w:rPr>
              <w:t>payment_amount</w:t>
            </w:r>
            <w:proofErr w:type="spellEnd"/>
          </w:p>
        </w:tc>
        <w:tc>
          <w:tcPr>
            <w:tcW w:w="2835" w:type="dxa"/>
            <w:shd w:val="clear" w:color="auto" w:fill="FFFFFF" w:themeFill="background1"/>
          </w:tcPr>
          <w:p w14:paraId="42C36CA9" w14:textId="77777777" w:rsidR="002157D7" w:rsidRPr="00BB5CF4" w:rsidRDefault="002157D7" w:rsidP="002157D7">
            <w:pPr>
              <w:snapToGrid w:val="0"/>
              <w:jc w:val="center"/>
              <w:rPr>
                <w:rFonts w:ascii="Arial" w:hAnsi="Arial" w:cs="Arial"/>
                <w:szCs w:val="20"/>
                <w:lang w:val="en-SG"/>
              </w:rPr>
            </w:pPr>
            <w:r w:rsidRPr="00BB5CF4">
              <w:rPr>
                <w:rFonts w:ascii="Arial" w:hAnsi="Arial" w:cs="Arial"/>
                <w:szCs w:val="20"/>
                <w:lang w:val="en-SG"/>
              </w:rPr>
              <w:t>Amount Paid</w:t>
            </w:r>
          </w:p>
        </w:tc>
      </w:tr>
      <w:tr w:rsidR="002157D7" w:rsidRPr="00B32071" w14:paraId="4503378E" w14:textId="77777777" w:rsidTr="00067035">
        <w:tc>
          <w:tcPr>
            <w:tcW w:w="1134" w:type="dxa"/>
            <w:shd w:val="clear" w:color="auto" w:fill="FFFFFF" w:themeFill="background1"/>
          </w:tcPr>
          <w:p w14:paraId="6777E3DB" w14:textId="114D36B5" w:rsidR="002157D7" w:rsidRPr="00BB5CF4" w:rsidRDefault="002157D7" w:rsidP="002157D7">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tcPr>
          <w:p w14:paraId="7D6D3FFE" w14:textId="5A386E28" w:rsidR="002157D7" w:rsidRPr="00BB5CF4" w:rsidRDefault="002157D7" w:rsidP="002157D7">
            <w:pPr>
              <w:snapToGrid w:val="0"/>
              <w:jc w:val="center"/>
              <w:rPr>
                <w:rFonts w:ascii="Arial" w:hAnsi="Arial" w:cs="Arial"/>
                <w:szCs w:val="20"/>
                <w:lang w:val="en-SG"/>
              </w:rPr>
            </w:pPr>
            <w:proofErr w:type="spellStart"/>
            <w:r w:rsidRPr="00BB5CF4">
              <w:rPr>
                <w:rFonts w:ascii="Arial" w:hAnsi="Arial" w:cs="Arial"/>
                <w:szCs w:val="20"/>
                <w:lang w:val="en-SG"/>
              </w:rPr>
              <w:t>ocms_web_txn_detail</w:t>
            </w:r>
            <w:proofErr w:type="spellEnd"/>
          </w:p>
        </w:tc>
        <w:tc>
          <w:tcPr>
            <w:tcW w:w="2693" w:type="dxa"/>
            <w:shd w:val="clear" w:color="auto" w:fill="FFFFFF" w:themeFill="background1"/>
          </w:tcPr>
          <w:p w14:paraId="633CE1A4" w14:textId="77777777" w:rsidR="002157D7" w:rsidRPr="00BB5CF4" w:rsidRDefault="002157D7" w:rsidP="002157D7">
            <w:pPr>
              <w:snapToGrid w:val="0"/>
              <w:jc w:val="center"/>
              <w:rPr>
                <w:rFonts w:ascii="Arial" w:hAnsi="Arial" w:cs="Arial"/>
                <w:szCs w:val="20"/>
                <w:lang w:val="en-SG"/>
              </w:rPr>
            </w:pPr>
            <w:proofErr w:type="spellStart"/>
            <w:r>
              <w:rPr>
                <w:rFonts w:ascii="Arial" w:hAnsi="Arial" w:cs="Arial"/>
                <w:szCs w:val="20"/>
                <w:lang w:val="en-SG"/>
              </w:rPr>
              <w:t>offence_notice_no</w:t>
            </w:r>
            <w:proofErr w:type="spellEnd"/>
          </w:p>
        </w:tc>
        <w:tc>
          <w:tcPr>
            <w:tcW w:w="2835" w:type="dxa"/>
            <w:shd w:val="clear" w:color="auto" w:fill="FFFFFF" w:themeFill="background1"/>
          </w:tcPr>
          <w:p w14:paraId="31A93FD9" w14:textId="77777777" w:rsidR="002157D7" w:rsidRPr="00BB5CF4" w:rsidRDefault="002157D7" w:rsidP="002157D7">
            <w:pPr>
              <w:snapToGrid w:val="0"/>
              <w:jc w:val="center"/>
              <w:rPr>
                <w:rFonts w:ascii="Arial" w:hAnsi="Arial" w:cs="Arial"/>
                <w:szCs w:val="20"/>
                <w:lang w:val="en-SG"/>
              </w:rPr>
            </w:pPr>
            <w:r>
              <w:rPr>
                <w:rFonts w:ascii="Arial" w:hAnsi="Arial" w:cs="Arial"/>
                <w:szCs w:val="20"/>
                <w:lang w:val="en-SG"/>
              </w:rPr>
              <w:t>Notice No.</w:t>
            </w:r>
          </w:p>
        </w:tc>
      </w:tr>
      <w:tr w:rsidR="002157D7" w:rsidRPr="00B32071" w14:paraId="4694C8DF" w14:textId="77777777" w:rsidTr="00067035">
        <w:tc>
          <w:tcPr>
            <w:tcW w:w="1134" w:type="dxa"/>
            <w:shd w:val="clear" w:color="auto" w:fill="FFFFFF" w:themeFill="background1"/>
          </w:tcPr>
          <w:p w14:paraId="2777269E" w14:textId="77777777" w:rsidR="002157D7" w:rsidRPr="00BB5CF4" w:rsidRDefault="002157D7" w:rsidP="00067035">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tcPr>
          <w:p w14:paraId="211141AF" w14:textId="77777777" w:rsidR="002157D7" w:rsidRPr="00BB5CF4" w:rsidRDefault="002157D7" w:rsidP="00067035">
            <w:pPr>
              <w:snapToGrid w:val="0"/>
              <w:jc w:val="center"/>
              <w:rPr>
                <w:rFonts w:ascii="Arial" w:hAnsi="Arial" w:cs="Arial"/>
                <w:szCs w:val="20"/>
                <w:lang w:val="en-SG"/>
              </w:rPr>
            </w:pPr>
            <w:proofErr w:type="spellStart"/>
            <w:r w:rsidRPr="00BB5CF4">
              <w:rPr>
                <w:rFonts w:ascii="Arial" w:hAnsi="Arial" w:cs="Arial"/>
                <w:szCs w:val="20"/>
                <w:lang w:val="en-SG"/>
              </w:rPr>
              <w:t>ocms_valid_offence_notice</w:t>
            </w:r>
            <w:proofErr w:type="spellEnd"/>
          </w:p>
        </w:tc>
        <w:tc>
          <w:tcPr>
            <w:tcW w:w="2693" w:type="dxa"/>
            <w:shd w:val="clear" w:color="auto" w:fill="FFFFFF" w:themeFill="background1"/>
          </w:tcPr>
          <w:p w14:paraId="2E119896" w14:textId="77777777" w:rsidR="002157D7" w:rsidRPr="00BB5CF4" w:rsidRDefault="002157D7" w:rsidP="00067035">
            <w:pPr>
              <w:snapToGrid w:val="0"/>
              <w:jc w:val="center"/>
              <w:rPr>
                <w:rFonts w:ascii="Arial" w:hAnsi="Arial" w:cs="Arial"/>
                <w:szCs w:val="20"/>
                <w:lang w:val="en-SG"/>
              </w:rPr>
            </w:pPr>
            <w:proofErr w:type="spellStart"/>
            <w:r w:rsidRPr="00BB5CF4">
              <w:rPr>
                <w:rFonts w:ascii="Arial" w:hAnsi="Arial" w:cs="Arial"/>
                <w:szCs w:val="20"/>
                <w:lang w:val="en-SG"/>
              </w:rPr>
              <w:t>crs_reason_of_suspension</w:t>
            </w:r>
            <w:proofErr w:type="spellEnd"/>
          </w:p>
        </w:tc>
        <w:tc>
          <w:tcPr>
            <w:tcW w:w="2835" w:type="dxa"/>
            <w:shd w:val="clear" w:color="auto" w:fill="FFFFFF" w:themeFill="background1"/>
          </w:tcPr>
          <w:p w14:paraId="74178D4D" w14:textId="77777777" w:rsidR="002157D7" w:rsidRPr="00BB5CF4" w:rsidRDefault="002157D7" w:rsidP="00067035">
            <w:pPr>
              <w:snapToGrid w:val="0"/>
              <w:jc w:val="center"/>
              <w:rPr>
                <w:rFonts w:ascii="Arial" w:hAnsi="Arial" w:cs="Arial"/>
                <w:szCs w:val="20"/>
                <w:lang w:val="en-SG"/>
              </w:rPr>
            </w:pPr>
            <w:r w:rsidRPr="00BB5CF4">
              <w:rPr>
                <w:rFonts w:ascii="Arial" w:hAnsi="Arial" w:cs="Arial"/>
                <w:szCs w:val="20"/>
                <w:lang w:val="en-SG"/>
              </w:rPr>
              <w:t>Exception Type</w:t>
            </w:r>
          </w:p>
        </w:tc>
      </w:tr>
      <w:tr w:rsidR="000A0B03" w:rsidRPr="00B32071" w14:paraId="0D2BFFAE" w14:textId="77777777" w:rsidTr="00067035">
        <w:tc>
          <w:tcPr>
            <w:tcW w:w="1134" w:type="dxa"/>
            <w:shd w:val="clear" w:color="auto" w:fill="FFFFFF" w:themeFill="background1"/>
          </w:tcPr>
          <w:p w14:paraId="5C361D78" w14:textId="23389D81" w:rsidR="000A0B03" w:rsidRDefault="000A0B03" w:rsidP="000A0B03">
            <w:pPr>
              <w:snapToGrid w:val="0"/>
              <w:jc w:val="center"/>
              <w:rPr>
                <w:rFonts w:ascii="Arial" w:hAnsi="Arial" w:cs="Arial"/>
                <w:szCs w:val="20"/>
                <w:lang w:val="en-SG"/>
              </w:rPr>
            </w:pPr>
            <w:r>
              <w:rPr>
                <w:rFonts w:ascii="Arial" w:hAnsi="Arial" w:cs="Arial"/>
                <w:szCs w:val="20"/>
                <w:lang w:val="en-SG"/>
              </w:rPr>
              <w:t>Intranet</w:t>
            </w:r>
          </w:p>
        </w:tc>
        <w:tc>
          <w:tcPr>
            <w:tcW w:w="2694" w:type="dxa"/>
            <w:shd w:val="clear" w:color="auto" w:fill="FFFFFF" w:themeFill="background1"/>
          </w:tcPr>
          <w:p w14:paraId="2315719E" w14:textId="497727C2" w:rsidR="000A0B03" w:rsidRPr="00BB5CF4" w:rsidRDefault="000A0B03" w:rsidP="000A0B03">
            <w:pPr>
              <w:snapToGrid w:val="0"/>
              <w:jc w:val="center"/>
              <w:rPr>
                <w:rFonts w:ascii="Arial" w:hAnsi="Arial" w:cs="Arial"/>
                <w:szCs w:val="20"/>
                <w:lang w:val="en-SG"/>
              </w:rPr>
            </w:pPr>
            <w:proofErr w:type="spellStart"/>
            <w:r w:rsidRPr="00BB5CF4">
              <w:rPr>
                <w:rFonts w:ascii="Arial" w:hAnsi="Arial" w:cs="Arial"/>
                <w:szCs w:val="20"/>
                <w:lang w:val="en-SG"/>
              </w:rPr>
              <w:t>ocms_valid_offence_notice</w:t>
            </w:r>
            <w:proofErr w:type="spellEnd"/>
          </w:p>
        </w:tc>
        <w:tc>
          <w:tcPr>
            <w:tcW w:w="2693" w:type="dxa"/>
            <w:shd w:val="clear" w:color="auto" w:fill="FFFFFF" w:themeFill="background1"/>
          </w:tcPr>
          <w:p w14:paraId="08B478E4" w14:textId="556ADD6C" w:rsidR="000A0B03" w:rsidRPr="00BB5CF4" w:rsidRDefault="000A0B03" w:rsidP="000A0B03">
            <w:pPr>
              <w:snapToGrid w:val="0"/>
              <w:jc w:val="center"/>
              <w:rPr>
                <w:rFonts w:ascii="Arial" w:hAnsi="Arial" w:cs="Arial"/>
                <w:szCs w:val="20"/>
                <w:lang w:val="en-SG"/>
              </w:rPr>
            </w:pPr>
            <w:proofErr w:type="spellStart"/>
            <w:r>
              <w:rPr>
                <w:rFonts w:ascii="Arial" w:hAnsi="Arial" w:cs="Arial"/>
                <w:szCs w:val="20"/>
                <w:lang w:val="en-SG"/>
              </w:rPr>
              <w:t>epr</w:t>
            </w:r>
            <w:r w:rsidRPr="00BB5CF4">
              <w:rPr>
                <w:rFonts w:ascii="Arial" w:hAnsi="Arial" w:cs="Arial"/>
                <w:szCs w:val="20"/>
                <w:lang w:val="en-SG"/>
              </w:rPr>
              <w:t>_reason_of_suspension</w:t>
            </w:r>
            <w:proofErr w:type="spellEnd"/>
          </w:p>
        </w:tc>
        <w:tc>
          <w:tcPr>
            <w:tcW w:w="2835" w:type="dxa"/>
            <w:shd w:val="clear" w:color="auto" w:fill="FFFFFF" w:themeFill="background1"/>
          </w:tcPr>
          <w:p w14:paraId="0E8E890A" w14:textId="73BF788F" w:rsidR="000A0B03" w:rsidRPr="00BB5CF4" w:rsidRDefault="000A0B03" w:rsidP="000A0B03">
            <w:pPr>
              <w:snapToGrid w:val="0"/>
              <w:jc w:val="center"/>
              <w:rPr>
                <w:rFonts w:ascii="Arial" w:hAnsi="Arial" w:cs="Arial"/>
                <w:szCs w:val="20"/>
                <w:lang w:val="en-SG"/>
              </w:rPr>
            </w:pPr>
            <w:r w:rsidRPr="00BB5CF4">
              <w:rPr>
                <w:rFonts w:ascii="Arial" w:hAnsi="Arial" w:cs="Arial"/>
                <w:szCs w:val="20"/>
                <w:lang w:val="en-SG"/>
              </w:rPr>
              <w:t>Exception Type</w:t>
            </w:r>
          </w:p>
        </w:tc>
      </w:tr>
    </w:tbl>
    <w:p w14:paraId="2B0C4834" w14:textId="77777777" w:rsidR="003053F3" w:rsidRDefault="003053F3">
      <w:pPr>
        <w:pStyle w:val="Heading3"/>
        <w:ind w:left="851" w:hanging="851"/>
        <w:pPrChange w:id="12319" w:author="danupraset@gmail.com" w:date="2025-11-11T17:47:00Z">
          <w:pPr>
            <w:pStyle w:val="Heading3"/>
          </w:pPr>
        </w:pPrChange>
      </w:pPr>
      <w:bookmarkStart w:id="12320" w:name="_Toc205888935"/>
      <w:bookmarkStart w:id="12321" w:name="_Toc205889370"/>
      <w:bookmarkStart w:id="12322" w:name="_Toc205889516"/>
      <w:bookmarkStart w:id="12323" w:name="_Toc209553785"/>
      <w:bookmarkStart w:id="12324" w:name="_Toc209556617"/>
      <w:bookmarkStart w:id="12325" w:name="_Toc212740219"/>
      <w:bookmarkStart w:id="12326" w:name="_Toc213778602"/>
      <w:r>
        <w:lastRenderedPageBreak/>
        <w:t>Success Outcome</w:t>
      </w:r>
      <w:bookmarkEnd w:id="12320"/>
      <w:bookmarkEnd w:id="12321"/>
      <w:bookmarkEnd w:id="12322"/>
      <w:bookmarkEnd w:id="12323"/>
      <w:bookmarkEnd w:id="12324"/>
      <w:bookmarkEnd w:id="12325"/>
      <w:bookmarkEnd w:id="12326"/>
    </w:p>
    <w:p w14:paraId="686F81B9" w14:textId="3A70F55B" w:rsidR="00ED20B2" w:rsidRPr="00047837" w:rsidRDefault="00ED20B2" w:rsidP="00047837">
      <w:pPr>
        <w:pStyle w:val="ListParagraph"/>
        <w:numPr>
          <w:ilvl w:val="4"/>
          <w:numId w:val="21"/>
        </w:numPr>
        <w:spacing w:line="360" w:lineRule="auto"/>
        <w:ind w:left="426"/>
        <w:rPr>
          <w:rFonts w:ascii="Arial" w:hAnsi="Arial" w:cs="Arial"/>
          <w:sz w:val="20"/>
          <w:szCs w:val="20"/>
          <w:rPrChange w:id="12327" w:author="Ahmad Rafif" w:date="2025-09-23T21:42:00Z">
            <w:rPr/>
          </w:rPrChange>
        </w:rPr>
      </w:pPr>
      <w:r w:rsidRPr="00047837">
        <w:rPr>
          <w:rFonts w:ascii="Arial" w:hAnsi="Arial" w:cs="Arial"/>
          <w:sz w:val="20"/>
          <w:szCs w:val="20"/>
          <w:rPrChange w:id="12328" w:author="Ahmad Rafif" w:date="2025-09-23T21:42:00Z">
            <w:rPr/>
          </w:rPrChange>
        </w:rPr>
        <w:t>generated, and the email template is built successfully.</w:t>
      </w:r>
    </w:p>
    <w:p w14:paraId="14E4EECB" w14:textId="1DCFBA41" w:rsidR="00ED20B2" w:rsidRPr="00047837" w:rsidRDefault="00ED20B2" w:rsidP="00047837">
      <w:pPr>
        <w:pStyle w:val="ListParagraph"/>
        <w:numPr>
          <w:ilvl w:val="4"/>
          <w:numId w:val="21"/>
        </w:numPr>
        <w:spacing w:line="360" w:lineRule="auto"/>
        <w:ind w:left="426"/>
        <w:rPr>
          <w:rFonts w:ascii="Arial" w:hAnsi="Arial" w:cs="Arial"/>
          <w:sz w:val="20"/>
          <w:szCs w:val="20"/>
          <w:rPrChange w:id="12329" w:author="Ahmad Rafif" w:date="2025-09-23T21:42:00Z">
            <w:rPr/>
          </w:rPrChange>
        </w:rPr>
      </w:pPr>
      <w:r w:rsidRPr="00047837">
        <w:rPr>
          <w:rFonts w:ascii="Arial" w:hAnsi="Arial" w:cs="Arial"/>
          <w:sz w:val="20"/>
          <w:szCs w:val="20"/>
          <w:rPrChange w:id="12330" w:author="Ahmad Rafif" w:date="2025-09-23T21:42:00Z">
            <w:rPr/>
          </w:rPrChange>
        </w:rPr>
        <w:t>No exception records are found, a “no exception” report is generated, and the email template is built successfully.</w:t>
      </w:r>
    </w:p>
    <w:p w14:paraId="785EB29A" w14:textId="45290171" w:rsidR="00ED20B2" w:rsidRPr="00047837" w:rsidRDefault="00ED20B2" w:rsidP="00047837">
      <w:pPr>
        <w:pStyle w:val="ListParagraph"/>
        <w:numPr>
          <w:ilvl w:val="4"/>
          <w:numId w:val="21"/>
        </w:numPr>
        <w:spacing w:line="360" w:lineRule="auto"/>
        <w:ind w:left="426"/>
        <w:rPr>
          <w:rFonts w:ascii="Arial" w:hAnsi="Arial" w:cs="Arial"/>
          <w:sz w:val="20"/>
          <w:szCs w:val="20"/>
          <w:rPrChange w:id="12331" w:author="Ahmad Rafif" w:date="2025-09-23T21:42:00Z">
            <w:rPr/>
          </w:rPrChange>
        </w:rPr>
      </w:pPr>
      <w:r w:rsidRPr="00047837">
        <w:rPr>
          <w:rFonts w:ascii="Arial" w:hAnsi="Arial" w:cs="Arial"/>
          <w:sz w:val="20"/>
          <w:szCs w:val="20"/>
          <w:rPrChange w:id="12332" w:author="Ahmad Rafif" w:date="2025-09-23T21:42:00Z">
            <w:rPr/>
          </w:rPrChange>
        </w:rPr>
        <w:t>In either outcome above, the email is successfully sent to the OIC with the report in Excel format.</w:t>
      </w:r>
    </w:p>
    <w:p w14:paraId="113ABBF3" w14:textId="77777777" w:rsidR="003053F3" w:rsidRDefault="003053F3">
      <w:pPr>
        <w:pStyle w:val="Heading3"/>
        <w:ind w:left="851" w:hanging="851"/>
        <w:rPr>
          <w:ins w:id="12333" w:author="danupraset@gmail.com" w:date="2025-09-23T15:52:00Z"/>
        </w:rPr>
        <w:pPrChange w:id="12334" w:author="danupraset@gmail.com" w:date="2025-11-11T17:49:00Z">
          <w:pPr>
            <w:pStyle w:val="Heading3"/>
          </w:pPr>
        </w:pPrChange>
      </w:pPr>
      <w:bookmarkStart w:id="12335" w:name="_Toc205888936"/>
      <w:bookmarkStart w:id="12336" w:name="_Toc205889371"/>
      <w:bookmarkStart w:id="12337" w:name="_Toc205889517"/>
      <w:bookmarkStart w:id="12338" w:name="_Toc209553786"/>
      <w:bookmarkStart w:id="12339" w:name="_Toc209556618"/>
      <w:bookmarkStart w:id="12340" w:name="_Toc212740220"/>
      <w:bookmarkStart w:id="12341" w:name="_Toc213778603"/>
      <w:r>
        <w:t>Error Handling</w:t>
      </w:r>
      <w:bookmarkEnd w:id="12335"/>
      <w:bookmarkEnd w:id="12336"/>
      <w:bookmarkEnd w:id="12337"/>
      <w:bookmarkEnd w:id="12338"/>
      <w:bookmarkEnd w:id="12339"/>
      <w:bookmarkEnd w:id="12340"/>
      <w:bookmarkEnd w:id="12341"/>
    </w:p>
    <w:p w14:paraId="65BB8B3D" w14:textId="77777777" w:rsidR="00240E63" w:rsidRPr="00240E63" w:rsidRDefault="00240E63">
      <w:pPr>
        <w:pPrChange w:id="12342" w:author="danupraset@gmail.com" w:date="2025-09-23T15:52:00Z">
          <w:pPr>
            <w:pStyle w:val="Heading3"/>
          </w:pPr>
        </w:pPrChange>
      </w:pPr>
    </w:p>
    <w:tbl>
      <w:tblPr>
        <w:tblStyle w:val="TableGrid"/>
        <w:tblW w:w="0" w:type="auto"/>
        <w:tblLook w:val="04A0" w:firstRow="1" w:lastRow="0" w:firstColumn="1" w:lastColumn="0" w:noHBand="0" w:noVBand="1"/>
      </w:tblPr>
      <w:tblGrid>
        <w:gridCol w:w="1727"/>
        <w:gridCol w:w="4088"/>
        <w:gridCol w:w="3535"/>
      </w:tblGrid>
      <w:tr w:rsidR="00ED20B2" w:rsidRPr="00ED20B2" w14:paraId="7D8A24E9" w14:textId="77777777" w:rsidTr="00ED20B2">
        <w:tc>
          <w:tcPr>
            <w:tcW w:w="0" w:type="auto"/>
            <w:shd w:val="clear" w:color="auto" w:fill="F2F2F2" w:themeFill="background1" w:themeFillShade="F2"/>
            <w:hideMark/>
          </w:tcPr>
          <w:p w14:paraId="3FEC6065" w14:textId="77777777" w:rsidR="00ED20B2" w:rsidRPr="00ED20B2" w:rsidRDefault="00ED20B2" w:rsidP="00ED20B2">
            <w:pPr>
              <w:rPr>
                <w:rFonts w:ascii="Arial" w:hAnsi="Arial" w:cs="Arial"/>
                <w:b/>
                <w:bCs/>
                <w:lang w:val="en-SG"/>
              </w:rPr>
            </w:pPr>
            <w:r w:rsidRPr="00ED20B2">
              <w:rPr>
                <w:rFonts w:ascii="Arial" w:hAnsi="Arial" w:cs="Arial"/>
                <w:b/>
                <w:bCs/>
                <w:lang w:val="en-SG"/>
              </w:rPr>
              <w:t>Error Scenario</w:t>
            </w:r>
          </w:p>
        </w:tc>
        <w:tc>
          <w:tcPr>
            <w:tcW w:w="0" w:type="auto"/>
            <w:shd w:val="clear" w:color="auto" w:fill="F2F2F2" w:themeFill="background1" w:themeFillShade="F2"/>
            <w:hideMark/>
          </w:tcPr>
          <w:p w14:paraId="6A3AEC1D" w14:textId="77777777" w:rsidR="00ED20B2" w:rsidRPr="00ED20B2" w:rsidRDefault="00ED20B2" w:rsidP="00ED20B2">
            <w:pPr>
              <w:rPr>
                <w:rFonts w:ascii="Arial" w:hAnsi="Arial" w:cs="Arial"/>
                <w:b/>
                <w:bCs/>
                <w:lang w:val="en-SG"/>
              </w:rPr>
            </w:pPr>
            <w:r w:rsidRPr="00ED20B2">
              <w:rPr>
                <w:rFonts w:ascii="Arial" w:hAnsi="Arial" w:cs="Arial"/>
                <w:b/>
                <w:bCs/>
                <w:lang w:val="en-SG"/>
              </w:rPr>
              <w:t>Definition</w:t>
            </w:r>
          </w:p>
        </w:tc>
        <w:tc>
          <w:tcPr>
            <w:tcW w:w="0" w:type="auto"/>
            <w:shd w:val="clear" w:color="auto" w:fill="F2F2F2" w:themeFill="background1" w:themeFillShade="F2"/>
            <w:hideMark/>
          </w:tcPr>
          <w:p w14:paraId="7181042D" w14:textId="77777777" w:rsidR="00ED20B2" w:rsidRPr="00ED20B2" w:rsidRDefault="00ED20B2" w:rsidP="00ED20B2">
            <w:pPr>
              <w:rPr>
                <w:rFonts w:ascii="Arial" w:hAnsi="Arial" w:cs="Arial"/>
                <w:b/>
                <w:bCs/>
                <w:lang w:val="en-SG"/>
              </w:rPr>
            </w:pPr>
            <w:r w:rsidRPr="00ED20B2">
              <w:rPr>
                <w:rFonts w:ascii="Arial" w:hAnsi="Arial" w:cs="Arial"/>
                <w:b/>
                <w:bCs/>
                <w:lang w:val="en-SG"/>
              </w:rPr>
              <w:t>Brief Description</w:t>
            </w:r>
          </w:p>
        </w:tc>
      </w:tr>
      <w:tr w:rsidR="00ED20B2" w:rsidRPr="00ED20B2" w14:paraId="43D7EBC0" w14:textId="77777777" w:rsidTr="00ED20B2">
        <w:tc>
          <w:tcPr>
            <w:tcW w:w="0" w:type="auto"/>
            <w:hideMark/>
          </w:tcPr>
          <w:p w14:paraId="37B6F482" w14:textId="77777777" w:rsidR="00ED20B2" w:rsidRPr="00ED20B2" w:rsidRDefault="00ED20B2" w:rsidP="00ED20B2">
            <w:pPr>
              <w:rPr>
                <w:rFonts w:ascii="Arial" w:hAnsi="Arial" w:cs="Arial"/>
                <w:lang w:val="en-SG"/>
              </w:rPr>
            </w:pPr>
            <w:r w:rsidRPr="00ED20B2">
              <w:rPr>
                <w:rFonts w:ascii="Arial" w:hAnsi="Arial" w:cs="Arial"/>
                <w:lang w:val="en-SG"/>
              </w:rPr>
              <w:t>Email template generation failure</w:t>
            </w:r>
          </w:p>
        </w:tc>
        <w:tc>
          <w:tcPr>
            <w:tcW w:w="0" w:type="auto"/>
            <w:hideMark/>
          </w:tcPr>
          <w:p w14:paraId="00CEEE6E" w14:textId="77777777" w:rsidR="00ED20B2" w:rsidRPr="00ED20B2" w:rsidRDefault="00ED20B2" w:rsidP="00ED20B2">
            <w:pPr>
              <w:rPr>
                <w:rFonts w:ascii="Arial" w:hAnsi="Arial" w:cs="Arial"/>
                <w:lang w:val="en-SG"/>
              </w:rPr>
            </w:pPr>
            <w:r w:rsidRPr="00ED20B2">
              <w:rPr>
                <w:rFonts w:ascii="Arial" w:hAnsi="Arial" w:cs="Arial"/>
                <w:lang w:val="en-SG"/>
              </w:rPr>
              <w:t>Occurs when the system cannot successfully build the report email template, regardless of whether exceptions exist or not.</w:t>
            </w:r>
          </w:p>
        </w:tc>
        <w:tc>
          <w:tcPr>
            <w:tcW w:w="0" w:type="auto"/>
            <w:hideMark/>
          </w:tcPr>
          <w:p w14:paraId="1D9DA537" w14:textId="77777777" w:rsidR="00ED20B2" w:rsidRPr="00ED20B2" w:rsidRDefault="00ED20B2" w:rsidP="00ED20B2">
            <w:pPr>
              <w:rPr>
                <w:rFonts w:ascii="Arial" w:hAnsi="Arial" w:cs="Arial"/>
                <w:lang w:val="en-SG"/>
              </w:rPr>
            </w:pPr>
            <w:r w:rsidRPr="00ED20B2">
              <w:rPr>
                <w:rFonts w:ascii="Arial" w:hAnsi="Arial" w:cs="Arial"/>
                <w:lang w:val="en-SG"/>
              </w:rPr>
              <w:t>Sends a failure notification email to OIC, MGG, ISG, and OCMS Users, then terminates the process.</w:t>
            </w:r>
          </w:p>
        </w:tc>
      </w:tr>
    </w:tbl>
    <w:p w14:paraId="23495F31" w14:textId="6646CD05" w:rsidR="006A4045" w:rsidRDefault="006A4045" w:rsidP="005415DB"/>
    <w:p w14:paraId="61B8C74B" w14:textId="77777777" w:rsidR="00ED20B2" w:rsidRDefault="00ED20B2" w:rsidP="005415DB"/>
    <w:p w14:paraId="25A11E81" w14:textId="77777777" w:rsidR="00ED20B2" w:rsidRDefault="00ED20B2" w:rsidP="005415DB"/>
    <w:p w14:paraId="19707BD0" w14:textId="77777777" w:rsidR="00ED20B2" w:rsidRDefault="00ED20B2" w:rsidP="005415DB"/>
    <w:p w14:paraId="5B89A76A" w14:textId="77777777" w:rsidR="000C6E18" w:rsidRDefault="000C6E18" w:rsidP="005415DB"/>
    <w:p w14:paraId="09A71E6E" w14:textId="77777777" w:rsidR="000828AB" w:rsidRDefault="000828AB" w:rsidP="005415DB"/>
    <w:p w14:paraId="615FB6F8" w14:textId="77777777" w:rsidR="000828AB" w:rsidRDefault="000828AB" w:rsidP="005415DB"/>
    <w:p w14:paraId="4F400A73" w14:textId="77777777" w:rsidR="000828AB" w:rsidRDefault="000828AB" w:rsidP="005415DB"/>
    <w:p w14:paraId="46E47B38" w14:textId="77777777" w:rsidR="000828AB" w:rsidRDefault="000828AB" w:rsidP="005415DB"/>
    <w:p w14:paraId="37EDA1D5" w14:textId="77777777" w:rsidR="000828AB" w:rsidRDefault="000828AB" w:rsidP="005415DB"/>
    <w:p w14:paraId="14D6D4BF" w14:textId="77777777" w:rsidR="000828AB" w:rsidRDefault="000828AB" w:rsidP="005415DB"/>
    <w:p w14:paraId="41674D1C" w14:textId="77777777" w:rsidR="000828AB" w:rsidRDefault="000828AB" w:rsidP="005415DB"/>
    <w:p w14:paraId="0746296C" w14:textId="77777777" w:rsidR="000828AB" w:rsidRDefault="000828AB" w:rsidP="005415DB">
      <w:pPr>
        <w:rPr>
          <w:ins w:id="12343" w:author="danupraset@gmail.com" w:date="2025-11-11T17:49:00Z"/>
        </w:rPr>
      </w:pPr>
    </w:p>
    <w:p w14:paraId="06CC7164" w14:textId="77777777" w:rsidR="00944CBF" w:rsidRDefault="00944CBF" w:rsidP="005415DB">
      <w:pPr>
        <w:rPr>
          <w:ins w:id="12344" w:author="danupraset@gmail.com" w:date="2025-09-23T16:14:00Z"/>
        </w:rPr>
      </w:pPr>
    </w:p>
    <w:p w14:paraId="1CCE74B8" w14:textId="77777777" w:rsidR="000C6E18" w:rsidRDefault="000C6E18" w:rsidP="005415DB">
      <w:pPr>
        <w:rPr>
          <w:ins w:id="12345" w:author="danupraset@gmail.com" w:date="2025-09-23T16:14:00Z"/>
        </w:rPr>
      </w:pPr>
    </w:p>
    <w:p w14:paraId="10554FBD" w14:textId="77777777" w:rsidR="000C6E18" w:rsidRDefault="000C6E18" w:rsidP="005415DB">
      <w:pPr>
        <w:rPr>
          <w:ins w:id="12346" w:author="danupraset@gmail.com" w:date="2025-09-23T16:14:00Z"/>
        </w:rPr>
      </w:pPr>
    </w:p>
    <w:p w14:paraId="40BE3D2B" w14:textId="77777777" w:rsidR="000C6E18" w:rsidRDefault="000C6E18" w:rsidP="005415DB">
      <w:pPr>
        <w:rPr>
          <w:ins w:id="12347" w:author="danupraset@gmail.com" w:date="2025-09-23T16:14:00Z"/>
        </w:rPr>
      </w:pPr>
    </w:p>
    <w:p w14:paraId="77AC2B52" w14:textId="77777777" w:rsidR="000C6E18" w:rsidRDefault="000C6E18" w:rsidP="005415DB">
      <w:pPr>
        <w:rPr>
          <w:ins w:id="12348" w:author="danupraset@gmail.com" w:date="2025-09-23T16:14:00Z"/>
        </w:rPr>
      </w:pPr>
    </w:p>
    <w:p w14:paraId="1D0565AA" w14:textId="77777777" w:rsidR="000C6E18" w:rsidRDefault="000C6E18" w:rsidP="005415DB">
      <w:pPr>
        <w:rPr>
          <w:ins w:id="12349" w:author="danupraset@gmail.com" w:date="2025-09-23T16:14:00Z"/>
        </w:rPr>
      </w:pPr>
    </w:p>
    <w:p w14:paraId="4742C4FD" w14:textId="77777777" w:rsidR="000C6E18" w:rsidRDefault="000C6E18" w:rsidP="005415DB"/>
    <w:p w14:paraId="4CC2A1F6" w14:textId="77777777" w:rsidR="00ED20B2" w:rsidRDefault="00ED20B2" w:rsidP="005415DB"/>
    <w:p w14:paraId="7399944D" w14:textId="22CC02D8" w:rsidR="00ED20B2" w:rsidRDefault="00ED20B2" w:rsidP="005415DB"/>
    <w:p w14:paraId="268FC5E9" w14:textId="1A17959B" w:rsidR="00ED20B2" w:rsidRDefault="00ED20B2" w:rsidP="005415DB"/>
    <w:p w14:paraId="7691427C" w14:textId="0795CE7F" w:rsidR="00ED20B2" w:rsidRDefault="00ED20B2" w:rsidP="005415DB">
      <w:r w:rsidRPr="00B32071">
        <w:rPr>
          <w:rFonts w:ascii="Arial" w:hAnsi="Arial" w:cs="Arial"/>
          <w:noProof/>
          <w:lang w:val="en-SG" w:eastAsia="en-SG"/>
          <w14:ligatures w14:val="standardContextual"/>
        </w:rPr>
        <mc:AlternateContent>
          <mc:Choice Requires="wps">
            <w:drawing>
              <wp:anchor distT="0" distB="0" distL="114300" distR="114300" simplePos="0" relativeHeight="251675648" behindDoc="0" locked="0" layoutInCell="1" allowOverlap="1" wp14:anchorId="72F9CA7C" wp14:editId="423E47E4">
                <wp:simplePos x="0" y="0"/>
                <wp:positionH relativeFrom="page">
                  <wp:posOffset>7620</wp:posOffset>
                </wp:positionH>
                <wp:positionV relativeFrom="paragraph">
                  <wp:posOffset>151765</wp:posOffset>
                </wp:positionV>
                <wp:extent cx="7743825" cy="1895475"/>
                <wp:effectExtent l="0" t="0" r="9525" b="9525"/>
                <wp:wrapNone/>
                <wp:docPr id="1522713529" name="Rectangle 2"/>
                <wp:cNvGraphicFramePr/>
                <a:graphic xmlns:a="http://schemas.openxmlformats.org/drawingml/2006/main">
                  <a:graphicData uri="http://schemas.microsoft.com/office/word/2010/wordprocessingShape">
                    <wps:wsp>
                      <wps:cNvSpPr/>
                      <wps:spPr>
                        <a:xfrm>
                          <a:off x="0" y="0"/>
                          <a:ext cx="7743825" cy="1895475"/>
                        </a:xfrm>
                        <a:prstGeom prst="rect">
                          <a:avLst/>
                        </a:prstGeom>
                        <a:solidFill>
                          <a:sysClr val="window" lastClr="FFFFFF"/>
                        </a:solidFill>
                        <a:ln w="19050" cap="flat" cmpd="sng" algn="ctr">
                          <a:noFill/>
                          <a:prstDash val="solid"/>
                          <a:miter lim="800000"/>
                        </a:ln>
                        <a:effectLst/>
                      </wps:spPr>
                      <wps:txbx>
                        <w:txbxContent>
                          <w:p w14:paraId="2FF59C90" w14:textId="70A407ED" w:rsidR="00BB0DEB" w:rsidRPr="00CD54FC" w:rsidRDefault="00BB0DEB" w:rsidP="00ED20B2">
                            <w:pPr>
                              <w:pStyle w:val="Heading1"/>
                            </w:pPr>
                            <w:bookmarkStart w:id="12350" w:name="_Toc204073216"/>
                            <w:bookmarkStart w:id="12351" w:name="_Toc205888937"/>
                            <w:bookmarkStart w:id="12352" w:name="_Toc205889372"/>
                            <w:bookmarkStart w:id="12353" w:name="_Toc205889518"/>
                            <w:bookmarkStart w:id="12354" w:name="_Toc209553787"/>
                            <w:bookmarkStart w:id="12355" w:name="_Toc209556619"/>
                            <w:bookmarkStart w:id="12356" w:name="_Toc212740221"/>
                            <w:bookmarkStart w:id="12357" w:name="_Toc213778604"/>
                            <w:r w:rsidRPr="00CD54FC">
                              <w:t xml:space="preserve">Section </w:t>
                            </w:r>
                            <w:ins w:id="12358" w:author="danupraset@gmail.com" w:date="2025-09-23T16:13:00Z">
                              <w:r>
                                <w:t>4</w:t>
                              </w:r>
                            </w:ins>
                            <w:del w:id="12359" w:author="danupraset@gmail.com" w:date="2025-09-23T16:13:00Z">
                              <w:r w:rsidDel="000C6E18">
                                <w:delText>7</w:delText>
                              </w:r>
                            </w:del>
                            <w:r w:rsidRPr="00CD54FC">
                              <w:t xml:space="preserve"> – </w:t>
                            </w:r>
                            <w:r w:rsidRPr="00AD70EE">
                              <w:t>Generate Paid Notices Report for URA Finance</w:t>
                            </w:r>
                            <w:bookmarkEnd w:id="12350"/>
                            <w:bookmarkEnd w:id="12351"/>
                            <w:bookmarkEnd w:id="12352"/>
                            <w:bookmarkEnd w:id="12353"/>
                            <w:bookmarkEnd w:id="12354"/>
                            <w:bookmarkEnd w:id="12355"/>
                            <w:bookmarkEnd w:id="12356"/>
                            <w:bookmarkEnd w:id="1235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F9CA7C" id="_x0000_s1034" style="position:absolute;margin-left:.6pt;margin-top:11.95pt;width:609.75pt;height:149.25pt;z-index:25167564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" fillcolor="window" stroked="f" strokeweight="1.5pt">
                <v:textbox>
                  <w:txbxContent>
                    <w:p w14:paraId="2FF59C90" w14:textId="70A407ED" w:rsidR="00BB0DEB" w:rsidRPr="00CD54FC" w:rsidRDefault="00BB0DEB" w:rsidP="00ED20B2">
                      <w:pPr>
                        <w:pStyle w:val="Heading1"/>
                      </w:pPr>
                      <w:bookmarkStart w:id="12341" w:name="_Toc204073216"/>
                      <w:bookmarkStart w:id="12342" w:name="_Toc205888937"/>
                      <w:bookmarkStart w:id="12343" w:name="_Toc205889372"/>
                      <w:bookmarkStart w:id="12344" w:name="_Toc205889518"/>
                      <w:bookmarkStart w:id="12345" w:name="_Toc209553787"/>
                      <w:bookmarkStart w:id="12346" w:name="_Toc209556619"/>
                      <w:bookmarkStart w:id="12347" w:name="_Toc212740221"/>
                      <w:bookmarkStart w:id="12348" w:name="_Toc213778604"/>
                      <w:r w:rsidRPr="00CD54FC">
                        <w:t xml:space="preserve">Section </w:t>
                      </w:r>
                      <w:ins w:id="12349" w:author="danupraset@gmail.com" w:date="2025-09-23T16:13:00Z">
                        <w:r>
                          <w:t>4</w:t>
                        </w:r>
                      </w:ins>
                      <w:del w:id="12350" w:author="danupraset@gmail.com" w:date="2025-09-23T16:13:00Z">
                        <w:r w:rsidDel="000C6E18">
                          <w:delText>7</w:delText>
                        </w:r>
                      </w:del>
                      <w:r w:rsidRPr="00CD54FC">
                        <w:t xml:space="preserve"> – </w:t>
                      </w:r>
                      <w:r w:rsidRPr="00AD70EE">
                        <w:t>Generate Paid Notices Report for URA Finance</w:t>
                      </w:r>
                      <w:bookmarkEnd w:id="12341"/>
                      <w:bookmarkEnd w:id="12342"/>
                      <w:bookmarkEnd w:id="12343"/>
                      <w:bookmarkEnd w:id="12344"/>
                      <w:bookmarkEnd w:id="12345"/>
                      <w:bookmarkEnd w:id="12346"/>
                      <w:bookmarkEnd w:id="12347"/>
                      <w:bookmarkEnd w:id="12348"/>
                    </w:p>
                  </w:txbxContent>
                </v:textbox>
                <w10:wrap anchorx="page"/>
              </v:rect>
            </w:pict>
          </mc:Fallback>
        </mc:AlternateContent>
      </w:r>
    </w:p>
    <w:p w14:paraId="3AC1CCFF" w14:textId="77777777" w:rsidR="00ED20B2" w:rsidRDefault="00ED20B2" w:rsidP="005415DB"/>
    <w:p w14:paraId="7924C942" w14:textId="77777777" w:rsidR="00ED20B2" w:rsidRDefault="00ED20B2" w:rsidP="005415DB"/>
    <w:p w14:paraId="157ABBC6" w14:textId="77777777" w:rsidR="00ED20B2" w:rsidRDefault="00ED20B2" w:rsidP="005415DB"/>
    <w:p w14:paraId="43CFC8E4" w14:textId="77777777" w:rsidR="00ED20B2" w:rsidRDefault="00ED20B2" w:rsidP="005415DB"/>
    <w:p w14:paraId="5217D3DF" w14:textId="77777777" w:rsidR="00ED20B2" w:rsidRDefault="00ED20B2" w:rsidP="005415DB"/>
    <w:p w14:paraId="51C67969" w14:textId="77777777" w:rsidR="00ED20B2" w:rsidRDefault="00ED20B2" w:rsidP="005415DB"/>
    <w:p w14:paraId="3591FA95" w14:textId="77777777" w:rsidR="00ED20B2" w:rsidRDefault="00ED20B2" w:rsidP="005415DB"/>
    <w:p w14:paraId="0994AD41" w14:textId="77777777" w:rsidR="00ED20B2" w:rsidRDefault="00ED20B2" w:rsidP="005415DB"/>
    <w:p w14:paraId="238EE4BC" w14:textId="77777777" w:rsidR="00ED20B2" w:rsidRDefault="00ED20B2" w:rsidP="005415DB"/>
    <w:p w14:paraId="14E3C814" w14:textId="77777777" w:rsidR="00ED20B2" w:rsidRDefault="00ED20B2" w:rsidP="005415DB"/>
    <w:p w14:paraId="11E50D5D" w14:textId="77777777" w:rsidR="00ED20B2" w:rsidRDefault="00ED20B2" w:rsidP="005415DB"/>
    <w:p w14:paraId="46432706" w14:textId="77777777" w:rsidR="00ED20B2" w:rsidRDefault="00ED20B2" w:rsidP="005415DB"/>
    <w:p w14:paraId="5376A4EA" w14:textId="77777777" w:rsidR="00ED20B2" w:rsidRDefault="00ED20B2" w:rsidP="005415DB"/>
    <w:p w14:paraId="1460D2F0" w14:textId="77777777" w:rsidR="00ED20B2" w:rsidRDefault="00ED20B2" w:rsidP="005415DB"/>
    <w:p w14:paraId="5E586CD7" w14:textId="77777777" w:rsidR="00ED20B2" w:rsidRDefault="00ED20B2" w:rsidP="005415DB"/>
    <w:p w14:paraId="1F1316FA" w14:textId="77777777" w:rsidR="00ED20B2" w:rsidRDefault="00ED20B2" w:rsidP="005415DB"/>
    <w:p w14:paraId="5A5C9404" w14:textId="77777777" w:rsidR="00ED20B2" w:rsidRDefault="00ED20B2" w:rsidP="005415DB"/>
    <w:p w14:paraId="291D4619" w14:textId="77777777" w:rsidR="00ED20B2" w:rsidRDefault="00ED20B2" w:rsidP="005415DB"/>
    <w:p w14:paraId="0107B03C" w14:textId="77777777" w:rsidR="00ED20B2" w:rsidRDefault="00ED20B2" w:rsidP="005415DB"/>
    <w:p w14:paraId="77659E85" w14:textId="77777777" w:rsidR="00ED20B2" w:rsidRDefault="00ED20B2" w:rsidP="005415DB"/>
    <w:p w14:paraId="7FE73371" w14:textId="77777777" w:rsidR="00ED20B2" w:rsidRDefault="00ED20B2" w:rsidP="005415DB"/>
    <w:p w14:paraId="0E4B680F" w14:textId="77777777" w:rsidR="00ED20B2" w:rsidRDefault="00ED20B2" w:rsidP="005415DB"/>
    <w:p w14:paraId="25D178E6" w14:textId="77777777" w:rsidR="00ED20B2" w:rsidRDefault="00ED20B2" w:rsidP="005415DB"/>
    <w:p w14:paraId="5E4AF16B" w14:textId="77777777" w:rsidR="00ED20B2" w:rsidRDefault="00ED20B2" w:rsidP="005415DB"/>
    <w:p w14:paraId="69C86CDB" w14:textId="77777777" w:rsidR="00ED20B2" w:rsidRDefault="00ED20B2" w:rsidP="005415DB"/>
    <w:p w14:paraId="604456A6" w14:textId="77777777" w:rsidR="00ED20B2" w:rsidRDefault="00ED20B2" w:rsidP="005415DB"/>
    <w:p w14:paraId="6EBF7165" w14:textId="4A51C715" w:rsidR="00ED20B2" w:rsidRDefault="00ED20B2" w:rsidP="006A1D00">
      <w:pPr>
        <w:pStyle w:val="ListParagraph"/>
        <w:numPr>
          <w:ilvl w:val="0"/>
          <w:numId w:val="5"/>
        </w:numPr>
      </w:pPr>
    </w:p>
    <w:p w14:paraId="23317160" w14:textId="0FB6454B" w:rsidR="006A1D00" w:rsidRDefault="006A1D00" w:rsidP="006A1D00">
      <w:pPr>
        <w:pStyle w:val="Heading2"/>
      </w:pPr>
      <w:bookmarkStart w:id="12360" w:name="_Toc205888938"/>
      <w:bookmarkStart w:id="12361" w:name="_Toc205889373"/>
      <w:bookmarkStart w:id="12362" w:name="_Toc205889519"/>
      <w:bookmarkStart w:id="12363" w:name="_Toc209553788"/>
      <w:bookmarkStart w:id="12364" w:name="_Toc209556620"/>
      <w:bookmarkStart w:id="12365" w:name="_Toc212740222"/>
      <w:bookmarkStart w:id="12366" w:name="_Toc213778605"/>
      <w:r>
        <w:t>Use Case</w:t>
      </w:r>
      <w:bookmarkEnd w:id="12360"/>
      <w:bookmarkEnd w:id="12361"/>
      <w:bookmarkEnd w:id="12362"/>
      <w:bookmarkEnd w:id="12363"/>
      <w:bookmarkEnd w:id="12364"/>
      <w:bookmarkEnd w:id="12365"/>
      <w:bookmarkEnd w:id="12366"/>
    </w:p>
    <w:p w14:paraId="2758E8D2" w14:textId="77777777" w:rsidR="006A1D00" w:rsidRDefault="006A1D00" w:rsidP="006A1D00">
      <w:pPr>
        <w:pStyle w:val="ListParagraph"/>
        <w:numPr>
          <w:ilvl w:val="5"/>
          <w:numId w:val="21"/>
        </w:numPr>
        <w:tabs>
          <w:tab w:val="clear" w:pos="4320"/>
        </w:tabs>
        <w:spacing w:line="360" w:lineRule="auto"/>
        <w:ind w:left="426"/>
        <w:rPr>
          <w:rFonts w:ascii="Arial" w:hAnsi="Arial" w:cs="Arial"/>
          <w:sz w:val="20"/>
          <w:szCs w:val="20"/>
        </w:rPr>
      </w:pPr>
      <w:r w:rsidRPr="00D61CA0">
        <w:rPr>
          <w:rFonts w:ascii="Arial" w:hAnsi="Arial" w:cs="Arial"/>
          <w:sz w:val="20"/>
          <w:szCs w:val="20"/>
        </w:rPr>
        <w:t xml:space="preserve">OCMS generates a monthly report with detail of the parking notices that have been paid in the past month.  </w:t>
      </w:r>
    </w:p>
    <w:p w14:paraId="18E8841A" w14:textId="77777777" w:rsidR="006A1D00" w:rsidRPr="00D61CA0" w:rsidRDefault="006A1D00" w:rsidP="006A1D00">
      <w:pPr>
        <w:spacing w:line="360" w:lineRule="auto"/>
        <w:rPr>
          <w:rFonts w:ascii="Arial" w:hAnsi="Arial" w:cs="Arial"/>
          <w:sz w:val="20"/>
          <w:szCs w:val="20"/>
        </w:rPr>
      </w:pPr>
    </w:p>
    <w:p w14:paraId="1D0151EE" w14:textId="4272591F" w:rsidR="006A1D00" w:rsidRPr="009E1CAD" w:rsidRDefault="006A1D00" w:rsidP="009E1CAD">
      <w:pPr>
        <w:pStyle w:val="ListParagraph"/>
        <w:numPr>
          <w:ilvl w:val="5"/>
          <w:numId w:val="21"/>
        </w:numPr>
        <w:tabs>
          <w:tab w:val="clear" w:pos="4320"/>
        </w:tabs>
        <w:spacing w:line="360" w:lineRule="auto"/>
        <w:ind w:left="426"/>
        <w:rPr>
          <w:rFonts w:ascii="Arial" w:hAnsi="Arial" w:cs="Arial"/>
          <w:sz w:val="20"/>
          <w:szCs w:val="20"/>
        </w:rPr>
      </w:pPr>
      <w:r w:rsidRPr="00D61CA0">
        <w:rPr>
          <w:rFonts w:ascii="Arial" w:hAnsi="Arial" w:cs="Arial"/>
          <w:sz w:val="20"/>
          <w:szCs w:val="20"/>
        </w:rPr>
        <w:t xml:space="preserve">The report lists all Notices that have been updated as paid via the following channels: </w:t>
      </w:r>
    </w:p>
    <w:p w14:paraId="56B0EAA1" w14:textId="77777777" w:rsidR="006A1D00" w:rsidRDefault="006A1D00" w:rsidP="006A1D00">
      <w:pPr>
        <w:pStyle w:val="ListParagraph"/>
        <w:numPr>
          <w:ilvl w:val="1"/>
          <w:numId w:val="42"/>
        </w:numPr>
        <w:spacing w:line="360" w:lineRule="auto"/>
        <w:rPr>
          <w:rFonts w:ascii="Arial" w:hAnsi="Arial" w:cs="Arial"/>
          <w:sz w:val="20"/>
          <w:szCs w:val="20"/>
        </w:rPr>
      </w:pPr>
      <w:r w:rsidRPr="00D61CA0">
        <w:rPr>
          <w:rFonts w:ascii="Arial" w:hAnsi="Arial" w:cs="Arial"/>
          <w:sz w:val="20"/>
          <w:szCs w:val="20"/>
        </w:rPr>
        <w:t xml:space="preserve">OCMS Pay Parking Fines </w:t>
      </w:r>
      <w:proofErr w:type="spellStart"/>
      <w:r w:rsidRPr="00D61CA0">
        <w:rPr>
          <w:rFonts w:ascii="Arial" w:hAnsi="Arial" w:cs="Arial"/>
          <w:sz w:val="20"/>
          <w:szCs w:val="20"/>
        </w:rPr>
        <w:t>eSevice</w:t>
      </w:r>
      <w:proofErr w:type="spellEnd"/>
      <w:r w:rsidRPr="00D61CA0">
        <w:rPr>
          <w:rFonts w:ascii="Arial" w:hAnsi="Arial" w:cs="Arial"/>
          <w:sz w:val="20"/>
          <w:szCs w:val="20"/>
        </w:rPr>
        <w:t xml:space="preserve"> </w:t>
      </w:r>
    </w:p>
    <w:p w14:paraId="5C261427" w14:textId="77777777" w:rsidR="006A1D00" w:rsidRDefault="006A1D00" w:rsidP="006A1D00">
      <w:pPr>
        <w:pStyle w:val="ListParagraph"/>
        <w:numPr>
          <w:ilvl w:val="1"/>
          <w:numId w:val="42"/>
        </w:numPr>
        <w:spacing w:line="360" w:lineRule="auto"/>
        <w:rPr>
          <w:rFonts w:ascii="Arial" w:hAnsi="Arial" w:cs="Arial"/>
          <w:sz w:val="20"/>
          <w:szCs w:val="20"/>
        </w:rPr>
      </w:pPr>
      <w:r w:rsidRPr="00D61CA0">
        <w:rPr>
          <w:rFonts w:ascii="Arial" w:hAnsi="Arial" w:cs="Arial"/>
          <w:sz w:val="20"/>
          <w:szCs w:val="20"/>
        </w:rPr>
        <w:t xml:space="preserve">AXS </w:t>
      </w:r>
    </w:p>
    <w:p w14:paraId="3BE00B10" w14:textId="77777777" w:rsidR="006A1D00" w:rsidRDefault="006A1D00" w:rsidP="006A1D00">
      <w:pPr>
        <w:pStyle w:val="ListParagraph"/>
        <w:numPr>
          <w:ilvl w:val="1"/>
          <w:numId w:val="42"/>
        </w:numPr>
        <w:spacing w:line="360" w:lineRule="auto"/>
        <w:rPr>
          <w:rFonts w:ascii="Arial" w:hAnsi="Arial" w:cs="Arial"/>
          <w:sz w:val="20"/>
          <w:szCs w:val="20"/>
        </w:rPr>
      </w:pPr>
      <w:r w:rsidRPr="00D61CA0">
        <w:rPr>
          <w:rFonts w:ascii="Arial" w:hAnsi="Arial" w:cs="Arial"/>
          <w:sz w:val="20"/>
          <w:szCs w:val="20"/>
        </w:rPr>
        <w:t xml:space="preserve">OCMS Staff Portal manual update for offline payment methods such as cash and cheque   </w:t>
      </w:r>
    </w:p>
    <w:p w14:paraId="1D15380F" w14:textId="77777777" w:rsidR="006A1D00" w:rsidRPr="00D61CA0" w:rsidRDefault="006A1D00" w:rsidP="006A1D00">
      <w:pPr>
        <w:spacing w:line="360" w:lineRule="auto"/>
        <w:rPr>
          <w:rFonts w:ascii="Arial" w:hAnsi="Arial" w:cs="Arial"/>
          <w:sz w:val="20"/>
          <w:szCs w:val="20"/>
        </w:rPr>
      </w:pPr>
    </w:p>
    <w:p w14:paraId="521469B8" w14:textId="77777777" w:rsidR="006A1D00" w:rsidRDefault="006A1D00" w:rsidP="006A1D00">
      <w:pPr>
        <w:pStyle w:val="ListParagraph"/>
        <w:numPr>
          <w:ilvl w:val="5"/>
          <w:numId w:val="21"/>
        </w:numPr>
        <w:tabs>
          <w:tab w:val="clear" w:pos="4320"/>
        </w:tabs>
        <w:spacing w:line="360" w:lineRule="auto"/>
        <w:ind w:left="426"/>
        <w:rPr>
          <w:rFonts w:ascii="Arial" w:hAnsi="Arial" w:cs="Arial"/>
          <w:sz w:val="20"/>
          <w:szCs w:val="20"/>
        </w:rPr>
      </w:pPr>
      <w:r w:rsidRPr="00D61CA0">
        <w:rPr>
          <w:rFonts w:ascii="Arial" w:hAnsi="Arial" w:cs="Arial"/>
          <w:sz w:val="20"/>
          <w:szCs w:val="20"/>
        </w:rPr>
        <w:t xml:space="preserve">The report will also list all notices that require refund. </w:t>
      </w:r>
    </w:p>
    <w:p w14:paraId="7428A29D" w14:textId="77777777" w:rsidR="006A1D00" w:rsidRPr="00D61CA0" w:rsidRDefault="006A1D00" w:rsidP="006A1D00">
      <w:pPr>
        <w:spacing w:line="360" w:lineRule="auto"/>
        <w:rPr>
          <w:rFonts w:ascii="Arial" w:hAnsi="Arial" w:cs="Arial"/>
          <w:sz w:val="20"/>
          <w:szCs w:val="20"/>
        </w:rPr>
      </w:pPr>
    </w:p>
    <w:p w14:paraId="55F35B04" w14:textId="77777777" w:rsidR="006A1D00" w:rsidRDefault="006A1D00" w:rsidP="006A1D00">
      <w:pPr>
        <w:pStyle w:val="ListParagraph"/>
        <w:numPr>
          <w:ilvl w:val="5"/>
          <w:numId w:val="21"/>
        </w:numPr>
        <w:tabs>
          <w:tab w:val="clear" w:pos="4320"/>
        </w:tabs>
        <w:spacing w:line="360" w:lineRule="auto"/>
        <w:ind w:left="426"/>
        <w:rPr>
          <w:rFonts w:ascii="Arial" w:hAnsi="Arial" w:cs="Arial"/>
          <w:sz w:val="20"/>
          <w:szCs w:val="20"/>
        </w:rPr>
      </w:pPr>
      <w:r w:rsidRPr="00D61CA0">
        <w:rPr>
          <w:rFonts w:ascii="Arial" w:hAnsi="Arial" w:cs="Arial"/>
          <w:sz w:val="20"/>
          <w:szCs w:val="20"/>
        </w:rPr>
        <w:t xml:space="preserve">A scheduled </w:t>
      </w:r>
      <w:proofErr w:type="spellStart"/>
      <w:r w:rsidRPr="00D61CA0">
        <w:rPr>
          <w:rFonts w:ascii="Arial" w:hAnsi="Arial" w:cs="Arial"/>
          <w:sz w:val="20"/>
          <w:szCs w:val="20"/>
        </w:rPr>
        <w:t>cron</w:t>
      </w:r>
      <w:proofErr w:type="spellEnd"/>
      <w:r w:rsidRPr="00D61CA0">
        <w:rPr>
          <w:rFonts w:ascii="Arial" w:hAnsi="Arial" w:cs="Arial"/>
          <w:sz w:val="20"/>
          <w:szCs w:val="20"/>
        </w:rPr>
        <w:t xml:space="preserve"> </w:t>
      </w:r>
      <w:proofErr w:type="gramStart"/>
      <w:r w:rsidRPr="00D61CA0">
        <w:rPr>
          <w:rFonts w:ascii="Arial" w:hAnsi="Arial" w:cs="Arial"/>
          <w:sz w:val="20"/>
          <w:szCs w:val="20"/>
        </w:rPr>
        <w:t>service  will</w:t>
      </w:r>
      <w:proofErr w:type="gramEnd"/>
      <w:r w:rsidRPr="00D61CA0">
        <w:rPr>
          <w:rFonts w:ascii="Arial" w:hAnsi="Arial" w:cs="Arial"/>
          <w:sz w:val="20"/>
          <w:szCs w:val="20"/>
        </w:rPr>
        <w:t xml:space="preserve"> generate the report on the first calendar day of each month, including Sundays and public holidays. </w:t>
      </w:r>
    </w:p>
    <w:p w14:paraId="73F79D90" w14:textId="77777777" w:rsidR="006A1D00" w:rsidRPr="00D61CA0" w:rsidRDefault="006A1D00" w:rsidP="006A1D00">
      <w:pPr>
        <w:pStyle w:val="ListParagraph"/>
        <w:spacing w:line="360" w:lineRule="auto"/>
        <w:rPr>
          <w:rFonts w:ascii="Arial" w:hAnsi="Arial" w:cs="Arial"/>
          <w:sz w:val="20"/>
          <w:szCs w:val="20"/>
        </w:rPr>
      </w:pPr>
    </w:p>
    <w:p w14:paraId="7D6499D7" w14:textId="77777777" w:rsidR="006A1D00" w:rsidRDefault="006A1D00" w:rsidP="006A1D00">
      <w:pPr>
        <w:pStyle w:val="ListParagraph"/>
        <w:numPr>
          <w:ilvl w:val="5"/>
          <w:numId w:val="21"/>
        </w:numPr>
        <w:tabs>
          <w:tab w:val="clear" w:pos="4320"/>
        </w:tabs>
        <w:spacing w:line="360" w:lineRule="auto"/>
        <w:ind w:left="426"/>
        <w:rPr>
          <w:rFonts w:ascii="Arial" w:hAnsi="Arial" w:cs="Arial"/>
          <w:sz w:val="20"/>
          <w:szCs w:val="20"/>
        </w:rPr>
      </w:pPr>
      <w:r w:rsidRPr="00D61CA0">
        <w:rPr>
          <w:rFonts w:ascii="Arial" w:hAnsi="Arial" w:cs="Arial"/>
          <w:sz w:val="20"/>
          <w:szCs w:val="20"/>
        </w:rPr>
        <w:t>The report will be emailed to authorised URA Finance Officers so that they can keep track of the monthly collections of parking offence notices at other agencies’ car parks (</w:t>
      </w:r>
      <w:proofErr w:type="spellStart"/>
      <w:r w:rsidRPr="00D61CA0">
        <w:rPr>
          <w:rFonts w:ascii="Arial" w:hAnsi="Arial" w:cs="Arial"/>
          <w:sz w:val="20"/>
          <w:szCs w:val="20"/>
        </w:rPr>
        <w:t>eg.</w:t>
      </w:r>
      <w:proofErr w:type="spellEnd"/>
      <w:r w:rsidRPr="00D61CA0">
        <w:rPr>
          <w:rFonts w:ascii="Arial" w:hAnsi="Arial" w:cs="Arial"/>
          <w:sz w:val="20"/>
          <w:szCs w:val="20"/>
        </w:rPr>
        <w:t xml:space="preserve"> JTC and MND).</w:t>
      </w:r>
    </w:p>
    <w:p w14:paraId="65EEE0B1" w14:textId="77777777" w:rsidR="006A1D00" w:rsidRDefault="006A1D00" w:rsidP="006A1D00"/>
    <w:p w14:paraId="76E95F4B" w14:textId="77777777" w:rsidR="006A1D00" w:rsidRDefault="006A1D00" w:rsidP="006A1D00"/>
    <w:p w14:paraId="1319E764" w14:textId="77777777" w:rsidR="006A1D00" w:rsidRDefault="006A1D00" w:rsidP="006A1D00"/>
    <w:p w14:paraId="0BDB770F" w14:textId="77777777" w:rsidR="006A1D00" w:rsidRDefault="006A1D00" w:rsidP="006A1D00"/>
    <w:p w14:paraId="461A75C1" w14:textId="77777777" w:rsidR="006A1D00" w:rsidRDefault="006A1D00" w:rsidP="006A1D00"/>
    <w:p w14:paraId="098C5E49" w14:textId="77777777" w:rsidR="006A1D00" w:rsidRDefault="006A1D00" w:rsidP="006A1D00"/>
    <w:p w14:paraId="353B76D8" w14:textId="77777777" w:rsidR="006A1D00" w:rsidRDefault="006A1D00" w:rsidP="006A1D00"/>
    <w:p w14:paraId="6CC624D1" w14:textId="77777777" w:rsidR="006A1D00" w:rsidRDefault="006A1D00" w:rsidP="006A1D00"/>
    <w:p w14:paraId="18C325A7" w14:textId="77777777" w:rsidR="006A1D00" w:rsidRDefault="006A1D00" w:rsidP="006A1D00"/>
    <w:p w14:paraId="34052CE9" w14:textId="77777777" w:rsidR="006A1D00" w:rsidRDefault="006A1D00" w:rsidP="006A1D00"/>
    <w:p w14:paraId="0ED85556" w14:textId="77777777" w:rsidR="006A1D00" w:rsidRDefault="006A1D00" w:rsidP="006A1D00"/>
    <w:p w14:paraId="0A0E771D" w14:textId="77777777" w:rsidR="006A1D00" w:rsidRDefault="006A1D00" w:rsidP="006A1D00"/>
    <w:p w14:paraId="5445AF5F" w14:textId="77777777" w:rsidR="006A1D00" w:rsidRDefault="006A1D00" w:rsidP="006A1D00"/>
    <w:p w14:paraId="2AF2E745" w14:textId="77777777" w:rsidR="006A1D00" w:rsidRDefault="006A1D00" w:rsidP="006A1D00"/>
    <w:p w14:paraId="464CAF80" w14:textId="77777777" w:rsidR="006A1D00" w:rsidRDefault="006A1D00" w:rsidP="006A1D00"/>
    <w:p w14:paraId="193AF46D" w14:textId="77777777" w:rsidR="006A1D00" w:rsidRDefault="006A1D00" w:rsidP="006A1D00"/>
    <w:p w14:paraId="246B2E92" w14:textId="77777777" w:rsidR="006A1D00" w:rsidRDefault="006A1D00" w:rsidP="006A1D00"/>
    <w:p w14:paraId="2474D3BD" w14:textId="77777777" w:rsidR="006A1D00" w:rsidRDefault="006A1D00" w:rsidP="006A1D00"/>
    <w:p w14:paraId="5EDEEC8C" w14:textId="77777777" w:rsidR="006A1D00" w:rsidRDefault="006A1D00" w:rsidP="006A1D00"/>
    <w:p w14:paraId="215DD281" w14:textId="77777777" w:rsidR="006A1D00" w:rsidRDefault="006A1D00" w:rsidP="006A1D00"/>
    <w:p w14:paraId="5C8F3A8B" w14:textId="77777777" w:rsidR="006A1D00" w:rsidRDefault="006A1D00" w:rsidP="006A1D00"/>
    <w:p w14:paraId="26DAD021" w14:textId="77777777" w:rsidR="006A1D00" w:rsidRDefault="006A1D00" w:rsidP="006A1D00"/>
    <w:p w14:paraId="5239A4A7" w14:textId="77777777" w:rsidR="006A1D00" w:rsidRDefault="006A1D00" w:rsidP="006A1D00"/>
    <w:p w14:paraId="1136285E" w14:textId="77777777" w:rsidR="006A1D00" w:rsidRDefault="006A1D00" w:rsidP="006A1D00"/>
    <w:p w14:paraId="442DBF86" w14:textId="77777777" w:rsidR="006A1D00" w:rsidRDefault="006A1D00" w:rsidP="006A1D00"/>
    <w:p w14:paraId="0DFE6F00" w14:textId="2CA69839" w:rsidR="006A1D00" w:rsidRDefault="00140A88" w:rsidP="00140A88">
      <w:pPr>
        <w:pStyle w:val="Heading2"/>
      </w:pPr>
      <w:bookmarkStart w:id="12367" w:name="_Toc205888939"/>
      <w:bookmarkStart w:id="12368" w:name="_Toc205889374"/>
      <w:bookmarkStart w:id="12369" w:name="_Toc205889520"/>
      <w:bookmarkStart w:id="12370" w:name="_Toc209553789"/>
      <w:bookmarkStart w:id="12371" w:name="_Toc209556621"/>
      <w:bookmarkStart w:id="12372" w:name="_Toc212740223"/>
      <w:bookmarkStart w:id="12373" w:name="_Toc213778606"/>
      <w:r>
        <w:lastRenderedPageBreak/>
        <w:t>Diagram Flow Image</w:t>
      </w:r>
      <w:bookmarkEnd w:id="12367"/>
      <w:bookmarkEnd w:id="12368"/>
      <w:bookmarkEnd w:id="12369"/>
      <w:bookmarkEnd w:id="12370"/>
      <w:bookmarkEnd w:id="12371"/>
      <w:bookmarkEnd w:id="12372"/>
      <w:bookmarkEnd w:id="12373"/>
    </w:p>
    <w:p w14:paraId="10FB989B" w14:textId="703B5D36" w:rsidR="00140A88" w:rsidRDefault="001D4331" w:rsidP="00140A88">
      <w:ins w:id="12374" w:author="Rafif" w:date="2025-12-04T18:41:00Z" w16du:dateUtc="2025-12-04T11:41:00Z">
        <w:r>
          <w:rPr>
            <w:noProof/>
          </w:rPr>
          <w:lastRenderedPageBreak/>
          <w:drawing>
            <wp:inline distT="0" distB="0" distL="0" distR="0" wp14:anchorId="6B415202" wp14:editId="10210CB5">
              <wp:extent cx="5943600" cy="3774440"/>
              <wp:effectExtent l="0" t="0" r="0" b="0"/>
              <wp:docPr id="16847704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774440"/>
                      </a:xfrm>
                      <a:prstGeom prst="rect">
                        <a:avLst/>
                      </a:prstGeom>
                      <a:noFill/>
                      <a:ln>
                        <a:noFill/>
                      </a:ln>
                    </pic:spPr>
                  </pic:pic>
                </a:graphicData>
              </a:graphic>
            </wp:inline>
          </w:drawing>
        </w:r>
      </w:ins>
      <w:ins w:id="12375" w:author="danupraset@gmail.com" w:date="2025-11-11T17:53:00Z">
        <w:del w:id="12376" w:author="Rafif" w:date="2025-12-04T18:41:00Z" w16du:dateUtc="2025-12-04T11:41:00Z">
          <w:r w:rsidR="00944CBF" w:rsidDel="001D4331">
            <w:rPr>
              <w:noProof/>
              <w:lang w:val="en-SG" w:eastAsia="en-SG"/>
            </w:rPr>
            <w:drawing>
              <wp:inline distT="0" distB="0" distL="0" distR="0" wp14:anchorId="71B6C3DD" wp14:editId="7B77C0C8">
                <wp:extent cx="3912781" cy="2485619"/>
                <wp:effectExtent l="0" t="0" r="0" b="0"/>
                <wp:docPr id="16178024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25318" cy="2493583"/>
                        </a:xfrm>
                        <a:prstGeom prst="rect">
                          <a:avLst/>
                        </a:prstGeom>
                        <a:noFill/>
                        <a:ln>
                          <a:noFill/>
                        </a:ln>
                      </pic:spPr>
                    </pic:pic>
                  </a:graphicData>
                </a:graphic>
              </wp:inline>
            </w:drawing>
          </w:r>
        </w:del>
      </w:ins>
      <w:del w:id="12377" w:author="danupraset@gmail.com" w:date="2025-11-11T17:52:00Z">
        <w:r w:rsidR="00140A88" w:rsidDel="00944CBF">
          <w:rPr>
            <w:noProof/>
            <w:lang w:val="en-SG" w:eastAsia="en-SG"/>
          </w:rPr>
          <w:lastRenderedPageBreak/>
          <w:drawing>
            <wp:inline distT="0" distB="0" distL="0" distR="0" wp14:anchorId="61C9CD7B" wp14:editId="2CA0B079">
              <wp:extent cx="5943600" cy="3777615"/>
              <wp:effectExtent l="0" t="0" r="0" b="0"/>
              <wp:docPr id="18347760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777615"/>
                      </a:xfrm>
                      <a:prstGeom prst="rect">
                        <a:avLst/>
                      </a:prstGeom>
                      <a:noFill/>
                      <a:ln>
                        <a:noFill/>
                      </a:ln>
                    </pic:spPr>
                  </pic:pic>
                </a:graphicData>
              </a:graphic>
            </wp:inline>
          </w:drawing>
        </w:r>
      </w:del>
    </w:p>
    <w:p w14:paraId="61F6FE8A" w14:textId="77777777" w:rsidR="00140A88" w:rsidRDefault="00140A88" w:rsidP="00140A88">
      <w:pPr>
        <w:rPr>
          <w:rFonts w:ascii="Arial" w:hAnsi="Arial" w:cs="Arial"/>
          <w:sz w:val="20"/>
          <w:szCs w:val="20"/>
        </w:rPr>
      </w:pPr>
      <w:r w:rsidRPr="00B32071">
        <w:rPr>
          <w:rFonts w:ascii="Arial" w:hAnsi="Arial" w:cs="Arial"/>
          <w:sz w:val="20"/>
          <w:szCs w:val="20"/>
        </w:rPr>
        <w:t>NOTE: Due to page size limit, the full-sized image is appended.</w:t>
      </w:r>
    </w:p>
    <w:p w14:paraId="03AB6965" w14:textId="619F44D8" w:rsidR="00140A88" w:rsidRDefault="001D4331" w:rsidP="00140A88">
      <w:ins w:id="12378" w:author="Rafif" w:date="2025-12-04T18:41:00Z" w16du:dateUtc="2025-12-04T11:41:00Z">
        <w:r>
          <w:object w:dxaOrig="1520" w:dyaOrig="987" w14:anchorId="36210077">
            <v:shape id="_x0000_i1054" type="#_x0000_t75" style="width:76.5pt;height:49.5pt" o:ole="">
              <v:imagedata r:id="rId112" o:title=""/>
            </v:shape>
            <o:OLEObject Type="Embed" ProgID="Package" ShapeID="_x0000_i1054" DrawAspect="Icon" ObjectID="_1827413457" r:id="rId113"/>
          </w:object>
        </w:r>
      </w:ins>
      <w:ins w:id="12379" w:author="danupraset@gmail.com" w:date="2025-11-11T17:53:00Z">
        <w:del w:id="12380" w:author="Rafif" w:date="2025-12-04T18:41:00Z" w16du:dateUtc="2025-12-04T11:41:00Z">
          <w:r w:rsidR="00944CBF" w:rsidDel="001D4331">
            <w:object w:dxaOrig="1533" w:dyaOrig="995" w14:anchorId="41E1E125">
              <v:shape id="_x0000_i1055" type="#_x0000_t75" style="width:76.5pt;height:49.5pt" o:ole="">
                <v:imagedata r:id="rId114" o:title=""/>
              </v:shape>
              <o:OLEObject Type="Embed" ProgID="Package" ShapeID="_x0000_i1055" DrawAspect="Icon" ObjectID="_1827413458" r:id="rId115"/>
            </w:object>
          </w:r>
        </w:del>
      </w:ins>
      <w:del w:id="12381" w:author="danupraset@gmail.com" w:date="2025-11-11T17:52:00Z">
        <w:r w:rsidR="00944CBF" w:rsidDel="00944CBF">
          <w:object w:dxaOrig="1287" w:dyaOrig="837" w14:anchorId="34947211">
            <v:shape id="_x0000_i1056" type="#_x0000_t75" style="width:64.5pt;height:42pt" o:ole="">
              <v:imagedata r:id="rId116" o:title=""/>
            </v:shape>
            <o:OLEObject Type="Embed" ProgID="Package" ShapeID="_x0000_i1056" DrawAspect="Icon" ObjectID="_1827413459" r:id="rId117"/>
          </w:object>
        </w:r>
      </w:del>
    </w:p>
    <w:tbl>
      <w:tblPr>
        <w:tblStyle w:val="6"/>
        <w:tblW w:w="9350" w:type="dxa"/>
        <w:tblLayout w:type="fixed"/>
        <w:tblCellMar>
          <w:top w:w="113" w:type="dxa"/>
          <w:bottom w:w="113" w:type="dxa"/>
        </w:tblCellMar>
        <w:tblLook w:val="0400" w:firstRow="0" w:lastRow="0" w:firstColumn="0" w:lastColumn="0" w:noHBand="0" w:noVBand="1"/>
      </w:tblPr>
      <w:tblGrid>
        <w:gridCol w:w="3015"/>
        <w:gridCol w:w="1482"/>
        <w:gridCol w:w="4853"/>
      </w:tblGrid>
      <w:tr w:rsidR="00140A88" w14:paraId="0DFFFA0A" w14:textId="77777777" w:rsidTr="00140A88">
        <w:trPr>
          <w:trHeight w:val="288"/>
        </w:trPr>
        <w:tc>
          <w:tcPr>
            <w:tcW w:w="3015"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6AEFDA2" w14:textId="77777777" w:rsidR="00140A88" w:rsidRDefault="00140A88" w:rsidP="00067035">
            <w:pPr>
              <w:jc w:val="center"/>
              <w:rPr>
                <w:rFonts w:ascii="Arial" w:eastAsia="Arial" w:hAnsi="Arial" w:cs="Arial"/>
                <w:b/>
                <w:color w:val="000000"/>
                <w:sz w:val="20"/>
                <w:szCs w:val="20"/>
              </w:rPr>
            </w:pPr>
            <w:r>
              <w:rPr>
                <w:rFonts w:ascii="Arial" w:eastAsia="Arial" w:hAnsi="Arial" w:cs="Arial"/>
                <w:b/>
                <w:color w:val="000000"/>
                <w:sz w:val="20"/>
                <w:szCs w:val="20"/>
              </w:rPr>
              <w:t>Step</w:t>
            </w:r>
          </w:p>
        </w:tc>
        <w:tc>
          <w:tcPr>
            <w:tcW w:w="1482" w:type="dxa"/>
            <w:tcBorders>
              <w:top w:val="single" w:sz="4" w:space="0" w:color="000000"/>
              <w:left w:val="nil"/>
              <w:bottom w:val="single" w:sz="4" w:space="0" w:color="000000"/>
              <w:right w:val="single" w:sz="4" w:space="0" w:color="000000"/>
            </w:tcBorders>
            <w:shd w:val="clear" w:color="auto" w:fill="F2F2F2" w:themeFill="background1" w:themeFillShade="F2"/>
            <w:vAlign w:val="center"/>
          </w:tcPr>
          <w:p w14:paraId="0244E74D" w14:textId="77777777" w:rsidR="00140A88" w:rsidRDefault="00140A88" w:rsidP="00067035">
            <w:pPr>
              <w:jc w:val="center"/>
              <w:rPr>
                <w:rFonts w:ascii="Arial" w:eastAsia="Arial" w:hAnsi="Arial" w:cs="Arial"/>
                <w:b/>
                <w:color w:val="000000"/>
                <w:sz w:val="20"/>
                <w:szCs w:val="20"/>
              </w:rPr>
            </w:pPr>
            <w:r>
              <w:rPr>
                <w:rFonts w:ascii="Arial" w:eastAsia="Arial" w:hAnsi="Arial" w:cs="Arial"/>
                <w:b/>
                <w:color w:val="000000"/>
                <w:sz w:val="20"/>
                <w:szCs w:val="20"/>
              </w:rPr>
              <w:t>Definition</w:t>
            </w:r>
          </w:p>
        </w:tc>
        <w:tc>
          <w:tcPr>
            <w:tcW w:w="4853" w:type="dxa"/>
            <w:tcBorders>
              <w:top w:val="single" w:sz="4" w:space="0" w:color="000000"/>
              <w:left w:val="nil"/>
              <w:bottom w:val="single" w:sz="4" w:space="0" w:color="000000"/>
              <w:right w:val="single" w:sz="4" w:space="0" w:color="000000"/>
            </w:tcBorders>
            <w:shd w:val="clear" w:color="auto" w:fill="F2F2F2" w:themeFill="background1" w:themeFillShade="F2"/>
            <w:vAlign w:val="center"/>
          </w:tcPr>
          <w:p w14:paraId="286A3856" w14:textId="77777777" w:rsidR="00140A88" w:rsidRDefault="00140A88" w:rsidP="00067035">
            <w:pPr>
              <w:jc w:val="center"/>
              <w:rPr>
                <w:rFonts w:ascii="Arial" w:eastAsia="Arial" w:hAnsi="Arial" w:cs="Arial"/>
                <w:b/>
                <w:color w:val="000000"/>
                <w:sz w:val="20"/>
                <w:szCs w:val="20"/>
              </w:rPr>
            </w:pPr>
            <w:r>
              <w:rPr>
                <w:rFonts w:ascii="Arial" w:eastAsia="Arial" w:hAnsi="Arial" w:cs="Arial"/>
                <w:b/>
                <w:color w:val="000000"/>
                <w:sz w:val="20"/>
                <w:szCs w:val="20"/>
              </w:rPr>
              <w:t>Brief Description</w:t>
            </w:r>
          </w:p>
        </w:tc>
      </w:tr>
      <w:tr w:rsidR="00140A88" w14:paraId="57B571E2" w14:textId="77777777" w:rsidTr="00140A88">
        <w:trPr>
          <w:trHeight w:val="288"/>
        </w:trPr>
        <w:tc>
          <w:tcPr>
            <w:tcW w:w="3015" w:type="dxa"/>
            <w:tcBorders>
              <w:top w:val="nil"/>
              <w:left w:val="single" w:sz="4" w:space="0" w:color="000000"/>
              <w:bottom w:val="single" w:sz="4" w:space="0" w:color="000000"/>
              <w:right w:val="single" w:sz="4" w:space="0" w:color="000000"/>
            </w:tcBorders>
            <w:vAlign w:val="center"/>
          </w:tcPr>
          <w:p w14:paraId="3027FDFE"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Cron Start</w:t>
            </w:r>
          </w:p>
        </w:tc>
        <w:tc>
          <w:tcPr>
            <w:tcW w:w="1482" w:type="dxa"/>
            <w:tcBorders>
              <w:top w:val="nil"/>
              <w:left w:val="nil"/>
              <w:bottom w:val="single" w:sz="4" w:space="0" w:color="000000"/>
              <w:right w:val="single" w:sz="4" w:space="0" w:color="000000"/>
            </w:tcBorders>
            <w:vAlign w:val="center"/>
          </w:tcPr>
          <w:p w14:paraId="0947C122"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Initiate automated process</w:t>
            </w:r>
          </w:p>
        </w:tc>
        <w:tc>
          <w:tcPr>
            <w:tcW w:w="4853" w:type="dxa"/>
            <w:tcBorders>
              <w:top w:val="nil"/>
              <w:left w:val="nil"/>
              <w:bottom w:val="single" w:sz="4" w:space="0" w:color="000000"/>
              <w:right w:val="single" w:sz="4" w:space="0" w:color="000000"/>
            </w:tcBorders>
            <w:vAlign w:val="center"/>
          </w:tcPr>
          <w:p w14:paraId="20C8F03F"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 xml:space="preserve">The process begins with a scheduled </w:t>
            </w:r>
            <w:proofErr w:type="spellStart"/>
            <w:r>
              <w:rPr>
                <w:rFonts w:ascii="Arial" w:eastAsia="Arial" w:hAnsi="Arial" w:cs="Arial"/>
                <w:color w:val="000000"/>
                <w:sz w:val="20"/>
                <w:szCs w:val="20"/>
              </w:rPr>
              <w:t>cron</w:t>
            </w:r>
            <w:proofErr w:type="spellEnd"/>
            <w:r>
              <w:rPr>
                <w:rFonts w:ascii="Arial" w:eastAsia="Arial" w:hAnsi="Arial" w:cs="Arial"/>
                <w:color w:val="000000"/>
                <w:sz w:val="20"/>
                <w:szCs w:val="20"/>
              </w:rPr>
              <w:t xml:space="preserve"> job under the intranet </w:t>
            </w:r>
            <w:proofErr w:type="spellStart"/>
            <w:r>
              <w:rPr>
                <w:rFonts w:ascii="Arial" w:eastAsia="Arial" w:hAnsi="Arial" w:cs="Arial"/>
                <w:color w:val="000000"/>
                <w:sz w:val="20"/>
                <w:szCs w:val="20"/>
              </w:rPr>
              <w:t>cron</w:t>
            </w:r>
            <w:proofErr w:type="spellEnd"/>
            <w:r>
              <w:rPr>
                <w:rFonts w:ascii="Arial" w:eastAsia="Arial" w:hAnsi="Arial" w:cs="Arial"/>
                <w:color w:val="000000"/>
                <w:sz w:val="20"/>
                <w:szCs w:val="20"/>
              </w:rPr>
              <w:t xml:space="preserve"> tier (</w:t>
            </w:r>
            <w:proofErr w:type="spellStart"/>
            <w:r>
              <w:rPr>
                <w:rFonts w:ascii="Arial" w:eastAsia="Arial" w:hAnsi="Arial" w:cs="Arial"/>
                <w:color w:val="000000"/>
                <w:sz w:val="20"/>
                <w:szCs w:val="20"/>
              </w:rPr>
              <w:t>ocmsapidevintraapp</w:t>
            </w:r>
            <w:proofErr w:type="spellEnd"/>
            <w:r>
              <w:rPr>
                <w:rFonts w:ascii="Arial" w:eastAsia="Arial" w:hAnsi="Arial" w:cs="Arial"/>
                <w:color w:val="000000"/>
                <w:sz w:val="20"/>
                <w:szCs w:val="20"/>
              </w:rPr>
              <w:t>).</w:t>
            </w:r>
          </w:p>
        </w:tc>
      </w:tr>
      <w:tr w:rsidR="00140A88" w14:paraId="55FB1102" w14:textId="77777777" w:rsidTr="00140A88">
        <w:trPr>
          <w:trHeight w:val="288"/>
        </w:trPr>
        <w:tc>
          <w:tcPr>
            <w:tcW w:w="3015" w:type="dxa"/>
            <w:tcBorders>
              <w:top w:val="nil"/>
              <w:left w:val="single" w:sz="4" w:space="0" w:color="000000"/>
              <w:bottom w:val="single" w:sz="4" w:space="0" w:color="000000"/>
              <w:right w:val="single" w:sz="4" w:space="0" w:color="000000"/>
            </w:tcBorders>
            <w:vAlign w:val="center"/>
          </w:tcPr>
          <w:p w14:paraId="66DED280"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Get List of Paid VON</w:t>
            </w:r>
          </w:p>
        </w:tc>
        <w:tc>
          <w:tcPr>
            <w:tcW w:w="1482" w:type="dxa"/>
            <w:tcBorders>
              <w:top w:val="nil"/>
              <w:left w:val="nil"/>
              <w:bottom w:val="single" w:sz="4" w:space="0" w:color="000000"/>
              <w:right w:val="single" w:sz="4" w:space="0" w:color="000000"/>
            </w:tcBorders>
            <w:vAlign w:val="center"/>
          </w:tcPr>
          <w:p w14:paraId="0D3E6BD1"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Fetch eligible paid notices</w:t>
            </w:r>
          </w:p>
        </w:tc>
        <w:tc>
          <w:tcPr>
            <w:tcW w:w="4853" w:type="dxa"/>
            <w:tcBorders>
              <w:top w:val="nil"/>
              <w:left w:val="nil"/>
              <w:bottom w:val="single" w:sz="4" w:space="0" w:color="000000"/>
              <w:right w:val="single" w:sz="4" w:space="0" w:color="000000"/>
            </w:tcBorders>
            <w:vAlign w:val="center"/>
          </w:tcPr>
          <w:p w14:paraId="2EBAF94F"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 xml:space="preserve">Retrieves a list of paid VONs (Vehicle Offence Notices) with </w:t>
            </w:r>
            <w:proofErr w:type="spellStart"/>
            <w:r>
              <w:rPr>
                <w:rFonts w:ascii="Arial" w:eastAsia="Arial" w:hAnsi="Arial" w:cs="Arial"/>
                <w:color w:val="000000"/>
                <w:sz w:val="20"/>
                <w:szCs w:val="20"/>
              </w:rPr>
              <w:t>crs_reason_of_suspension</w:t>
            </w:r>
            <w:proofErr w:type="spellEnd"/>
            <w:r>
              <w:rPr>
                <w:rFonts w:ascii="Arial" w:eastAsia="Arial" w:hAnsi="Arial" w:cs="Arial"/>
                <w:color w:val="000000"/>
                <w:sz w:val="20"/>
                <w:szCs w:val="20"/>
              </w:rPr>
              <w:t xml:space="preserve"> as PRA or FP and suspension date from the previous month.</w:t>
            </w:r>
          </w:p>
        </w:tc>
      </w:tr>
      <w:tr w:rsidR="00140A88" w14:paraId="2C91F769" w14:textId="77777777" w:rsidTr="00140A88">
        <w:trPr>
          <w:trHeight w:val="288"/>
        </w:trPr>
        <w:tc>
          <w:tcPr>
            <w:tcW w:w="3015" w:type="dxa"/>
            <w:tcBorders>
              <w:top w:val="nil"/>
              <w:left w:val="single" w:sz="4" w:space="0" w:color="000000"/>
              <w:bottom w:val="single" w:sz="4" w:space="0" w:color="000000"/>
              <w:right w:val="single" w:sz="4" w:space="0" w:color="000000"/>
            </w:tcBorders>
            <w:vAlign w:val="center"/>
          </w:tcPr>
          <w:p w14:paraId="1BC8543E"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Get Receipt No and Payment Method</w:t>
            </w:r>
          </w:p>
        </w:tc>
        <w:tc>
          <w:tcPr>
            <w:tcW w:w="1482" w:type="dxa"/>
            <w:tcBorders>
              <w:top w:val="nil"/>
              <w:left w:val="nil"/>
              <w:bottom w:val="single" w:sz="4" w:space="0" w:color="000000"/>
              <w:right w:val="single" w:sz="4" w:space="0" w:color="000000"/>
            </w:tcBorders>
            <w:vAlign w:val="center"/>
          </w:tcPr>
          <w:p w14:paraId="6F54922E"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Retrieve payment info from transaction table</w:t>
            </w:r>
          </w:p>
        </w:tc>
        <w:tc>
          <w:tcPr>
            <w:tcW w:w="4853" w:type="dxa"/>
            <w:tcBorders>
              <w:top w:val="nil"/>
              <w:left w:val="nil"/>
              <w:bottom w:val="single" w:sz="4" w:space="0" w:color="000000"/>
              <w:right w:val="single" w:sz="4" w:space="0" w:color="000000"/>
            </w:tcBorders>
            <w:vAlign w:val="center"/>
          </w:tcPr>
          <w:p w14:paraId="1A78EFBD"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 xml:space="preserve">Extracts </w:t>
            </w:r>
            <w:proofErr w:type="spellStart"/>
            <w:r>
              <w:rPr>
                <w:rFonts w:ascii="Arial" w:eastAsia="Arial" w:hAnsi="Arial" w:cs="Arial"/>
                <w:color w:val="000000"/>
                <w:sz w:val="20"/>
                <w:szCs w:val="20"/>
              </w:rPr>
              <w:t>receipt_no</w:t>
            </w:r>
            <w:proofErr w:type="spellEnd"/>
            <w:r>
              <w:rPr>
                <w:rFonts w:ascii="Arial" w:eastAsia="Arial" w:hAnsi="Arial" w:cs="Arial"/>
                <w:color w:val="000000"/>
                <w:sz w:val="20"/>
                <w:szCs w:val="20"/>
              </w:rPr>
              <w:t xml:space="preserve"> and </w:t>
            </w:r>
            <w:proofErr w:type="spellStart"/>
            <w:r>
              <w:rPr>
                <w:rFonts w:ascii="Arial" w:eastAsia="Arial" w:hAnsi="Arial" w:cs="Arial"/>
                <w:color w:val="000000"/>
                <w:sz w:val="20"/>
                <w:szCs w:val="20"/>
              </w:rPr>
              <w:t>payment_method</w:t>
            </w:r>
            <w:proofErr w:type="spellEnd"/>
            <w:r>
              <w:rPr>
                <w:rFonts w:ascii="Arial" w:eastAsia="Arial" w:hAnsi="Arial" w:cs="Arial"/>
                <w:color w:val="000000"/>
                <w:sz w:val="20"/>
                <w:szCs w:val="20"/>
              </w:rPr>
              <w:t xml:space="preserve"> fields by joining </w:t>
            </w:r>
            <w:proofErr w:type="spellStart"/>
            <w:r>
              <w:rPr>
                <w:rFonts w:ascii="Arial" w:eastAsia="Arial" w:hAnsi="Arial" w:cs="Arial"/>
                <w:color w:val="000000"/>
                <w:sz w:val="20"/>
                <w:szCs w:val="20"/>
              </w:rPr>
              <w:t>ocms_valid_offence_notice</w:t>
            </w:r>
            <w:proofErr w:type="spellEnd"/>
            <w:r>
              <w:rPr>
                <w:rFonts w:ascii="Arial" w:eastAsia="Arial" w:hAnsi="Arial" w:cs="Arial"/>
                <w:color w:val="000000"/>
                <w:sz w:val="20"/>
                <w:szCs w:val="20"/>
              </w:rPr>
              <w:t xml:space="preserve"> with </w:t>
            </w:r>
            <w:proofErr w:type="spellStart"/>
            <w:r>
              <w:rPr>
                <w:rFonts w:ascii="Arial" w:eastAsia="Arial" w:hAnsi="Arial" w:cs="Arial"/>
                <w:color w:val="000000"/>
                <w:sz w:val="20"/>
                <w:szCs w:val="20"/>
              </w:rPr>
              <w:t>ocms_web_txn_detail</w:t>
            </w:r>
            <w:proofErr w:type="spellEnd"/>
            <w:r>
              <w:rPr>
                <w:rFonts w:ascii="Arial" w:eastAsia="Arial" w:hAnsi="Arial" w:cs="Arial"/>
                <w:color w:val="000000"/>
                <w:sz w:val="20"/>
                <w:szCs w:val="20"/>
              </w:rPr>
              <w:t xml:space="preserve"> using </w:t>
            </w:r>
            <w:proofErr w:type="spellStart"/>
            <w:r>
              <w:rPr>
                <w:rFonts w:ascii="Arial" w:eastAsia="Arial" w:hAnsi="Arial" w:cs="Arial"/>
                <w:color w:val="000000"/>
                <w:sz w:val="20"/>
                <w:szCs w:val="20"/>
              </w:rPr>
              <w:t>notice_no</w:t>
            </w:r>
            <w:proofErr w:type="spellEnd"/>
            <w:r>
              <w:rPr>
                <w:rFonts w:ascii="Arial" w:eastAsia="Arial" w:hAnsi="Arial" w:cs="Arial"/>
                <w:color w:val="000000"/>
                <w:sz w:val="20"/>
                <w:szCs w:val="20"/>
              </w:rPr>
              <w:t>.</w:t>
            </w:r>
          </w:p>
        </w:tc>
      </w:tr>
      <w:tr w:rsidR="00140A88" w14:paraId="257A6A38" w14:textId="77777777" w:rsidTr="00140A88">
        <w:trPr>
          <w:trHeight w:val="288"/>
        </w:trPr>
        <w:tc>
          <w:tcPr>
            <w:tcW w:w="3015" w:type="dxa"/>
            <w:tcBorders>
              <w:top w:val="nil"/>
              <w:left w:val="single" w:sz="4" w:space="0" w:color="000000"/>
              <w:bottom w:val="single" w:sz="4" w:space="0" w:color="000000"/>
              <w:right w:val="single" w:sz="4" w:space="0" w:color="000000"/>
            </w:tcBorders>
            <w:vAlign w:val="center"/>
          </w:tcPr>
          <w:p w14:paraId="76CD3123"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Any Result?</w:t>
            </w:r>
          </w:p>
        </w:tc>
        <w:tc>
          <w:tcPr>
            <w:tcW w:w="1482" w:type="dxa"/>
            <w:tcBorders>
              <w:top w:val="nil"/>
              <w:left w:val="nil"/>
              <w:bottom w:val="single" w:sz="4" w:space="0" w:color="000000"/>
              <w:right w:val="single" w:sz="4" w:space="0" w:color="000000"/>
            </w:tcBorders>
            <w:vAlign w:val="center"/>
          </w:tcPr>
          <w:p w14:paraId="38E2FC2F"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Check if any records matched</w:t>
            </w:r>
          </w:p>
        </w:tc>
        <w:tc>
          <w:tcPr>
            <w:tcW w:w="4853" w:type="dxa"/>
            <w:tcBorders>
              <w:top w:val="nil"/>
              <w:left w:val="nil"/>
              <w:bottom w:val="single" w:sz="4" w:space="0" w:color="000000"/>
              <w:right w:val="single" w:sz="4" w:space="0" w:color="000000"/>
            </w:tcBorders>
            <w:vAlign w:val="center"/>
          </w:tcPr>
          <w:p w14:paraId="76F16346"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Verifies if any data was returned from the query; if no results, the flow ends.</w:t>
            </w:r>
          </w:p>
        </w:tc>
      </w:tr>
      <w:tr w:rsidR="00140A88" w14:paraId="7A25C4BD" w14:textId="77777777" w:rsidTr="00140A88">
        <w:trPr>
          <w:trHeight w:val="288"/>
        </w:trPr>
        <w:tc>
          <w:tcPr>
            <w:tcW w:w="3015" w:type="dxa"/>
            <w:tcBorders>
              <w:top w:val="nil"/>
              <w:left w:val="single" w:sz="4" w:space="0" w:color="000000"/>
              <w:bottom w:val="single" w:sz="4" w:space="0" w:color="000000"/>
              <w:right w:val="single" w:sz="4" w:space="0" w:color="000000"/>
            </w:tcBorders>
            <w:vAlign w:val="center"/>
          </w:tcPr>
          <w:p w14:paraId="6449AE7F"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Generate Report</w:t>
            </w:r>
          </w:p>
        </w:tc>
        <w:tc>
          <w:tcPr>
            <w:tcW w:w="1482" w:type="dxa"/>
            <w:tcBorders>
              <w:top w:val="nil"/>
              <w:left w:val="nil"/>
              <w:bottom w:val="single" w:sz="4" w:space="0" w:color="000000"/>
              <w:right w:val="single" w:sz="4" w:space="0" w:color="000000"/>
            </w:tcBorders>
            <w:vAlign w:val="center"/>
          </w:tcPr>
          <w:p w14:paraId="79B83B44"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Compile report into Excel format</w:t>
            </w:r>
          </w:p>
        </w:tc>
        <w:tc>
          <w:tcPr>
            <w:tcW w:w="4853" w:type="dxa"/>
            <w:tcBorders>
              <w:top w:val="nil"/>
              <w:left w:val="nil"/>
              <w:bottom w:val="single" w:sz="4" w:space="0" w:color="000000"/>
              <w:right w:val="single" w:sz="4" w:space="0" w:color="000000"/>
            </w:tcBorders>
            <w:vAlign w:val="center"/>
          </w:tcPr>
          <w:p w14:paraId="2BC68695"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Creates an XLS report containing both a summary and a detailed list of successful payment records.</w:t>
            </w:r>
          </w:p>
        </w:tc>
      </w:tr>
      <w:tr w:rsidR="00140A88" w14:paraId="500781D6" w14:textId="77777777" w:rsidTr="00140A88">
        <w:trPr>
          <w:trHeight w:val="288"/>
        </w:trPr>
        <w:tc>
          <w:tcPr>
            <w:tcW w:w="3015" w:type="dxa"/>
            <w:tcBorders>
              <w:top w:val="nil"/>
              <w:left w:val="single" w:sz="4" w:space="0" w:color="000000"/>
              <w:bottom w:val="single" w:sz="4" w:space="0" w:color="000000"/>
              <w:right w:val="single" w:sz="4" w:space="0" w:color="000000"/>
            </w:tcBorders>
            <w:vAlign w:val="center"/>
          </w:tcPr>
          <w:p w14:paraId="15F972DC"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rPr>
              <w:lastRenderedPageBreak/>
              <w:t>Output as XLS</w:t>
            </w:r>
            <w:r w:rsidRPr="00DB0A22">
              <w:rPr>
                <w:rFonts w:ascii="Arial" w:eastAsia="Arial" w:hAnsi="Arial" w:cs="Arial"/>
                <w:color w:val="000000"/>
                <w:sz w:val="20"/>
                <w:szCs w:val="20"/>
              </w:rPr>
              <w:br/>
              <w:t> </w:t>
            </w:r>
          </w:p>
          <w:p w14:paraId="1DB8207D"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 </w:t>
            </w:r>
          </w:p>
        </w:tc>
        <w:tc>
          <w:tcPr>
            <w:tcW w:w="1482" w:type="dxa"/>
            <w:tcBorders>
              <w:top w:val="nil"/>
              <w:left w:val="nil"/>
              <w:bottom w:val="single" w:sz="4" w:space="0" w:color="000000"/>
              <w:right w:val="single" w:sz="4" w:space="0" w:color="000000"/>
            </w:tcBorders>
            <w:vAlign w:val="center"/>
          </w:tcPr>
          <w:p w14:paraId="3BC32896"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Structure the report content</w:t>
            </w:r>
          </w:p>
        </w:tc>
        <w:tc>
          <w:tcPr>
            <w:tcW w:w="4853" w:type="dxa"/>
            <w:tcBorders>
              <w:top w:val="nil"/>
              <w:left w:val="nil"/>
              <w:bottom w:val="single" w:sz="4" w:space="0" w:color="000000"/>
              <w:right w:val="single" w:sz="4" w:space="0" w:color="000000"/>
            </w:tcBorders>
            <w:vAlign w:val="center"/>
          </w:tcPr>
          <w:p w14:paraId="48F8DFC7" w14:textId="77777777" w:rsidR="00140A88" w:rsidRPr="00DB0A22" w:rsidRDefault="00140A88" w:rsidP="00067035">
            <w:pPr>
              <w:rPr>
                <w:rFonts w:ascii="Arial" w:eastAsia="Arial" w:hAnsi="Arial" w:cs="Arial"/>
                <w:color w:val="000000"/>
                <w:sz w:val="20"/>
                <w:szCs w:val="20"/>
                <w:lang w:val="en-US"/>
              </w:rPr>
            </w:pPr>
            <w:r>
              <w:rPr>
                <w:rFonts w:ascii="Arial" w:eastAsia="Arial" w:hAnsi="Arial" w:cs="Arial"/>
                <w:color w:val="000000"/>
                <w:sz w:val="20"/>
                <w:szCs w:val="20"/>
              </w:rPr>
              <w:t>The report includes:</w:t>
            </w:r>
            <w:r>
              <w:rPr>
                <w:rFonts w:ascii="Arial" w:eastAsia="Arial" w:hAnsi="Arial" w:cs="Arial"/>
                <w:color w:val="000000"/>
                <w:sz w:val="20"/>
                <w:szCs w:val="20"/>
              </w:rPr>
              <w:br/>
            </w:r>
            <w:r w:rsidRPr="00DB0A22">
              <w:rPr>
                <w:rFonts w:ascii="Arial" w:eastAsia="Arial" w:hAnsi="Arial" w:cs="Arial"/>
                <w:color w:val="000000"/>
                <w:sz w:val="20"/>
                <w:szCs w:val="20"/>
              </w:rPr>
              <w:t> </w:t>
            </w:r>
            <w:r w:rsidRPr="00DB0A22">
              <w:rPr>
                <w:rFonts w:ascii="Arial" w:eastAsia="Arial" w:hAnsi="Arial" w:cs="Arial"/>
                <w:color w:val="000000"/>
                <w:sz w:val="20"/>
                <w:szCs w:val="20"/>
                <w:lang w:val="en-US"/>
              </w:rPr>
              <w:t>Tab 1 - Summary </w:t>
            </w:r>
            <w:r w:rsidRPr="00DB0A22">
              <w:rPr>
                <w:rFonts w:ascii="Arial" w:eastAsia="Arial" w:hAnsi="Arial" w:cs="Arial"/>
                <w:color w:val="000000"/>
                <w:sz w:val="20"/>
                <w:szCs w:val="20"/>
                <w:lang w:val="en-US"/>
              </w:rPr>
              <w:br/>
              <w:t>Date/time of report generation</w:t>
            </w:r>
          </w:p>
          <w:p w14:paraId="0EADB49B"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Date range data in report</w:t>
            </w:r>
          </w:p>
          <w:p w14:paraId="38F65395"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List successful record counts for each payment channel</w:t>
            </w:r>
            <w:r w:rsidRPr="00DB0A22">
              <w:rPr>
                <w:rFonts w:ascii="Arial" w:eastAsia="Arial" w:hAnsi="Arial" w:cs="Arial"/>
                <w:color w:val="000000"/>
                <w:sz w:val="20"/>
                <w:szCs w:val="20"/>
                <w:lang w:val="en-US"/>
              </w:rPr>
              <w:br/>
            </w:r>
            <w:r w:rsidRPr="00DB0A22">
              <w:rPr>
                <w:rFonts w:ascii="Arial" w:eastAsia="Arial" w:hAnsi="Arial" w:cs="Arial"/>
                <w:color w:val="000000"/>
                <w:sz w:val="20"/>
                <w:szCs w:val="20"/>
                <w:lang w:val="en-US"/>
              </w:rPr>
              <w:br/>
              <w:t>Tab 2,3,4 - eService, AXS, Offline payment Successful Transactions </w:t>
            </w:r>
          </w:p>
          <w:p w14:paraId="5CF15A96"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Data fields from </w:t>
            </w:r>
            <w:proofErr w:type="spellStart"/>
            <w:r w:rsidRPr="00DB0A22">
              <w:rPr>
                <w:rFonts w:ascii="Arial" w:eastAsia="Arial" w:hAnsi="Arial" w:cs="Arial"/>
                <w:color w:val="000000"/>
                <w:sz w:val="20"/>
                <w:szCs w:val="20"/>
                <w:lang w:val="en-US"/>
              </w:rPr>
              <w:t>web_txn_details</w:t>
            </w:r>
            <w:proofErr w:type="spellEnd"/>
          </w:p>
          <w:p w14:paraId="322D1611" w14:textId="77777777" w:rsidR="00140A88" w:rsidRPr="00DB0A22" w:rsidRDefault="00140A88" w:rsidP="00067035">
            <w:pPr>
              <w:rPr>
                <w:rFonts w:ascii="Arial" w:eastAsia="Arial" w:hAnsi="Arial" w:cs="Arial"/>
                <w:color w:val="000000"/>
                <w:sz w:val="20"/>
                <w:szCs w:val="20"/>
                <w:lang w:val="en-US"/>
              </w:rPr>
            </w:pPr>
            <w:proofErr w:type="spellStart"/>
            <w:r w:rsidRPr="00DB0A22">
              <w:rPr>
                <w:rFonts w:ascii="Arial" w:eastAsia="Arial" w:hAnsi="Arial" w:cs="Arial"/>
                <w:color w:val="000000"/>
                <w:sz w:val="20"/>
                <w:szCs w:val="20"/>
                <w:lang w:val="en-US"/>
              </w:rPr>
              <w:t>transaction_date_and_time</w:t>
            </w:r>
            <w:proofErr w:type="spellEnd"/>
          </w:p>
          <w:p w14:paraId="06B46165" w14:textId="77777777" w:rsidR="00140A88" w:rsidRPr="00DB0A22" w:rsidRDefault="00140A88" w:rsidP="00067035">
            <w:pPr>
              <w:rPr>
                <w:rFonts w:ascii="Arial" w:eastAsia="Arial" w:hAnsi="Arial" w:cs="Arial"/>
                <w:color w:val="000000"/>
                <w:sz w:val="20"/>
                <w:szCs w:val="20"/>
                <w:lang w:val="en-US"/>
              </w:rPr>
            </w:pPr>
            <w:proofErr w:type="spellStart"/>
            <w:r w:rsidRPr="00DB0A22">
              <w:rPr>
                <w:rFonts w:ascii="Arial" w:eastAsia="Arial" w:hAnsi="Arial" w:cs="Arial"/>
                <w:color w:val="000000"/>
                <w:sz w:val="20"/>
                <w:szCs w:val="20"/>
                <w:lang w:val="en-US"/>
              </w:rPr>
              <w:t>offence_notice_no</w:t>
            </w:r>
            <w:proofErr w:type="spellEnd"/>
            <w:r w:rsidRPr="00DB0A22">
              <w:rPr>
                <w:rFonts w:ascii="Arial" w:eastAsia="Arial" w:hAnsi="Arial" w:cs="Arial"/>
                <w:color w:val="000000"/>
                <w:sz w:val="20"/>
                <w:szCs w:val="20"/>
                <w:lang w:val="en-US"/>
              </w:rPr>
              <w:t> </w:t>
            </w:r>
          </w:p>
          <w:p w14:paraId="510923A7" w14:textId="77777777" w:rsidR="00140A88" w:rsidRPr="00DB0A22" w:rsidRDefault="00140A88" w:rsidP="00067035">
            <w:pPr>
              <w:rPr>
                <w:rFonts w:ascii="Arial" w:eastAsia="Arial" w:hAnsi="Arial" w:cs="Arial"/>
                <w:color w:val="000000"/>
                <w:sz w:val="20"/>
                <w:szCs w:val="20"/>
                <w:lang w:val="en-US"/>
              </w:rPr>
            </w:pPr>
            <w:proofErr w:type="spellStart"/>
            <w:r w:rsidRPr="00DB0A22">
              <w:rPr>
                <w:rFonts w:ascii="Arial" w:eastAsia="Arial" w:hAnsi="Arial" w:cs="Arial"/>
                <w:color w:val="000000"/>
                <w:sz w:val="20"/>
                <w:szCs w:val="20"/>
                <w:lang w:val="en-US"/>
              </w:rPr>
              <w:t>receipt_no</w:t>
            </w:r>
            <w:proofErr w:type="spellEnd"/>
            <w:r w:rsidRPr="00DB0A22">
              <w:rPr>
                <w:rFonts w:ascii="Arial" w:eastAsia="Arial" w:hAnsi="Arial" w:cs="Arial"/>
                <w:color w:val="000000"/>
                <w:sz w:val="20"/>
                <w:szCs w:val="20"/>
                <w:lang w:val="en-US"/>
              </w:rPr>
              <w:t> </w:t>
            </w:r>
          </w:p>
          <w:p w14:paraId="66A98DD7" w14:textId="77777777" w:rsidR="00140A88" w:rsidRPr="00DB0A22" w:rsidRDefault="00140A88" w:rsidP="00067035">
            <w:pPr>
              <w:rPr>
                <w:rFonts w:ascii="Arial" w:eastAsia="Arial" w:hAnsi="Arial" w:cs="Arial"/>
                <w:color w:val="000000"/>
                <w:sz w:val="20"/>
                <w:szCs w:val="20"/>
                <w:lang w:val="en-US"/>
              </w:rPr>
            </w:pPr>
            <w:proofErr w:type="spellStart"/>
            <w:r w:rsidRPr="00DB0A22">
              <w:rPr>
                <w:rFonts w:ascii="Arial" w:eastAsia="Arial" w:hAnsi="Arial" w:cs="Arial"/>
                <w:color w:val="000000"/>
                <w:sz w:val="20"/>
                <w:szCs w:val="20"/>
                <w:lang w:val="en-US"/>
              </w:rPr>
              <w:t>payment_mode</w:t>
            </w:r>
            <w:proofErr w:type="spellEnd"/>
          </w:p>
          <w:p w14:paraId="11B35896" w14:textId="77777777" w:rsidR="00140A88" w:rsidRPr="00DB0A22" w:rsidRDefault="00140A88" w:rsidP="00067035">
            <w:pPr>
              <w:rPr>
                <w:rFonts w:ascii="Arial" w:eastAsia="Arial" w:hAnsi="Arial" w:cs="Arial"/>
                <w:color w:val="000000"/>
                <w:sz w:val="20"/>
                <w:szCs w:val="20"/>
                <w:lang w:val="en-US"/>
              </w:rPr>
            </w:pPr>
            <w:proofErr w:type="spellStart"/>
            <w:r w:rsidRPr="00DB0A22">
              <w:rPr>
                <w:rFonts w:ascii="Arial" w:eastAsia="Arial" w:hAnsi="Arial" w:cs="Arial"/>
                <w:color w:val="000000"/>
                <w:sz w:val="20"/>
                <w:szCs w:val="20"/>
                <w:lang w:val="en-US"/>
              </w:rPr>
              <w:t>amount_paid</w:t>
            </w:r>
            <w:proofErr w:type="spellEnd"/>
          </w:p>
          <w:p w14:paraId="285A200D" w14:textId="77777777" w:rsidR="00140A88" w:rsidRPr="00DB0A22" w:rsidRDefault="00140A88" w:rsidP="00067035">
            <w:pPr>
              <w:rPr>
                <w:rFonts w:ascii="Arial" w:eastAsia="Arial" w:hAnsi="Arial" w:cs="Arial"/>
                <w:color w:val="000000"/>
                <w:sz w:val="20"/>
                <w:szCs w:val="20"/>
                <w:lang w:val="en-US"/>
              </w:rPr>
            </w:pPr>
          </w:p>
          <w:p w14:paraId="248C56FC"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Data fields from VON</w:t>
            </w:r>
          </w:p>
          <w:p w14:paraId="36F1C73B" w14:textId="77777777" w:rsidR="00140A88" w:rsidRPr="00DB0A22" w:rsidRDefault="00140A88" w:rsidP="00067035">
            <w:pPr>
              <w:rPr>
                <w:rFonts w:ascii="Arial" w:eastAsia="Arial" w:hAnsi="Arial" w:cs="Arial"/>
                <w:color w:val="000000"/>
                <w:sz w:val="20"/>
                <w:szCs w:val="20"/>
                <w:lang w:val="en-US"/>
              </w:rPr>
            </w:pPr>
            <w:proofErr w:type="spellStart"/>
            <w:r w:rsidRPr="00DB0A22">
              <w:rPr>
                <w:rFonts w:ascii="Arial" w:eastAsia="Arial" w:hAnsi="Arial" w:cs="Arial"/>
                <w:color w:val="000000"/>
                <w:sz w:val="20"/>
                <w:szCs w:val="20"/>
                <w:lang w:val="en-US"/>
              </w:rPr>
              <w:t>pp_code</w:t>
            </w:r>
            <w:proofErr w:type="spellEnd"/>
            <w:r w:rsidRPr="00DB0A22">
              <w:rPr>
                <w:rFonts w:ascii="Arial" w:eastAsia="Arial" w:hAnsi="Arial" w:cs="Arial"/>
                <w:color w:val="000000"/>
                <w:sz w:val="20"/>
                <w:szCs w:val="20"/>
                <w:lang w:val="en-US"/>
              </w:rPr>
              <w:t> </w:t>
            </w:r>
          </w:p>
          <w:p w14:paraId="7474F96C" w14:textId="77777777" w:rsidR="00140A88" w:rsidRPr="00DB0A22" w:rsidRDefault="00140A88" w:rsidP="00067035">
            <w:pPr>
              <w:rPr>
                <w:rFonts w:ascii="Arial" w:eastAsia="Arial" w:hAnsi="Arial" w:cs="Arial"/>
                <w:color w:val="000000"/>
                <w:sz w:val="20"/>
                <w:szCs w:val="20"/>
                <w:lang w:val="en-US"/>
              </w:rPr>
            </w:pPr>
            <w:proofErr w:type="spellStart"/>
            <w:r w:rsidRPr="00DB0A22">
              <w:rPr>
                <w:rFonts w:ascii="Arial" w:eastAsia="Arial" w:hAnsi="Arial" w:cs="Arial"/>
                <w:color w:val="000000"/>
                <w:sz w:val="20"/>
                <w:szCs w:val="20"/>
                <w:lang w:val="en-US"/>
              </w:rPr>
              <w:t>amount_payable</w:t>
            </w:r>
            <w:proofErr w:type="spellEnd"/>
            <w:r w:rsidRPr="00DB0A22">
              <w:rPr>
                <w:rFonts w:ascii="Arial" w:eastAsia="Arial" w:hAnsi="Arial" w:cs="Arial"/>
                <w:color w:val="000000"/>
                <w:sz w:val="20"/>
                <w:szCs w:val="20"/>
                <w:lang w:val="en-US"/>
              </w:rPr>
              <w:t> </w:t>
            </w:r>
          </w:p>
          <w:p w14:paraId="4691A004" w14:textId="77777777" w:rsidR="00140A88" w:rsidRPr="00DB0A22" w:rsidRDefault="00140A88" w:rsidP="00067035">
            <w:pPr>
              <w:rPr>
                <w:rFonts w:ascii="Arial" w:eastAsia="Arial" w:hAnsi="Arial" w:cs="Arial"/>
                <w:color w:val="000000"/>
                <w:sz w:val="20"/>
                <w:szCs w:val="20"/>
                <w:lang w:val="en-US"/>
              </w:rPr>
            </w:pPr>
            <w:proofErr w:type="spellStart"/>
            <w:r w:rsidRPr="00DB0A22">
              <w:rPr>
                <w:rFonts w:ascii="Arial" w:eastAsia="Arial" w:hAnsi="Arial" w:cs="Arial"/>
                <w:color w:val="000000"/>
                <w:sz w:val="20"/>
                <w:szCs w:val="20"/>
                <w:lang w:val="en-US"/>
              </w:rPr>
              <w:t>crs_reason_of_suspension</w:t>
            </w:r>
            <w:proofErr w:type="spellEnd"/>
          </w:p>
          <w:p w14:paraId="5BB495FD" w14:textId="77777777" w:rsidR="00140A88" w:rsidRPr="00DB0A22" w:rsidRDefault="00140A88" w:rsidP="00067035">
            <w:pPr>
              <w:rPr>
                <w:rFonts w:ascii="Arial" w:eastAsia="Arial" w:hAnsi="Arial" w:cs="Arial"/>
                <w:color w:val="000000"/>
                <w:sz w:val="20"/>
                <w:szCs w:val="20"/>
                <w:lang w:val="en-US"/>
              </w:rPr>
            </w:pPr>
            <w:proofErr w:type="spellStart"/>
            <w:r w:rsidRPr="00DB0A22">
              <w:rPr>
                <w:rFonts w:ascii="Arial" w:eastAsia="Arial" w:hAnsi="Arial" w:cs="Arial"/>
                <w:color w:val="000000"/>
                <w:sz w:val="20"/>
                <w:szCs w:val="20"/>
                <w:lang w:val="en-US"/>
              </w:rPr>
              <w:t>epr_reason_of_suspension</w:t>
            </w:r>
            <w:proofErr w:type="spellEnd"/>
          </w:p>
          <w:p w14:paraId="39EAF143" w14:textId="77777777" w:rsidR="00140A88" w:rsidRPr="00DB0A22" w:rsidRDefault="00140A88" w:rsidP="00067035">
            <w:pPr>
              <w:rPr>
                <w:rFonts w:ascii="Arial" w:eastAsia="Arial" w:hAnsi="Arial" w:cs="Arial"/>
                <w:color w:val="000000"/>
                <w:sz w:val="20"/>
                <w:szCs w:val="20"/>
                <w:lang w:val="en-US"/>
              </w:rPr>
            </w:pPr>
          </w:p>
          <w:p w14:paraId="053675D4"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Tab 5 - JTC Collections</w:t>
            </w:r>
          </w:p>
          <w:p w14:paraId="1552FB5E"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Data fields from VON</w:t>
            </w:r>
          </w:p>
          <w:p w14:paraId="2B820537"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Notice No</w:t>
            </w:r>
          </w:p>
          <w:p w14:paraId="360ECE12"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 xml:space="preserve">Notice Date </w:t>
            </w:r>
            <w:proofErr w:type="gramStart"/>
            <w:r w:rsidRPr="00DB0A22">
              <w:rPr>
                <w:rFonts w:ascii="Arial" w:eastAsia="Arial" w:hAnsi="Arial" w:cs="Arial"/>
                <w:color w:val="000000"/>
                <w:sz w:val="20"/>
                <w:szCs w:val="20"/>
                <w:lang w:val="en-US"/>
              </w:rPr>
              <w:t>And</w:t>
            </w:r>
            <w:proofErr w:type="gramEnd"/>
            <w:r w:rsidRPr="00DB0A22">
              <w:rPr>
                <w:rFonts w:ascii="Arial" w:eastAsia="Arial" w:hAnsi="Arial" w:cs="Arial"/>
                <w:color w:val="000000"/>
                <w:sz w:val="20"/>
                <w:szCs w:val="20"/>
                <w:lang w:val="en-US"/>
              </w:rPr>
              <w:t xml:space="preserve"> Time</w:t>
            </w:r>
          </w:p>
          <w:p w14:paraId="71046021"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PP Code</w:t>
            </w:r>
          </w:p>
          <w:p w14:paraId="4FE8B8CA"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Vehicle No</w:t>
            </w:r>
          </w:p>
          <w:p w14:paraId="2E05FF51"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Vehicle Category</w:t>
            </w:r>
          </w:p>
          <w:p w14:paraId="3720896A"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Vehicle Registration Type</w:t>
            </w:r>
          </w:p>
          <w:p w14:paraId="764469D1"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Computer Rule Code</w:t>
            </w:r>
          </w:p>
          <w:p w14:paraId="399C6D9D"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Composition Amount</w:t>
            </w:r>
          </w:p>
          <w:p w14:paraId="4125EF16"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Amount Paid</w:t>
            </w:r>
          </w:p>
          <w:p w14:paraId="6751EAAB"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Suspension Type</w:t>
            </w:r>
          </w:p>
          <w:p w14:paraId="4CA48D7E"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 xml:space="preserve">CRS Reason </w:t>
            </w:r>
            <w:proofErr w:type="gramStart"/>
            <w:r w:rsidRPr="00DB0A22">
              <w:rPr>
                <w:rFonts w:ascii="Arial" w:eastAsia="Arial" w:hAnsi="Arial" w:cs="Arial"/>
                <w:color w:val="000000"/>
                <w:sz w:val="20"/>
                <w:szCs w:val="20"/>
                <w:lang w:val="en-US"/>
              </w:rPr>
              <w:t>Of</w:t>
            </w:r>
            <w:proofErr w:type="gramEnd"/>
            <w:r w:rsidRPr="00DB0A22">
              <w:rPr>
                <w:rFonts w:ascii="Arial" w:eastAsia="Arial" w:hAnsi="Arial" w:cs="Arial"/>
                <w:color w:val="000000"/>
                <w:sz w:val="20"/>
                <w:szCs w:val="20"/>
                <w:lang w:val="en-US"/>
              </w:rPr>
              <w:t xml:space="preserve"> Suspension</w:t>
            </w:r>
          </w:p>
          <w:p w14:paraId="5FD4FFC6"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 xml:space="preserve">CRS Date </w:t>
            </w:r>
            <w:proofErr w:type="gramStart"/>
            <w:r w:rsidRPr="00DB0A22">
              <w:rPr>
                <w:rFonts w:ascii="Arial" w:eastAsia="Arial" w:hAnsi="Arial" w:cs="Arial"/>
                <w:color w:val="000000"/>
                <w:sz w:val="20"/>
                <w:szCs w:val="20"/>
                <w:lang w:val="en-US"/>
              </w:rPr>
              <w:t>Of</w:t>
            </w:r>
            <w:proofErr w:type="gramEnd"/>
            <w:r w:rsidRPr="00DB0A22">
              <w:rPr>
                <w:rFonts w:ascii="Arial" w:eastAsia="Arial" w:hAnsi="Arial" w:cs="Arial"/>
                <w:color w:val="000000"/>
                <w:sz w:val="20"/>
                <w:szCs w:val="20"/>
                <w:lang w:val="en-US"/>
              </w:rPr>
              <w:t xml:space="preserve"> Suspension (Payment Date)</w:t>
            </w:r>
          </w:p>
          <w:p w14:paraId="09654971" w14:textId="77777777" w:rsidR="00140A88" w:rsidRPr="00DB0A22" w:rsidRDefault="00140A88" w:rsidP="00067035">
            <w:pPr>
              <w:rPr>
                <w:rFonts w:ascii="Arial" w:eastAsia="Arial" w:hAnsi="Arial" w:cs="Arial"/>
                <w:color w:val="000000"/>
                <w:sz w:val="20"/>
                <w:szCs w:val="20"/>
                <w:lang w:val="en-US"/>
              </w:rPr>
            </w:pPr>
          </w:p>
          <w:p w14:paraId="0DBF26DB" w14:textId="77777777" w:rsidR="00140A88" w:rsidRPr="00DB0A22" w:rsidRDefault="00140A88" w:rsidP="00067035">
            <w:pPr>
              <w:rPr>
                <w:rFonts w:ascii="Arial" w:eastAsia="Arial" w:hAnsi="Arial" w:cs="Arial"/>
                <w:color w:val="000000"/>
                <w:sz w:val="20"/>
                <w:szCs w:val="20"/>
                <w:lang w:val="en-US"/>
              </w:rPr>
            </w:pPr>
            <w:commentRangeStart w:id="12382"/>
            <w:commentRangeStart w:id="12383"/>
            <w:r w:rsidRPr="00DB0A22">
              <w:rPr>
                <w:rFonts w:ascii="Arial" w:eastAsia="Arial" w:hAnsi="Arial" w:cs="Arial"/>
                <w:color w:val="000000"/>
                <w:sz w:val="20"/>
                <w:szCs w:val="20"/>
                <w:lang w:val="en-US"/>
              </w:rPr>
              <w:t>Tab 6 - Refund Records</w:t>
            </w:r>
            <w:commentRangeEnd w:id="12382"/>
            <w:r w:rsidR="00830A6E">
              <w:rPr>
                <w:rStyle w:val="CommentReference"/>
              </w:rPr>
              <w:commentReference w:id="12382"/>
            </w:r>
            <w:commentRangeEnd w:id="12383"/>
            <w:r w:rsidR="00077502">
              <w:rPr>
                <w:rStyle w:val="CommentReference"/>
              </w:rPr>
              <w:commentReference w:id="12383"/>
            </w:r>
          </w:p>
          <w:p w14:paraId="794258E0" w14:textId="4E333C58"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 xml:space="preserve">Data fields from </w:t>
            </w:r>
            <w:del w:id="12384" w:author="Rafif" w:date="2025-12-04T18:42:00Z" w16du:dateUtc="2025-12-04T11:42:00Z">
              <w:r w:rsidRPr="00DB0A22" w:rsidDel="000D0C5E">
                <w:rPr>
                  <w:rFonts w:ascii="Arial" w:eastAsia="Arial" w:hAnsi="Arial" w:cs="Arial"/>
                  <w:color w:val="000000"/>
                  <w:sz w:val="20"/>
                  <w:szCs w:val="20"/>
                  <w:lang w:val="en-US"/>
                </w:rPr>
                <w:delText>VON</w:delText>
              </w:r>
            </w:del>
            <w:ins w:id="12385" w:author="Rafif" w:date="2025-12-04T18:42:00Z" w16du:dateUtc="2025-12-04T11:42:00Z">
              <w:r w:rsidR="000D0C5E">
                <w:rPr>
                  <w:rFonts w:ascii="Arial" w:eastAsia="Arial" w:hAnsi="Arial" w:cs="Arial"/>
                  <w:color w:val="000000"/>
                  <w:sz w:val="20"/>
                  <w:szCs w:val="20"/>
                  <w:lang w:val="en-US"/>
                </w:rPr>
                <w:t>refund notice</w:t>
              </w:r>
            </w:ins>
          </w:p>
          <w:p w14:paraId="015887DC"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Date / Time of Payment </w:t>
            </w:r>
          </w:p>
          <w:p w14:paraId="3C60A76A"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Notice No. </w:t>
            </w:r>
          </w:p>
          <w:p w14:paraId="63035297" w14:textId="77777777" w:rsidR="00140A88" w:rsidRPr="00DB0A22" w:rsidRDefault="00140A88" w:rsidP="00067035">
            <w:pPr>
              <w:rPr>
                <w:rFonts w:ascii="Arial" w:eastAsia="Arial" w:hAnsi="Arial" w:cs="Arial"/>
                <w:color w:val="000000"/>
                <w:sz w:val="20"/>
                <w:szCs w:val="20"/>
                <w:lang w:val="en-US"/>
              </w:rPr>
            </w:pPr>
            <w:r w:rsidRPr="00DB0A22">
              <w:rPr>
                <w:rFonts w:ascii="Arial" w:eastAsia="Arial" w:hAnsi="Arial" w:cs="Arial"/>
                <w:color w:val="000000"/>
                <w:sz w:val="20"/>
                <w:szCs w:val="20"/>
                <w:lang w:val="en-US"/>
              </w:rPr>
              <w:t>Amount Paid </w:t>
            </w:r>
          </w:p>
          <w:p w14:paraId="1184624B" w14:textId="2EDC7A04" w:rsidR="00140A88" w:rsidDel="000D0C5E" w:rsidRDefault="00140A88" w:rsidP="000D0C5E">
            <w:pPr>
              <w:rPr>
                <w:del w:id="12386" w:author="Rafif" w:date="2025-12-04T18:42:00Z" w16du:dateUtc="2025-12-04T11:42:00Z"/>
                <w:rFonts w:ascii="Arial" w:eastAsia="Arial" w:hAnsi="Arial" w:cs="Arial"/>
                <w:color w:val="000000"/>
                <w:sz w:val="20"/>
                <w:szCs w:val="20"/>
                <w:lang w:val="en-US"/>
              </w:rPr>
            </w:pPr>
            <w:r w:rsidRPr="00DB0A22">
              <w:rPr>
                <w:rFonts w:ascii="Arial" w:eastAsia="Arial" w:hAnsi="Arial" w:cs="Arial"/>
                <w:color w:val="000000"/>
                <w:sz w:val="20"/>
                <w:szCs w:val="20"/>
                <w:lang w:val="en-US"/>
              </w:rPr>
              <w:t>Refund Amount</w:t>
            </w:r>
          </w:p>
          <w:p w14:paraId="3D125C94" w14:textId="77777777" w:rsidR="000D0C5E" w:rsidRPr="00DB0A22" w:rsidRDefault="000D0C5E" w:rsidP="000D0C5E">
            <w:pPr>
              <w:rPr>
                <w:ins w:id="12387" w:author="Rafif" w:date="2025-12-04T18:42:00Z" w16du:dateUtc="2025-12-04T11:42:00Z"/>
                <w:rFonts w:ascii="Arial" w:eastAsia="Arial" w:hAnsi="Arial" w:cs="Arial"/>
                <w:color w:val="000000"/>
                <w:sz w:val="20"/>
                <w:szCs w:val="20"/>
                <w:lang w:val="en-US"/>
              </w:rPr>
            </w:pPr>
          </w:p>
          <w:p w14:paraId="1EBB9F41" w14:textId="00DF521A" w:rsidR="00140A88" w:rsidRPr="00DB0A22" w:rsidDel="000D0C5E" w:rsidRDefault="00140A88">
            <w:pPr>
              <w:rPr>
                <w:del w:id="12388" w:author="Rafif" w:date="2025-12-04T18:42:00Z" w16du:dateUtc="2025-12-04T11:42:00Z"/>
                <w:rFonts w:ascii="Arial" w:eastAsia="Arial" w:hAnsi="Arial" w:cs="Arial"/>
                <w:color w:val="000000"/>
                <w:sz w:val="20"/>
                <w:szCs w:val="20"/>
                <w:lang w:val="en-US"/>
              </w:rPr>
            </w:pPr>
            <w:del w:id="12389" w:author="Rafif" w:date="2025-12-04T18:42:00Z" w16du:dateUtc="2025-12-04T11:42:00Z">
              <w:r w:rsidRPr="00DB0A22" w:rsidDel="000D0C5E">
                <w:rPr>
                  <w:rFonts w:ascii="Arial" w:eastAsia="Arial" w:hAnsi="Arial" w:cs="Arial"/>
                  <w:color w:val="000000"/>
                  <w:sz w:val="20"/>
                  <w:szCs w:val="20"/>
                  <w:lang w:val="en-US"/>
                </w:rPr>
                <w:delText>PP code </w:delText>
              </w:r>
            </w:del>
          </w:p>
          <w:p w14:paraId="1ED94972" w14:textId="21C01F65" w:rsidR="00140A88" w:rsidRPr="00DB0A22" w:rsidDel="000D0C5E" w:rsidRDefault="00140A88">
            <w:pPr>
              <w:rPr>
                <w:del w:id="12390" w:author="Rafif" w:date="2025-12-04T18:42:00Z" w16du:dateUtc="2025-12-04T11:42:00Z"/>
                <w:rFonts w:ascii="Arial" w:eastAsia="Arial" w:hAnsi="Arial" w:cs="Arial"/>
                <w:color w:val="000000"/>
                <w:sz w:val="20"/>
                <w:szCs w:val="20"/>
                <w:lang w:val="en-US"/>
              </w:rPr>
            </w:pPr>
            <w:del w:id="12391" w:author="Rafif" w:date="2025-12-04T18:42:00Z" w16du:dateUtc="2025-12-04T11:42:00Z">
              <w:r w:rsidRPr="00DB0A22" w:rsidDel="000D0C5E">
                <w:rPr>
                  <w:rFonts w:ascii="Arial" w:eastAsia="Arial" w:hAnsi="Arial" w:cs="Arial"/>
                  <w:color w:val="000000"/>
                  <w:sz w:val="20"/>
                  <w:szCs w:val="20"/>
                  <w:lang w:val="en-US"/>
                </w:rPr>
                <w:br/>
              </w:r>
            </w:del>
          </w:p>
          <w:p w14:paraId="10E3632C" w14:textId="10D883E4" w:rsidR="00140A88" w:rsidRPr="00DB0A22" w:rsidDel="000D0C5E" w:rsidRDefault="00140A88">
            <w:pPr>
              <w:rPr>
                <w:del w:id="12392" w:author="Rafif" w:date="2025-12-04T18:42:00Z" w16du:dateUtc="2025-12-04T11:42:00Z"/>
                <w:rFonts w:ascii="Arial" w:eastAsia="Arial" w:hAnsi="Arial" w:cs="Arial"/>
                <w:color w:val="000000"/>
                <w:sz w:val="20"/>
                <w:szCs w:val="20"/>
                <w:lang w:val="en-US"/>
              </w:rPr>
            </w:pPr>
            <w:del w:id="12393" w:author="Rafif" w:date="2025-12-04T18:42:00Z" w16du:dateUtc="2025-12-04T11:42:00Z">
              <w:r w:rsidRPr="00DB0A22" w:rsidDel="000D0C5E">
                <w:rPr>
                  <w:rFonts w:ascii="Arial" w:eastAsia="Arial" w:hAnsi="Arial" w:cs="Arial"/>
                  <w:color w:val="000000"/>
                  <w:sz w:val="20"/>
                  <w:szCs w:val="20"/>
                  <w:lang w:val="en-US"/>
                </w:rPr>
                <w:delText>Data fields from web_txn_details</w:delText>
              </w:r>
            </w:del>
          </w:p>
          <w:p w14:paraId="7E6050C5" w14:textId="77777777" w:rsidR="00140A88" w:rsidRDefault="00140A88" w:rsidP="000D0C5E">
            <w:pPr>
              <w:rPr>
                <w:rFonts w:ascii="Arial" w:eastAsia="Arial" w:hAnsi="Arial" w:cs="Arial"/>
                <w:color w:val="000000"/>
                <w:sz w:val="20"/>
                <w:szCs w:val="20"/>
              </w:rPr>
            </w:pPr>
            <w:r w:rsidRPr="00DB0A22">
              <w:rPr>
                <w:rFonts w:ascii="Arial" w:eastAsia="Arial" w:hAnsi="Arial" w:cs="Arial"/>
                <w:color w:val="000000"/>
                <w:sz w:val="20"/>
                <w:szCs w:val="20"/>
                <w:lang w:val="en-US"/>
              </w:rPr>
              <w:t>Receipt No.</w:t>
            </w:r>
          </w:p>
        </w:tc>
      </w:tr>
      <w:tr w:rsidR="00140A88" w14:paraId="37145F95" w14:textId="77777777" w:rsidTr="00140A88">
        <w:trPr>
          <w:trHeight w:val="288"/>
        </w:trPr>
        <w:tc>
          <w:tcPr>
            <w:tcW w:w="3015" w:type="dxa"/>
            <w:tcBorders>
              <w:top w:val="nil"/>
              <w:left w:val="single" w:sz="4" w:space="0" w:color="000000"/>
              <w:bottom w:val="single" w:sz="4" w:space="0" w:color="000000"/>
              <w:right w:val="single" w:sz="4" w:space="0" w:color="000000"/>
            </w:tcBorders>
            <w:vAlign w:val="center"/>
          </w:tcPr>
          <w:p w14:paraId="4B0CDAB7"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Success?</w:t>
            </w:r>
          </w:p>
        </w:tc>
        <w:tc>
          <w:tcPr>
            <w:tcW w:w="1482" w:type="dxa"/>
            <w:tcBorders>
              <w:top w:val="nil"/>
              <w:left w:val="nil"/>
              <w:bottom w:val="single" w:sz="4" w:space="0" w:color="000000"/>
              <w:right w:val="single" w:sz="4" w:space="0" w:color="000000"/>
            </w:tcBorders>
            <w:vAlign w:val="center"/>
          </w:tcPr>
          <w:p w14:paraId="472F6E81"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Confirm report generation</w:t>
            </w:r>
          </w:p>
        </w:tc>
        <w:tc>
          <w:tcPr>
            <w:tcW w:w="4853" w:type="dxa"/>
            <w:tcBorders>
              <w:top w:val="nil"/>
              <w:left w:val="nil"/>
              <w:bottom w:val="single" w:sz="4" w:space="0" w:color="000000"/>
              <w:right w:val="single" w:sz="4" w:space="0" w:color="000000"/>
            </w:tcBorders>
            <w:vAlign w:val="center"/>
          </w:tcPr>
          <w:p w14:paraId="01AF2468"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Checks if the Excel file was generated successfully.</w:t>
            </w:r>
          </w:p>
        </w:tc>
      </w:tr>
      <w:tr w:rsidR="00140A88" w14:paraId="4EA51074" w14:textId="77777777" w:rsidTr="00140A88">
        <w:trPr>
          <w:trHeight w:val="288"/>
        </w:trPr>
        <w:tc>
          <w:tcPr>
            <w:tcW w:w="3015" w:type="dxa"/>
            <w:tcBorders>
              <w:top w:val="nil"/>
              <w:left w:val="single" w:sz="4" w:space="0" w:color="000000"/>
              <w:bottom w:val="single" w:sz="4" w:space="0" w:color="000000"/>
              <w:right w:val="single" w:sz="4" w:space="0" w:color="000000"/>
            </w:tcBorders>
            <w:vAlign w:val="center"/>
          </w:tcPr>
          <w:p w14:paraId="23A39AA5"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lastRenderedPageBreak/>
              <w:t>Email to OIC with the Excel Files</w:t>
            </w:r>
          </w:p>
        </w:tc>
        <w:tc>
          <w:tcPr>
            <w:tcW w:w="1482" w:type="dxa"/>
            <w:tcBorders>
              <w:top w:val="nil"/>
              <w:left w:val="nil"/>
              <w:bottom w:val="single" w:sz="4" w:space="0" w:color="000000"/>
              <w:right w:val="single" w:sz="4" w:space="0" w:color="000000"/>
            </w:tcBorders>
            <w:vAlign w:val="center"/>
          </w:tcPr>
          <w:p w14:paraId="5670694E"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Send report to Officer-in-Charge</w:t>
            </w:r>
          </w:p>
        </w:tc>
        <w:tc>
          <w:tcPr>
            <w:tcW w:w="4853" w:type="dxa"/>
            <w:tcBorders>
              <w:top w:val="nil"/>
              <w:left w:val="nil"/>
              <w:bottom w:val="single" w:sz="4" w:space="0" w:color="000000"/>
              <w:right w:val="single" w:sz="4" w:space="0" w:color="000000"/>
            </w:tcBorders>
            <w:vAlign w:val="center"/>
          </w:tcPr>
          <w:p w14:paraId="3184CC79"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If successful, the Excel file is emailed to the Officer-in-Charge.</w:t>
            </w:r>
          </w:p>
        </w:tc>
      </w:tr>
      <w:tr w:rsidR="00140A88" w14:paraId="379D5E3C" w14:textId="77777777" w:rsidTr="00140A88">
        <w:trPr>
          <w:trHeight w:val="288"/>
        </w:trPr>
        <w:tc>
          <w:tcPr>
            <w:tcW w:w="3015" w:type="dxa"/>
            <w:tcBorders>
              <w:top w:val="nil"/>
              <w:left w:val="single" w:sz="4" w:space="0" w:color="000000"/>
              <w:bottom w:val="single" w:sz="4" w:space="0" w:color="000000"/>
              <w:right w:val="single" w:sz="4" w:space="0" w:color="000000"/>
            </w:tcBorders>
            <w:vAlign w:val="center"/>
          </w:tcPr>
          <w:p w14:paraId="2D750B75"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Email to MGG, ISG, and OCMS Users (on failure)</w:t>
            </w:r>
          </w:p>
        </w:tc>
        <w:tc>
          <w:tcPr>
            <w:tcW w:w="1482" w:type="dxa"/>
            <w:tcBorders>
              <w:top w:val="nil"/>
              <w:left w:val="nil"/>
              <w:bottom w:val="single" w:sz="4" w:space="0" w:color="000000"/>
              <w:right w:val="single" w:sz="4" w:space="0" w:color="000000"/>
            </w:tcBorders>
            <w:vAlign w:val="center"/>
          </w:tcPr>
          <w:p w14:paraId="7E454EC2"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Notify key teams on failure</w:t>
            </w:r>
          </w:p>
        </w:tc>
        <w:tc>
          <w:tcPr>
            <w:tcW w:w="4853" w:type="dxa"/>
            <w:tcBorders>
              <w:top w:val="nil"/>
              <w:left w:val="nil"/>
              <w:bottom w:val="single" w:sz="4" w:space="0" w:color="000000"/>
              <w:right w:val="single" w:sz="4" w:space="0" w:color="000000"/>
            </w:tcBorders>
            <w:vAlign w:val="center"/>
          </w:tcPr>
          <w:p w14:paraId="43EB5EB7"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If report generation fails, an error notification is sent to MGG, ISG, and OCMS users.</w:t>
            </w:r>
          </w:p>
        </w:tc>
      </w:tr>
      <w:tr w:rsidR="00140A88" w14:paraId="63909245" w14:textId="77777777" w:rsidTr="00140A88">
        <w:trPr>
          <w:trHeight w:val="288"/>
        </w:trPr>
        <w:tc>
          <w:tcPr>
            <w:tcW w:w="3015" w:type="dxa"/>
            <w:tcBorders>
              <w:top w:val="nil"/>
              <w:left w:val="single" w:sz="4" w:space="0" w:color="000000"/>
              <w:bottom w:val="single" w:sz="4" w:space="0" w:color="000000"/>
              <w:right w:val="single" w:sz="4" w:space="0" w:color="000000"/>
            </w:tcBorders>
            <w:vAlign w:val="center"/>
          </w:tcPr>
          <w:p w14:paraId="2B34EFC7"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End</w:t>
            </w:r>
          </w:p>
        </w:tc>
        <w:tc>
          <w:tcPr>
            <w:tcW w:w="1482" w:type="dxa"/>
            <w:tcBorders>
              <w:top w:val="nil"/>
              <w:left w:val="nil"/>
              <w:bottom w:val="single" w:sz="4" w:space="0" w:color="000000"/>
              <w:right w:val="single" w:sz="4" w:space="0" w:color="000000"/>
            </w:tcBorders>
            <w:vAlign w:val="center"/>
          </w:tcPr>
          <w:p w14:paraId="28DF5FD0"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Terminate flow</w:t>
            </w:r>
          </w:p>
        </w:tc>
        <w:tc>
          <w:tcPr>
            <w:tcW w:w="4853" w:type="dxa"/>
            <w:tcBorders>
              <w:top w:val="nil"/>
              <w:left w:val="nil"/>
              <w:bottom w:val="single" w:sz="4" w:space="0" w:color="000000"/>
              <w:right w:val="single" w:sz="4" w:space="0" w:color="000000"/>
            </w:tcBorders>
            <w:vAlign w:val="center"/>
          </w:tcPr>
          <w:p w14:paraId="1C6B8316" w14:textId="77777777" w:rsidR="00140A88" w:rsidRDefault="00140A88" w:rsidP="00067035">
            <w:pPr>
              <w:rPr>
                <w:rFonts w:ascii="Arial" w:eastAsia="Arial" w:hAnsi="Arial" w:cs="Arial"/>
                <w:color w:val="000000"/>
                <w:sz w:val="20"/>
                <w:szCs w:val="20"/>
              </w:rPr>
            </w:pPr>
            <w:r>
              <w:rPr>
                <w:rFonts w:ascii="Arial" w:eastAsia="Arial" w:hAnsi="Arial" w:cs="Arial"/>
                <w:color w:val="000000"/>
                <w:sz w:val="20"/>
                <w:szCs w:val="20"/>
              </w:rPr>
              <w:t xml:space="preserve">Ends the </w:t>
            </w:r>
            <w:proofErr w:type="spellStart"/>
            <w:r>
              <w:rPr>
                <w:rFonts w:ascii="Arial" w:eastAsia="Arial" w:hAnsi="Arial" w:cs="Arial"/>
                <w:color w:val="000000"/>
                <w:sz w:val="20"/>
                <w:szCs w:val="20"/>
              </w:rPr>
              <w:t>cron</w:t>
            </w:r>
            <w:proofErr w:type="spellEnd"/>
            <w:r>
              <w:rPr>
                <w:rFonts w:ascii="Arial" w:eastAsia="Arial" w:hAnsi="Arial" w:cs="Arial"/>
                <w:color w:val="000000"/>
                <w:sz w:val="20"/>
                <w:szCs w:val="20"/>
              </w:rPr>
              <w:t xml:space="preserve"> job after either a successful or failed attempt.</w:t>
            </w:r>
          </w:p>
        </w:tc>
      </w:tr>
    </w:tbl>
    <w:p w14:paraId="542D5C4F" w14:textId="2CCBC360" w:rsidR="00140A88" w:rsidDel="0062423C" w:rsidRDefault="00140A88" w:rsidP="00140A88">
      <w:pPr>
        <w:pStyle w:val="Heading3"/>
        <w:rPr>
          <w:del w:id="12394" w:author="Ahmad Rafif" w:date="2025-09-22T07:52:00Z"/>
        </w:rPr>
      </w:pPr>
      <w:bookmarkStart w:id="12395" w:name="_Toc205888940"/>
      <w:bookmarkStart w:id="12396" w:name="_Toc205889375"/>
      <w:bookmarkStart w:id="12397" w:name="_Toc205889521"/>
      <w:del w:id="12398" w:author="Ahmad Rafif" w:date="2025-09-22T07:52:00Z">
        <w:r w:rsidDel="0062423C">
          <w:delText>Design Rationale</w:delText>
        </w:r>
        <w:bookmarkStart w:id="12399" w:name="_Toc209553790"/>
        <w:bookmarkStart w:id="12400" w:name="_Toc209556622"/>
        <w:bookmarkStart w:id="12401" w:name="_Toc212740224"/>
        <w:bookmarkStart w:id="12402" w:name="_Toc213778607"/>
        <w:bookmarkEnd w:id="12395"/>
        <w:bookmarkEnd w:id="12396"/>
        <w:bookmarkEnd w:id="12397"/>
        <w:bookmarkEnd w:id="12399"/>
        <w:bookmarkEnd w:id="12400"/>
        <w:bookmarkEnd w:id="12401"/>
        <w:bookmarkEnd w:id="12402"/>
      </w:del>
    </w:p>
    <w:p w14:paraId="6B3B2707" w14:textId="3D6925A4" w:rsidR="00140A88" w:rsidDel="0062423C" w:rsidRDefault="00140A88" w:rsidP="00140A88">
      <w:pPr>
        <w:pStyle w:val="Heading4"/>
        <w:rPr>
          <w:del w:id="12403" w:author="Ahmad Rafif" w:date="2025-09-22T07:52:00Z"/>
        </w:rPr>
      </w:pPr>
      <w:bookmarkStart w:id="12404" w:name="_Toc205889522"/>
      <w:del w:id="12405" w:author="Ahmad Rafif" w:date="2025-09-22T07:52:00Z">
        <w:r w:rsidDel="0062423C">
          <w:delText>Mechanism</w:delText>
        </w:r>
        <w:bookmarkStart w:id="12406" w:name="_Toc209553791"/>
        <w:bookmarkStart w:id="12407" w:name="_Toc209556623"/>
        <w:bookmarkStart w:id="12408" w:name="_Toc212740225"/>
        <w:bookmarkStart w:id="12409" w:name="_Toc213778608"/>
        <w:bookmarkEnd w:id="12404"/>
        <w:bookmarkEnd w:id="12406"/>
        <w:bookmarkEnd w:id="12407"/>
        <w:bookmarkEnd w:id="12408"/>
        <w:bookmarkEnd w:id="12409"/>
      </w:del>
    </w:p>
    <w:tbl>
      <w:tblPr>
        <w:tblStyle w:val="TableGrid"/>
        <w:tblW w:w="0" w:type="auto"/>
        <w:tblLook w:val="04A0" w:firstRow="1" w:lastRow="0" w:firstColumn="1" w:lastColumn="0" w:noHBand="0" w:noVBand="1"/>
      </w:tblPr>
      <w:tblGrid>
        <w:gridCol w:w="3176"/>
        <w:gridCol w:w="6174"/>
      </w:tblGrid>
      <w:tr w:rsidR="007C5366" w:rsidRPr="007C5366" w:rsidDel="0062423C" w14:paraId="3B95B786" w14:textId="56576A8F" w:rsidTr="007C5366">
        <w:trPr>
          <w:del w:id="12410" w:author="Ahmad Rafif" w:date="2025-09-22T07:52:00Z"/>
        </w:trPr>
        <w:tc>
          <w:tcPr>
            <w:tcW w:w="0" w:type="auto"/>
            <w:shd w:val="clear" w:color="auto" w:fill="F2F2F2" w:themeFill="background1" w:themeFillShade="F2"/>
            <w:hideMark/>
          </w:tcPr>
          <w:p w14:paraId="2EFA374E" w14:textId="764FDCBC" w:rsidR="007C5366" w:rsidRPr="007C5366" w:rsidDel="0062423C" w:rsidRDefault="007C5366" w:rsidP="007C5366">
            <w:pPr>
              <w:rPr>
                <w:del w:id="12411" w:author="Ahmad Rafif" w:date="2025-09-22T07:52:00Z"/>
                <w:rFonts w:ascii="Arial" w:hAnsi="Arial" w:cs="Arial"/>
                <w:b/>
                <w:bCs/>
                <w:lang w:val="en-SG"/>
              </w:rPr>
            </w:pPr>
            <w:del w:id="12412" w:author="Ahmad Rafif" w:date="2025-09-22T07:52:00Z">
              <w:r w:rsidRPr="007C5366" w:rsidDel="0062423C">
                <w:rPr>
                  <w:rFonts w:ascii="Arial" w:hAnsi="Arial" w:cs="Arial"/>
                  <w:b/>
                  <w:bCs/>
                  <w:lang w:val="en-SG"/>
                </w:rPr>
                <w:delText>Mechanism</w:delText>
              </w:r>
              <w:bookmarkStart w:id="12413" w:name="_Toc209553792"/>
              <w:bookmarkStart w:id="12414" w:name="_Toc209556624"/>
              <w:bookmarkStart w:id="12415" w:name="_Toc212740226"/>
              <w:bookmarkStart w:id="12416" w:name="_Toc213778609"/>
              <w:bookmarkEnd w:id="12413"/>
              <w:bookmarkEnd w:id="12414"/>
              <w:bookmarkEnd w:id="12415"/>
              <w:bookmarkEnd w:id="12416"/>
            </w:del>
          </w:p>
        </w:tc>
        <w:tc>
          <w:tcPr>
            <w:tcW w:w="0" w:type="auto"/>
            <w:shd w:val="clear" w:color="auto" w:fill="F2F2F2" w:themeFill="background1" w:themeFillShade="F2"/>
            <w:hideMark/>
          </w:tcPr>
          <w:p w14:paraId="50287823" w14:textId="1052DF91" w:rsidR="007C5366" w:rsidRPr="007C5366" w:rsidDel="0062423C" w:rsidRDefault="007C5366" w:rsidP="007C5366">
            <w:pPr>
              <w:rPr>
                <w:del w:id="12417" w:author="Ahmad Rafif" w:date="2025-09-22T07:52:00Z"/>
                <w:rFonts w:ascii="Arial" w:hAnsi="Arial" w:cs="Arial"/>
                <w:b/>
                <w:bCs/>
                <w:lang w:val="en-SG"/>
              </w:rPr>
            </w:pPr>
            <w:del w:id="12418" w:author="Ahmad Rafif" w:date="2025-09-22T07:52:00Z">
              <w:r w:rsidRPr="007C5366" w:rsidDel="0062423C">
                <w:rPr>
                  <w:rFonts w:ascii="Arial" w:hAnsi="Arial" w:cs="Arial"/>
                  <w:b/>
                  <w:bCs/>
                  <w:lang w:val="en-SG"/>
                </w:rPr>
                <w:delText>Purpose</w:delText>
              </w:r>
              <w:bookmarkStart w:id="12419" w:name="_Toc209553793"/>
              <w:bookmarkStart w:id="12420" w:name="_Toc209556625"/>
              <w:bookmarkStart w:id="12421" w:name="_Toc212740227"/>
              <w:bookmarkStart w:id="12422" w:name="_Toc213778610"/>
              <w:bookmarkEnd w:id="12419"/>
              <w:bookmarkEnd w:id="12420"/>
              <w:bookmarkEnd w:id="12421"/>
              <w:bookmarkEnd w:id="12422"/>
            </w:del>
          </w:p>
        </w:tc>
        <w:bookmarkStart w:id="12423" w:name="_Toc209553794"/>
        <w:bookmarkStart w:id="12424" w:name="_Toc209556626"/>
        <w:bookmarkStart w:id="12425" w:name="_Toc212740228"/>
        <w:bookmarkStart w:id="12426" w:name="_Toc213778611"/>
        <w:bookmarkEnd w:id="12423"/>
        <w:bookmarkEnd w:id="12424"/>
        <w:bookmarkEnd w:id="12425"/>
        <w:bookmarkEnd w:id="12426"/>
      </w:tr>
      <w:tr w:rsidR="007C5366" w:rsidRPr="007C5366" w:rsidDel="0062423C" w14:paraId="51CBC161" w14:textId="5E0CA41A" w:rsidTr="007C5366">
        <w:trPr>
          <w:del w:id="12427" w:author="Ahmad Rafif" w:date="2025-09-22T07:52:00Z"/>
        </w:trPr>
        <w:tc>
          <w:tcPr>
            <w:tcW w:w="0" w:type="auto"/>
            <w:hideMark/>
          </w:tcPr>
          <w:p w14:paraId="79AE5D3A" w14:textId="75EAC91D" w:rsidR="007C5366" w:rsidRPr="007C5366" w:rsidDel="0062423C" w:rsidRDefault="007C5366" w:rsidP="007C5366">
            <w:pPr>
              <w:rPr>
                <w:del w:id="12428" w:author="Ahmad Rafif" w:date="2025-09-22T07:52:00Z"/>
                <w:rFonts w:ascii="Arial" w:hAnsi="Arial" w:cs="Arial"/>
                <w:lang w:val="en-SG"/>
              </w:rPr>
            </w:pPr>
            <w:del w:id="12429" w:author="Ahmad Rafif" w:date="2025-09-22T07:52:00Z">
              <w:r w:rsidRPr="007C5366" w:rsidDel="0062423C">
                <w:rPr>
                  <w:rFonts w:ascii="Arial" w:hAnsi="Arial" w:cs="Arial"/>
                  <w:lang w:val="en-SG"/>
                </w:rPr>
                <w:delText>Scheduled cron execution</w:delText>
              </w:r>
              <w:bookmarkStart w:id="12430" w:name="_Toc209553795"/>
              <w:bookmarkStart w:id="12431" w:name="_Toc209556627"/>
              <w:bookmarkStart w:id="12432" w:name="_Toc212740229"/>
              <w:bookmarkStart w:id="12433" w:name="_Toc213778612"/>
              <w:bookmarkEnd w:id="12430"/>
              <w:bookmarkEnd w:id="12431"/>
              <w:bookmarkEnd w:id="12432"/>
              <w:bookmarkEnd w:id="12433"/>
            </w:del>
          </w:p>
        </w:tc>
        <w:tc>
          <w:tcPr>
            <w:tcW w:w="0" w:type="auto"/>
            <w:hideMark/>
          </w:tcPr>
          <w:p w14:paraId="313B7A33" w14:textId="65573802" w:rsidR="007C5366" w:rsidRPr="007C5366" w:rsidDel="0062423C" w:rsidRDefault="007C5366" w:rsidP="007C5366">
            <w:pPr>
              <w:rPr>
                <w:del w:id="12434" w:author="Ahmad Rafif" w:date="2025-09-22T07:52:00Z"/>
                <w:rFonts w:ascii="Arial" w:hAnsi="Arial" w:cs="Arial"/>
                <w:lang w:val="en-SG"/>
              </w:rPr>
            </w:pPr>
            <w:del w:id="12435" w:author="Ahmad Rafif" w:date="2025-09-22T07:52:00Z">
              <w:r w:rsidRPr="007C5366" w:rsidDel="0062423C">
                <w:rPr>
                  <w:rFonts w:ascii="Arial" w:hAnsi="Arial" w:cs="Arial"/>
                  <w:lang w:val="en-SG"/>
                </w:rPr>
                <w:delText>Ensures consistent monthly processing without manual intervention, reducing missed reporting windows.</w:delText>
              </w:r>
              <w:bookmarkStart w:id="12436" w:name="_Toc209553796"/>
              <w:bookmarkStart w:id="12437" w:name="_Toc209556628"/>
              <w:bookmarkStart w:id="12438" w:name="_Toc212740230"/>
              <w:bookmarkStart w:id="12439" w:name="_Toc213778613"/>
              <w:bookmarkEnd w:id="12436"/>
              <w:bookmarkEnd w:id="12437"/>
              <w:bookmarkEnd w:id="12438"/>
              <w:bookmarkEnd w:id="12439"/>
            </w:del>
          </w:p>
        </w:tc>
        <w:bookmarkStart w:id="12440" w:name="_Toc209553797"/>
        <w:bookmarkStart w:id="12441" w:name="_Toc209556629"/>
        <w:bookmarkStart w:id="12442" w:name="_Toc212740231"/>
        <w:bookmarkStart w:id="12443" w:name="_Toc213778614"/>
        <w:bookmarkEnd w:id="12440"/>
        <w:bookmarkEnd w:id="12441"/>
        <w:bookmarkEnd w:id="12442"/>
        <w:bookmarkEnd w:id="12443"/>
      </w:tr>
      <w:tr w:rsidR="007C5366" w:rsidRPr="007C5366" w:rsidDel="0062423C" w14:paraId="3BCD14E2" w14:textId="23916D3E" w:rsidTr="007C5366">
        <w:trPr>
          <w:del w:id="12444" w:author="Ahmad Rafif" w:date="2025-09-22T07:52:00Z"/>
        </w:trPr>
        <w:tc>
          <w:tcPr>
            <w:tcW w:w="0" w:type="auto"/>
            <w:hideMark/>
          </w:tcPr>
          <w:p w14:paraId="10C691B0" w14:textId="7A1134F1" w:rsidR="007C5366" w:rsidRPr="007C5366" w:rsidDel="0062423C" w:rsidRDefault="007C5366" w:rsidP="007C5366">
            <w:pPr>
              <w:rPr>
                <w:del w:id="12445" w:author="Ahmad Rafif" w:date="2025-09-22T07:52:00Z"/>
                <w:rFonts w:ascii="Arial" w:hAnsi="Arial" w:cs="Arial"/>
                <w:lang w:val="en-SG"/>
              </w:rPr>
            </w:pPr>
            <w:del w:id="12446" w:author="Ahmad Rafif" w:date="2025-09-22T07:52:00Z">
              <w:r w:rsidRPr="007C5366" w:rsidDel="0062423C">
                <w:rPr>
                  <w:rFonts w:ascii="Arial" w:hAnsi="Arial" w:cs="Arial"/>
                  <w:lang w:val="en-SG"/>
                </w:rPr>
                <w:delText>Targeted retrieval of paid VONs</w:delText>
              </w:r>
              <w:bookmarkStart w:id="12447" w:name="_Toc209553798"/>
              <w:bookmarkStart w:id="12448" w:name="_Toc209556630"/>
              <w:bookmarkStart w:id="12449" w:name="_Toc212740232"/>
              <w:bookmarkStart w:id="12450" w:name="_Toc213778615"/>
              <w:bookmarkEnd w:id="12447"/>
              <w:bookmarkEnd w:id="12448"/>
              <w:bookmarkEnd w:id="12449"/>
              <w:bookmarkEnd w:id="12450"/>
            </w:del>
          </w:p>
        </w:tc>
        <w:tc>
          <w:tcPr>
            <w:tcW w:w="0" w:type="auto"/>
            <w:hideMark/>
          </w:tcPr>
          <w:p w14:paraId="2CCFD28C" w14:textId="1AD97605" w:rsidR="007C5366" w:rsidRPr="007C5366" w:rsidDel="0062423C" w:rsidRDefault="007C5366" w:rsidP="007C5366">
            <w:pPr>
              <w:rPr>
                <w:del w:id="12451" w:author="Ahmad Rafif" w:date="2025-09-22T07:52:00Z"/>
                <w:rFonts w:ascii="Arial" w:hAnsi="Arial" w:cs="Arial"/>
                <w:lang w:val="en-SG"/>
              </w:rPr>
            </w:pPr>
            <w:del w:id="12452" w:author="Ahmad Rafif" w:date="2025-09-22T07:52:00Z">
              <w:r w:rsidRPr="007C5366" w:rsidDel="0062423C">
                <w:rPr>
                  <w:rFonts w:ascii="Arial" w:hAnsi="Arial" w:cs="Arial"/>
                  <w:lang w:val="en-SG"/>
                </w:rPr>
                <w:delText>Filters only relevant records (PRA/FP suspensions, last month) to keep the report scope focused.</w:delText>
              </w:r>
              <w:bookmarkStart w:id="12453" w:name="_Toc209553799"/>
              <w:bookmarkStart w:id="12454" w:name="_Toc209556631"/>
              <w:bookmarkStart w:id="12455" w:name="_Toc212740233"/>
              <w:bookmarkStart w:id="12456" w:name="_Toc213778616"/>
              <w:bookmarkEnd w:id="12453"/>
              <w:bookmarkEnd w:id="12454"/>
              <w:bookmarkEnd w:id="12455"/>
              <w:bookmarkEnd w:id="12456"/>
            </w:del>
          </w:p>
        </w:tc>
        <w:bookmarkStart w:id="12457" w:name="_Toc209553800"/>
        <w:bookmarkStart w:id="12458" w:name="_Toc209556632"/>
        <w:bookmarkStart w:id="12459" w:name="_Toc212740234"/>
        <w:bookmarkStart w:id="12460" w:name="_Toc213778617"/>
        <w:bookmarkEnd w:id="12457"/>
        <w:bookmarkEnd w:id="12458"/>
        <w:bookmarkEnd w:id="12459"/>
        <w:bookmarkEnd w:id="12460"/>
      </w:tr>
      <w:tr w:rsidR="007C5366" w:rsidRPr="007C5366" w:rsidDel="0062423C" w14:paraId="42A6A289" w14:textId="45035A9F" w:rsidTr="007C5366">
        <w:trPr>
          <w:del w:id="12461" w:author="Ahmad Rafif" w:date="2025-09-22T07:52:00Z"/>
        </w:trPr>
        <w:tc>
          <w:tcPr>
            <w:tcW w:w="0" w:type="auto"/>
            <w:hideMark/>
          </w:tcPr>
          <w:p w14:paraId="45A6FBA4" w14:textId="58384520" w:rsidR="007C5366" w:rsidRPr="007C5366" w:rsidDel="0062423C" w:rsidRDefault="007C5366" w:rsidP="007C5366">
            <w:pPr>
              <w:rPr>
                <w:del w:id="12462" w:author="Ahmad Rafif" w:date="2025-09-22T07:52:00Z"/>
                <w:rFonts w:ascii="Arial" w:hAnsi="Arial" w:cs="Arial"/>
                <w:lang w:val="en-SG"/>
              </w:rPr>
            </w:pPr>
            <w:del w:id="12463" w:author="Ahmad Rafif" w:date="2025-09-22T07:52:00Z">
              <w:r w:rsidRPr="007C5366" w:rsidDel="0062423C">
                <w:rPr>
                  <w:rFonts w:ascii="Arial" w:hAnsi="Arial" w:cs="Arial"/>
                  <w:lang w:val="en-SG"/>
                </w:rPr>
                <w:delText>Transaction table join</w:delText>
              </w:r>
              <w:bookmarkStart w:id="12464" w:name="_Toc209553801"/>
              <w:bookmarkStart w:id="12465" w:name="_Toc209556633"/>
              <w:bookmarkStart w:id="12466" w:name="_Toc212740235"/>
              <w:bookmarkStart w:id="12467" w:name="_Toc213778618"/>
              <w:bookmarkEnd w:id="12464"/>
              <w:bookmarkEnd w:id="12465"/>
              <w:bookmarkEnd w:id="12466"/>
              <w:bookmarkEnd w:id="12467"/>
            </w:del>
          </w:p>
        </w:tc>
        <w:tc>
          <w:tcPr>
            <w:tcW w:w="0" w:type="auto"/>
            <w:hideMark/>
          </w:tcPr>
          <w:p w14:paraId="32109EBE" w14:textId="5B28BDB9" w:rsidR="007C5366" w:rsidRPr="007C5366" w:rsidDel="0062423C" w:rsidRDefault="007C5366" w:rsidP="007C5366">
            <w:pPr>
              <w:rPr>
                <w:del w:id="12468" w:author="Ahmad Rafif" w:date="2025-09-22T07:52:00Z"/>
                <w:rFonts w:ascii="Arial" w:hAnsi="Arial" w:cs="Arial"/>
                <w:lang w:val="en-SG"/>
              </w:rPr>
            </w:pPr>
            <w:del w:id="12469" w:author="Ahmad Rafif" w:date="2025-09-22T07:52:00Z">
              <w:r w:rsidRPr="007C5366" w:rsidDel="0062423C">
                <w:rPr>
                  <w:rFonts w:ascii="Arial" w:hAnsi="Arial" w:cs="Arial"/>
                  <w:lang w:val="en-SG"/>
                </w:rPr>
                <w:delText>Combines payment and notice data in one pass to avoid multiple database lookups and ensure data completeness.</w:delText>
              </w:r>
              <w:bookmarkStart w:id="12470" w:name="_Toc209553802"/>
              <w:bookmarkStart w:id="12471" w:name="_Toc209556634"/>
              <w:bookmarkStart w:id="12472" w:name="_Toc212740236"/>
              <w:bookmarkStart w:id="12473" w:name="_Toc213778619"/>
              <w:bookmarkEnd w:id="12470"/>
              <w:bookmarkEnd w:id="12471"/>
              <w:bookmarkEnd w:id="12472"/>
              <w:bookmarkEnd w:id="12473"/>
            </w:del>
          </w:p>
        </w:tc>
        <w:bookmarkStart w:id="12474" w:name="_Toc209553803"/>
        <w:bookmarkStart w:id="12475" w:name="_Toc209556635"/>
        <w:bookmarkStart w:id="12476" w:name="_Toc212740237"/>
        <w:bookmarkStart w:id="12477" w:name="_Toc213778620"/>
        <w:bookmarkEnd w:id="12474"/>
        <w:bookmarkEnd w:id="12475"/>
        <w:bookmarkEnd w:id="12476"/>
        <w:bookmarkEnd w:id="12477"/>
      </w:tr>
      <w:tr w:rsidR="007C5366" w:rsidRPr="007C5366" w:rsidDel="0062423C" w14:paraId="04F7F7CE" w14:textId="53784439" w:rsidTr="007C5366">
        <w:trPr>
          <w:del w:id="12478" w:author="Ahmad Rafif" w:date="2025-09-22T07:52:00Z"/>
        </w:trPr>
        <w:tc>
          <w:tcPr>
            <w:tcW w:w="0" w:type="auto"/>
            <w:hideMark/>
          </w:tcPr>
          <w:p w14:paraId="29B7722A" w14:textId="3552C9FC" w:rsidR="007C5366" w:rsidRPr="007C5366" w:rsidDel="0062423C" w:rsidRDefault="007C5366" w:rsidP="007C5366">
            <w:pPr>
              <w:rPr>
                <w:del w:id="12479" w:author="Ahmad Rafif" w:date="2025-09-22T07:52:00Z"/>
                <w:rFonts w:ascii="Arial" w:hAnsi="Arial" w:cs="Arial"/>
                <w:lang w:val="en-SG"/>
              </w:rPr>
            </w:pPr>
            <w:del w:id="12480" w:author="Ahmad Rafif" w:date="2025-09-22T07:52:00Z">
              <w:r w:rsidRPr="007C5366" w:rsidDel="0062423C">
                <w:rPr>
                  <w:rFonts w:ascii="Arial" w:hAnsi="Arial" w:cs="Arial"/>
                  <w:lang w:val="en-SG"/>
                </w:rPr>
                <w:delText>Structured Excel output with tab separation</w:delText>
              </w:r>
              <w:bookmarkStart w:id="12481" w:name="_Toc209553804"/>
              <w:bookmarkStart w:id="12482" w:name="_Toc209556636"/>
              <w:bookmarkStart w:id="12483" w:name="_Toc212740238"/>
              <w:bookmarkStart w:id="12484" w:name="_Toc213778621"/>
              <w:bookmarkEnd w:id="12481"/>
              <w:bookmarkEnd w:id="12482"/>
              <w:bookmarkEnd w:id="12483"/>
              <w:bookmarkEnd w:id="12484"/>
            </w:del>
          </w:p>
        </w:tc>
        <w:tc>
          <w:tcPr>
            <w:tcW w:w="0" w:type="auto"/>
            <w:hideMark/>
          </w:tcPr>
          <w:p w14:paraId="7DA3837B" w14:textId="717C954B" w:rsidR="007C5366" w:rsidRPr="007C5366" w:rsidDel="0062423C" w:rsidRDefault="007C5366" w:rsidP="007C5366">
            <w:pPr>
              <w:rPr>
                <w:del w:id="12485" w:author="Ahmad Rafif" w:date="2025-09-22T07:52:00Z"/>
                <w:rFonts w:ascii="Arial" w:hAnsi="Arial" w:cs="Arial"/>
                <w:lang w:val="en-SG"/>
              </w:rPr>
            </w:pPr>
            <w:del w:id="12486" w:author="Ahmad Rafif" w:date="2025-09-22T07:52:00Z">
              <w:r w:rsidRPr="007C5366" w:rsidDel="0062423C">
                <w:rPr>
                  <w:rFonts w:ascii="Arial" w:hAnsi="Arial" w:cs="Arial"/>
                  <w:lang w:val="en-SG"/>
                </w:rPr>
                <w:delText>Organizes different record categories into dedicated sheets for readability and faster analysis.</w:delText>
              </w:r>
              <w:bookmarkStart w:id="12487" w:name="_Toc209553805"/>
              <w:bookmarkStart w:id="12488" w:name="_Toc209556637"/>
              <w:bookmarkStart w:id="12489" w:name="_Toc212740239"/>
              <w:bookmarkStart w:id="12490" w:name="_Toc213778622"/>
              <w:bookmarkEnd w:id="12487"/>
              <w:bookmarkEnd w:id="12488"/>
              <w:bookmarkEnd w:id="12489"/>
              <w:bookmarkEnd w:id="12490"/>
            </w:del>
          </w:p>
        </w:tc>
        <w:bookmarkStart w:id="12491" w:name="_Toc209553806"/>
        <w:bookmarkStart w:id="12492" w:name="_Toc209556638"/>
        <w:bookmarkStart w:id="12493" w:name="_Toc212740240"/>
        <w:bookmarkStart w:id="12494" w:name="_Toc213778623"/>
        <w:bookmarkEnd w:id="12491"/>
        <w:bookmarkEnd w:id="12492"/>
        <w:bookmarkEnd w:id="12493"/>
        <w:bookmarkEnd w:id="12494"/>
      </w:tr>
      <w:tr w:rsidR="007C5366" w:rsidRPr="007C5366" w:rsidDel="0062423C" w14:paraId="04EC3149" w14:textId="79233795" w:rsidTr="007C5366">
        <w:trPr>
          <w:del w:id="12495" w:author="Ahmad Rafif" w:date="2025-09-22T07:52:00Z"/>
        </w:trPr>
        <w:tc>
          <w:tcPr>
            <w:tcW w:w="0" w:type="auto"/>
            <w:hideMark/>
          </w:tcPr>
          <w:p w14:paraId="143D98DB" w14:textId="2F9CB64F" w:rsidR="007C5366" w:rsidRPr="007C5366" w:rsidDel="0062423C" w:rsidRDefault="007C5366" w:rsidP="007C5366">
            <w:pPr>
              <w:rPr>
                <w:del w:id="12496" w:author="Ahmad Rafif" w:date="2025-09-22T07:52:00Z"/>
                <w:rFonts w:ascii="Arial" w:hAnsi="Arial" w:cs="Arial"/>
                <w:lang w:val="en-SG"/>
              </w:rPr>
            </w:pPr>
            <w:del w:id="12497" w:author="Ahmad Rafif" w:date="2025-09-22T07:52:00Z">
              <w:r w:rsidRPr="007C5366" w:rsidDel="0062423C">
                <w:rPr>
                  <w:rFonts w:ascii="Arial" w:hAnsi="Arial" w:cs="Arial"/>
                  <w:lang w:val="en-SG"/>
                </w:rPr>
                <w:delText>Success validation</w:delText>
              </w:r>
              <w:bookmarkStart w:id="12498" w:name="_Toc209553807"/>
              <w:bookmarkStart w:id="12499" w:name="_Toc209556639"/>
              <w:bookmarkStart w:id="12500" w:name="_Toc212740241"/>
              <w:bookmarkStart w:id="12501" w:name="_Toc213778624"/>
              <w:bookmarkEnd w:id="12498"/>
              <w:bookmarkEnd w:id="12499"/>
              <w:bookmarkEnd w:id="12500"/>
              <w:bookmarkEnd w:id="12501"/>
            </w:del>
          </w:p>
        </w:tc>
        <w:tc>
          <w:tcPr>
            <w:tcW w:w="0" w:type="auto"/>
            <w:hideMark/>
          </w:tcPr>
          <w:p w14:paraId="1A1DD11E" w14:textId="76DF8CA3" w:rsidR="007C5366" w:rsidRPr="007C5366" w:rsidDel="0062423C" w:rsidRDefault="007C5366" w:rsidP="007C5366">
            <w:pPr>
              <w:rPr>
                <w:del w:id="12502" w:author="Ahmad Rafif" w:date="2025-09-22T07:52:00Z"/>
                <w:rFonts w:ascii="Arial" w:hAnsi="Arial" w:cs="Arial"/>
                <w:lang w:val="en-SG"/>
              </w:rPr>
            </w:pPr>
            <w:del w:id="12503" w:author="Ahmad Rafif" w:date="2025-09-22T07:52:00Z">
              <w:r w:rsidRPr="007C5366" w:rsidDel="0062423C">
                <w:rPr>
                  <w:rFonts w:ascii="Arial" w:hAnsi="Arial" w:cs="Arial"/>
                  <w:lang w:val="en-SG"/>
                </w:rPr>
                <w:delText>Prevents sending incomplete or corrupted reports by ensuring the file is generated correctly.</w:delText>
              </w:r>
              <w:bookmarkStart w:id="12504" w:name="_Toc209553808"/>
              <w:bookmarkStart w:id="12505" w:name="_Toc209556640"/>
              <w:bookmarkStart w:id="12506" w:name="_Toc212740242"/>
              <w:bookmarkStart w:id="12507" w:name="_Toc213778625"/>
              <w:bookmarkEnd w:id="12504"/>
              <w:bookmarkEnd w:id="12505"/>
              <w:bookmarkEnd w:id="12506"/>
              <w:bookmarkEnd w:id="12507"/>
            </w:del>
          </w:p>
        </w:tc>
        <w:bookmarkStart w:id="12508" w:name="_Toc209553809"/>
        <w:bookmarkStart w:id="12509" w:name="_Toc209556641"/>
        <w:bookmarkStart w:id="12510" w:name="_Toc212740243"/>
        <w:bookmarkStart w:id="12511" w:name="_Toc213778626"/>
        <w:bookmarkEnd w:id="12508"/>
        <w:bookmarkEnd w:id="12509"/>
        <w:bookmarkEnd w:id="12510"/>
        <w:bookmarkEnd w:id="12511"/>
      </w:tr>
      <w:tr w:rsidR="007C5366" w:rsidRPr="007C5366" w:rsidDel="0062423C" w14:paraId="57ABB8EF" w14:textId="398674E7" w:rsidTr="007C5366">
        <w:trPr>
          <w:del w:id="12512" w:author="Ahmad Rafif" w:date="2025-09-22T07:52:00Z"/>
        </w:trPr>
        <w:tc>
          <w:tcPr>
            <w:tcW w:w="0" w:type="auto"/>
            <w:hideMark/>
          </w:tcPr>
          <w:p w14:paraId="742B78A3" w14:textId="581E9EDA" w:rsidR="007C5366" w:rsidRPr="007C5366" w:rsidDel="0062423C" w:rsidRDefault="007C5366" w:rsidP="007C5366">
            <w:pPr>
              <w:rPr>
                <w:del w:id="12513" w:author="Ahmad Rafif" w:date="2025-09-22T07:52:00Z"/>
                <w:rFonts w:ascii="Arial" w:hAnsi="Arial" w:cs="Arial"/>
                <w:lang w:val="en-SG"/>
              </w:rPr>
            </w:pPr>
            <w:del w:id="12514" w:author="Ahmad Rafif" w:date="2025-09-22T07:52:00Z">
              <w:r w:rsidRPr="007C5366" w:rsidDel="0062423C">
                <w:rPr>
                  <w:rFonts w:ascii="Arial" w:hAnsi="Arial" w:cs="Arial"/>
                  <w:lang w:val="en-SG"/>
                </w:rPr>
                <w:delText>Separate communication paths for success/failure</w:delText>
              </w:r>
              <w:bookmarkStart w:id="12515" w:name="_Toc209553810"/>
              <w:bookmarkStart w:id="12516" w:name="_Toc209556642"/>
              <w:bookmarkStart w:id="12517" w:name="_Toc212740244"/>
              <w:bookmarkStart w:id="12518" w:name="_Toc213778627"/>
              <w:bookmarkEnd w:id="12515"/>
              <w:bookmarkEnd w:id="12516"/>
              <w:bookmarkEnd w:id="12517"/>
              <w:bookmarkEnd w:id="12518"/>
            </w:del>
          </w:p>
        </w:tc>
        <w:tc>
          <w:tcPr>
            <w:tcW w:w="0" w:type="auto"/>
            <w:hideMark/>
          </w:tcPr>
          <w:p w14:paraId="42BFEB1E" w14:textId="6B97CC53" w:rsidR="007C5366" w:rsidRPr="007C5366" w:rsidDel="0062423C" w:rsidRDefault="007C5366" w:rsidP="007C5366">
            <w:pPr>
              <w:rPr>
                <w:del w:id="12519" w:author="Ahmad Rafif" w:date="2025-09-22T07:52:00Z"/>
                <w:rFonts w:ascii="Arial" w:hAnsi="Arial" w:cs="Arial"/>
                <w:lang w:val="en-SG"/>
              </w:rPr>
            </w:pPr>
            <w:del w:id="12520" w:author="Ahmad Rafif" w:date="2025-09-22T07:52:00Z">
              <w:r w:rsidRPr="007C5366" w:rsidDel="0062423C">
                <w:rPr>
                  <w:rFonts w:ascii="Arial" w:hAnsi="Arial" w:cs="Arial"/>
                  <w:lang w:val="en-SG"/>
                </w:rPr>
                <w:delText>Ensures stakeholders are informed whether the operation succeeds or fails, supporting prompt follow-up.</w:delText>
              </w:r>
              <w:bookmarkStart w:id="12521" w:name="_Toc209553811"/>
              <w:bookmarkStart w:id="12522" w:name="_Toc209556643"/>
              <w:bookmarkStart w:id="12523" w:name="_Toc212740245"/>
              <w:bookmarkStart w:id="12524" w:name="_Toc213778628"/>
              <w:bookmarkEnd w:id="12521"/>
              <w:bookmarkEnd w:id="12522"/>
              <w:bookmarkEnd w:id="12523"/>
              <w:bookmarkEnd w:id="12524"/>
            </w:del>
          </w:p>
        </w:tc>
        <w:bookmarkStart w:id="12525" w:name="_Toc209553812"/>
        <w:bookmarkStart w:id="12526" w:name="_Toc209556644"/>
        <w:bookmarkStart w:id="12527" w:name="_Toc212740246"/>
        <w:bookmarkStart w:id="12528" w:name="_Toc213778629"/>
        <w:bookmarkEnd w:id="12525"/>
        <w:bookmarkEnd w:id="12526"/>
        <w:bookmarkEnd w:id="12527"/>
        <w:bookmarkEnd w:id="12528"/>
      </w:tr>
    </w:tbl>
    <w:p w14:paraId="575519B3" w14:textId="48ABA99E" w:rsidR="00140A88" w:rsidDel="0062423C" w:rsidRDefault="00140A88" w:rsidP="00140A88">
      <w:pPr>
        <w:pStyle w:val="Heading4"/>
        <w:rPr>
          <w:del w:id="12529" w:author="Ahmad Rafif" w:date="2025-09-22T07:52:00Z"/>
        </w:rPr>
      </w:pPr>
      <w:bookmarkStart w:id="12530" w:name="_Toc205889523"/>
      <w:del w:id="12531" w:author="Ahmad Rafif" w:date="2025-09-22T07:52:00Z">
        <w:r w:rsidDel="0062423C">
          <w:delText>Advantage</w:delText>
        </w:r>
        <w:bookmarkStart w:id="12532" w:name="_Toc209553813"/>
        <w:bookmarkStart w:id="12533" w:name="_Toc209556645"/>
        <w:bookmarkStart w:id="12534" w:name="_Toc212740247"/>
        <w:bookmarkStart w:id="12535" w:name="_Toc213778630"/>
        <w:bookmarkEnd w:id="12530"/>
        <w:bookmarkEnd w:id="12532"/>
        <w:bookmarkEnd w:id="12533"/>
        <w:bookmarkEnd w:id="12534"/>
        <w:bookmarkEnd w:id="12535"/>
      </w:del>
    </w:p>
    <w:tbl>
      <w:tblPr>
        <w:tblStyle w:val="TableGrid"/>
        <w:tblW w:w="0" w:type="auto"/>
        <w:tblLook w:val="04A0" w:firstRow="1" w:lastRow="0" w:firstColumn="1" w:lastColumn="0" w:noHBand="0" w:noVBand="1"/>
      </w:tblPr>
      <w:tblGrid>
        <w:gridCol w:w="2799"/>
        <w:gridCol w:w="6551"/>
      </w:tblGrid>
      <w:tr w:rsidR="007C5366" w:rsidRPr="007C5366" w:rsidDel="0062423C" w14:paraId="5814E129" w14:textId="3D921124" w:rsidTr="007C5366">
        <w:trPr>
          <w:del w:id="12536" w:author="Ahmad Rafif" w:date="2025-09-22T07:52:00Z"/>
        </w:trPr>
        <w:tc>
          <w:tcPr>
            <w:tcW w:w="0" w:type="auto"/>
            <w:shd w:val="clear" w:color="auto" w:fill="F2F2F2" w:themeFill="background1" w:themeFillShade="F2"/>
            <w:hideMark/>
          </w:tcPr>
          <w:p w14:paraId="0BAE670B" w14:textId="44453997" w:rsidR="007C5366" w:rsidRPr="007C5366" w:rsidDel="0062423C" w:rsidRDefault="007C5366" w:rsidP="007C5366">
            <w:pPr>
              <w:rPr>
                <w:del w:id="12537" w:author="Ahmad Rafif" w:date="2025-09-22T07:52:00Z"/>
                <w:rFonts w:ascii="Arial" w:hAnsi="Arial" w:cs="Arial"/>
                <w:b/>
                <w:bCs/>
                <w:lang w:val="en-SG"/>
              </w:rPr>
            </w:pPr>
            <w:del w:id="12538" w:author="Ahmad Rafif" w:date="2025-09-22T07:52:00Z">
              <w:r w:rsidRPr="007C5366" w:rsidDel="0062423C">
                <w:rPr>
                  <w:rFonts w:ascii="Arial" w:hAnsi="Arial" w:cs="Arial"/>
                  <w:b/>
                  <w:bCs/>
                  <w:lang w:val="en-SG"/>
                </w:rPr>
                <w:delText>Advantage</w:delText>
              </w:r>
              <w:bookmarkStart w:id="12539" w:name="_Toc209553814"/>
              <w:bookmarkStart w:id="12540" w:name="_Toc209556646"/>
              <w:bookmarkStart w:id="12541" w:name="_Toc212740248"/>
              <w:bookmarkStart w:id="12542" w:name="_Toc213778631"/>
              <w:bookmarkEnd w:id="12539"/>
              <w:bookmarkEnd w:id="12540"/>
              <w:bookmarkEnd w:id="12541"/>
              <w:bookmarkEnd w:id="12542"/>
            </w:del>
          </w:p>
        </w:tc>
        <w:tc>
          <w:tcPr>
            <w:tcW w:w="0" w:type="auto"/>
            <w:shd w:val="clear" w:color="auto" w:fill="F2F2F2" w:themeFill="background1" w:themeFillShade="F2"/>
            <w:hideMark/>
          </w:tcPr>
          <w:p w14:paraId="3CB3C838" w14:textId="7A19745D" w:rsidR="007C5366" w:rsidRPr="007C5366" w:rsidDel="0062423C" w:rsidRDefault="007C5366" w:rsidP="007C5366">
            <w:pPr>
              <w:rPr>
                <w:del w:id="12543" w:author="Ahmad Rafif" w:date="2025-09-22T07:52:00Z"/>
                <w:rFonts w:ascii="Arial" w:hAnsi="Arial" w:cs="Arial"/>
                <w:b/>
                <w:bCs/>
                <w:lang w:val="en-SG"/>
              </w:rPr>
            </w:pPr>
            <w:del w:id="12544" w:author="Ahmad Rafif" w:date="2025-09-22T07:52:00Z">
              <w:r w:rsidRPr="007C5366" w:rsidDel="0062423C">
                <w:rPr>
                  <w:rFonts w:ascii="Arial" w:hAnsi="Arial" w:cs="Arial"/>
                  <w:b/>
                  <w:bCs/>
                  <w:lang w:val="en-SG"/>
                </w:rPr>
                <w:delText>Purpose</w:delText>
              </w:r>
              <w:bookmarkStart w:id="12545" w:name="_Toc209553815"/>
              <w:bookmarkStart w:id="12546" w:name="_Toc209556647"/>
              <w:bookmarkStart w:id="12547" w:name="_Toc212740249"/>
              <w:bookmarkStart w:id="12548" w:name="_Toc213778632"/>
              <w:bookmarkEnd w:id="12545"/>
              <w:bookmarkEnd w:id="12546"/>
              <w:bookmarkEnd w:id="12547"/>
              <w:bookmarkEnd w:id="12548"/>
            </w:del>
          </w:p>
        </w:tc>
        <w:bookmarkStart w:id="12549" w:name="_Toc209553816"/>
        <w:bookmarkStart w:id="12550" w:name="_Toc209556648"/>
        <w:bookmarkStart w:id="12551" w:name="_Toc212740250"/>
        <w:bookmarkStart w:id="12552" w:name="_Toc213778633"/>
        <w:bookmarkEnd w:id="12549"/>
        <w:bookmarkEnd w:id="12550"/>
        <w:bookmarkEnd w:id="12551"/>
        <w:bookmarkEnd w:id="12552"/>
      </w:tr>
      <w:tr w:rsidR="007C5366" w:rsidRPr="007C5366" w:rsidDel="0062423C" w14:paraId="722E74EE" w14:textId="3EAF423B" w:rsidTr="007C5366">
        <w:trPr>
          <w:del w:id="12553" w:author="Ahmad Rafif" w:date="2025-09-22T07:52:00Z"/>
        </w:trPr>
        <w:tc>
          <w:tcPr>
            <w:tcW w:w="0" w:type="auto"/>
            <w:hideMark/>
          </w:tcPr>
          <w:p w14:paraId="340ED369" w14:textId="029A2F8C" w:rsidR="007C5366" w:rsidRPr="007C5366" w:rsidDel="0062423C" w:rsidRDefault="007C5366" w:rsidP="007C5366">
            <w:pPr>
              <w:rPr>
                <w:del w:id="12554" w:author="Ahmad Rafif" w:date="2025-09-22T07:52:00Z"/>
                <w:rFonts w:ascii="Arial" w:hAnsi="Arial" w:cs="Arial"/>
                <w:lang w:val="en-SG"/>
              </w:rPr>
            </w:pPr>
            <w:del w:id="12555" w:author="Ahmad Rafif" w:date="2025-09-22T07:52:00Z">
              <w:r w:rsidRPr="007C5366" w:rsidDel="0062423C">
                <w:rPr>
                  <w:rFonts w:ascii="Arial" w:hAnsi="Arial" w:cs="Arial"/>
                  <w:lang w:val="en-SG"/>
                </w:rPr>
                <w:delText>Automated and repeatable</w:delText>
              </w:r>
              <w:bookmarkStart w:id="12556" w:name="_Toc209553817"/>
              <w:bookmarkStart w:id="12557" w:name="_Toc209556649"/>
              <w:bookmarkStart w:id="12558" w:name="_Toc212740251"/>
              <w:bookmarkStart w:id="12559" w:name="_Toc213778634"/>
              <w:bookmarkEnd w:id="12556"/>
              <w:bookmarkEnd w:id="12557"/>
              <w:bookmarkEnd w:id="12558"/>
              <w:bookmarkEnd w:id="12559"/>
            </w:del>
          </w:p>
        </w:tc>
        <w:tc>
          <w:tcPr>
            <w:tcW w:w="0" w:type="auto"/>
            <w:hideMark/>
          </w:tcPr>
          <w:p w14:paraId="37D1441A" w14:textId="682DC36E" w:rsidR="007C5366" w:rsidRPr="007C5366" w:rsidDel="0062423C" w:rsidRDefault="007C5366" w:rsidP="007C5366">
            <w:pPr>
              <w:rPr>
                <w:del w:id="12560" w:author="Ahmad Rafif" w:date="2025-09-22T07:52:00Z"/>
                <w:rFonts w:ascii="Arial" w:hAnsi="Arial" w:cs="Arial"/>
                <w:lang w:val="en-SG"/>
              </w:rPr>
            </w:pPr>
            <w:del w:id="12561" w:author="Ahmad Rafif" w:date="2025-09-22T07:52:00Z">
              <w:r w:rsidRPr="007C5366" w:rsidDel="0062423C">
                <w:rPr>
                  <w:rFonts w:ascii="Arial" w:hAnsi="Arial" w:cs="Arial"/>
                  <w:lang w:val="en-SG"/>
                </w:rPr>
                <w:delText>Reduces manual effort, eliminates human error in scheduling, and guarantees timely reporting.</w:delText>
              </w:r>
              <w:bookmarkStart w:id="12562" w:name="_Toc209553818"/>
              <w:bookmarkStart w:id="12563" w:name="_Toc209556650"/>
              <w:bookmarkStart w:id="12564" w:name="_Toc212740252"/>
              <w:bookmarkStart w:id="12565" w:name="_Toc213778635"/>
              <w:bookmarkEnd w:id="12562"/>
              <w:bookmarkEnd w:id="12563"/>
              <w:bookmarkEnd w:id="12564"/>
              <w:bookmarkEnd w:id="12565"/>
            </w:del>
          </w:p>
        </w:tc>
        <w:bookmarkStart w:id="12566" w:name="_Toc209553819"/>
        <w:bookmarkStart w:id="12567" w:name="_Toc209556651"/>
        <w:bookmarkStart w:id="12568" w:name="_Toc212740253"/>
        <w:bookmarkStart w:id="12569" w:name="_Toc213778636"/>
        <w:bookmarkEnd w:id="12566"/>
        <w:bookmarkEnd w:id="12567"/>
        <w:bookmarkEnd w:id="12568"/>
        <w:bookmarkEnd w:id="12569"/>
      </w:tr>
      <w:tr w:rsidR="007C5366" w:rsidRPr="007C5366" w:rsidDel="0062423C" w14:paraId="38096DFA" w14:textId="6D03D108" w:rsidTr="007C5366">
        <w:trPr>
          <w:del w:id="12570" w:author="Ahmad Rafif" w:date="2025-09-22T07:52:00Z"/>
        </w:trPr>
        <w:tc>
          <w:tcPr>
            <w:tcW w:w="0" w:type="auto"/>
            <w:hideMark/>
          </w:tcPr>
          <w:p w14:paraId="00182E4A" w14:textId="020F5F91" w:rsidR="007C5366" w:rsidRPr="007C5366" w:rsidDel="0062423C" w:rsidRDefault="007C5366" w:rsidP="007C5366">
            <w:pPr>
              <w:rPr>
                <w:del w:id="12571" w:author="Ahmad Rafif" w:date="2025-09-22T07:52:00Z"/>
                <w:rFonts w:ascii="Arial" w:hAnsi="Arial" w:cs="Arial"/>
                <w:lang w:val="en-SG"/>
              </w:rPr>
            </w:pPr>
            <w:del w:id="12572" w:author="Ahmad Rafif" w:date="2025-09-22T07:52:00Z">
              <w:r w:rsidRPr="007C5366" w:rsidDel="0062423C">
                <w:rPr>
                  <w:rFonts w:ascii="Arial" w:hAnsi="Arial" w:cs="Arial"/>
                  <w:lang w:val="en-SG"/>
                </w:rPr>
                <w:delText>One-step data aggregation</w:delText>
              </w:r>
              <w:bookmarkStart w:id="12573" w:name="_Toc209553820"/>
              <w:bookmarkStart w:id="12574" w:name="_Toc209556652"/>
              <w:bookmarkStart w:id="12575" w:name="_Toc212740254"/>
              <w:bookmarkStart w:id="12576" w:name="_Toc213778637"/>
              <w:bookmarkEnd w:id="12573"/>
              <w:bookmarkEnd w:id="12574"/>
              <w:bookmarkEnd w:id="12575"/>
              <w:bookmarkEnd w:id="12576"/>
            </w:del>
          </w:p>
        </w:tc>
        <w:tc>
          <w:tcPr>
            <w:tcW w:w="0" w:type="auto"/>
            <w:hideMark/>
          </w:tcPr>
          <w:p w14:paraId="3AB4756B" w14:textId="682EF898" w:rsidR="007C5366" w:rsidRPr="007C5366" w:rsidDel="0062423C" w:rsidRDefault="007C5366" w:rsidP="007C5366">
            <w:pPr>
              <w:rPr>
                <w:del w:id="12577" w:author="Ahmad Rafif" w:date="2025-09-22T07:52:00Z"/>
                <w:rFonts w:ascii="Arial" w:hAnsi="Arial" w:cs="Arial"/>
                <w:lang w:val="en-SG"/>
              </w:rPr>
            </w:pPr>
            <w:del w:id="12578" w:author="Ahmad Rafif" w:date="2025-09-22T07:52:00Z">
              <w:r w:rsidRPr="007C5366" w:rsidDel="0062423C">
                <w:rPr>
                  <w:rFonts w:ascii="Arial" w:hAnsi="Arial" w:cs="Arial"/>
                  <w:lang w:val="en-SG"/>
                </w:rPr>
                <w:delText>Minimizes query complexity for consumers by delivering all needed data pre-joined.</w:delText>
              </w:r>
              <w:bookmarkStart w:id="12579" w:name="_Toc209553821"/>
              <w:bookmarkStart w:id="12580" w:name="_Toc209556653"/>
              <w:bookmarkStart w:id="12581" w:name="_Toc212740255"/>
              <w:bookmarkStart w:id="12582" w:name="_Toc213778638"/>
              <w:bookmarkEnd w:id="12579"/>
              <w:bookmarkEnd w:id="12580"/>
              <w:bookmarkEnd w:id="12581"/>
              <w:bookmarkEnd w:id="12582"/>
            </w:del>
          </w:p>
        </w:tc>
        <w:bookmarkStart w:id="12583" w:name="_Toc209553822"/>
        <w:bookmarkStart w:id="12584" w:name="_Toc209556654"/>
        <w:bookmarkStart w:id="12585" w:name="_Toc212740256"/>
        <w:bookmarkStart w:id="12586" w:name="_Toc213778639"/>
        <w:bookmarkEnd w:id="12583"/>
        <w:bookmarkEnd w:id="12584"/>
        <w:bookmarkEnd w:id="12585"/>
        <w:bookmarkEnd w:id="12586"/>
      </w:tr>
      <w:tr w:rsidR="007C5366" w:rsidRPr="007C5366" w:rsidDel="0062423C" w14:paraId="721E0B39" w14:textId="23538E5C" w:rsidTr="007C5366">
        <w:trPr>
          <w:del w:id="12587" w:author="Ahmad Rafif" w:date="2025-09-22T07:52:00Z"/>
        </w:trPr>
        <w:tc>
          <w:tcPr>
            <w:tcW w:w="0" w:type="auto"/>
            <w:hideMark/>
          </w:tcPr>
          <w:p w14:paraId="6D3136BD" w14:textId="629649D0" w:rsidR="007C5366" w:rsidRPr="007C5366" w:rsidDel="0062423C" w:rsidRDefault="007C5366" w:rsidP="007C5366">
            <w:pPr>
              <w:rPr>
                <w:del w:id="12588" w:author="Ahmad Rafif" w:date="2025-09-22T07:52:00Z"/>
                <w:rFonts w:ascii="Arial" w:hAnsi="Arial" w:cs="Arial"/>
                <w:lang w:val="en-SG"/>
              </w:rPr>
            </w:pPr>
            <w:del w:id="12589" w:author="Ahmad Rafif" w:date="2025-09-22T07:52:00Z">
              <w:r w:rsidRPr="007C5366" w:rsidDel="0062423C">
                <w:rPr>
                  <w:rFonts w:ascii="Arial" w:hAnsi="Arial" w:cs="Arial"/>
                  <w:lang w:val="en-SG"/>
                </w:rPr>
                <w:delText>Logical tab separation</w:delText>
              </w:r>
              <w:bookmarkStart w:id="12590" w:name="_Toc209553823"/>
              <w:bookmarkStart w:id="12591" w:name="_Toc209556655"/>
              <w:bookmarkStart w:id="12592" w:name="_Toc212740257"/>
              <w:bookmarkStart w:id="12593" w:name="_Toc213778640"/>
              <w:bookmarkEnd w:id="12590"/>
              <w:bookmarkEnd w:id="12591"/>
              <w:bookmarkEnd w:id="12592"/>
              <w:bookmarkEnd w:id="12593"/>
            </w:del>
          </w:p>
        </w:tc>
        <w:tc>
          <w:tcPr>
            <w:tcW w:w="0" w:type="auto"/>
            <w:hideMark/>
          </w:tcPr>
          <w:p w14:paraId="140DD7D7" w14:textId="56CD76CE" w:rsidR="007C5366" w:rsidRPr="007C5366" w:rsidDel="0062423C" w:rsidRDefault="007C5366" w:rsidP="007C5366">
            <w:pPr>
              <w:rPr>
                <w:del w:id="12594" w:author="Ahmad Rafif" w:date="2025-09-22T07:52:00Z"/>
                <w:rFonts w:ascii="Arial" w:hAnsi="Arial" w:cs="Arial"/>
                <w:lang w:val="en-SG"/>
              </w:rPr>
            </w:pPr>
            <w:del w:id="12595" w:author="Ahmad Rafif" w:date="2025-09-22T07:52:00Z">
              <w:r w:rsidRPr="007C5366" w:rsidDel="0062423C">
                <w:rPr>
                  <w:rFonts w:ascii="Arial" w:hAnsi="Arial" w:cs="Arial"/>
                  <w:lang w:val="en-SG"/>
                </w:rPr>
                <w:delText>Makes it easier for stakeholders to locate the specific transaction type they need.</w:delText>
              </w:r>
              <w:bookmarkStart w:id="12596" w:name="_Toc209553824"/>
              <w:bookmarkStart w:id="12597" w:name="_Toc209556656"/>
              <w:bookmarkStart w:id="12598" w:name="_Toc212740258"/>
              <w:bookmarkStart w:id="12599" w:name="_Toc213778641"/>
              <w:bookmarkEnd w:id="12596"/>
              <w:bookmarkEnd w:id="12597"/>
              <w:bookmarkEnd w:id="12598"/>
              <w:bookmarkEnd w:id="12599"/>
            </w:del>
          </w:p>
        </w:tc>
        <w:bookmarkStart w:id="12600" w:name="_Toc209553825"/>
        <w:bookmarkStart w:id="12601" w:name="_Toc209556657"/>
        <w:bookmarkStart w:id="12602" w:name="_Toc212740259"/>
        <w:bookmarkStart w:id="12603" w:name="_Toc213778642"/>
        <w:bookmarkEnd w:id="12600"/>
        <w:bookmarkEnd w:id="12601"/>
        <w:bookmarkEnd w:id="12602"/>
        <w:bookmarkEnd w:id="12603"/>
      </w:tr>
      <w:tr w:rsidR="007C5366" w:rsidRPr="007C5366" w:rsidDel="0062423C" w14:paraId="3B323115" w14:textId="66A47C8C" w:rsidTr="007C5366">
        <w:trPr>
          <w:del w:id="12604" w:author="Ahmad Rafif" w:date="2025-09-22T07:52:00Z"/>
        </w:trPr>
        <w:tc>
          <w:tcPr>
            <w:tcW w:w="0" w:type="auto"/>
            <w:hideMark/>
          </w:tcPr>
          <w:p w14:paraId="05A18BC9" w14:textId="443EA9D8" w:rsidR="007C5366" w:rsidRPr="007C5366" w:rsidDel="0062423C" w:rsidRDefault="007C5366" w:rsidP="007C5366">
            <w:pPr>
              <w:rPr>
                <w:del w:id="12605" w:author="Ahmad Rafif" w:date="2025-09-22T07:52:00Z"/>
                <w:rFonts w:ascii="Arial" w:hAnsi="Arial" w:cs="Arial"/>
                <w:lang w:val="en-SG"/>
              </w:rPr>
            </w:pPr>
            <w:del w:id="12606" w:author="Ahmad Rafif" w:date="2025-09-22T07:52:00Z">
              <w:r w:rsidRPr="007C5366" w:rsidDel="0062423C">
                <w:rPr>
                  <w:rFonts w:ascii="Arial" w:hAnsi="Arial" w:cs="Arial"/>
                  <w:lang w:val="en-SG"/>
                </w:rPr>
                <w:delText>Inclusion of operational and audit fields</w:delText>
              </w:r>
              <w:bookmarkStart w:id="12607" w:name="_Toc209553826"/>
              <w:bookmarkStart w:id="12608" w:name="_Toc209556658"/>
              <w:bookmarkStart w:id="12609" w:name="_Toc212740260"/>
              <w:bookmarkStart w:id="12610" w:name="_Toc213778643"/>
              <w:bookmarkEnd w:id="12607"/>
              <w:bookmarkEnd w:id="12608"/>
              <w:bookmarkEnd w:id="12609"/>
              <w:bookmarkEnd w:id="12610"/>
            </w:del>
          </w:p>
        </w:tc>
        <w:tc>
          <w:tcPr>
            <w:tcW w:w="0" w:type="auto"/>
            <w:hideMark/>
          </w:tcPr>
          <w:p w14:paraId="217C5E16" w14:textId="1D948AFB" w:rsidR="007C5366" w:rsidRPr="007C5366" w:rsidDel="0062423C" w:rsidRDefault="007C5366" w:rsidP="007C5366">
            <w:pPr>
              <w:rPr>
                <w:del w:id="12611" w:author="Ahmad Rafif" w:date="2025-09-22T07:52:00Z"/>
                <w:rFonts w:ascii="Arial" w:hAnsi="Arial" w:cs="Arial"/>
                <w:lang w:val="en-SG"/>
              </w:rPr>
            </w:pPr>
            <w:del w:id="12612" w:author="Ahmad Rafif" w:date="2025-09-22T07:52:00Z">
              <w:r w:rsidRPr="007C5366" w:rsidDel="0062423C">
                <w:rPr>
                  <w:rFonts w:ascii="Arial" w:hAnsi="Arial" w:cs="Arial"/>
                  <w:lang w:val="en-SG"/>
                </w:rPr>
                <w:delText>Enables both operational review and compliance validation without extra queries.</w:delText>
              </w:r>
              <w:bookmarkStart w:id="12613" w:name="_Toc209553827"/>
              <w:bookmarkStart w:id="12614" w:name="_Toc209556659"/>
              <w:bookmarkStart w:id="12615" w:name="_Toc212740261"/>
              <w:bookmarkStart w:id="12616" w:name="_Toc213778644"/>
              <w:bookmarkEnd w:id="12613"/>
              <w:bookmarkEnd w:id="12614"/>
              <w:bookmarkEnd w:id="12615"/>
              <w:bookmarkEnd w:id="12616"/>
            </w:del>
          </w:p>
        </w:tc>
        <w:bookmarkStart w:id="12617" w:name="_Toc209553828"/>
        <w:bookmarkStart w:id="12618" w:name="_Toc209556660"/>
        <w:bookmarkStart w:id="12619" w:name="_Toc212740262"/>
        <w:bookmarkStart w:id="12620" w:name="_Toc213778645"/>
        <w:bookmarkEnd w:id="12617"/>
        <w:bookmarkEnd w:id="12618"/>
        <w:bookmarkEnd w:id="12619"/>
        <w:bookmarkEnd w:id="12620"/>
      </w:tr>
      <w:tr w:rsidR="007C5366" w:rsidRPr="007C5366" w:rsidDel="0062423C" w14:paraId="2C8A4660" w14:textId="5466B730" w:rsidTr="007C5366">
        <w:trPr>
          <w:del w:id="12621" w:author="Ahmad Rafif" w:date="2025-09-22T07:52:00Z"/>
        </w:trPr>
        <w:tc>
          <w:tcPr>
            <w:tcW w:w="0" w:type="auto"/>
            <w:hideMark/>
          </w:tcPr>
          <w:p w14:paraId="0F91CA39" w14:textId="0AFEF223" w:rsidR="007C5366" w:rsidRPr="007C5366" w:rsidDel="0062423C" w:rsidRDefault="007C5366" w:rsidP="007C5366">
            <w:pPr>
              <w:rPr>
                <w:del w:id="12622" w:author="Ahmad Rafif" w:date="2025-09-22T07:52:00Z"/>
                <w:rFonts w:ascii="Arial" w:hAnsi="Arial" w:cs="Arial"/>
                <w:lang w:val="en-SG"/>
              </w:rPr>
            </w:pPr>
            <w:del w:id="12623" w:author="Ahmad Rafif" w:date="2025-09-22T07:52:00Z">
              <w:r w:rsidRPr="007C5366" w:rsidDel="0062423C">
                <w:rPr>
                  <w:rFonts w:ascii="Arial" w:hAnsi="Arial" w:cs="Arial"/>
                  <w:lang w:val="en-SG"/>
                </w:rPr>
                <w:delText>Built-in quality gate</w:delText>
              </w:r>
              <w:bookmarkStart w:id="12624" w:name="_Toc209553829"/>
              <w:bookmarkStart w:id="12625" w:name="_Toc209556661"/>
              <w:bookmarkStart w:id="12626" w:name="_Toc212740263"/>
              <w:bookmarkStart w:id="12627" w:name="_Toc213778646"/>
              <w:bookmarkEnd w:id="12624"/>
              <w:bookmarkEnd w:id="12625"/>
              <w:bookmarkEnd w:id="12626"/>
              <w:bookmarkEnd w:id="12627"/>
            </w:del>
          </w:p>
        </w:tc>
        <w:tc>
          <w:tcPr>
            <w:tcW w:w="0" w:type="auto"/>
            <w:hideMark/>
          </w:tcPr>
          <w:p w14:paraId="6707AD25" w14:textId="0346F662" w:rsidR="007C5366" w:rsidRPr="007C5366" w:rsidDel="0062423C" w:rsidRDefault="007C5366" w:rsidP="007C5366">
            <w:pPr>
              <w:rPr>
                <w:del w:id="12628" w:author="Ahmad Rafif" w:date="2025-09-22T07:52:00Z"/>
                <w:rFonts w:ascii="Arial" w:hAnsi="Arial" w:cs="Arial"/>
                <w:lang w:val="en-SG"/>
              </w:rPr>
            </w:pPr>
            <w:del w:id="12629" w:author="Ahmad Rafif" w:date="2025-09-22T07:52:00Z">
              <w:r w:rsidRPr="007C5366" w:rsidDel="0062423C">
                <w:rPr>
                  <w:rFonts w:ascii="Arial" w:hAnsi="Arial" w:cs="Arial"/>
                  <w:lang w:val="en-SG"/>
                </w:rPr>
                <w:delText>Reduces risk of distributing incomplete or faulty files.</w:delText>
              </w:r>
              <w:bookmarkStart w:id="12630" w:name="_Toc209553830"/>
              <w:bookmarkStart w:id="12631" w:name="_Toc209556662"/>
              <w:bookmarkStart w:id="12632" w:name="_Toc212740264"/>
              <w:bookmarkStart w:id="12633" w:name="_Toc213778647"/>
              <w:bookmarkEnd w:id="12630"/>
              <w:bookmarkEnd w:id="12631"/>
              <w:bookmarkEnd w:id="12632"/>
              <w:bookmarkEnd w:id="12633"/>
            </w:del>
          </w:p>
        </w:tc>
        <w:bookmarkStart w:id="12634" w:name="_Toc209553831"/>
        <w:bookmarkStart w:id="12635" w:name="_Toc209556663"/>
        <w:bookmarkStart w:id="12636" w:name="_Toc212740265"/>
        <w:bookmarkStart w:id="12637" w:name="_Toc213778648"/>
        <w:bookmarkEnd w:id="12634"/>
        <w:bookmarkEnd w:id="12635"/>
        <w:bookmarkEnd w:id="12636"/>
        <w:bookmarkEnd w:id="12637"/>
      </w:tr>
      <w:tr w:rsidR="007C5366" w:rsidRPr="007C5366" w:rsidDel="0062423C" w14:paraId="4F1288E8" w14:textId="65A9131E" w:rsidTr="007C5366">
        <w:trPr>
          <w:del w:id="12638" w:author="Ahmad Rafif" w:date="2025-09-22T07:52:00Z"/>
        </w:trPr>
        <w:tc>
          <w:tcPr>
            <w:tcW w:w="0" w:type="auto"/>
            <w:hideMark/>
          </w:tcPr>
          <w:p w14:paraId="4FBA93DC" w14:textId="0CAB6704" w:rsidR="007C5366" w:rsidRPr="007C5366" w:rsidDel="0062423C" w:rsidRDefault="007C5366" w:rsidP="007C5366">
            <w:pPr>
              <w:rPr>
                <w:del w:id="12639" w:author="Ahmad Rafif" w:date="2025-09-22T07:52:00Z"/>
                <w:rFonts w:ascii="Arial" w:hAnsi="Arial" w:cs="Arial"/>
                <w:lang w:val="en-SG"/>
              </w:rPr>
            </w:pPr>
            <w:del w:id="12640" w:author="Ahmad Rafif" w:date="2025-09-22T07:52:00Z">
              <w:r w:rsidRPr="007C5366" w:rsidDel="0062423C">
                <w:rPr>
                  <w:rFonts w:ascii="Arial" w:hAnsi="Arial" w:cs="Arial"/>
                  <w:lang w:val="en-SG"/>
                </w:rPr>
                <w:lastRenderedPageBreak/>
                <w:delText>Stakeholder awareness in all cases</w:delText>
              </w:r>
              <w:bookmarkStart w:id="12641" w:name="_Toc209553832"/>
              <w:bookmarkStart w:id="12642" w:name="_Toc209556664"/>
              <w:bookmarkStart w:id="12643" w:name="_Toc212740266"/>
              <w:bookmarkStart w:id="12644" w:name="_Toc213778649"/>
              <w:bookmarkEnd w:id="12641"/>
              <w:bookmarkEnd w:id="12642"/>
              <w:bookmarkEnd w:id="12643"/>
              <w:bookmarkEnd w:id="12644"/>
            </w:del>
          </w:p>
        </w:tc>
        <w:tc>
          <w:tcPr>
            <w:tcW w:w="0" w:type="auto"/>
            <w:hideMark/>
          </w:tcPr>
          <w:p w14:paraId="43C74799" w14:textId="3FE8EBC1" w:rsidR="007C5366" w:rsidRPr="007C5366" w:rsidDel="0062423C" w:rsidRDefault="007C5366" w:rsidP="007C5366">
            <w:pPr>
              <w:rPr>
                <w:del w:id="12645" w:author="Ahmad Rafif" w:date="2025-09-22T07:52:00Z"/>
                <w:rFonts w:ascii="Arial" w:hAnsi="Arial" w:cs="Arial"/>
                <w:lang w:val="en-SG"/>
              </w:rPr>
            </w:pPr>
            <w:del w:id="12646" w:author="Ahmad Rafif" w:date="2025-09-22T07:52:00Z">
              <w:r w:rsidRPr="007C5366" w:rsidDel="0062423C">
                <w:rPr>
                  <w:rFonts w:ascii="Arial" w:hAnsi="Arial" w:cs="Arial"/>
                  <w:lang w:val="en-SG"/>
                </w:rPr>
                <w:delText>Maintains transparency and accountability by notifying relevant parties of both success and failure states.</w:delText>
              </w:r>
              <w:bookmarkStart w:id="12647" w:name="_Toc209553833"/>
              <w:bookmarkStart w:id="12648" w:name="_Toc209556665"/>
              <w:bookmarkStart w:id="12649" w:name="_Toc212740267"/>
              <w:bookmarkStart w:id="12650" w:name="_Toc213778650"/>
              <w:bookmarkEnd w:id="12647"/>
              <w:bookmarkEnd w:id="12648"/>
              <w:bookmarkEnd w:id="12649"/>
              <w:bookmarkEnd w:id="12650"/>
            </w:del>
          </w:p>
        </w:tc>
        <w:bookmarkStart w:id="12651" w:name="_Toc209553834"/>
        <w:bookmarkStart w:id="12652" w:name="_Toc209556666"/>
        <w:bookmarkStart w:id="12653" w:name="_Toc212740268"/>
        <w:bookmarkStart w:id="12654" w:name="_Toc213778651"/>
        <w:bookmarkEnd w:id="12651"/>
        <w:bookmarkEnd w:id="12652"/>
        <w:bookmarkEnd w:id="12653"/>
        <w:bookmarkEnd w:id="12654"/>
      </w:tr>
    </w:tbl>
    <w:p w14:paraId="76C7C011" w14:textId="53121DDD" w:rsidR="00140A88" w:rsidDel="0062423C" w:rsidRDefault="00140A88" w:rsidP="00140A88">
      <w:pPr>
        <w:pStyle w:val="Heading4"/>
        <w:rPr>
          <w:del w:id="12655" w:author="Ahmad Rafif" w:date="2025-09-22T07:52:00Z"/>
        </w:rPr>
      </w:pPr>
      <w:bookmarkStart w:id="12656" w:name="_Toc205889524"/>
      <w:del w:id="12657" w:author="Ahmad Rafif" w:date="2025-09-22T07:52:00Z">
        <w:r w:rsidDel="0062423C">
          <w:delText>Weakness and Mitigation</w:delText>
        </w:r>
        <w:bookmarkStart w:id="12658" w:name="_Toc209553835"/>
        <w:bookmarkStart w:id="12659" w:name="_Toc209556667"/>
        <w:bookmarkStart w:id="12660" w:name="_Toc212740269"/>
        <w:bookmarkStart w:id="12661" w:name="_Toc213778652"/>
        <w:bookmarkEnd w:id="12656"/>
        <w:bookmarkEnd w:id="12658"/>
        <w:bookmarkEnd w:id="12659"/>
        <w:bookmarkEnd w:id="12660"/>
        <w:bookmarkEnd w:id="12661"/>
      </w:del>
    </w:p>
    <w:tbl>
      <w:tblPr>
        <w:tblStyle w:val="TableGrid"/>
        <w:tblW w:w="0" w:type="auto"/>
        <w:tblLook w:val="04A0" w:firstRow="1" w:lastRow="0" w:firstColumn="1" w:lastColumn="0" w:noHBand="0" w:noVBand="1"/>
      </w:tblPr>
      <w:tblGrid>
        <w:gridCol w:w="2114"/>
        <w:gridCol w:w="3695"/>
        <w:gridCol w:w="3541"/>
      </w:tblGrid>
      <w:tr w:rsidR="00115F92" w:rsidRPr="00115F92" w:rsidDel="0062423C" w14:paraId="21B62116" w14:textId="07AC4431" w:rsidTr="00115F92">
        <w:trPr>
          <w:del w:id="12662" w:author="Ahmad Rafif" w:date="2025-09-22T07:52:00Z"/>
        </w:trPr>
        <w:tc>
          <w:tcPr>
            <w:tcW w:w="0" w:type="auto"/>
            <w:shd w:val="clear" w:color="auto" w:fill="F2F2F2" w:themeFill="background1" w:themeFillShade="F2"/>
            <w:hideMark/>
          </w:tcPr>
          <w:p w14:paraId="46646D8C" w14:textId="0B869FA9" w:rsidR="00115F92" w:rsidRPr="00115F92" w:rsidDel="0062423C" w:rsidRDefault="00115F92" w:rsidP="00115F92">
            <w:pPr>
              <w:rPr>
                <w:del w:id="12663" w:author="Ahmad Rafif" w:date="2025-09-22T07:52:00Z"/>
                <w:rFonts w:ascii="Arial" w:hAnsi="Arial" w:cs="Arial"/>
                <w:b/>
                <w:bCs/>
                <w:lang w:val="en-SG"/>
              </w:rPr>
            </w:pPr>
            <w:del w:id="12664" w:author="Ahmad Rafif" w:date="2025-09-22T07:52:00Z">
              <w:r w:rsidRPr="00115F92" w:rsidDel="0062423C">
                <w:rPr>
                  <w:rFonts w:ascii="Arial" w:hAnsi="Arial" w:cs="Arial"/>
                  <w:b/>
                  <w:bCs/>
                  <w:lang w:val="en-SG"/>
                </w:rPr>
                <w:delText>Weakness</w:delText>
              </w:r>
              <w:bookmarkStart w:id="12665" w:name="_Toc209553836"/>
              <w:bookmarkStart w:id="12666" w:name="_Toc209556668"/>
              <w:bookmarkStart w:id="12667" w:name="_Toc212740270"/>
              <w:bookmarkStart w:id="12668" w:name="_Toc213778653"/>
              <w:bookmarkEnd w:id="12665"/>
              <w:bookmarkEnd w:id="12666"/>
              <w:bookmarkEnd w:id="12667"/>
              <w:bookmarkEnd w:id="12668"/>
            </w:del>
          </w:p>
        </w:tc>
        <w:tc>
          <w:tcPr>
            <w:tcW w:w="0" w:type="auto"/>
            <w:shd w:val="clear" w:color="auto" w:fill="F2F2F2" w:themeFill="background1" w:themeFillShade="F2"/>
            <w:hideMark/>
          </w:tcPr>
          <w:p w14:paraId="15CB6456" w14:textId="2D294AFF" w:rsidR="00115F92" w:rsidRPr="00115F92" w:rsidDel="0062423C" w:rsidRDefault="00115F92" w:rsidP="00115F92">
            <w:pPr>
              <w:rPr>
                <w:del w:id="12669" w:author="Ahmad Rafif" w:date="2025-09-22T07:52:00Z"/>
                <w:rFonts w:ascii="Arial" w:hAnsi="Arial" w:cs="Arial"/>
                <w:b/>
                <w:bCs/>
                <w:lang w:val="en-SG"/>
              </w:rPr>
            </w:pPr>
            <w:del w:id="12670" w:author="Ahmad Rafif" w:date="2025-09-22T07:52:00Z">
              <w:r w:rsidRPr="00115F92" w:rsidDel="0062423C">
                <w:rPr>
                  <w:rFonts w:ascii="Arial" w:hAnsi="Arial" w:cs="Arial"/>
                  <w:b/>
                  <w:bCs/>
                  <w:lang w:val="en-SG"/>
                </w:rPr>
                <w:delText>Description</w:delText>
              </w:r>
              <w:bookmarkStart w:id="12671" w:name="_Toc209553837"/>
              <w:bookmarkStart w:id="12672" w:name="_Toc209556669"/>
              <w:bookmarkStart w:id="12673" w:name="_Toc212740271"/>
              <w:bookmarkStart w:id="12674" w:name="_Toc213778654"/>
              <w:bookmarkEnd w:id="12671"/>
              <w:bookmarkEnd w:id="12672"/>
              <w:bookmarkEnd w:id="12673"/>
              <w:bookmarkEnd w:id="12674"/>
            </w:del>
          </w:p>
        </w:tc>
        <w:tc>
          <w:tcPr>
            <w:tcW w:w="0" w:type="auto"/>
            <w:shd w:val="clear" w:color="auto" w:fill="F2F2F2" w:themeFill="background1" w:themeFillShade="F2"/>
            <w:hideMark/>
          </w:tcPr>
          <w:p w14:paraId="36D4EDDE" w14:textId="3680D65B" w:rsidR="00115F92" w:rsidRPr="00115F92" w:rsidDel="0062423C" w:rsidRDefault="00115F92" w:rsidP="00115F92">
            <w:pPr>
              <w:rPr>
                <w:del w:id="12675" w:author="Ahmad Rafif" w:date="2025-09-22T07:52:00Z"/>
                <w:rFonts w:ascii="Arial" w:hAnsi="Arial" w:cs="Arial"/>
                <w:b/>
                <w:bCs/>
                <w:lang w:val="en-SG"/>
              </w:rPr>
            </w:pPr>
            <w:del w:id="12676" w:author="Ahmad Rafif" w:date="2025-09-22T07:52:00Z">
              <w:r w:rsidRPr="00115F92" w:rsidDel="0062423C">
                <w:rPr>
                  <w:rFonts w:ascii="Arial" w:hAnsi="Arial" w:cs="Arial"/>
                  <w:b/>
                  <w:bCs/>
                  <w:lang w:val="en-SG"/>
                </w:rPr>
                <w:delText>Mitigation</w:delText>
              </w:r>
              <w:bookmarkStart w:id="12677" w:name="_Toc209553838"/>
              <w:bookmarkStart w:id="12678" w:name="_Toc209556670"/>
              <w:bookmarkStart w:id="12679" w:name="_Toc212740272"/>
              <w:bookmarkStart w:id="12680" w:name="_Toc213778655"/>
              <w:bookmarkEnd w:id="12677"/>
              <w:bookmarkEnd w:id="12678"/>
              <w:bookmarkEnd w:id="12679"/>
              <w:bookmarkEnd w:id="12680"/>
            </w:del>
          </w:p>
        </w:tc>
        <w:bookmarkStart w:id="12681" w:name="_Toc209553839"/>
        <w:bookmarkStart w:id="12682" w:name="_Toc209556671"/>
        <w:bookmarkStart w:id="12683" w:name="_Toc212740273"/>
        <w:bookmarkStart w:id="12684" w:name="_Toc213778656"/>
        <w:bookmarkEnd w:id="12681"/>
        <w:bookmarkEnd w:id="12682"/>
        <w:bookmarkEnd w:id="12683"/>
        <w:bookmarkEnd w:id="12684"/>
      </w:tr>
      <w:tr w:rsidR="00115F92" w:rsidRPr="00115F92" w:rsidDel="0062423C" w14:paraId="1EAF5B6C" w14:textId="4C76961B" w:rsidTr="00115F92">
        <w:trPr>
          <w:del w:id="12685" w:author="Ahmad Rafif" w:date="2025-09-22T07:52:00Z"/>
        </w:trPr>
        <w:tc>
          <w:tcPr>
            <w:tcW w:w="0" w:type="auto"/>
            <w:hideMark/>
          </w:tcPr>
          <w:p w14:paraId="63200EC0" w14:textId="5D3FE3E7" w:rsidR="00115F92" w:rsidRPr="00115F92" w:rsidDel="0062423C" w:rsidRDefault="00115F92" w:rsidP="00115F92">
            <w:pPr>
              <w:rPr>
                <w:del w:id="12686" w:author="Ahmad Rafif" w:date="2025-09-22T07:52:00Z"/>
                <w:rFonts w:ascii="Arial" w:hAnsi="Arial" w:cs="Arial"/>
                <w:lang w:val="en-SG"/>
              </w:rPr>
            </w:pPr>
            <w:del w:id="12687" w:author="Ahmad Rafif" w:date="2025-09-22T07:52:00Z">
              <w:r w:rsidRPr="00115F92" w:rsidDel="0062423C">
                <w:rPr>
                  <w:rFonts w:ascii="Arial" w:hAnsi="Arial" w:cs="Arial"/>
                  <w:lang w:val="en-SG"/>
                </w:rPr>
                <w:delText>Monthly-only execution</w:delText>
              </w:r>
              <w:bookmarkStart w:id="12688" w:name="_Toc209553840"/>
              <w:bookmarkStart w:id="12689" w:name="_Toc209556672"/>
              <w:bookmarkStart w:id="12690" w:name="_Toc212740274"/>
              <w:bookmarkStart w:id="12691" w:name="_Toc213778657"/>
              <w:bookmarkEnd w:id="12688"/>
              <w:bookmarkEnd w:id="12689"/>
              <w:bookmarkEnd w:id="12690"/>
              <w:bookmarkEnd w:id="12691"/>
            </w:del>
          </w:p>
        </w:tc>
        <w:tc>
          <w:tcPr>
            <w:tcW w:w="0" w:type="auto"/>
            <w:hideMark/>
          </w:tcPr>
          <w:p w14:paraId="5FE2B9B5" w14:textId="454E2019" w:rsidR="00115F92" w:rsidRPr="00115F92" w:rsidDel="0062423C" w:rsidRDefault="00115F92" w:rsidP="00115F92">
            <w:pPr>
              <w:rPr>
                <w:del w:id="12692" w:author="Ahmad Rafif" w:date="2025-09-22T07:52:00Z"/>
                <w:rFonts w:ascii="Arial" w:hAnsi="Arial" w:cs="Arial"/>
                <w:lang w:val="en-SG"/>
              </w:rPr>
            </w:pPr>
            <w:del w:id="12693" w:author="Ahmad Rafif" w:date="2025-09-22T07:52:00Z">
              <w:r w:rsidRPr="00115F92" w:rsidDel="0062423C">
                <w:rPr>
                  <w:rFonts w:ascii="Arial" w:hAnsi="Arial" w:cs="Arial"/>
                  <w:lang w:val="en-SG"/>
                </w:rPr>
                <w:delText>Issues or anomalies are only visible after the month ends.</w:delText>
              </w:r>
              <w:bookmarkStart w:id="12694" w:name="_Toc209553841"/>
              <w:bookmarkStart w:id="12695" w:name="_Toc209556673"/>
              <w:bookmarkStart w:id="12696" w:name="_Toc212740275"/>
              <w:bookmarkStart w:id="12697" w:name="_Toc213778658"/>
              <w:bookmarkEnd w:id="12694"/>
              <w:bookmarkEnd w:id="12695"/>
              <w:bookmarkEnd w:id="12696"/>
              <w:bookmarkEnd w:id="12697"/>
            </w:del>
          </w:p>
        </w:tc>
        <w:tc>
          <w:tcPr>
            <w:tcW w:w="0" w:type="auto"/>
            <w:hideMark/>
          </w:tcPr>
          <w:p w14:paraId="17FB4C6B" w14:textId="5E570C0F" w:rsidR="00115F92" w:rsidRPr="00115F92" w:rsidDel="0062423C" w:rsidRDefault="00115F92" w:rsidP="00115F92">
            <w:pPr>
              <w:rPr>
                <w:del w:id="12698" w:author="Ahmad Rafif" w:date="2025-09-22T07:52:00Z"/>
                <w:rFonts w:ascii="Arial" w:hAnsi="Arial" w:cs="Arial"/>
                <w:lang w:val="en-SG"/>
              </w:rPr>
            </w:pPr>
            <w:del w:id="12699" w:author="Ahmad Rafif" w:date="2025-09-22T07:52:00Z">
              <w:r w:rsidRPr="00115F92" w:rsidDel="0062423C">
                <w:rPr>
                  <w:rFonts w:ascii="Arial" w:hAnsi="Arial" w:cs="Arial"/>
                  <w:lang w:val="en-SG"/>
                </w:rPr>
                <w:delText>Consider adding mid-month trial runs or ad-hoc triggers for earlier visibility.</w:delText>
              </w:r>
              <w:bookmarkStart w:id="12700" w:name="_Toc209553842"/>
              <w:bookmarkStart w:id="12701" w:name="_Toc209556674"/>
              <w:bookmarkStart w:id="12702" w:name="_Toc212740276"/>
              <w:bookmarkStart w:id="12703" w:name="_Toc213778659"/>
              <w:bookmarkEnd w:id="12700"/>
              <w:bookmarkEnd w:id="12701"/>
              <w:bookmarkEnd w:id="12702"/>
              <w:bookmarkEnd w:id="12703"/>
            </w:del>
          </w:p>
        </w:tc>
        <w:bookmarkStart w:id="12704" w:name="_Toc209553843"/>
        <w:bookmarkStart w:id="12705" w:name="_Toc209556675"/>
        <w:bookmarkStart w:id="12706" w:name="_Toc212740277"/>
        <w:bookmarkStart w:id="12707" w:name="_Toc213778660"/>
        <w:bookmarkEnd w:id="12704"/>
        <w:bookmarkEnd w:id="12705"/>
        <w:bookmarkEnd w:id="12706"/>
        <w:bookmarkEnd w:id="12707"/>
      </w:tr>
      <w:tr w:rsidR="00115F92" w:rsidRPr="00115F92" w:rsidDel="0062423C" w14:paraId="5969BC7C" w14:textId="2398A672" w:rsidTr="00115F92">
        <w:trPr>
          <w:del w:id="12708" w:author="Ahmad Rafif" w:date="2025-09-22T07:52:00Z"/>
        </w:trPr>
        <w:tc>
          <w:tcPr>
            <w:tcW w:w="0" w:type="auto"/>
            <w:hideMark/>
          </w:tcPr>
          <w:p w14:paraId="4852FAB4" w14:textId="741D7215" w:rsidR="00115F92" w:rsidRPr="00115F92" w:rsidDel="0062423C" w:rsidRDefault="00115F92" w:rsidP="00115F92">
            <w:pPr>
              <w:rPr>
                <w:del w:id="12709" w:author="Ahmad Rafif" w:date="2025-09-22T07:52:00Z"/>
                <w:rFonts w:ascii="Arial" w:hAnsi="Arial" w:cs="Arial"/>
                <w:lang w:val="en-SG"/>
              </w:rPr>
            </w:pPr>
            <w:del w:id="12710" w:author="Ahmad Rafif" w:date="2025-09-22T07:52:00Z">
              <w:r w:rsidRPr="00115F92" w:rsidDel="0062423C">
                <w:rPr>
                  <w:rFonts w:ascii="Arial" w:hAnsi="Arial" w:cs="Arial"/>
                  <w:lang w:val="en-SG"/>
                </w:rPr>
                <w:delText>Query dependency on correct joins</w:delText>
              </w:r>
              <w:bookmarkStart w:id="12711" w:name="_Toc209553844"/>
              <w:bookmarkStart w:id="12712" w:name="_Toc209556676"/>
              <w:bookmarkStart w:id="12713" w:name="_Toc212740278"/>
              <w:bookmarkStart w:id="12714" w:name="_Toc213778661"/>
              <w:bookmarkEnd w:id="12711"/>
              <w:bookmarkEnd w:id="12712"/>
              <w:bookmarkEnd w:id="12713"/>
              <w:bookmarkEnd w:id="12714"/>
            </w:del>
          </w:p>
        </w:tc>
        <w:tc>
          <w:tcPr>
            <w:tcW w:w="0" w:type="auto"/>
            <w:hideMark/>
          </w:tcPr>
          <w:p w14:paraId="32689545" w14:textId="4BAE31AD" w:rsidR="00115F92" w:rsidRPr="00115F92" w:rsidDel="0062423C" w:rsidRDefault="00115F92" w:rsidP="00115F92">
            <w:pPr>
              <w:rPr>
                <w:del w:id="12715" w:author="Ahmad Rafif" w:date="2025-09-22T07:52:00Z"/>
                <w:rFonts w:ascii="Arial" w:hAnsi="Arial" w:cs="Arial"/>
                <w:lang w:val="en-SG"/>
              </w:rPr>
            </w:pPr>
            <w:del w:id="12716" w:author="Ahmad Rafif" w:date="2025-09-22T07:52:00Z">
              <w:r w:rsidRPr="00115F92" w:rsidDel="0062423C">
                <w:rPr>
                  <w:rFonts w:ascii="Arial" w:hAnsi="Arial" w:cs="Arial"/>
                  <w:lang w:val="en-SG"/>
                </w:rPr>
                <w:delText>If join logic changes or source schema changes, report accuracy can be compromised.</w:delText>
              </w:r>
              <w:bookmarkStart w:id="12717" w:name="_Toc209553845"/>
              <w:bookmarkStart w:id="12718" w:name="_Toc209556677"/>
              <w:bookmarkStart w:id="12719" w:name="_Toc212740279"/>
              <w:bookmarkStart w:id="12720" w:name="_Toc213778662"/>
              <w:bookmarkEnd w:id="12717"/>
              <w:bookmarkEnd w:id="12718"/>
              <w:bookmarkEnd w:id="12719"/>
              <w:bookmarkEnd w:id="12720"/>
            </w:del>
          </w:p>
        </w:tc>
        <w:tc>
          <w:tcPr>
            <w:tcW w:w="0" w:type="auto"/>
            <w:hideMark/>
          </w:tcPr>
          <w:p w14:paraId="713355A6" w14:textId="51361A38" w:rsidR="00115F92" w:rsidRPr="00115F92" w:rsidDel="0062423C" w:rsidRDefault="00115F92" w:rsidP="00115F92">
            <w:pPr>
              <w:rPr>
                <w:del w:id="12721" w:author="Ahmad Rafif" w:date="2025-09-22T07:52:00Z"/>
                <w:rFonts w:ascii="Arial" w:hAnsi="Arial" w:cs="Arial"/>
                <w:lang w:val="en-SG"/>
              </w:rPr>
            </w:pPr>
            <w:del w:id="12722" w:author="Ahmad Rafif" w:date="2025-09-22T07:52:00Z">
              <w:r w:rsidRPr="00115F92" w:rsidDel="0062423C">
                <w:rPr>
                  <w:rFonts w:ascii="Arial" w:hAnsi="Arial" w:cs="Arial"/>
                  <w:lang w:val="en-SG"/>
                </w:rPr>
                <w:delText>Maintain joins in version-controlled SQL with peer review and testing.</w:delText>
              </w:r>
              <w:bookmarkStart w:id="12723" w:name="_Toc209553846"/>
              <w:bookmarkStart w:id="12724" w:name="_Toc209556678"/>
              <w:bookmarkStart w:id="12725" w:name="_Toc212740280"/>
              <w:bookmarkStart w:id="12726" w:name="_Toc213778663"/>
              <w:bookmarkEnd w:id="12723"/>
              <w:bookmarkEnd w:id="12724"/>
              <w:bookmarkEnd w:id="12725"/>
              <w:bookmarkEnd w:id="12726"/>
            </w:del>
          </w:p>
        </w:tc>
        <w:bookmarkStart w:id="12727" w:name="_Toc209553847"/>
        <w:bookmarkStart w:id="12728" w:name="_Toc209556679"/>
        <w:bookmarkStart w:id="12729" w:name="_Toc212740281"/>
        <w:bookmarkStart w:id="12730" w:name="_Toc213778664"/>
        <w:bookmarkEnd w:id="12727"/>
        <w:bookmarkEnd w:id="12728"/>
        <w:bookmarkEnd w:id="12729"/>
        <w:bookmarkEnd w:id="12730"/>
      </w:tr>
      <w:tr w:rsidR="00115F92" w:rsidRPr="00115F92" w:rsidDel="0062423C" w14:paraId="11AE3A1C" w14:textId="645F5242" w:rsidTr="00115F92">
        <w:trPr>
          <w:del w:id="12731" w:author="Ahmad Rafif" w:date="2025-09-22T07:52:00Z"/>
        </w:trPr>
        <w:tc>
          <w:tcPr>
            <w:tcW w:w="0" w:type="auto"/>
            <w:hideMark/>
          </w:tcPr>
          <w:p w14:paraId="4870D290" w14:textId="6118CEFD" w:rsidR="00115F92" w:rsidRPr="00115F92" w:rsidDel="0062423C" w:rsidRDefault="00115F92" w:rsidP="00115F92">
            <w:pPr>
              <w:rPr>
                <w:del w:id="12732" w:author="Ahmad Rafif" w:date="2025-09-22T07:52:00Z"/>
                <w:rFonts w:ascii="Arial" w:hAnsi="Arial" w:cs="Arial"/>
                <w:lang w:val="en-SG"/>
              </w:rPr>
            </w:pPr>
            <w:del w:id="12733" w:author="Ahmad Rafif" w:date="2025-09-22T07:52:00Z">
              <w:r w:rsidRPr="00115F92" w:rsidDel="0062423C">
                <w:rPr>
                  <w:rFonts w:ascii="Arial" w:hAnsi="Arial" w:cs="Arial"/>
                  <w:lang w:val="en-SG"/>
                </w:rPr>
                <w:delText>Large dataset processing</w:delText>
              </w:r>
              <w:bookmarkStart w:id="12734" w:name="_Toc209553848"/>
              <w:bookmarkStart w:id="12735" w:name="_Toc209556680"/>
              <w:bookmarkStart w:id="12736" w:name="_Toc212740282"/>
              <w:bookmarkStart w:id="12737" w:name="_Toc213778665"/>
              <w:bookmarkEnd w:id="12734"/>
              <w:bookmarkEnd w:id="12735"/>
              <w:bookmarkEnd w:id="12736"/>
              <w:bookmarkEnd w:id="12737"/>
            </w:del>
          </w:p>
        </w:tc>
        <w:tc>
          <w:tcPr>
            <w:tcW w:w="0" w:type="auto"/>
            <w:hideMark/>
          </w:tcPr>
          <w:p w14:paraId="2B4ABF45" w14:textId="4691B019" w:rsidR="00115F92" w:rsidRPr="00115F92" w:rsidDel="0062423C" w:rsidRDefault="00115F92" w:rsidP="00115F92">
            <w:pPr>
              <w:rPr>
                <w:del w:id="12738" w:author="Ahmad Rafif" w:date="2025-09-22T07:52:00Z"/>
                <w:rFonts w:ascii="Arial" w:hAnsi="Arial" w:cs="Arial"/>
                <w:lang w:val="en-SG"/>
              </w:rPr>
            </w:pPr>
            <w:del w:id="12739" w:author="Ahmad Rafif" w:date="2025-09-22T07:52:00Z">
              <w:r w:rsidRPr="00115F92" w:rsidDel="0062423C">
                <w:rPr>
                  <w:rFonts w:ascii="Arial" w:hAnsi="Arial" w:cs="Arial"/>
                  <w:lang w:val="en-SG"/>
                </w:rPr>
                <w:delText>Month-long data can lead to large file sizes and slower email delivery.</w:delText>
              </w:r>
              <w:bookmarkStart w:id="12740" w:name="_Toc209553849"/>
              <w:bookmarkStart w:id="12741" w:name="_Toc209556681"/>
              <w:bookmarkStart w:id="12742" w:name="_Toc212740283"/>
              <w:bookmarkStart w:id="12743" w:name="_Toc213778666"/>
              <w:bookmarkEnd w:id="12740"/>
              <w:bookmarkEnd w:id="12741"/>
              <w:bookmarkEnd w:id="12742"/>
              <w:bookmarkEnd w:id="12743"/>
            </w:del>
          </w:p>
        </w:tc>
        <w:tc>
          <w:tcPr>
            <w:tcW w:w="0" w:type="auto"/>
            <w:hideMark/>
          </w:tcPr>
          <w:p w14:paraId="6D98958D" w14:textId="30C3D8C2" w:rsidR="00115F92" w:rsidRPr="00115F92" w:rsidDel="0062423C" w:rsidRDefault="00115F92" w:rsidP="00115F92">
            <w:pPr>
              <w:rPr>
                <w:del w:id="12744" w:author="Ahmad Rafif" w:date="2025-09-22T07:52:00Z"/>
                <w:rFonts w:ascii="Arial" w:hAnsi="Arial" w:cs="Arial"/>
                <w:lang w:val="en-SG"/>
              </w:rPr>
            </w:pPr>
            <w:del w:id="12745" w:author="Ahmad Rafif" w:date="2025-09-22T07:52:00Z">
              <w:r w:rsidDel="0062423C">
                <w:rPr>
                  <w:rFonts w:ascii="Arial" w:hAnsi="Arial" w:cs="Arial"/>
                  <w:lang w:val="en-SG"/>
                </w:rPr>
                <w:delText>Add index to bost the query performance</w:delText>
              </w:r>
              <w:bookmarkStart w:id="12746" w:name="_Toc209553850"/>
              <w:bookmarkStart w:id="12747" w:name="_Toc209556682"/>
              <w:bookmarkStart w:id="12748" w:name="_Toc212740284"/>
              <w:bookmarkStart w:id="12749" w:name="_Toc213778667"/>
              <w:bookmarkEnd w:id="12746"/>
              <w:bookmarkEnd w:id="12747"/>
              <w:bookmarkEnd w:id="12748"/>
              <w:bookmarkEnd w:id="12749"/>
            </w:del>
          </w:p>
        </w:tc>
        <w:bookmarkStart w:id="12750" w:name="_Toc209553851"/>
        <w:bookmarkStart w:id="12751" w:name="_Toc209556683"/>
        <w:bookmarkStart w:id="12752" w:name="_Toc212740285"/>
        <w:bookmarkStart w:id="12753" w:name="_Toc213778668"/>
        <w:bookmarkEnd w:id="12750"/>
        <w:bookmarkEnd w:id="12751"/>
        <w:bookmarkEnd w:id="12752"/>
        <w:bookmarkEnd w:id="12753"/>
      </w:tr>
      <w:tr w:rsidR="00115F92" w:rsidRPr="00115F92" w:rsidDel="0062423C" w14:paraId="4F4BDF7E" w14:textId="7D76A81E" w:rsidTr="00115F92">
        <w:trPr>
          <w:del w:id="12754" w:author="Ahmad Rafif" w:date="2025-09-22T07:52:00Z"/>
        </w:trPr>
        <w:tc>
          <w:tcPr>
            <w:tcW w:w="0" w:type="auto"/>
            <w:hideMark/>
          </w:tcPr>
          <w:p w14:paraId="23367D4D" w14:textId="2EEF6DD3" w:rsidR="00115F92" w:rsidRPr="00115F92" w:rsidDel="0062423C" w:rsidRDefault="00115F92" w:rsidP="00115F92">
            <w:pPr>
              <w:rPr>
                <w:del w:id="12755" w:author="Ahmad Rafif" w:date="2025-09-22T07:52:00Z"/>
                <w:rFonts w:ascii="Arial" w:hAnsi="Arial" w:cs="Arial"/>
                <w:lang w:val="en-SG"/>
              </w:rPr>
            </w:pPr>
            <w:del w:id="12756" w:author="Ahmad Rafif" w:date="2025-09-22T07:52:00Z">
              <w:r w:rsidRPr="00115F92" w:rsidDel="0062423C">
                <w:rPr>
                  <w:rFonts w:ascii="Arial" w:hAnsi="Arial" w:cs="Arial"/>
                  <w:lang w:val="en-SG"/>
                </w:rPr>
                <w:delText>Minimal error diagnostics in notifications</w:delText>
              </w:r>
              <w:bookmarkStart w:id="12757" w:name="_Toc209553852"/>
              <w:bookmarkStart w:id="12758" w:name="_Toc209556684"/>
              <w:bookmarkStart w:id="12759" w:name="_Toc212740286"/>
              <w:bookmarkStart w:id="12760" w:name="_Toc213778669"/>
              <w:bookmarkEnd w:id="12757"/>
              <w:bookmarkEnd w:id="12758"/>
              <w:bookmarkEnd w:id="12759"/>
              <w:bookmarkEnd w:id="12760"/>
            </w:del>
          </w:p>
        </w:tc>
        <w:tc>
          <w:tcPr>
            <w:tcW w:w="0" w:type="auto"/>
            <w:hideMark/>
          </w:tcPr>
          <w:p w14:paraId="7C71C3BE" w14:textId="00C70BE7" w:rsidR="00115F92" w:rsidRPr="00115F92" w:rsidDel="0062423C" w:rsidRDefault="00115F92" w:rsidP="00115F92">
            <w:pPr>
              <w:rPr>
                <w:del w:id="12761" w:author="Ahmad Rafif" w:date="2025-09-22T07:52:00Z"/>
                <w:rFonts w:ascii="Arial" w:hAnsi="Arial" w:cs="Arial"/>
                <w:lang w:val="en-SG"/>
              </w:rPr>
            </w:pPr>
            <w:del w:id="12762" w:author="Ahmad Rafif" w:date="2025-09-22T07:52:00Z">
              <w:r w:rsidRPr="00115F92" w:rsidDel="0062423C">
                <w:rPr>
                  <w:rFonts w:ascii="Arial" w:hAnsi="Arial" w:cs="Arial"/>
                  <w:lang w:val="en-SG"/>
                </w:rPr>
                <w:delText>Failure emails may lack details for quick troubleshooting.</w:delText>
              </w:r>
              <w:bookmarkStart w:id="12763" w:name="_Toc209553853"/>
              <w:bookmarkStart w:id="12764" w:name="_Toc209556685"/>
              <w:bookmarkStart w:id="12765" w:name="_Toc212740287"/>
              <w:bookmarkStart w:id="12766" w:name="_Toc213778670"/>
              <w:bookmarkEnd w:id="12763"/>
              <w:bookmarkEnd w:id="12764"/>
              <w:bookmarkEnd w:id="12765"/>
              <w:bookmarkEnd w:id="12766"/>
            </w:del>
          </w:p>
        </w:tc>
        <w:tc>
          <w:tcPr>
            <w:tcW w:w="0" w:type="auto"/>
            <w:hideMark/>
          </w:tcPr>
          <w:p w14:paraId="336F48E2" w14:textId="4631BEEF" w:rsidR="00115F92" w:rsidRPr="00115F92" w:rsidDel="0062423C" w:rsidRDefault="00115F92" w:rsidP="00115F92">
            <w:pPr>
              <w:rPr>
                <w:del w:id="12767" w:author="Ahmad Rafif" w:date="2025-09-22T07:52:00Z"/>
                <w:rFonts w:ascii="Arial" w:hAnsi="Arial" w:cs="Arial"/>
                <w:lang w:val="en-SG"/>
              </w:rPr>
            </w:pPr>
            <w:del w:id="12768" w:author="Ahmad Rafif" w:date="2025-09-22T07:52:00Z">
              <w:r w:rsidRPr="00115F92" w:rsidDel="0062423C">
                <w:rPr>
                  <w:rFonts w:ascii="Arial" w:hAnsi="Arial" w:cs="Arial"/>
                  <w:lang w:val="en-SG"/>
                </w:rPr>
                <w:delText>Include error context such as query time, record count, and exception message in alerts.</w:delText>
              </w:r>
              <w:bookmarkStart w:id="12769" w:name="_Toc209553854"/>
              <w:bookmarkStart w:id="12770" w:name="_Toc209556686"/>
              <w:bookmarkStart w:id="12771" w:name="_Toc212740288"/>
              <w:bookmarkStart w:id="12772" w:name="_Toc213778671"/>
              <w:bookmarkEnd w:id="12769"/>
              <w:bookmarkEnd w:id="12770"/>
              <w:bookmarkEnd w:id="12771"/>
              <w:bookmarkEnd w:id="12772"/>
            </w:del>
          </w:p>
        </w:tc>
        <w:bookmarkStart w:id="12773" w:name="_Toc209553855"/>
        <w:bookmarkStart w:id="12774" w:name="_Toc209556687"/>
        <w:bookmarkStart w:id="12775" w:name="_Toc212740289"/>
        <w:bookmarkStart w:id="12776" w:name="_Toc213778672"/>
        <w:bookmarkEnd w:id="12773"/>
        <w:bookmarkEnd w:id="12774"/>
        <w:bookmarkEnd w:id="12775"/>
        <w:bookmarkEnd w:id="12776"/>
      </w:tr>
    </w:tbl>
    <w:p w14:paraId="36D4BCF4" w14:textId="77777777" w:rsidR="00140A88" w:rsidRDefault="00140A88">
      <w:pPr>
        <w:pStyle w:val="Heading3"/>
        <w:ind w:left="851" w:hanging="851"/>
        <w:pPrChange w:id="12777" w:author="danupraset@gmail.com" w:date="2025-11-11T17:54:00Z">
          <w:pPr>
            <w:pStyle w:val="Heading3"/>
          </w:pPr>
        </w:pPrChange>
      </w:pPr>
      <w:bookmarkStart w:id="12778" w:name="_Toc205888941"/>
      <w:bookmarkStart w:id="12779" w:name="_Toc205889376"/>
      <w:bookmarkStart w:id="12780" w:name="_Toc205889525"/>
      <w:bookmarkStart w:id="12781" w:name="_Toc209553856"/>
      <w:bookmarkStart w:id="12782" w:name="_Toc209556688"/>
      <w:bookmarkStart w:id="12783" w:name="_Toc212740290"/>
      <w:bookmarkStart w:id="12784" w:name="_Toc213778673"/>
      <w:r>
        <w:t>Data Mapping</w:t>
      </w:r>
      <w:bookmarkEnd w:id="12778"/>
      <w:bookmarkEnd w:id="12779"/>
      <w:bookmarkEnd w:id="12780"/>
      <w:bookmarkEnd w:id="12781"/>
      <w:bookmarkEnd w:id="12782"/>
      <w:bookmarkEnd w:id="12783"/>
      <w:bookmarkEnd w:id="12784"/>
    </w:p>
    <w:p w14:paraId="4D3E8A79" w14:textId="309C3CE0" w:rsidR="00115F92" w:rsidRDefault="00115F92" w:rsidP="00115F92">
      <w:pPr>
        <w:pStyle w:val="Heading4"/>
      </w:pPr>
      <w:bookmarkStart w:id="12785" w:name="_Toc205889526"/>
      <w:bookmarkStart w:id="12786" w:name="_Toc213778674"/>
      <w:r>
        <w:t>Excel Mapping</w:t>
      </w:r>
      <w:bookmarkEnd w:id="12785"/>
      <w:bookmarkEnd w:id="12786"/>
    </w:p>
    <w:tbl>
      <w:tblPr>
        <w:tblStyle w:val="1"/>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4"/>
        <w:gridCol w:w="2694"/>
        <w:gridCol w:w="2693"/>
        <w:gridCol w:w="2835"/>
      </w:tblGrid>
      <w:tr w:rsidR="00115F92" w14:paraId="46A7A414" w14:textId="77777777" w:rsidTr="00067035">
        <w:tc>
          <w:tcPr>
            <w:tcW w:w="1134" w:type="dxa"/>
            <w:shd w:val="clear" w:color="auto" w:fill="F2F2F2"/>
            <w:vAlign w:val="center"/>
          </w:tcPr>
          <w:p w14:paraId="1B0FE766" w14:textId="77777777" w:rsidR="00115F92" w:rsidRDefault="00115F92" w:rsidP="00067035">
            <w:pPr>
              <w:jc w:val="center"/>
              <w:rPr>
                <w:rFonts w:ascii="Arial" w:eastAsia="Arial" w:hAnsi="Arial" w:cs="Arial"/>
                <w:b/>
                <w:sz w:val="20"/>
                <w:szCs w:val="20"/>
              </w:rPr>
            </w:pPr>
            <w:r>
              <w:rPr>
                <w:rFonts w:ascii="Arial" w:eastAsia="Arial" w:hAnsi="Arial" w:cs="Arial"/>
                <w:b/>
                <w:sz w:val="20"/>
                <w:szCs w:val="20"/>
              </w:rPr>
              <w:t>Zone</w:t>
            </w:r>
          </w:p>
        </w:tc>
        <w:tc>
          <w:tcPr>
            <w:tcW w:w="2694" w:type="dxa"/>
            <w:shd w:val="clear" w:color="auto" w:fill="F2F2F2"/>
            <w:vAlign w:val="center"/>
          </w:tcPr>
          <w:p w14:paraId="4C2CE2A9" w14:textId="77777777" w:rsidR="00115F92" w:rsidRDefault="00115F92" w:rsidP="00067035">
            <w:pPr>
              <w:jc w:val="center"/>
              <w:rPr>
                <w:rFonts w:ascii="Arial" w:eastAsia="Arial" w:hAnsi="Arial" w:cs="Arial"/>
                <w:b/>
                <w:sz w:val="20"/>
                <w:szCs w:val="20"/>
              </w:rPr>
            </w:pPr>
            <w:r>
              <w:rPr>
                <w:rFonts w:ascii="Arial" w:eastAsia="Arial" w:hAnsi="Arial" w:cs="Arial"/>
                <w:b/>
                <w:sz w:val="20"/>
                <w:szCs w:val="20"/>
              </w:rPr>
              <w:t>Database Table</w:t>
            </w:r>
          </w:p>
        </w:tc>
        <w:tc>
          <w:tcPr>
            <w:tcW w:w="2693" w:type="dxa"/>
            <w:shd w:val="clear" w:color="auto" w:fill="F2F2F2"/>
            <w:vAlign w:val="center"/>
          </w:tcPr>
          <w:p w14:paraId="7100467B" w14:textId="77777777" w:rsidR="00115F92" w:rsidRDefault="00115F92" w:rsidP="00067035">
            <w:pPr>
              <w:jc w:val="center"/>
              <w:rPr>
                <w:rFonts w:ascii="Arial" w:eastAsia="Arial" w:hAnsi="Arial" w:cs="Arial"/>
                <w:b/>
                <w:sz w:val="20"/>
                <w:szCs w:val="20"/>
              </w:rPr>
            </w:pPr>
            <w:r>
              <w:rPr>
                <w:rFonts w:ascii="Arial" w:eastAsia="Arial" w:hAnsi="Arial" w:cs="Arial"/>
                <w:b/>
                <w:sz w:val="20"/>
                <w:szCs w:val="20"/>
              </w:rPr>
              <w:t>Field Name</w:t>
            </w:r>
          </w:p>
        </w:tc>
        <w:tc>
          <w:tcPr>
            <w:tcW w:w="2835" w:type="dxa"/>
            <w:shd w:val="clear" w:color="auto" w:fill="F2F2F2"/>
            <w:vAlign w:val="center"/>
          </w:tcPr>
          <w:p w14:paraId="329CDBC3" w14:textId="77777777" w:rsidR="00115F92" w:rsidRDefault="00115F92" w:rsidP="00067035">
            <w:pPr>
              <w:jc w:val="center"/>
              <w:rPr>
                <w:rFonts w:ascii="Arial" w:eastAsia="Arial" w:hAnsi="Arial" w:cs="Arial"/>
                <w:b/>
                <w:sz w:val="20"/>
                <w:szCs w:val="20"/>
              </w:rPr>
            </w:pPr>
            <w:r>
              <w:rPr>
                <w:rFonts w:ascii="Arial" w:eastAsia="Arial" w:hAnsi="Arial" w:cs="Arial"/>
                <w:b/>
                <w:sz w:val="20"/>
                <w:szCs w:val="20"/>
              </w:rPr>
              <w:t>Report Field Name</w:t>
            </w:r>
          </w:p>
        </w:tc>
      </w:tr>
      <w:tr w:rsidR="00115F92" w14:paraId="0054C81A" w14:textId="77777777" w:rsidTr="00067035">
        <w:tc>
          <w:tcPr>
            <w:tcW w:w="1134" w:type="dxa"/>
            <w:shd w:val="clear" w:color="auto" w:fill="FFFFFF"/>
          </w:tcPr>
          <w:p w14:paraId="284E5DBF" w14:textId="77777777" w:rsidR="00115F92" w:rsidRDefault="00115F92" w:rsidP="00067035">
            <w:pPr>
              <w:jc w:val="center"/>
              <w:rPr>
                <w:rFonts w:ascii="Arial" w:eastAsia="Arial" w:hAnsi="Arial" w:cs="Arial"/>
                <w:sz w:val="20"/>
                <w:szCs w:val="20"/>
              </w:rPr>
            </w:pPr>
            <w:r>
              <w:rPr>
                <w:rFonts w:ascii="Arial" w:eastAsia="Arial" w:hAnsi="Arial" w:cs="Arial"/>
                <w:sz w:val="20"/>
                <w:szCs w:val="20"/>
              </w:rPr>
              <w:t>Intranet</w:t>
            </w:r>
          </w:p>
        </w:tc>
        <w:tc>
          <w:tcPr>
            <w:tcW w:w="2694" w:type="dxa"/>
            <w:shd w:val="clear" w:color="auto" w:fill="FFFFFF"/>
          </w:tcPr>
          <w:p w14:paraId="616F30FE" w14:textId="77777777" w:rsidR="00115F92" w:rsidRDefault="00115F92" w:rsidP="00067035">
            <w:pPr>
              <w:jc w:val="center"/>
              <w:rPr>
                <w:rFonts w:ascii="Arial" w:eastAsia="Arial" w:hAnsi="Arial" w:cs="Arial"/>
                <w:sz w:val="20"/>
                <w:szCs w:val="20"/>
              </w:rPr>
            </w:pPr>
            <w:proofErr w:type="spellStart"/>
            <w:r>
              <w:rPr>
                <w:rFonts w:ascii="Arial" w:eastAsia="Arial" w:hAnsi="Arial" w:cs="Arial"/>
                <w:sz w:val="20"/>
                <w:szCs w:val="20"/>
              </w:rPr>
              <w:t>ocms_web_txn_detail</w:t>
            </w:r>
            <w:proofErr w:type="spellEnd"/>
          </w:p>
        </w:tc>
        <w:tc>
          <w:tcPr>
            <w:tcW w:w="2693" w:type="dxa"/>
            <w:shd w:val="clear" w:color="auto" w:fill="FFFFFF"/>
          </w:tcPr>
          <w:p w14:paraId="01B75A7E" w14:textId="77777777" w:rsidR="00115F92" w:rsidRDefault="00115F92" w:rsidP="00067035">
            <w:pPr>
              <w:jc w:val="center"/>
              <w:rPr>
                <w:rFonts w:ascii="Arial" w:eastAsia="Arial" w:hAnsi="Arial" w:cs="Arial"/>
                <w:sz w:val="20"/>
                <w:szCs w:val="20"/>
              </w:rPr>
            </w:pPr>
            <w:proofErr w:type="spellStart"/>
            <w:r>
              <w:rPr>
                <w:rFonts w:ascii="Arial" w:eastAsia="Arial" w:hAnsi="Arial" w:cs="Arial"/>
                <w:sz w:val="20"/>
                <w:szCs w:val="20"/>
              </w:rPr>
              <w:t>transaction_date_time</w:t>
            </w:r>
            <w:proofErr w:type="spellEnd"/>
          </w:p>
        </w:tc>
        <w:tc>
          <w:tcPr>
            <w:tcW w:w="2835" w:type="dxa"/>
            <w:shd w:val="clear" w:color="auto" w:fill="FFFFFF"/>
          </w:tcPr>
          <w:p w14:paraId="72173B8F" w14:textId="77777777" w:rsidR="00115F92" w:rsidRDefault="00115F92" w:rsidP="00067035">
            <w:pPr>
              <w:jc w:val="center"/>
              <w:rPr>
                <w:rFonts w:ascii="Arial" w:eastAsia="Arial" w:hAnsi="Arial" w:cs="Arial"/>
                <w:sz w:val="20"/>
                <w:szCs w:val="20"/>
              </w:rPr>
            </w:pPr>
            <w:r>
              <w:rPr>
                <w:rFonts w:ascii="Arial" w:eastAsia="Arial" w:hAnsi="Arial" w:cs="Arial"/>
                <w:sz w:val="20"/>
                <w:szCs w:val="20"/>
              </w:rPr>
              <w:t>Date / Time of Payment</w:t>
            </w:r>
          </w:p>
        </w:tc>
      </w:tr>
      <w:tr w:rsidR="00115F92" w14:paraId="6BED4DED" w14:textId="77777777" w:rsidTr="00067035">
        <w:tc>
          <w:tcPr>
            <w:tcW w:w="1134" w:type="dxa"/>
            <w:shd w:val="clear" w:color="auto" w:fill="FFFFFF"/>
          </w:tcPr>
          <w:p w14:paraId="4F8D4E42" w14:textId="00E1140A" w:rsidR="00115F92" w:rsidRDefault="00115F92" w:rsidP="00115F92">
            <w:pPr>
              <w:jc w:val="center"/>
              <w:rPr>
                <w:rFonts w:ascii="Arial" w:eastAsia="Arial" w:hAnsi="Arial" w:cs="Arial"/>
                <w:sz w:val="20"/>
                <w:szCs w:val="20"/>
              </w:rPr>
            </w:pPr>
            <w:r>
              <w:rPr>
                <w:rFonts w:ascii="Arial" w:eastAsia="Arial" w:hAnsi="Arial" w:cs="Arial"/>
                <w:sz w:val="20"/>
                <w:szCs w:val="20"/>
              </w:rPr>
              <w:t>Intranet</w:t>
            </w:r>
          </w:p>
        </w:tc>
        <w:tc>
          <w:tcPr>
            <w:tcW w:w="2694" w:type="dxa"/>
            <w:shd w:val="clear" w:color="auto" w:fill="FFFFFF"/>
          </w:tcPr>
          <w:p w14:paraId="7B001862" w14:textId="55CA68CC"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ocms_web_txn_detail</w:t>
            </w:r>
            <w:proofErr w:type="spellEnd"/>
          </w:p>
        </w:tc>
        <w:tc>
          <w:tcPr>
            <w:tcW w:w="2693" w:type="dxa"/>
            <w:shd w:val="clear" w:color="auto" w:fill="FFFFFF"/>
          </w:tcPr>
          <w:p w14:paraId="4DB47118" w14:textId="77777777"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receipt_no</w:t>
            </w:r>
            <w:proofErr w:type="spellEnd"/>
          </w:p>
        </w:tc>
        <w:tc>
          <w:tcPr>
            <w:tcW w:w="2835" w:type="dxa"/>
            <w:shd w:val="clear" w:color="auto" w:fill="FFFFFF"/>
          </w:tcPr>
          <w:p w14:paraId="1E638B8C" w14:textId="77777777" w:rsidR="00115F92" w:rsidRDefault="00115F92" w:rsidP="00115F92">
            <w:pPr>
              <w:jc w:val="center"/>
              <w:rPr>
                <w:rFonts w:ascii="Arial" w:eastAsia="Arial" w:hAnsi="Arial" w:cs="Arial"/>
                <w:sz w:val="20"/>
                <w:szCs w:val="20"/>
              </w:rPr>
            </w:pPr>
            <w:r>
              <w:rPr>
                <w:rFonts w:ascii="Arial" w:eastAsia="Arial" w:hAnsi="Arial" w:cs="Arial"/>
                <w:sz w:val="20"/>
                <w:szCs w:val="20"/>
              </w:rPr>
              <w:t>Receipt No.</w:t>
            </w:r>
          </w:p>
        </w:tc>
      </w:tr>
      <w:tr w:rsidR="00115F92" w14:paraId="24BE1621" w14:textId="77777777" w:rsidTr="00067035">
        <w:tc>
          <w:tcPr>
            <w:tcW w:w="1134" w:type="dxa"/>
            <w:shd w:val="clear" w:color="auto" w:fill="FFFFFF"/>
          </w:tcPr>
          <w:p w14:paraId="09D375A9" w14:textId="5123378C" w:rsidR="00115F92" w:rsidRDefault="00115F92" w:rsidP="00115F92">
            <w:pPr>
              <w:jc w:val="center"/>
              <w:rPr>
                <w:rFonts w:ascii="Arial" w:eastAsia="Arial" w:hAnsi="Arial" w:cs="Arial"/>
                <w:sz w:val="20"/>
                <w:szCs w:val="20"/>
              </w:rPr>
            </w:pPr>
            <w:r>
              <w:rPr>
                <w:rFonts w:ascii="Arial" w:eastAsia="Arial" w:hAnsi="Arial" w:cs="Arial"/>
                <w:sz w:val="20"/>
                <w:szCs w:val="20"/>
              </w:rPr>
              <w:t>Intranet</w:t>
            </w:r>
          </w:p>
        </w:tc>
        <w:tc>
          <w:tcPr>
            <w:tcW w:w="2694" w:type="dxa"/>
            <w:shd w:val="clear" w:color="auto" w:fill="FFFFFF"/>
          </w:tcPr>
          <w:p w14:paraId="105591EA" w14:textId="4F16C834"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ocms_web_txn_detail</w:t>
            </w:r>
            <w:proofErr w:type="spellEnd"/>
          </w:p>
        </w:tc>
        <w:tc>
          <w:tcPr>
            <w:tcW w:w="2693" w:type="dxa"/>
            <w:shd w:val="clear" w:color="auto" w:fill="FFFFFF"/>
          </w:tcPr>
          <w:p w14:paraId="3DCB765B" w14:textId="77777777"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payment_mode</w:t>
            </w:r>
            <w:proofErr w:type="spellEnd"/>
          </w:p>
        </w:tc>
        <w:tc>
          <w:tcPr>
            <w:tcW w:w="2835" w:type="dxa"/>
            <w:shd w:val="clear" w:color="auto" w:fill="FFFFFF"/>
          </w:tcPr>
          <w:p w14:paraId="41884B50" w14:textId="77777777" w:rsidR="00115F92" w:rsidRDefault="00115F92" w:rsidP="00115F92">
            <w:pPr>
              <w:jc w:val="center"/>
              <w:rPr>
                <w:rFonts w:ascii="Arial" w:eastAsia="Arial" w:hAnsi="Arial" w:cs="Arial"/>
                <w:sz w:val="20"/>
                <w:szCs w:val="20"/>
              </w:rPr>
            </w:pPr>
            <w:r>
              <w:rPr>
                <w:rFonts w:ascii="Arial" w:eastAsia="Arial" w:hAnsi="Arial" w:cs="Arial"/>
                <w:sz w:val="20"/>
                <w:szCs w:val="20"/>
              </w:rPr>
              <w:t>Payment Mode</w:t>
            </w:r>
          </w:p>
        </w:tc>
      </w:tr>
      <w:tr w:rsidR="00115F92" w14:paraId="5CA0A8BA" w14:textId="77777777" w:rsidTr="00067035">
        <w:tc>
          <w:tcPr>
            <w:tcW w:w="1134" w:type="dxa"/>
            <w:shd w:val="clear" w:color="auto" w:fill="FFFFFF"/>
          </w:tcPr>
          <w:p w14:paraId="2B63B034" w14:textId="380B64A2" w:rsidR="00115F92" w:rsidRDefault="00115F92" w:rsidP="00115F92">
            <w:pPr>
              <w:jc w:val="center"/>
              <w:rPr>
                <w:rFonts w:ascii="Arial" w:eastAsia="Arial" w:hAnsi="Arial" w:cs="Arial"/>
                <w:sz w:val="20"/>
                <w:szCs w:val="20"/>
              </w:rPr>
            </w:pPr>
            <w:r>
              <w:rPr>
                <w:rFonts w:ascii="Arial" w:eastAsia="Arial" w:hAnsi="Arial" w:cs="Arial"/>
                <w:sz w:val="20"/>
                <w:szCs w:val="20"/>
              </w:rPr>
              <w:t>Intranet</w:t>
            </w:r>
          </w:p>
        </w:tc>
        <w:tc>
          <w:tcPr>
            <w:tcW w:w="2694" w:type="dxa"/>
            <w:shd w:val="clear" w:color="auto" w:fill="FFFFFF"/>
          </w:tcPr>
          <w:p w14:paraId="2A6B87EB" w14:textId="28206A5A"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ocms_web_txn_detail</w:t>
            </w:r>
            <w:proofErr w:type="spellEnd"/>
          </w:p>
        </w:tc>
        <w:tc>
          <w:tcPr>
            <w:tcW w:w="2693" w:type="dxa"/>
            <w:shd w:val="clear" w:color="auto" w:fill="FFFFFF"/>
          </w:tcPr>
          <w:p w14:paraId="7A4A11B8" w14:textId="77777777"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payment_amount</w:t>
            </w:r>
            <w:proofErr w:type="spellEnd"/>
          </w:p>
        </w:tc>
        <w:tc>
          <w:tcPr>
            <w:tcW w:w="2835" w:type="dxa"/>
            <w:shd w:val="clear" w:color="auto" w:fill="FFFFFF"/>
          </w:tcPr>
          <w:p w14:paraId="0696A766" w14:textId="77777777" w:rsidR="00115F92" w:rsidRDefault="00115F92" w:rsidP="00115F92">
            <w:pPr>
              <w:jc w:val="center"/>
              <w:rPr>
                <w:rFonts w:ascii="Arial" w:eastAsia="Arial" w:hAnsi="Arial" w:cs="Arial"/>
                <w:sz w:val="20"/>
                <w:szCs w:val="20"/>
              </w:rPr>
            </w:pPr>
            <w:r>
              <w:rPr>
                <w:rFonts w:ascii="Arial" w:eastAsia="Arial" w:hAnsi="Arial" w:cs="Arial"/>
                <w:sz w:val="20"/>
                <w:szCs w:val="20"/>
              </w:rPr>
              <w:t>Payment Amount</w:t>
            </w:r>
          </w:p>
        </w:tc>
      </w:tr>
      <w:tr w:rsidR="00115F92" w14:paraId="05F31C6B" w14:textId="77777777" w:rsidTr="00067035">
        <w:tc>
          <w:tcPr>
            <w:tcW w:w="1134" w:type="dxa"/>
            <w:shd w:val="clear" w:color="auto" w:fill="FFFFFF"/>
          </w:tcPr>
          <w:p w14:paraId="1A75DC03" w14:textId="77777777" w:rsidR="00115F92" w:rsidRDefault="00115F92" w:rsidP="00067035">
            <w:pPr>
              <w:jc w:val="center"/>
              <w:rPr>
                <w:rFonts w:ascii="Arial" w:eastAsia="Arial" w:hAnsi="Arial" w:cs="Arial"/>
                <w:sz w:val="20"/>
                <w:szCs w:val="20"/>
              </w:rPr>
            </w:pPr>
            <w:r>
              <w:rPr>
                <w:rFonts w:ascii="Arial" w:eastAsia="Arial" w:hAnsi="Arial" w:cs="Arial"/>
                <w:sz w:val="20"/>
                <w:szCs w:val="20"/>
              </w:rPr>
              <w:t>Intranet</w:t>
            </w:r>
          </w:p>
        </w:tc>
        <w:tc>
          <w:tcPr>
            <w:tcW w:w="2694" w:type="dxa"/>
            <w:shd w:val="clear" w:color="auto" w:fill="FFFFFF"/>
          </w:tcPr>
          <w:p w14:paraId="36861CE8" w14:textId="77777777" w:rsidR="00115F92" w:rsidRDefault="00115F92" w:rsidP="00067035">
            <w:pPr>
              <w:jc w:val="center"/>
              <w:rPr>
                <w:rFonts w:ascii="Arial" w:eastAsia="Arial" w:hAnsi="Arial" w:cs="Arial"/>
                <w:sz w:val="20"/>
                <w:szCs w:val="20"/>
              </w:rPr>
            </w:pPr>
            <w:proofErr w:type="spellStart"/>
            <w:r>
              <w:rPr>
                <w:rFonts w:ascii="Arial" w:eastAsia="Arial" w:hAnsi="Arial" w:cs="Arial"/>
                <w:sz w:val="20"/>
                <w:szCs w:val="20"/>
              </w:rPr>
              <w:t>ocms_valid_offence_notice</w:t>
            </w:r>
            <w:proofErr w:type="spellEnd"/>
          </w:p>
        </w:tc>
        <w:tc>
          <w:tcPr>
            <w:tcW w:w="2693" w:type="dxa"/>
            <w:shd w:val="clear" w:color="auto" w:fill="FFFFFF"/>
          </w:tcPr>
          <w:p w14:paraId="520FC480" w14:textId="77777777" w:rsidR="00115F92" w:rsidRDefault="00115F92" w:rsidP="00067035">
            <w:pPr>
              <w:jc w:val="center"/>
              <w:rPr>
                <w:rFonts w:ascii="Arial" w:eastAsia="Arial" w:hAnsi="Arial" w:cs="Arial"/>
                <w:sz w:val="20"/>
                <w:szCs w:val="20"/>
              </w:rPr>
            </w:pPr>
            <w:proofErr w:type="spellStart"/>
            <w:r>
              <w:rPr>
                <w:rFonts w:ascii="Arial" w:eastAsia="Arial" w:hAnsi="Arial" w:cs="Arial"/>
                <w:sz w:val="20"/>
                <w:szCs w:val="20"/>
              </w:rPr>
              <w:t>notice_no</w:t>
            </w:r>
            <w:proofErr w:type="spellEnd"/>
          </w:p>
        </w:tc>
        <w:tc>
          <w:tcPr>
            <w:tcW w:w="2835" w:type="dxa"/>
            <w:shd w:val="clear" w:color="auto" w:fill="FFFFFF"/>
          </w:tcPr>
          <w:p w14:paraId="41F242A2" w14:textId="77777777" w:rsidR="00115F92" w:rsidRDefault="00115F92" w:rsidP="00067035">
            <w:pPr>
              <w:jc w:val="center"/>
              <w:rPr>
                <w:rFonts w:ascii="Arial" w:eastAsia="Arial" w:hAnsi="Arial" w:cs="Arial"/>
                <w:sz w:val="20"/>
                <w:szCs w:val="20"/>
              </w:rPr>
            </w:pPr>
            <w:r>
              <w:rPr>
                <w:rFonts w:ascii="Arial" w:eastAsia="Arial" w:hAnsi="Arial" w:cs="Arial"/>
                <w:sz w:val="20"/>
                <w:szCs w:val="20"/>
              </w:rPr>
              <w:t>Notice No.</w:t>
            </w:r>
          </w:p>
        </w:tc>
      </w:tr>
      <w:tr w:rsidR="00115F92" w14:paraId="7D83A9DD" w14:textId="77777777" w:rsidTr="00067035">
        <w:tc>
          <w:tcPr>
            <w:tcW w:w="1134" w:type="dxa"/>
            <w:shd w:val="clear" w:color="auto" w:fill="FFFFFF"/>
          </w:tcPr>
          <w:p w14:paraId="5A95E6FF" w14:textId="22F6805C" w:rsidR="00115F92" w:rsidRDefault="00115F92" w:rsidP="00115F92">
            <w:pPr>
              <w:jc w:val="center"/>
              <w:rPr>
                <w:rFonts w:ascii="Arial" w:eastAsia="Arial" w:hAnsi="Arial" w:cs="Arial"/>
                <w:sz w:val="20"/>
                <w:szCs w:val="20"/>
              </w:rPr>
            </w:pPr>
            <w:r>
              <w:rPr>
                <w:rFonts w:ascii="Arial" w:eastAsia="Arial" w:hAnsi="Arial" w:cs="Arial"/>
                <w:sz w:val="20"/>
                <w:szCs w:val="20"/>
              </w:rPr>
              <w:t>Intranet</w:t>
            </w:r>
          </w:p>
        </w:tc>
        <w:tc>
          <w:tcPr>
            <w:tcW w:w="2694" w:type="dxa"/>
            <w:shd w:val="clear" w:color="auto" w:fill="FFFFFF"/>
          </w:tcPr>
          <w:p w14:paraId="43CBB255" w14:textId="65A70BF5"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ocms_valid_offence_notice</w:t>
            </w:r>
            <w:proofErr w:type="spellEnd"/>
          </w:p>
        </w:tc>
        <w:tc>
          <w:tcPr>
            <w:tcW w:w="2693" w:type="dxa"/>
            <w:shd w:val="clear" w:color="auto" w:fill="FFFFFF"/>
          </w:tcPr>
          <w:p w14:paraId="78853DB8" w14:textId="77777777"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notice_date_and_time</w:t>
            </w:r>
            <w:proofErr w:type="spellEnd"/>
          </w:p>
        </w:tc>
        <w:tc>
          <w:tcPr>
            <w:tcW w:w="2835" w:type="dxa"/>
            <w:shd w:val="clear" w:color="auto" w:fill="FFFFFF"/>
          </w:tcPr>
          <w:p w14:paraId="2A9DA9B1" w14:textId="77777777" w:rsidR="00115F92" w:rsidRDefault="00115F92" w:rsidP="00115F92">
            <w:pPr>
              <w:jc w:val="center"/>
              <w:rPr>
                <w:rFonts w:ascii="Arial" w:eastAsia="Arial" w:hAnsi="Arial" w:cs="Arial"/>
                <w:sz w:val="20"/>
                <w:szCs w:val="20"/>
              </w:rPr>
            </w:pPr>
            <w:r>
              <w:rPr>
                <w:rFonts w:ascii="Arial" w:eastAsia="Arial" w:hAnsi="Arial" w:cs="Arial"/>
                <w:sz w:val="20"/>
                <w:szCs w:val="20"/>
              </w:rPr>
              <w:t>Notice Date and Time</w:t>
            </w:r>
          </w:p>
        </w:tc>
      </w:tr>
      <w:tr w:rsidR="00115F92" w14:paraId="0CC965CC" w14:textId="77777777" w:rsidTr="00067035">
        <w:tc>
          <w:tcPr>
            <w:tcW w:w="1134" w:type="dxa"/>
            <w:shd w:val="clear" w:color="auto" w:fill="FFFFFF"/>
          </w:tcPr>
          <w:p w14:paraId="3F1876D3" w14:textId="5482B23C" w:rsidR="00115F92" w:rsidRDefault="00115F92" w:rsidP="00115F92">
            <w:pPr>
              <w:jc w:val="center"/>
              <w:rPr>
                <w:rFonts w:ascii="Arial" w:eastAsia="Arial" w:hAnsi="Arial" w:cs="Arial"/>
                <w:sz w:val="20"/>
                <w:szCs w:val="20"/>
              </w:rPr>
            </w:pPr>
            <w:r>
              <w:rPr>
                <w:rFonts w:ascii="Arial" w:eastAsia="Arial" w:hAnsi="Arial" w:cs="Arial"/>
                <w:sz w:val="20"/>
                <w:szCs w:val="20"/>
              </w:rPr>
              <w:t>Intranet</w:t>
            </w:r>
          </w:p>
        </w:tc>
        <w:tc>
          <w:tcPr>
            <w:tcW w:w="2694" w:type="dxa"/>
            <w:shd w:val="clear" w:color="auto" w:fill="FFFFFF"/>
          </w:tcPr>
          <w:p w14:paraId="28935A17" w14:textId="34FC87C8"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ocms_valid_offence_notice</w:t>
            </w:r>
            <w:proofErr w:type="spellEnd"/>
          </w:p>
        </w:tc>
        <w:tc>
          <w:tcPr>
            <w:tcW w:w="2693" w:type="dxa"/>
            <w:shd w:val="clear" w:color="auto" w:fill="FFFFFF"/>
          </w:tcPr>
          <w:p w14:paraId="37F3EB3D" w14:textId="77777777" w:rsidR="00115F92" w:rsidRDefault="00115F92" w:rsidP="00115F92">
            <w:pPr>
              <w:jc w:val="center"/>
              <w:rPr>
                <w:rFonts w:ascii="Arial" w:eastAsia="Arial" w:hAnsi="Arial" w:cs="Arial"/>
                <w:sz w:val="20"/>
                <w:szCs w:val="20"/>
              </w:rPr>
            </w:pPr>
            <w:proofErr w:type="spellStart"/>
            <w:r w:rsidRPr="00CC5390">
              <w:rPr>
                <w:rFonts w:ascii="Arial" w:eastAsia="Arial" w:hAnsi="Arial" w:cs="Arial"/>
                <w:sz w:val="20"/>
                <w:szCs w:val="20"/>
              </w:rPr>
              <w:t>vehicle_category</w:t>
            </w:r>
            <w:proofErr w:type="spellEnd"/>
          </w:p>
        </w:tc>
        <w:tc>
          <w:tcPr>
            <w:tcW w:w="2835" w:type="dxa"/>
            <w:shd w:val="clear" w:color="auto" w:fill="FFFFFF"/>
          </w:tcPr>
          <w:p w14:paraId="2394568F" w14:textId="77777777" w:rsidR="00115F92" w:rsidRDefault="00115F92" w:rsidP="00115F92">
            <w:pPr>
              <w:jc w:val="center"/>
              <w:rPr>
                <w:rFonts w:ascii="Arial" w:eastAsia="Arial" w:hAnsi="Arial" w:cs="Arial"/>
                <w:sz w:val="20"/>
                <w:szCs w:val="20"/>
              </w:rPr>
            </w:pPr>
            <w:r>
              <w:rPr>
                <w:rFonts w:ascii="Arial" w:eastAsia="Arial" w:hAnsi="Arial" w:cs="Arial"/>
                <w:sz w:val="20"/>
                <w:szCs w:val="20"/>
              </w:rPr>
              <w:t>Vehicle Category</w:t>
            </w:r>
          </w:p>
        </w:tc>
      </w:tr>
      <w:tr w:rsidR="00115F92" w14:paraId="28EA6FD6" w14:textId="77777777" w:rsidTr="00067035">
        <w:tc>
          <w:tcPr>
            <w:tcW w:w="1134" w:type="dxa"/>
            <w:shd w:val="clear" w:color="auto" w:fill="FFFFFF"/>
          </w:tcPr>
          <w:p w14:paraId="2552FF47" w14:textId="56F1D148" w:rsidR="00115F92" w:rsidRDefault="00115F92" w:rsidP="00115F92">
            <w:pPr>
              <w:jc w:val="center"/>
              <w:rPr>
                <w:rFonts w:ascii="Arial" w:eastAsia="Arial" w:hAnsi="Arial" w:cs="Arial"/>
                <w:sz w:val="20"/>
                <w:szCs w:val="20"/>
              </w:rPr>
            </w:pPr>
            <w:r>
              <w:rPr>
                <w:rFonts w:ascii="Arial" w:eastAsia="Arial" w:hAnsi="Arial" w:cs="Arial"/>
                <w:sz w:val="20"/>
                <w:szCs w:val="20"/>
              </w:rPr>
              <w:t>Intranet</w:t>
            </w:r>
          </w:p>
        </w:tc>
        <w:tc>
          <w:tcPr>
            <w:tcW w:w="2694" w:type="dxa"/>
            <w:shd w:val="clear" w:color="auto" w:fill="FFFFFF"/>
          </w:tcPr>
          <w:p w14:paraId="7C181B29" w14:textId="15F697E4"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ocms_valid_offence_notice</w:t>
            </w:r>
            <w:proofErr w:type="spellEnd"/>
          </w:p>
        </w:tc>
        <w:tc>
          <w:tcPr>
            <w:tcW w:w="2693" w:type="dxa"/>
            <w:shd w:val="clear" w:color="auto" w:fill="FFFFFF"/>
          </w:tcPr>
          <w:p w14:paraId="43D6E1F7" w14:textId="77777777" w:rsidR="00115F92" w:rsidRPr="00CC5390" w:rsidRDefault="00115F92" w:rsidP="00115F92">
            <w:pPr>
              <w:jc w:val="center"/>
              <w:rPr>
                <w:rFonts w:ascii="Arial" w:eastAsia="Arial" w:hAnsi="Arial" w:cs="Arial"/>
                <w:sz w:val="20"/>
                <w:szCs w:val="20"/>
              </w:rPr>
            </w:pPr>
            <w:proofErr w:type="spellStart"/>
            <w:r w:rsidRPr="00CC5390">
              <w:rPr>
                <w:rFonts w:ascii="Arial" w:eastAsia="Arial" w:hAnsi="Arial" w:cs="Arial"/>
                <w:sz w:val="20"/>
                <w:szCs w:val="20"/>
              </w:rPr>
              <w:t>vehicle_registration_type</w:t>
            </w:r>
            <w:proofErr w:type="spellEnd"/>
          </w:p>
        </w:tc>
        <w:tc>
          <w:tcPr>
            <w:tcW w:w="2835" w:type="dxa"/>
            <w:shd w:val="clear" w:color="auto" w:fill="FFFFFF"/>
          </w:tcPr>
          <w:p w14:paraId="25A79421" w14:textId="77777777" w:rsidR="00115F92" w:rsidRDefault="00115F92" w:rsidP="00115F92">
            <w:pPr>
              <w:jc w:val="center"/>
              <w:rPr>
                <w:rFonts w:ascii="Arial" w:eastAsia="Arial" w:hAnsi="Arial" w:cs="Arial"/>
                <w:sz w:val="20"/>
                <w:szCs w:val="20"/>
              </w:rPr>
            </w:pPr>
            <w:r>
              <w:rPr>
                <w:rFonts w:ascii="Arial" w:eastAsia="Arial" w:hAnsi="Arial" w:cs="Arial"/>
                <w:sz w:val="20"/>
                <w:szCs w:val="20"/>
              </w:rPr>
              <w:t>Vehicle Registration Type</w:t>
            </w:r>
          </w:p>
        </w:tc>
      </w:tr>
      <w:tr w:rsidR="00115F92" w14:paraId="53A93338" w14:textId="77777777" w:rsidTr="00067035">
        <w:tc>
          <w:tcPr>
            <w:tcW w:w="1134" w:type="dxa"/>
            <w:shd w:val="clear" w:color="auto" w:fill="FFFFFF"/>
          </w:tcPr>
          <w:p w14:paraId="44D120E9" w14:textId="302DCC69" w:rsidR="00115F92" w:rsidRDefault="00115F92" w:rsidP="00115F92">
            <w:pPr>
              <w:jc w:val="center"/>
              <w:rPr>
                <w:rFonts w:ascii="Arial" w:eastAsia="Arial" w:hAnsi="Arial" w:cs="Arial"/>
                <w:sz w:val="20"/>
                <w:szCs w:val="20"/>
              </w:rPr>
            </w:pPr>
            <w:r>
              <w:rPr>
                <w:rFonts w:ascii="Arial" w:eastAsia="Arial" w:hAnsi="Arial" w:cs="Arial"/>
                <w:sz w:val="20"/>
                <w:szCs w:val="20"/>
              </w:rPr>
              <w:t>Intranet</w:t>
            </w:r>
          </w:p>
        </w:tc>
        <w:tc>
          <w:tcPr>
            <w:tcW w:w="2694" w:type="dxa"/>
            <w:shd w:val="clear" w:color="auto" w:fill="FFFFFF"/>
          </w:tcPr>
          <w:p w14:paraId="25E85F04" w14:textId="6807B607"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ocms_valid_offence_notice</w:t>
            </w:r>
            <w:proofErr w:type="spellEnd"/>
          </w:p>
        </w:tc>
        <w:tc>
          <w:tcPr>
            <w:tcW w:w="2693" w:type="dxa"/>
            <w:shd w:val="clear" w:color="auto" w:fill="FFFFFF"/>
          </w:tcPr>
          <w:p w14:paraId="5E91E428" w14:textId="77777777" w:rsidR="00115F92" w:rsidRPr="00CC5390" w:rsidRDefault="00115F92" w:rsidP="00115F92">
            <w:pPr>
              <w:jc w:val="center"/>
              <w:rPr>
                <w:rFonts w:ascii="Arial" w:eastAsia="Arial" w:hAnsi="Arial" w:cs="Arial"/>
                <w:sz w:val="20"/>
                <w:szCs w:val="20"/>
              </w:rPr>
            </w:pPr>
            <w:proofErr w:type="spellStart"/>
            <w:r>
              <w:rPr>
                <w:rFonts w:ascii="Arial" w:eastAsia="Arial" w:hAnsi="Arial" w:cs="Arial"/>
                <w:sz w:val="20"/>
                <w:szCs w:val="20"/>
              </w:rPr>
              <w:t>vehicle_no</w:t>
            </w:r>
            <w:proofErr w:type="spellEnd"/>
          </w:p>
        </w:tc>
        <w:tc>
          <w:tcPr>
            <w:tcW w:w="2835" w:type="dxa"/>
            <w:shd w:val="clear" w:color="auto" w:fill="FFFFFF"/>
          </w:tcPr>
          <w:p w14:paraId="1DEACC38" w14:textId="77777777" w:rsidR="00115F92" w:rsidRDefault="00115F92" w:rsidP="00115F92">
            <w:pPr>
              <w:jc w:val="center"/>
              <w:rPr>
                <w:rFonts w:ascii="Arial" w:eastAsia="Arial" w:hAnsi="Arial" w:cs="Arial"/>
                <w:sz w:val="20"/>
                <w:szCs w:val="20"/>
              </w:rPr>
            </w:pPr>
            <w:r>
              <w:rPr>
                <w:rFonts w:ascii="Arial" w:eastAsia="Arial" w:hAnsi="Arial" w:cs="Arial"/>
                <w:sz w:val="20"/>
                <w:szCs w:val="20"/>
              </w:rPr>
              <w:t>Vehicle No</w:t>
            </w:r>
          </w:p>
        </w:tc>
      </w:tr>
      <w:tr w:rsidR="00115F92" w14:paraId="5A990F2A" w14:textId="77777777" w:rsidTr="00067035">
        <w:tc>
          <w:tcPr>
            <w:tcW w:w="1134" w:type="dxa"/>
            <w:shd w:val="clear" w:color="auto" w:fill="FFFFFF"/>
          </w:tcPr>
          <w:p w14:paraId="1D1ED1FF" w14:textId="0ADF1B3D" w:rsidR="00115F92" w:rsidRDefault="00115F92" w:rsidP="00115F92">
            <w:pPr>
              <w:jc w:val="center"/>
              <w:rPr>
                <w:rFonts w:ascii="Arial" w:eastAsia="Arial" w:hAnsi="Arial" w:cs="Arial"/>
                <w:sz w:val="20"/>
                <w:szCs w:val="20"/>
              </w:rPr>
            </w:pPr>
            <w:r>
              <w:rPr>
                <w:rFonts w:ascii="Arial" w:eastAsia="Arial" w:hAnsi="Arial" w:cs="Arial"/>
                <w:sz w:val="20"/>
                <w:szCs w:val="20"/>
              </w:rPr>
              <w:t>Intranet</w:t>
            </w:r>
          </w:p>
        </w:tc>
        <w:tc>
          <w:tcPr>
            <w:tcW w:w="2694" w:type="dxa"/>
            <w:shd w:val="clear" w:color="auto" w:fill="FFFFFF"/>
          </w:tcPr>
          <w:p w14:paraId="426AF7A2" w14:textId="2C24ADD5"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ocms_valid_offence_notice</w:t>
            </w:r>
            <w:proofErr w:type="spellEnd"/>
          </w:p>
        </w:tc>
        <w:tc>
          <w:tcPr>
            <w:tcW w:w="2693" w:type="dxa"/>
            <w:shd w:val="clear" w:color="auto" w:fill="FFFFFF"/>
          </w:tcPr>
          <w:p w14:paraId="1CAACD15" w14:textId="77777777"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crs_reason_of_suspension</w:t>
            </w:r>
            <w:proofErr w:type="spellEnd"/>
          </w:p>
        </w:tc>
        <w:tc>
          <w:tcPr>
            <w:tcW w:w="2835" w:type="dxa"/>
            <w:shd w:val="clear" w:color="auto" w:fill="FFFFFF"/>
          </w:tcPr>
          <w:p w14:paraId="5F8A6031" w14:textId="77777777" w:rsidR="00115F92" w:rsidRDefault="00115F92" w:rsidP="00115F92">
            <w:pPr>
              <w:jc w:val="center"/>
              <w:rPr>
                <w:rFonts w:ascii="Arial" w:eastAsia="Arial" w:hAnsi="Arial" w:cs="Arial"/>
                <w:sz w:val="20"/>
                <w:szCs w:val="20"/>
              </w:rPr>
            </w:pPr>
            <w:r>
              <w:rPr>
                <w:rFonts w:ascii="Arial" w:eastAsia="Arial" w:hAnsi="Arial" w:cs="Arial"/>
                <w:sz w:val="20"/>
                <w:szCs w:val="20"/>
              </w:rPr>
              <w:t>CRS Reason of Suspension</w:t>
            </w:r>
          </w:p>
        </w:tc>
      </w:tr>
      <w:tr w:rsidR="00115F92" w14:paraId="724F1A11" w14:textId="77777777" w:rsidTr="00067035">
        <w:tc>
          <w:tcPr>
            <w:tcW w:w="1134" w:type="dxa"/>
            <w:shd w:val="clear" w:color="auto" w:fill="FFFFFF"/>
          </w:tcPr>
          <w:p w14:paraId="3CE7B685" w14:textId="162D8079" w:rsidR="00115F92" w:rsidRDefault="00115F92" w:rsidP="00115F92">
            <w:pPr>
              <w:jc w:val="center"/>
              <w:rPr>
                <w:rFonts w:ascii="Arial" w:eastAsia="Arial" w:hAnsi="Arial" w:cs="Arial"/>
                <w:sz w:val="20"/>
                <w:szCs w:val="20"/>
              </w:rPr>
            </w:pPr>
            <w:r>
              <w:rPr>
                <w:rFonts w:ascii="Arial" w:eastAsia="Arial" w:hAnsi="Arial" w:cs="Arial"/>
                <w:sz w:val="20"/>
                <w:szCs w:val="20"/>
              </w:rPr>
              <w:t>Intranet</w:t>
            </w:r>
          </w:p>
        </w:tc>
        <w:tc>
          <w:tcPr>
            <w:tcW w:w="2694" w:type="dxa"/>
            <w:shd w:val="clear" w:color="auto" w:fill="FFFFFF"/>
          </w:tcPr>
          <w:p w14:paraId="2051D440" w14:textId="6AA66F5B"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ocms_valid_offence_notice</w:t>
            </w:r>
            <w:proofErr w:type="spellEnd"/>
          </w:p>
        </w:tc>
        <w:tc>
          <w:tcPr>
            <w:tcW w:w="2693" w:type="dxa"/>
            <w:shd w:val="clear" w:color="auto" w:fill="FFFFFF"/>
          </w:tcPr>
          <w:p w14:paraId="7E485D1C" w14:textId="77777777"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epr_reason_of_suspension</w:t>
            </w:r>
            <w:proofErr w:type="spellEnd"/>
          </w:p>
        </w:tc>
        <w:tc>
          <w:tcPr>
            <w:tcW w:w="2835" w:type="dxa"/>
            <w:shd w:val="clear" w:color="auto" w:fill="FFFFFF"/>
          </w:tcPr>
          <w:p w14:paraId="3928EE6A" w14:textId="77777777" w:rsidR="00115F92" w:rsidRDefault="00115F92" w:rsidP="00115F92">
            <w:pPr>
              <w:jc w:val="center"/>
              <w:rPr>
                <w:rFonts w:ascii="Arial" w:eastAsia="Arial" w:hAnsi="Arial" w:cs="Arial"/>
                <w:sz w:val="20"/>
                <w:szCs w:val="20"/>
              </w:rPr>
            </w:pPr>
            <w:r>
              <w:rPr>
                <w:rFonts w:ascii="Arial" w:eastAsia="Arial" w:hAnsi="Arial" w:cs="Arial"/>
                <w:sz w:val="20"/>
                <w:szCs w:val="20"/>
              </w:rPr>
              <w:t>EPR Reason of Suspension</w:t>
            </w:r>
          </w:p>
        </w:tc>
      </w:tr>
      <w:tr w:rsidR="00115F92" w14:paraId="1050E032" w14:textId="77777777" w:rsidTr="00067035">
        <w:tc>
          <w:tcPr>
            <w:tcW w:w="1134" w:type="dxa"/>
            <w:shd w:val="clear" w:color="auto" w:fill="FFFFFF"/>
          </w:tcPr>
          <w:p w14:paraId="5FA7FBE7" w14:textId="0E0AE841" w:rsidR="00115F92" w:rsidRDefault="00115F92" w:rsidP="00115F92">
            <w:pPr>
              <w:jc w:val="center"/>
              <w:rPr>
                <w:rFonts w:ascii="Arial" w:eastAsia="Arial" w:hAnsi="Arial" w:cs="Arial"/>
                <w:sz w:val="20"/>
                <w:szCs w:val="20"/>
              </w:rPr>
            </w:pPr>
            <w:r>
              <w:rPr>
                <w:rFonts w:ascii="Arial" w:eastAsia="Arial" w:hAnsi="Arial" w:cs="Arial"/>
                <w:sz w:val="20"/>
                <w:szCs w:val="20"/>
              </w:rPr>
              <w:t>Intranet</w:t>
            </w:r>
          </w:p>
        </w:tc>
        <w:tc>
          <w:tcPr>
            <w:tcW w:w="2694" w:type="dxa"/>
            <w:shd w:val="clear" w:color="auto" w:fill="FFFFFF"/>
          </w:tcPr>
          <w:p w14:paraId="4A77C554" w14:textId="537CB232"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ocms_valid_offence_notice</w:t>
            </w:r>
            <w:proofErr w:type="spellEnd"/>
          </w:p>
        </w:tc>
        <w:tc>
          <w:tcPr>
            <w:tcW w:w="2693" w:type="dxa"/>
            <w:shd w:val="clear" w:color="auto" w:fill="FFFFFF"/>
          </w:tcPr>
          <w:p w14:paraId="6FD9FD61" w14:textId="77777777"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amount_payable</w:t>
            </w:r>
            <w:proofErr w:type="spellEnd"/>
          </w:p>
        </w:tc>
        <w:tc>
          <w:tcPr>
            <w:tcW w:w="2835" w:type="dxa"/>
            <w:shd w:val="clear" w:color="auto" w:fill="FFFFFF"/>
          </w:tcPr>
          <w:p w14:paraId="18DA7896" w14:textId="77777777" w:rsidR="00115F92" w:rsidRDefault="00115F92" w:rsidP="00115F92">
            <w:pPr>
              <w:jc w:val="center"/>
              <w:rPr>
                <w:rFonts w:ascii="Arial" w:eastAsia="Arial" w:hAnsi="Arial" w:cs="Arial"/>
                <w:sz w:val="20"/>
                <w:szCs w:val="20"/>
              </w:rPr>
            </w:pPr>
            <w:r>
              <w:rPr>
                <w:rFonts w:ascii="Arial" w:eastAsia="Arial" w:hAnsi="Arial" w:cs="Arial"/>
                <w:sz w:val="20"/>
                <w:szCs w:val="20"/>
              </w:rPr>
              <w:t>Amount Payable</w:t>
            </w:r>
          </w:p>
        </w:tc>
      </w:tr>
      <w:tr w:rsidR="00115F92" w14:paraId="4BE4D4DA" w14:textId="77777777" w:rsidTr="00067035">
        <w:tc>
          <w:tcPr>
            <w:tcW w:w="1134" w:type="dxa"/>
            <w:shd w:val="clear" w:color="auto" w:fill="FFFFFF"/>
          </w:tcPr>
          <w:p w14:paraId="09B59F81" w14:textId="71CD04EC" w:rsidR="00115F92" w:rsidRDefault="00115F92" w:rsidP="00115F92">
            <w:pPr>
              <w:jc w:val="center"/>
              <w:rPr>
                <w:rFonts w:ascii="Arial" w:eastAsia="Arial" w:hAnsi="Arial" w:cs="Arial"/>
                <w:sz w:val="20"/>
                <w:szCs w:val="20"/>
              </w:rPr>
            </w:pPr>
            <w:r>
              <w:rPr>
                <w:rFonts w:ascii="Arial" w:eastAsia="Arial" w:hAnsi="Arial" w:cs="Arial"/>
                <w:sz w:val="20"/>
                <w:szCs w:val="20"/>
              </w:rPr>
              <w:t>Intranet</w:t>
            </w:r>
          </w:p>
        </w:tc>
        <w:tc>
          <w:tcPr>
            <w:tcW w:w="2694" w:type="dxa"/>
            <w:shd w:val="clear" w:color="auto" w:fill="FFFFFF"/>
          </w:tcPr>
          <w:p w14:paraId="17B4DA54" w14:textId="6142CCFD"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ocms_valid_offence_notice</w:t>
            </w:r>
            <w:proofErr w:type="spellEnd"/>
          </w:p>
        </w:tc>
        <w:tc>
          <w:tcPr>
            <w:tcW w:w="2693" w:type="dxa"/>
            <w:shd w:val="clear" w:color="auto" w:fill="FFFFFF"/>
          </w:tcPr>
          <w:p w14:paraId="1028806A" w14:textId="77777777"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pp_code</w:t>
            </w:r>
            <w:proofErr w:type="spellEnd"/>
          </w:p>
        </w:tc>
        <w:tc>
          <w:tcPr>
            <w:tcW w:w="2835" w:type="dxa"/>
            <w:shd w:val="clear" w:color="auto" w:fill="FFFFFF"/>
          </w:tcPr>
          <w:p w14:paraId="7CD32950" w14:textId="77777777" w:rsidR="00115F92" w:rsidRDefault="00115F92" w:rsidP="00115F92">
            <w:pPr>
              <w:jc w:val="center"/>
              <w:rPr>
                <w:rFonts w:ascii="Arial" w:eastAsia="Arial" w:hAnsi="Arial" w:cs="Arial"/>
                <w:sz w:val="20"/>
                <w:szCs w:val="20"/>
              </w:rPr>
            </w:pPr>
            <w:r>
              <w:rPr>
                <w:rFonts w:ascii="Arial" w:eastAsia="Arial" w:hAnsi="Arial" w:cs="Arial"/>
                <w:sz w:val="20"/>
                <w:szCs w:val="20"/>
              </w:rPr>
              <w:t>PP code</w:t>
            </w:r>
          </w:p>
        </w:tc>
      </w:tr>
      <w:tr w:rsidR="00115F92" w14:paraId="25257594" w14:textId="77777777" w:rsidTr="00067035">
        <w:tc>
          <w:tcPr>
            <w:tcW w:w="1134" w:type="dxa"/>
            <w:shd w:val="clear" w:color="auto" w:fill="FFFFFF"/>
          </w:tcPr>
          <w:p w14:paraId="24C69387" w14:textId="5ABEFE78" w:rsidR="00115F92" w:rsidRDefault="00115F92" w:rsidP="00115F92">
            <w:pPr>
              <w:jc w:val="center"/>
              <w:rPr>
                <w:rFonts w:ascii="Arial" w:eastAsia="Arial" w:hAnsi="Arial" w:cs="Arial"/>
                <w:sz w:val="20"/>
                <w:szCs w:val="20"/>
              </w:rPr>
            </w:pPr>
            <w:r>
              <w:rPr>
                <w:rFonts w:ascii="Arial" w:eastAsia="Arial" w:hAnsi="Arial" w:cs="Arial"/>
                <w:sz w:val="20"/>
                <w:szCs w:val="20"/>
              </w:rPr>
              <w:t>Intranet</w:t>
            </w:r>
          </w:p>
        </w:tc>
        <w:tc>
          <w:tcPr>
            <w:tcW w:w="2694" w:type="dxa"/>
            <w:shd w:val="clear" w:color="auto" w:fill="FFFFFF"/>
          </w:tcPr>
          <w:p w14:paraId="71165DD5" w14:textId="6C352565"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ocms_valid_offence_notice</w:t>
            </w:r>
            <w:proofErr w:type="spellEnd"/>
          </w:p>
        </w:tc>
        <w:tc>
          <w:tcPr>
            <w:tcW w:w="2693" w:type="dxa"/>
            <w:shd w:val="clear" w:color="auto" w:fill="FFFFFF"/>
          </w:tcPr>
          <w:p w14:paraId="021AB2A3" w14:textId="77777777"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computer_rule_code</w:t>
            </w:r>
            <w:proofErr w:type="spellEnd"/>
          </w:p>
        </w:tc>
        <w:tc>
          <w:tcPr>
            <w:tcW w:w="2835" w:type="dxa"/>
            <w:shd w:val="clear" w:color="auto" w:fill="FFFFFF"/>
          </w:tcPr>
          <w:p w14:paraId="5543CD3D" w14:textId="77777777" w:rsidR="00115F92" w:rsidRDefault="00115F92" w:rsidP="00115F92">
            <w:pPr>
              <w:jc w:val="center"/>
              <w:rPr>
                <w:rFonts w:ascii="Arial" w:eastAsia="Arial" w:hAnsi="Arial" w:cs="Arial"/>
                <w:sz w:val="20"/>
                <w:szCs w:val="20"/>
              </w:rPr>
            </w:pPr>
            <w:r>
              <w:rPr>
                <w:rFonts w:ascii="Arial" w:eastAsia="Arial" w:hAnsi="Arial" w:cs="Arial"/>
                <w:sz w:val="20"/>
                <w:szCs w:val="20"/>
              </w:rPr>
              <w:t>Computer Rule Code</w:t>
            </w:r>
          </w:p>
        </w:tc>
      </w:tr>
      <w:tr w:rsidR="00115F92" w14:paraId="39BA6F11" w14:textId="77777777" w:rsidTr="00067035">
        <w:tc>
          <w:tcPr>
            <w:tcW w:w="1134" w:type="dxa"/>
            <w:shd w:val="clear" w:color="auto" w:fill="FFFFFF"/>
          </w:tcPr>
          <w:p w14:paraId="291C8622" w14:textId="4DE891CC" w:rsidR="00115F92" w:rsidRDefault="00115F92" w:rsidP="00115F92">
            <w:pPr>
              <w:jc w:val="center"/>
              <w:rPr>
                <w:rFonts w:ascii="Arial" w:eastAsia="Arial" w:hAnsi="Arial" w:cs="Arial"/>
                <w:sz w:val="20"/>
                <w:szCs w:val="20"/>
              </w:rPr>
            </w:pPr>
            <w:r>
              <w:rPr>
                <w:rFonts w:ascii="Arial" w:eastAsia="Arial" w:hAnsi="Arial" w:cs="Arial"/>
                <w:sz w:val="20"/>
                <w:szCs w:val="20"/>
              </w:rPr>
              <w:lastRenderedPageBreak/>
              <w:t>Intranet</w:t>
            </w:r>
          </w:p>
        </w:tc>
        <w:tc>
          <w:tcPr>
            <w:tcW w:w="2694" w:type="dxa"/>
            <w:shd w:val="clear" w:color="auto" w:fill="FFFFFF"/>
          </w:tcPr>
          <w:p w14:paraId="46529840" w14:textId="6E2E0D8F"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ocms_valid_offence_notice</w:t>
            </w:r>
            <w:proofErr w:type="spellEnd"/>
          </w:p>
        </w:tc>
        <w:tc>
          <w:tcPr>
            <w:tcW w:w="2693" w:type="dxa"/>
            <w:shd w:val="clear" w:color="auto" w:fill="FFFFFF"/>
          </w:tcPr>
          <w:p w14:paraId="69A7972E" w14:textId="77777777"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composition_amount</w:t>
            </w:r>
            <w:proofErr w:type="spellEnd"/>
          </w:p>
        </w:tc>
        <w:tc>
          <w:tcPr>
            <w:tcW w:w="2835" w:type="dxa"/>
            <w:shd w:val="clear" w:color="auto" w:fill="FFFFFF"/>
          </w:tcPr>
          <w:p w14:paraId="5D5FA7EF" w14:textId="77777777" w:rsidR="00115F92" w:rsidRDefault="00115F92" w:rsidP="00115F92">
            <w:pPr>
              <w:jc w:val="center"/>
              <w:rPr>
                <w:rFonts w:ascii="Arial" w:eastAsia="Arial" w:hAnsi="Arial" w:cs="Arial"/>
                <w:sz w:val="20"/>
                <w:szCs w:val="20"/>
              </w:rPr>
            </w:pPr>
            <w:r>
              <w:rPr>
                <w:rFonts w:ascii="Arial" w:eastAsia="Arial" w:hAnsi="Arial" w:cs="Arial"/>
                <w:sz w:val="20"/>
                <w:szCs w:val="20"/>
              </w:rPr>
              <w:t>Composition Amount</w:t>
            </w:r>
          </w:p>
        </w:tc>
      </w:tr>
      <w:tr w:rsidR="00115F92" w14:paraId="68BF949D" w14:textId="77777777" w:rsidTr="00067035">
        <w:tc>
          <w:tcPr>
            <w:tcW w:w="1134" w:type="dxa"/>
            <w:shd w:val="clear" w:color="auto" w:fill="FFFFFF"/>
          </w:tcPr>
          <w:p w14:paraId="4043A097" w14:textId="77CB079B" w:rsidR="00115F92" w:rsidRDefault="00115F92" w:rsidP="00115F92">
            <w:pPr>
              <w:jc w:val="center"/>
              <w:rPr>
                <w:rFonts w:ascii="Arial" w:eastAsia="Arial" w:hAnsi="Arial" w:cs="Arial"/>
                <w:sz w:val="20"/>
                <w:szCs w:val="20"/>
              </w:rPr>
            </w:pPr>
            <w:r>
              <w:rPr>
                <w:rFonts w:ascii="Arial" w:eastAsia="Arial" w:hAnsi="Arial" w:cs="Arial"/>
                <w:sz w:val="20"/>
                <w:szCs w:val="20"/>
              </w:rPr>
              <w:t>Intranet</w:t>
            </w:r>
          </w:p>
        </w:tc>
        <w:tc>
          <w:tcPr>
            <w:tcW w:w="2694" w:type="dxa"/>
            <w:shd w:val="clear" w:color="auto" w:fill="FFFFFF"/>
          </w:tcPr>
          <w:p w14:paraId="7D748A48" w14:textId="42EFAB70"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ocms_valid_offence_notice</w:t>
            </w:r>
            <w:proofErr w:type="spellEnd"/>
          </w:p>
        </w:tc>
        <w:tc>
          <w:tcPr>
            <w:tcW w:w="2693" w:type="dxa"/>
            <w:shd w:val="clear" w:color="auto" w:fill="FFFFFF"/>
          </w:tcPr>
          <w:p w14:paraId="7AE9ECA8" w14:textId="77777777"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amount_paid</w:t>
            </w:r>
            <w:proofErr w:type="spellEnd"/>
          </w:p>
        </w:tc>
        <w:tc>
          <w:tcPr>
            <w:tcW w:w="2835" w:type="dxa"/>
            <w:shd w:val="clear" w:color="auto" w:fill="FFFFFF"/>
          </w:tcPr>
          <w:p w14:paraId="7B28D6A6" w14:textId="77777777" w:rsidR="00115F92" w:rsidRDefault="00115F92" w:rsidP="00115F92">
            <w:pPr>
              <w:jc w:val="center"/>
              <w:rPr>
                <w:rFonts w:ascii="Arial" w:eastAsia="Arial" w:hAnsi="Arial" w:cs="Arial"/>
                <w:sz w:val="20"/>
                <w:szCs w:val="20"/>
              </w:rPr>
            </w:pPr>
            <w:r>
              <w:rPr>
                <w:rFonts w:ascii="Arial" w:eastAsia="Arial" w:hAnsi="Arial" w:cs="Arial"/>
                <w:sz w:val="20"/>
                <w:szCs w:val="20"/>
              </w:rPr>
              <w:t>Amount Paid</w:t>
            </w:r>
          </w:p>
        </w:tc>
      </w:tr>
      <w:tr w:rsidR="00115F92" w14:paraId="7F6E62F1" w14:textId="77777777" w:rsidTr="00067035">
        <w:tc>
          <w:tcPr>
            <w:tcW w:w="1134" w:type="dxa"/>
            <w:shd w:val="clear" w:color="auto" w:fill="FFFFFF"/>
          </w:tcPr>
          <w:p w14:paraId="18B5440C" w14:textId="7F90B157" w:rsidR="00115F92" w:rsidRDefault="00115F92" w:rsidP="00115F92">
            <w:pPr>
              <w:jc w:val="center"/>
              <w:rPr>
                <w:rFonts w:ascii="Arial" w:eastAsia="Arial" w:hAnsi="Arial" w:cs="Arial"/>
                <w:sz w:val="20"/>
                <w:szCs w:val="20"/>
              </w:rPr>
            </w:pPr>
            <w:r>
              <w:rPr>
                <w:rFonts w:ascii="Arial" w:eastAsia="Arial" w:hAnsi="Arial" w:cs="Arial"/>
                <w:sz w:val="20"/>
                <w:szCs w:val="20"/>
              </w:rPr>
              <w:t>Intranet</w:t>
            </w:r>
          </w:p>
        </w:tc>
        <w:tc>
          <w:tcPr>
            <w:tcW w:w="2694" w:type="dxa"/>
            <w:shd w:val="clear" w:color="auto" w:fill="FFFFFF"/>
          </w:tcPr>
          <w:p w14:paraId="7D00413E" w14:textId="6CF045A6"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ocms_valid_offence_notice</w:t>
            </w:r>
            <w:proofErr w:type="spellEnd"/>
          </w:p>
        </w:tc>
        <w:tc>
          <w:tcPr>
            <w:tcW w:w="2693" w:type="dxa"/>
            <w:shd w:val="clear" w:color="auto" w:fill="FFFFFF"/>
          </w:tcPr>
          <w:p w14:paraId="0DD3F345" w14:textId="77777777"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suspension_type</w:t>
            </w:r>
            <w:proofErr w:type="spellEnd"/>
          </w:p>
        </w:tc>
        <w:tc>
          <w:tcPr>
            <w:tcW w:w="2835" w:type="dxa"/>
            <w:shd w:val="clear" w:color="auto" w:fill="FFFFFF"/>
          </w:tcPr>
          <w:p w14:paraId="17284867" w14:textId="77777777" w:rsidR="00115F92" w:rsidRDefault="00115F92" w:rsidP="00115F92">
            <w:pPr>
              <w:jc w:val="center"/>
              <w:rPr>
                <w:rFonts w:ascii="Arial" w:eastAsia="Arial" w:hAnsi="Arial" w:cs="Arial"/>
                <w:sz w:val="20"/>
                <w:szCs w:val="20"/>
              </w:rPr>
            </w:pPr>
            <w:r>
              <w:rPr>
                <w:rFonts w:ascii="Arial" w:eastAsia="Arial" w:hAnsi="Arial" w:cs="Arial"/>
                <w:sz w:val="20"/>
                <w:szCs w:val="20"/>
              </w:rPr>
              <w:t>Suspension Type</w:t>
            </w:r>
          </w:p>
        </w:tc>
      </w:tr>
      <w:tr w:rsidR="00115F92" w14:paraId="2DA96BEC" w14:textId="77777777" w:rsidTr="00067035">
        <w:tc>
          <w:tcPr>
            <w:tcW w:w="1134" w:type="dxa"/>
            <w:shd w:val="clear" w:color="auto" w:fill="FFFFFF"/>
          </w:tcPr>
          <w:p w14:paraId="48D6BB59" w14:textId="58ACD2A3" w:rsidR="00115F92" w:rsidRDefault="00115F92" w:rsidP="00115F92">
            <w:pPr>
              <w:jc w:val="center"/>
              <w:rPr>
                <w:rFonts w:ascii="Arial" w:eastAsia="Arial" w:hAnsi="Arial" w:cs="Arial"/>
                <w:sz w:val="20"/>
                <w:szCs w:val="20"/>
              </w:rPr>
            </w:pPr>
            <w:r>
              <w:rPr>
                <w:rFonts w:ascii="Arial" w:eastAsia="Arial" w:hAnsi="Arial" w:cs="Arial"/>
                <w:sz w:val="20"/>
                <w:szCs w:val="20"/>
              </w:rPr>
              <w:t>Intranet</w:t>
            </w:r>
          </w:p>
        </w:tc>
        <w:tc>
          <w:tcPr>
            <w:tcW w:w="2694" w:type="dxa"/>
            <w:shd w:val="clear" w:color="auto" w:fill="FFFFFF"/>
          </w:tcPr>
          <w:p w14:paraId="70DE32A6" w14:textId="79198F41"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ocms_valid_offence_notice</w:t>
            </w:r>
            <w:proofErr w:type="spellEnd"/>
          </w:p>
        </w:tc>
        <w:tc>
          <w:tcPr>
            <w:tcW w:w="2693" w:type="dxa"/>
            <w:shd w:val="clear" w:color="auto" w:fill="FFFFFF"/>
          </w:tcPr>
          <w:p w14:paraId="174A0B09" w14:textId="77777777"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crs_date_of_suspension</w:t>
            </w:r>
            <w:proofErr w:type="spellEnd"/>
          </w:p>
        </w:tc>
        <w:tc>
          <w:tcPr>
            <w:tcW w:w="2835" w:type="dxa"/>
            <w:shd w:val="clear" w:color="auto" w:fill="FFFFFF"/>
          </w:tcPr>
          <w:p w14:paraId="0E960E25" w14:textId="77777777" w:rsidR="00115F92" w:rsidRDefault="00115F92" w:rsidP="00115F92">
            <w:pPr>
              <w:jc w:val="center"/>
              <w:rPr>
                <w:rFonts w:ascii="Arial" w:eastAsia="Arial" w:hAnsi="Arial" w:cs="Arial"/>
                <w:sz w:val="20"/>
                <w:szCs w:val="20"/>
              </w:rPr>
            </w:pPr>
            <w:r w:rsidRPr="00C47277">
              <w:rPr>
                <w:rFonts w:ascii="Arial" w:eastAsia="Arial" w:hAnsi="Arial" w:cs="Arial"/>
                <w:sz w:val="20"/>
                <w:szCs w:val="20"/>
              </w:rPr>
              <w:t xml:space="preserve">CRS Date </w:t>
            </w:r>
            <w:proofErr w:type="gramStart"/>
            <w:r w:rsidRPr="00C47277">
              <w:rPr>
                <w:rFonts w:ascii="Arial" w:eastAsia="Arial" w:hAnsi="Arial" w:cs="Arial"/>
                <w:sz w:val="20"/>
                <w:szCs w:val="20"/>
              </w:rPr>
              <w:t>Of</w:t>
            </w:r>
            <w:proofErr w:type="gramEnd"/>
            <w:r w:rsidRPr="00C47277">
              <w:rPr>
                <w:rFonts w:ascii="Arial" w:eastAsia="Arial" w:hAnsi="Arial" w:cs="Arial"/>
                <w:sz w:val="20"/>
                <w:szCs w:val="20"/>
              </w:rPr>
              <w:t xml:space="preserve"> Suspension (Payment Date)</w:t>
            </w:r>
          </w:p>
        </w:tc>
      </w:tr>
      <w:tr w:rsidR="00115F92" w14:paraId="32D862FE" w14:textId="77777777" w:rsidTr="00067035">
        <w:tc>
          <w:tcPr>
            <w:tcW w:w="1134" w:type="dxa"/>
            <w:shd w:val="clear" w:color="auto" w:fill="FFFFFF"/>
          </w:tcPr>
          <w:p w14:paraId="579E0557" w14:textId="64999ADC" w:rsidR="00115F92" w:rsidRDefault="00115F92" w:rsidP="00115F92">
            <w:pPr>
              <w:jc w:val="center"/>
              <w:rPr>
                <w:rFonts w:ascii="Arial" w:eastAsia="Arial" w:hAnsi="Arial" w:cs="Arial"/>
                <w:sz w:val="20"/>
                <w:szCs w:val="20"/>
              </w:rPr>
            </w:pPr>
            <w:r>
              <w:rPr>
                <w:rFonts w:ascii="Arial" w:eastAsia="Arial" w:hAnsi="Arial" w:cs="Arial"/>
                <w:sz w:val="20"/>
                <w:szCs w:val="20"/>
              </w:rPr>
              <w:t>Intranet</w:t>
            </w:r>
          </w:p>
        </w:tc>
        <w:tc>
          <w:tcPr>
            <w:tcW w:w="2694" w:type="dxa"/>
            <w:shd w:val="clear" w:color="auto" w:fill="FFFFFF"/>
          </w:tcPr>
          <w:p w14:paraId="643FB4D1" w14:textId="3DFA067E" w:rsidR="00115F92" w:rsidRDefault="00115F92" w:rsidP="00115F92">
            <w:pPr>
              <w:jc w:val="center"/>
              <w:rPr>
                <w:rFonts w:ascii="Arial" w:eastAsia="Arial" w:hAnsi="Arial" w:cs="Arial"/>
                <w:sz w:val="20"/>
                <w:szCs w:val="20"/>
              </w:rPr>
            </w:pPr>
            <w:proofErr w:type="spellStart"/>
            <w:r>
              <w:rPr>
                <w:rFonts w:ascii="Arial" w:eastAsia="Arial" w:hAnsi="Arial" w:cs="Arial"/>
                <w:sz w:val="20"/>
                <w:szCs w:val="20"/>
              </w:rPr>
              <w:t>ocms_</w:t>
            </w:r>
            <w:del w:id="12787" w:author="Rafif" w:date="2025-12-04T18:43:00Z" w16du:dateUtc="2025-12-04T11:43:00Z">
              <w:r w:rsidDel="002B000C">
                <w:rPr>
                  <w:rFonts w:ascii="Arial" w:eastAsia="Arial" w:hAnsi="Arial" w:cs="Arial"/>
                  <w:sz w:val="20"/>
                  <w:szCs w:val="20"/>
                </w:rPr>
                <w:delText>valid_offence_notice</w:delText>
              </w:r>
            </w:del>
            <w:ins w:id="12788" w:author="Rafif" w:date="2025-12-04T18:43:00Z" w16du:dateUtc="2025-12-04T11:43:00Z">
              <w:r w:rsidR="002B000C">
                <w:rPr>
                  <w:rFonts w:ascii="Arial" w:eastAsia="Arial" w:hAnsi="Arial" w:cs="Arial"/>
                  <w:sz w:val="20"/>
                  <w:szCs w:val="20"/>
                </w:rPr>
                <w:t>refund_notice</w:t>
              </w:r>
            </w:ins>
            <w:proofErr w:type="spellEnd"/>
          </w:p>
        </w:tc>
        <w:tc>
          <w:tcPr>
            <w:tcW w:w="2693" w:type="dxa"/>
            <w:shd w:val="clear" w:color="auto" w:fill="FFFFFF"/>
          </w:tcPr>
          <w:p w14:paraId="7B08AA70" w14:textId="48AAAE2E" w:rsidR="00115F92" w:rsidRDefault="00115F92" w:rsidP="00115F92">
            <w:pPr>
              <w:jc w:val="center"/>
              <w:rPr>
                <w:rFonts w:ascii="Arial" w:eastAsia="Arial" w:hAnsi="Arial" w:cs="Arial"/>
                <w:sz w:val="20"/>
                <w:szCs w:val="20"/>
              </w:rPr>
            </w:pPr>
            <w:del w:id="12789" w:author="Rafif" w:date="2025-12-04T18:43:00Z" w16du:dateUtc="2025-12-04T11:43:00Z">
              <w:r w:rsidDel="002B000C">
                <w:rPr>
                  <w:rFonts w:ascii="Arial" w:eastAsia="Arial" w:hAnsi="Arial" w:cs="Arial"/>
                  <w:sz w:val="20"/>
                  <w:szCs w:val="20"/>
                </w:rPr>
                <w:delText>von.amount_payable -von.amount_paid</w:delText>
              </w:r>
            </w:del>
            <w:proofErr w:type="spellStart"/>
            <w:ins w:id="12790" w:author="Rafif" w:date="2025-12-04T18:43:00Z" w16du:dateUtc="2025-12-04T11:43:00Z">
              <w:r w:rsidR="002B000C">
                <w:rPr>
                  <w:rFonts w:ascii="Arial" w:eastAsia="Arial" w:hAnsi="Arial" w:cs="Arial"/>
                  <w:sz w:val="20"/>
                  <w:szCs w:val="20"/>
                </w:rPr>
                <w:t>refund_amount</w:t>
              </w:r>
            </w:ins>
            <w:proofErr w:type="spellEnd"/>
          </w:p>
        </w:tc>
        <w:tc>
          <w:tcPr>
            <w:tcW w:w="2835" w:type="dxa"/>
            <w:shd w:val="clear" w:color="auto" w:fill="FFFFFF"/>
          </w:tcPr>
          <w:p w14:paraId="167F75D6" w14:textId="77777777" w:rsidR="00115F92" w:rsidRPr="00C47277" w:rsidRDefault="00115F92" w:rsidP="00115F92">
            <w:pPr>
              <w:jc w:val="center"/>
              <w:rPr>
                <w:rFonts w:ascii="Arial" w:eastAsia="Arial" w:hAnsi="Arial" w:cs="Arial"/>
                <w:sz w:val="20"/>
                <w:szCs w:val="20"/>
              </w:rPr>
            </w:pPr>
            <w:r>
              <w:rPr>
                <w:rFonts w:ascii="Arial" w:eastAsia="Arial" w:hAnsi="Arial" w:cs="Arial"/>
                <w:sz w:val="20"/>
                <w:szCs w:val="20"/>
              </w:rPr>
              <w:t>Refund Amount</w:t>
            </w:r>
          </w:p>
        </w:tc>
      </w:tr>
    </w:tbl>
    <w:p w14:paraId="24A2F7FA" w14:textId="77777777" w:rsidR="00115F92" w:rsidRPr="00115F92" w:rsidRDefault="00115F92" w:rsidP="00115F92"/>
    <w:p w14:paraId="1A61AFD0" w14:textId="77777777" w:rsidR="00140A88" w:rsidRDefault="00140A88">
      <w:pPr>
        <w:pStyle w:val="Heading3"/>
        <w:ind w:left="851" w:hanging="851"/>
        <w:pPrChange w:id="12791" w:author="danupraset@gmail.com" w:date="2025-11-11T17:55:00Z">
          <w:pPr>
            <w:pStyle w:val="Heading3"/>
          </w:pPr>
        </w:pPrChange>
      </w:pPr>
      <w:bookmarkStart w:id="12792" w:name="_Toc205888942"/>
      <w:bookmarkStart w:id="12793" w:name="_Toc205889377"/>
      <w:bookmarkStart w:id="12794" w:name="_Toc205889527"/>
      <w:bookmarkStart w:id="12795" w:name="_Toc209553857"/>
      <w:bookmarkStart w:id="12796" w:name="_Toc209556689"/>
      <w:bookmarkStart w:id="12797" w:name="_Toc212740291"/>
      <w:bookmarkStart w:id="12798" w:name="_Toc213778675"/>
      <w:r>
        <w:t>Success Outcome</w:t>
      </w:r>
      <w:bookmarkEnd w:id="12792"/>
      <w:bookmarkEnd w:id="12793"/>
      <w:bookmarkEnd w:id="12794"/>
      <w:bookmarkEnd w:id="12795"/>
      <w:bookmarkEnd w:id="12796"/>
      <w:bookmarkEnd w:id="12797"/>
      <w:bookmarkEnd w:id="12798"/>
    </w:p>
    <w:p w14:paraId="784F3CE6" w14:textId="77777777" w:rsidR="007F1B90" w:rsidRPr="007F1B90" w:rsidRDefault="007F1B90" w:rsidP="007F1B90">
      <w:pPr>
        <w:pStyle w:val="NormalWeb"/>
        <w:numPr>
          <w:ilvl w:val="6"/>
          <w:numId w:val="21"/>
        </w:numPr>
        <w:tabs>
          <w:tab w:val="clear" w:pos="5040"/>
        </w:tabs>
        <w:spacing w:line="360" w:lineRule="auto"/>
        <w:ind w:left="426"/>
        <w:rPr>
          <w:rFonts w:ascii="Arial" w:hAnsi="Arial" w:cs="Arial"/>
          <w:sz w:val="20"/>
          <w:szCs w:val="20"/>
        </w:rPr>
      </w:pPr>
      <w:r w:rsidRPr="007F1B90">
        <w:rPr>
          <w:rFonts w:ascii="Arial" w:hAnsi="Arial" w:cs="Arial"/>
          <w:sz w:val="20"/>
          <w:szCs w:val="20"/>
        </w:rPr>
        <w:t>Eligible paid VONs are found → the Excel report (with the defined tabs and fields) is generated successfully → emailed to the OIC.</w:t>
      </w:r>
    </w:p>
    <w:p w14:paraId="0DBA1998" w14:textId="12E0312E" w:rsidR="007F1B90" w:rsidRPr="007F1B90" w:rsidRDefault="007F1B90" w:rsidP="007F1B90">
      <w:pPr>
        <w:pStyle w:val="NormalWeb"/>
        <w:numPr>
          <w:ilvl w:val="6"/>
          <w:numId w:val="21"/>
        </w:numPr>
        <w:tabs>
          <w:tab w:val="clear" w:pos="5040"/>
        </w:tabs>
        <w:spacing w:line="360" w:lineRule="auto"/>
        <w:ind w:left="426"/>
        <w:rPr>
          <w:rFonts w:ascii="Arial" w:hAnsi="Arial" w:cs="Arial"/>
          <w:sz w:val="20"/>
          <w:szCs w:val="20"/>
        </w:rPr>
      </w:pPr>
      <w:r w:rsidRPr="007F1B90">
        <w:rPr>
          <w:rFonts w:ascii="Arial" w:hAnsi="Arial" w:cs="Arial"/>
          <w:sz w:val="20"/>
          <w:szCs w:val="20"/>
        </w:rPr>
        <w:t>No eligible records are found → the process ends without generating a report (per the “Any Result? = No” branch).</w:t>
      </w:r>
    </w:p>
    <w:p w14:paraId="25F72CD8" w14:textId="12AE9731" w:rsidR="00140A88" w:rsidRDefault="00140A88">
      <w:pPr>
        <w:pStyle w:val="Heading3"/>
        <w:ind w:left="851" w:hanging="851"/>
        <w:pPrChange w:id="12799" w:author="danupraset@gmail.com" w:date="2025-11-11T17:55:00Z">
          <w:pPr>
            <w:pStyle w:val="Heading3"/>
          </w:pPr>
        </w:pPrChange>
      </w:pPr>
      <w:bookmarkStart w:id="12800" w:name="_Toc205888943"/>
      <w:bookmarkStart w:id="12801" w:name="_Toc205889378"/>
      <w:bookmarkStart w:id="12802" w:name="_Toc205889528"/>
      <w:bookmarkStart w:id="12803" w:name="_Toc209553858"/>
      <w:bookmarkStart w:id="12804" w:name="_Toc209556690"/>
      <w:bookmarkStart w:id="12805" w:name="_Toc212740292"/>
      <w:bookmarkStart w:id="12806" w:name="_Toc213778676"/>
      <w:r>
        <w:t>Error Handling</w:t>
      </w:r>
      <w:bookmarkEnd w:id="12800"/>
      <w:bookmarkEnd w:id="12801"/>
      <w:bookmarkEnd w:id="12802"/>
      <w:bookmarkEnd w:id="12803"/>
      <w:bookmarkEnd w:id="12804"/>
      <w:bookmarkEnd w:id="12805"/>
      <w:bookmarkEnd w:id="12806"/>
    </w:p>
    <w:tbl>
      <w:tblPr>
        <w:tblStyle w:val="TableGrid"/>
        <w:tblW w:w="0" w:type="auto"/>
        <w:tblLook w:val="04A0" w:firstRow="1" w:lastRow="0" w:firstColumn="1" w:lastColumn="0" w:noHBand="0" w:noVBand="1"/>
      </w:tblPr>
      <w:tblGrid>
        <w:gridCol w:w="1720"/>
        <w:gridCol w:w="3383"/>
        <w:gridCol w:w="4247"/>
      </w:tblGrid>
      <w:tr w:rsidR="007F1B90" w:rsidRPr="007F1B90" w14:paraId="62E0EE6E" w14:textId="77777777" w:rsidTr="007F1B90">
        <w:tc>
          <w:tcPr>
            <w:tcW w:w="0" w:type="auto"/>
            <w:shd w:val="clear" w:color="auto" w:fill="F2F2F2" w:themeFill="background1" w:themeFillShade="F2"/>
            <w:hideMark/>
          </w:tcPr>
          <w:p w14:paraId="27301FDA" w14:textId="77777777" w:rsidR="007F1B90" w:rsidRPr="007F1B90" w:rsidRDefault="007F1B90" w:rsidP="007F1B90">
            <w:pPr>
              <w:rPr>
                <w:rFonts w:ascii="Arial" w:hAnsi="Arial" w:cs="Arial"/>
                <w:b/>
                <w:bCs/>
                <w:szCs w:val="20"/>
                <w:lang w:val="en-SG"/>
              </w:rPr>
            </w:pPr>
            <w:r w:rsidRPr="007F1B90">
              <w:rPr>
                <w:rFonts w:ascii="Arial" w:hAnsi="Arial" w:cs="Arial"/>
                <w:b/>
                <w:bCs/>
                <w:szCs w:val="20"/>
                <w:lang w:val="en-SG"/>
              </w:rPr>
              <w:t>Error Scenario</w:t>
            </w:r>
          </w:p>
        </w:tc>
        <w:tc>
          <w:tcPr>
            <w:tcW w:w="0" w:type="auto"/>
            <w:shd w:val="clear" w:color="auto" w:fill="F2F2F2" w:themeFill="background1" w:themeFillShade="F2"/>
            <w:hideMark/>
          </w:tcPr>
          <w:p w14:paraId="7C42BD77" w14:textId="77777777" w:rsidR="007F1B90" w:rsidRPr="007F1B90" w:rsidRDefault="007F1B90" w:rsidP="007F1B90">
            <w:pPr>
              <w:rPr>
                <w:rFonts w:ascii="Arial" w:hAnsi="Arial" w:cs="Arial"/>
                <w:b/>
                <w:bCs/>
                <w:szCs w:val="20"/>
                <w:lang w:val="en-SG"/>
              </w:rPr>
            </w:pPr>
            <w:r w:rsidRPr="007F1B90">
              <w:rPr>
                <w:rFonts w:ascii="Arial" w:hAnsi="Arial" w:cs="Arial"/>
                <w:b/>
                <w:bCs/>
                <w:szCs w:val="20"/>
                <w:lang w:val="en-SG"/>
              </w:rPr>
              <w:t>Definition</w:t>
            </w:r>
          </w:p>
        </w:tc>
        <w:tc>
          <w:tcPr>
            <w:tcW w:w="0" w:type="auto"/>
            <w:shd w:val="clear" w:color="auto" w:fill="F2F2F2" w:themeFill="background1" w:themeFillShade="F2"/>
            <w:hideMark/>
          </w:tcPr>
          <w:p w14:paraId="276B852E" w14:textId="77777777" w:rsidR="007F1B90" w:rsidRPr="007F1B90" w:rsidRDefault="007F1B90" w:rsidP="007F1B90">
            <w:pPr>
              <w:rPr>
                <w:rFonts w:ascii="Arial" w:hAnsi="Arial" w:cs="Arial"/>
                <w:b/>
                <w:bCs/>
                <w:szCs w:val="20"/>
                <w:lang w:val="en-SG"/>
              </w:rPr>
            </w:pPr>
            <w:r w:rsidRPr="007F1B90">
              <w:rPr>
                <w:rFonts w:ascii="Arial" w:hAnsi="Arial" w:cs="Arial"/>
                <w:b/>
                <w:bCs/>
                <w:szCs w:val="20"/>
                <w:lang w:val="en-SG"/>
              </w:rPr>
              <w:t>Brief Description</w:t>
            </w:r>
          </w:p>
        </w:tc>
      </w:tr>
      <w:tr w:rsidR="007F1B90" w:rsidRPr="007F1B90" w14:paraId="65BFE2B7" w14:textId="77777777" w:rsidTr="007F1B90">
        <w:tc>
          <w:tcPr>
            <w:tcW w:w="0" w:type="auto"/>
            <w:hideMark/>
          </w:tcPr>
          <w:p w14:paraId="6A27DF0E" w14:textId="77777777" w:rsidR="007F1B90" w:rsidRPr="007F1B90" w:rsidRDefault="007F1B90" w:rsidP="007F1B90">
            <w:pPr>
              <w:rPr>
                <w:rFonts w:ascii="Arial" w:hAnsi="Arial" w:cs="Arial"/>
                <w:szCs w:val="20"/>
                <w:lang w:val="en-SG"/>
              </w:rPr>
            </w:pPr>
            <w:r w:rsidRPr="007F1B90">
              <w:rPr>
                <w:rFonts w:ascii="Arial" w:hAnsi="Arial" w:cs="Arial"/>
                <w:szCs w:val="20"/>
                <w:lang w:val="en-SG"/>
              </w:rPr>
              <w:t>Report generation failure</w:t>
            </w:r>
          </w:p>
        </w:tc>
        <w:tc>
          <w:tcPr>
            <w:tcW w:w="0" w:type="auto"/>
            <w:hideMark/>
          </w:tcPr>
          <w:p w14:paraId="16A507E9" w14:textId="77777777" w:rsidR="007F1B90" w:rsidRPr="007F1B90" w:rsidRDefault="007F1B90" w:rsidP="007F1B90">
            <w:pPr>
              <w:rPr>
                <w:rFonts w:ascii="Arial" w:hAnsi="Arial" w:cs="Arial"/>
                <w:szCs w:val="20"/>
                <w:lang w:val="en-SG"/>
              </w:rPr>
            </w:pPr>
            <w:r w:rsidRPr="007F1B90">
              <w:rPr>
                <w:rFonts w:ascii="Arial" w:hAnsi="Arial" w:cs="Arial"/>
                <w:szCs w:val="20"/>
                <w:lang w:val="en-SG"/>
              </w:rPr>
              <w:t>The Excel file cannot be created during the “Generate Report” step.</w:t>
            </w:r>
          </w:p>
        </w:tc>
        <w:tc>
          <w:tcPr>
            <w:tcW w:w="0" w:type="auto"/>
            <w:hideMark/>
          </w:tcPr>
          <w:p w14:paraId="542D37BB" w14:textId="77777777" w:rsidR="007F1B90" w:rsidRPr="007F1B90" w:rsidRDefault="007F1B90" w:rsidP="007F1B90">
            <w:pPr>
              <w:rPr>
                <w:rFonts w:ascii="Arial" w:hAnsi="Arial" w:cs="Arial"/>
                <w:szCs w:val="20"/>
                <w:lang w:val="en-SG"/>
              </w:rPr>
            </w:pPr>
            <w:r w:rsidRPr="007F1B90">
              <w:rPr>
                <w:rFonts w:ascii="Arial" w:hAnsi="Arial" w:cs="Arial"/>
                <w:szCs w:val="20"/>
                <w:lang w:val="en-SG"/>
              </w:rPr>
              <w:t>Send an error notification email to MGG, ISG, and OCMS Users; then end the process.</w:t>
            </w:r>
          </w:p>
        </w:tc>
      </w:tr>
    </w:tbl>
    <w:p w14:paraId="1446DF9E" w14:textId="3858D4D7" w:rsidR="00413049" w:rsidDel="001D4331" w:rsidRDefault="00413049" w:rsidP="00413049">
      <w:pPr>
        <w:pStyle w:val="TOCHeading"/>
        <w:ind w:left="0"/>
        <w:rPr>
          <w:del w:id="12807" w:author="Rafif" w:date="2025-12-04T18:42:00Z" w16du:dateUtc="2025-12-04T11:42:00Z"/>
        </w:rPr>
      </w:pPr>
    </w:p>
    <w:p w14:paraId="16B6FE96" w14:textId="5B1BB529" w:rsidR="0017558E" w:rsidDel="001D4331" w:rsidRDefault="0017558E" w:rsidP="0017558E">
      <w:pPr>
        <w:rPr>
          <w:ins w:id="12808" w:author="Ahmad Rafif" w:date="2025-09-23T21:44:00Z"/>
          <w:del w:id="12809" w:author="Rafif" w:date="2025-12-04T18:42:00Z" w16du:dateUtc="2025-12-04T11:42:00Z"/>
        </w:rPr>
      </w:pPr>
    </w:p>
    <w:p w14:paraId="2E355F98" w14:textId="0EC002EF" w:rsidR="00F5463A" w:rsidDel="001D4331" w:rsidRDefault="00F5463A">
      <w:pPr>
        <w:pStyle w:val="TOC1"/>
        <w:tabs>
          <w:tab w:val="right" w:leader="dot" w:pos="9350"/>
        </w:tabs>
        <w:rPr>
          <w:ins w:id="12810" w:author="danupraset@gmail.com" w:date="2025-11-11T18:26:00Z"/>
          <w:del w:id="12811" w:author="Rafif" w:date="2025-12-04T18:42:00Z" w16du:dateUtc="2025-12-04T11:42:00Z"/>
          <w:rFonts w:asciiTheme="minorHAnsi" w:eastAsiaTheme="minorEastAsia" w:hAnsiTheme="minorHAnsi" w:cstheme="minorBidi"/>
          <w:noProof/>
          <w:kern w:val="2"/>
          <w:lang w:val="en-US" w:eastAsia="en-US"/>
          <w14:ligatures w14:val="standardContextual"/>
        </w:rPr>
        <w:pPrChange w:id="12812" w:author="danupraset@gmail.com" w:date="2025-11-11T18:26:00Z">
          <w:pPr>
            <w:pStyle w:val="TOC3"/>
            <w:tabs>
              <w:tab w:val="left" w:pos="1440"/>
              <w:tab w:val="right" w:leader="dot" w:pos="9350"/>
            </w:tabs>
          </w:pPr>
        </w:pPrChange>
      </w:pPr>
      <w:ins w:id="12813" w:author="danupraset@gmail.com" w:date="2025-11-11T18:26:00Z">
        <w:del w:id="12814" w:author="Rafif" w:date="2025-12-04T18:42:00Z" w16du:dateUtc="2025-12-04T11:42:00Z">
          <w:r w:rsidDel="001D4331">
            <w:fldChar w:fldCharType="begin"/>
          </w:r>
          <w:r w:rsidDel="001D4331">
            <w:delInstrText xml:space="preserve"> TOC \o "1-6" \h \z \u </w:delInstrText>
          </w:r>
          <w:r w:rsidDel="001D4331">
            <w:fldChar w:fldCharType="separate"/>
          </w:r>
        </w:del>
      </w:ins>
    </w:p>
    <w:p w14:paraId="770A154E" w14:textId="773D31B5" w:rsidR="009B4BE3" w:rsidRPr="007F1B90" w:rsidRDefault="00F5463A" w:rsidP="007F1B90">
      <w:ins w:id="12815" w:author="danupraset@gmail.com" w:date="2025-11-11T18:26:00Z">
        <w:del w:id="12816" w:author="Rafif" w:date="2025-12-04T18:42:00Z" w16du:dateUtc="2025-12-04T11:42:00Z">
          <w:r w:rsidDel="001D4331">
            <w:fldChar w:fldCharType="end"/>
          </w:r>
        </w:del>
      </w:ins>
    </w:p>
    <w:sectPr w:rsidR="009B4BE3" w:rsidRPr="007F1B90" w:rsidSect="00766B92">
      <w:headerReference w:type="default" r:id="rId118"/>
      <w:footerReference w:type="default" r:id="rId119"/>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70" w:author="Yi Jie NEO (URA)" w:date="2025-08-18T10:28:00Z" w:initials="YN">
    <w:p w14:paraId="52EF716C" w14:textId="77777777" w:rsidR="00BB0DEB" w:rsidRDefault="00BB0DEB" w:rsidP="00535200">
      <w:pPr>
        <w:pStyle w:val="CommentText"/>
      </w:pPr>
      <w:r>
        <w:rPr>
          <w:rStyle w:val="CommentReference"/>
        </w:rPr>
        <w:annotationRef/>
      </w:r>
      <w:r>
        <w:rPr>
          <w:lang w:val="en-SG"/>
        </w:rPr>
        <w:t>Where is the sync flag. I don’t see sync flag in intranet VON table</w:t>
      </w:r>
    </w:p>
  </w:comment>
  <w:comment w:id="2371" w:author="Ahmad Rafif" w:date="2025-08-21T13:49:00Z" w:initials="AR">
    <w:p w14:paraId="1576E94E" w14:textId="782B2482" w:rsidR="00BB0DEB" w:rsidRDefault="00BB0DEB">
      <w:pPr>
        <w:pStyle w:val="CommentText"/>
      </w:pPr>
      <w:r>
        <w:rPr>
          <w:rStyle w:val="CommentReference"/>
        </w:rPr>
        <w:annotationRef/>
      </w:r>
      <w:r>
        <w:t>Already add to data dictionary intranet VON table</w:t>
      </w:r>
    </w:p>
  </w:comment>
  <w:comment w:id="2767" w:author="Yi Jie NEO (URA)" w:date="2025-09-16T11:45:00Z" w:initials="YN">
    <w:p w14:paraId="02F08DE3" w14:textId="77777777" w:rsidR="00BB0DEB" w:rsidRDefault="00BB0DEB" w:rsidP="0022297C">
      <w:pPr>
        <w:pStyle w:val="CommentText"/>
      </w:pPr>
      <w:r>
        <w:rPr>
          <w:rStyle w:val="CommentReference"/>
        </w:rPr>
        <w:annotationRef/>
      </w:r>
      <w:r>
        <w:rPr>
          <w:lang w:val="en-SG"/>
        </w:rPr>
        <w:t>Set the default value to “N’ in db</w:t>
      </w:r>
    </w:p>
  </w:comment>
  <w:comment w:id="2768" w:author="Ahmad Rafif" w:date="2025-09-19T07:28:00Z" w:initials="AR">
    <w:p w14:paraId="5A819EC4" w14:textId="0CA68855" w:rsidR="00BB0DEB" w:rsidRDefault="00BB0DEB">
      <w:pPr>
        <w:pStyle w:val="CommentText"/>
      </w:pPr>
      <w:r>
        <w:rPr>
          <w:rStyle w:val="CommentReference"/>
        </w:rPr>
        <w:annotationRef/>
      </w:r>
      <w:r>
        <w:t>Ok updated</w:t>
      </w:r>
    </w:p>
  </w:comment>
  <w:comment w:id="2769" w:author="Yi Jie NEO (URA)" w:date="2025-11-03T15:07:00Z" w:initials="YN">
    <w:p w14:paraId="5E90B1F0" w14:textId="77777777" w:rsidR="00BB0DEB" w:rsidRDefault="00BB0DEB" w:rsidP="004F6BCE">
      <w:pPr>
        <w:pStyle w:val="CommentText"/>
      </w:pPr>
      <w:r>
        <w:rPr>
          <w:rStyle w:val="CommentReference"/>
        </w:rPr>
        <w:annotationRef/>
      </w:r>
      <w:r>
        <w:rPr>
          <w:lang w:val="en-SG"/>
        </w:rPr>
        <w:t>Saw that data dic is default to false. Closing comment</w:t>
      </w:r>
    </w:p>
  </w:comment>
  <w:comment w:id="2792" w:author="Yi Jie NEO (URA)" w:date="2025-08-15T19:14:00Z" w:initials="YN">
    <w:p w14:paraId="756C3001" w14:textId="29367A5A" w:rsidR="00BB0DEB" w:rsidRDefault="00BB0DEB" w:rsidP="004321A5">
      <w:pPr>
        <w:pStyle w:val="CommentText"/>
      </w:pPr>
      <w:r>
        <w:rPr>
          <w:rStyle w:val="CommentReference"/>
        </w:rPr>
        <w:annotationRef/>
      </w:r>
      <w:r>
        <w:rPr>
          <w:lang w:val="en-SG"/>
        </w:rPr>
        <w:t>Remove don’t need to log to batch table for frequent sync jobs. Just log into application log for error message</w:t>
      </w:r>
    </w:p>
  </w:comment>
  <w:comment w:id="2793" w:author="Ahmad Rafif" w:date="2025-08-21T13:52:00Z" w:initials="AR">
    <w:p w14:paraId="6AA14F7D" w14:textId="41BEC5D9" w:rsidR="00BB0DEB" w:rsidRDefault="00BB0DEB">
      <w:pPr>
        <w:pStyle w:val="CommentText"/>
      </w:pPr>
      <w:r>
        <w:rPr>
          <w:rStyle w:val="CommentReference"/>
        </w:rPr>
        <w:annotationRef/>
      </w:r>
      <w:r>
        <w:t>Ok noted</w:t>
      </w:r>
    </w:p>
  </w:comment>
  <w:comment w:id="2814" w:author="Yi Jie NEO (URA)" w:date="2025-11-03T17:21:00Z" w:initials="YN">
    <w:p w14:paraId="72810452" w14:textId="77777777" w:rsidR="00BB0DEB" w:rsidRDefault="00BB0DEB" w:rsidP="00400F4A">
      <w:pPr>
        <w:pStyle w:val="CommentText"/>
      </w:pPr>
      <w:r>
        <w:rPr>
          <w:rStyle w:val="CommentReference"/>
        </w:rPr>
        <w:annotationRef/>
      </w:r>
      <w:r>
        <w:rPr>
          <w:lang w:val="en-SG"/>
        </w:rPr>
        <w:t>Why treat as no update. What about scenario of update payment allowance flag?</w:t>
      </w:r>
    </w:p>
  </w:comment>
  <w:comment w:id="2815" w:author="Rafif" w:date="2025-11-11T20:11:00Z" w:initials="R">
    <w:p w14:paraId="274D517F" w14:textId="43F3B5BB" w:rsidR="00BB0DEB" w:rsidRDefault="00BB0DEB">
      <w:pPr>
        <w:pStyle w:val="CommentText"/>
      </w:pPr>
      <w:r>
        <w:rPr>
          <w:rStyle w:val="CommentReference"/>
        </w:rPr>
        <w:t xml:space="preserve">Noted, </w:t>
      </w:r>
      <w:r>
        <w:rPr>
          <w:rStyle w:val="CommentReference"/>
        </w:rPr>
        <w:annotationRef/>
      </w:r>
      <w:r>
        <w:rPr>
          <w:rStyle w:val="CommentReference"/>
        </w:rPr>
        <w:t>If exist will update</w:t>
      </w:r>
    </w:p>
  </w:comment>
  <w:comment w:id="2826" w:author="Yi Jie NEO (URA)" w:date="2025-08-18T10:34:00Z" w:initials="YN">
    <w:p w14:paraId="41408036" w14:textId="4AFB0D5E" w:rsidR="00BB0DEB" w:rsidRDefault="00BB0DEB" w:rsidP="00D36E7D">
      <w:pPr>
        <w:pStyle w:val="CommentText"/>
      </w:pPr>
      <w:r>
        <w:rPr>
          <w:rStyle w:val="CommentReference"/>
        </w:rPr>
        <w:annotationRef/>
      </w:r>
      <w:r>
        <w:rPr>
          <w:lang w:val="en-SG"/>
        </w:rPr>
        <w:t>How does this push works? through Api or direct insert? Include details</w:t>
      </w:r>
    </w:p>
  </w:comment>
  <w:comment w:id="2827" w:author="Ahmad Rafif" w:date="2025-08-21T18:32:00Z" w:initials="AR">
    <w:p w14:paraId="39FBCD5D" w14:textId="73752672" w:rsidR="00BB0DEB" w:rsidRDefault="00BB0DEB">
      <w:pPr>
        <w:pStyle w:val="CommentText"/>
      </w:pPr>
      <w:r>
        <w:rPr>
          <w:rStyle w:val="CommentReference"/>
        </w:rPr>
        <w:annotationRef/>
      </w:r>
      <w:r>
        <w:t xml:space="preserve">Intranet Springboot able to connect to internet DB, so insert will direct to the internet DB. Already include the details. </w:t>
      </w:r>
    </w:p>
  </w:comment>
  <w:comment w:id="2830" w:author="Yi Jie NEO (URA)" w:date="2025-08-18T10:33:00Z" w:initials="YN">
    <w:p w14:paraId="7518A193" w14:textId="0E9698B8" w:rsidR="00BB0DEB" w:rsidRDefault="00BB0DEB" w:rsidP="004321A5">
      <w:pPr>
        <w:pStyle w:val="CommentText"/>
      </w:pPr>
      <w:r>
        <w:rPr>
          <w:rStyle w:val="CommentReference"/>
        </w:rPr>
        <w:annotationRef/>
      </w:r>
      <w:r>
        <w:rPr>
          <w:lang w:val="en-SG"/>
        </w:rPr>
        <w:t xml:space="preserve">Remove </w:t>
      </w:r>
    </w:p>
  </w:comment>
  <w:comment w:id="2831" w:author="Ahmad Rafif" w:date="2025-08-21T13:55:00Z" w:initials="AR">
    <w:p w14:paraId="7B078517" w14:textId="04481500" w:rsidR="00BB0DEB" w:rsidRDefault="00BB0DEB">
      <w:pPr>
        <w:pStyle w:val="CommentText"/>
      </w:pPr>
      <w:r>
        <w:rPr>
          <w:rStyle w:val="CommentReference"/>
        </w:rPr>
        <w:annotationRef/>
      </w:r>
      <w:r>
        <w:t>Ok noted</w:t>
      </w:r>
    </w:p>
  </w:comment>
  <w:comment w:id="3161" w:author="Yi Jie NEO (URA)" w:date="2025-09-08T17:17:00Z" w:initials="YN">
    <w:p w14:paraId="7895FB62" w14:textId="77777777" w:rsidR="00BB0DEB" w:rsidRDefault="00BB0DEB" w:rsidP="00ED55CA">
      <w:pPr>
        <w:pStyle w:val="CommentText"/>
      </w:pPr>
      <w:r>
        <w:rPr>
          <w:rStyle w:val="CommentReference"/>
        </w:rPr>
        <w:annotationRef/>
      </w:r>
      <w:r>
        <w:rPr>
          <w:lang w:val="en-SG"/>
        </w:rPr>
        <w:t>All these still valid scenarios? since no more logging to batch job table?</w:t>
      </w:r>
    </w:p>
  </w:comment>
  <w:comment w:id="3162" w:author="Ahmad Rafif" w:date="2025-09-19T07:31:00Z" w:initials="AR">
    <w:p w14:paraId="1DE4DFB3" w14:textId="5801A6BE" w:rsidR="00BB0DEB" w:rsidRDefault="00BB0DEB">
      <w:pPr>
        <w:pStyle w:val="CommentText"/>
      </w:pPr>
      <w:r>
        <w:rPr>
          <w:rStyle w:val="CommentReference"/>
        </w:rPr>
        <w:annotationRef/>
      </w:r>
      <w:r>
        <w:t>Ok updated</w:t>
      </w:r>
    </w:p>
  </w:comment>
  <w:comment w:id="3177" w:author="Yi Jie NEO (URA)" w:date="2025-09-08T17:18:00Z" w:initials="YN">
    <w:p w14:paraId="756D8F43" w14:textId="77777777" w:rsidR="00BB0DEB" w:rsidRDefault="00BB0DEB" w:rsidP="00602B7C">
      <w:pPr>
        <w:pStyle w:val="CommentText"/>
      </w:pPr>
      <w:r>
        <w:rPr>
          <w:rStyle w:val="CommentReference"/>
        </w:rPr>
        <w:annotationRef/>
      </w:r>
      <w:r>
        <w:rPr>
          <w:lang w:val="en-SG"/>
        </w:rPr>
        <w:t xml:space="preserve">What is within this revert / rollback event? What will be rollback? </w:t>
      </w:r>
    </w:p>
    <w:p w14:paraId="071DEA24" w14:textId="77777777" w:rsidR="00BB0DEB" w:rsidRDefault="00BB0DEB" w:rsidP="00602B7C">
      <w:pPr>
        <w:pStyle w:val="CommentText"/>
      </w:pPr>
    </w:p>
    <w:p w14:paraId="5821EAEF" w14:textId="77777777" w:rsidR="00BB0DEB" w:rsidRDefault="00BB0DEB" w:rsidP="00602B7C">
      <w:pPr>
        <w:pStyle w:val="CommentText"/>
      </w:pPr>
      <w:r>
        <w:rPr>
          <w:lang w:val="en-SG"/>
        </w:rPr>
        <w:t>Should revert both. Not revert or</w:t>
      </w:r>
    </w:p>
  </w:comment>
  <w:comment w:id="3178" w:author="Ahmad Rafif" w:date="2025-09-19T07:34:00Z" w:initials="AR">
    <w:p w14:paraId="51F05FB4" w14:textId="203DBA61" w:rsidR="00BB0DEB" w:rsidRDefault="00BB0DEB">
      <w:pPr>
        <w:pStyle w:val="CommentText"/>
      </w:pPr>
      <w:r>
        <w:rPr>
          <w:rStyle w:val="CommentReference"/>
        </w:rPr>
        <w:annotationRef/>
      </w:r>
      <w:r>
        <w:t>Both update intranet and internet will revert, I update the description to make it more clear</w:t>
      </w:r>
    </w:p>
  </w:comment>
  <w:comment w:id="3179" w:author="Yi Jie NEO (URA)" w:date="2025-11-06T19:31:00Z" w:initials="YN">
    <w:p w14:paraId="0892B166" w14:textId="77777777" w:rsidR="00BB0DEB" w:rsidRDefault="00BB0DEB" w:rsidP="00E52F55">
      <w:pPr>
        <w:pStyle w:val="CommentText"/>
      </w:pPr>
      <w:r>
        <w:rPr>
          <w:rStyle w:val="CommentReference"/>
        </w:rPr>
        <w:annotationRef/>
      </w:r>
      <w:r>
        <w:rPr>
          <w:lang w:val="en-SG"/>
        </w:rPr>
        <w:t>Closing this comment as specific fields and ttable are listed from section 1.6 . Fields to rollback will be fields to sync</w:t>
      </w:r>
    </w:p>
  </w:comment>
  <w:comment w:id="3790" w:author="Yi Jie NEO (URA)" w:date="2025-11-06T12:22:00Z" w:initials="YN">
    <w:p w14:paraId="2AD886AF" w14:textId="603C1513" w:rsidR="00BB0DEB" w:rsidRDefault="00BB0DEB" w:rsidP="00C155B6">
      <w:pPr>
        <w:pStyle w:val="CommentText"/>
      </w:pPr>
      <w:r>
        <w:rPr>
          <w:rStyle w:val="CommentReference"/>
        </w:rPr>
        <w:annotationRef/>
      </w:r>
      <w:r>
        <w:rPr>
          <w:lang w:val="en-SG"/>
        </w:rPr>
        <w:t>Frquency batch job, no need to insert into batch table. log into applogs</w:t>
      </w:r>
    </w:p>
  </w:comment>
  <w:comment w:id="3791" w:author="Rafif" w:date="2025-11-11T20:12:00Z" w:initials="R">
    <w:p w14:paraId="1E2ECF15" w14:textId="17FC03CB" w:rsidR="00BB0DEB" w:rsidRDefault="00BB0DEB">
      <w:pPr>
        <w:pStyle w:val="CommentText"/>
      </w:pPr>
      <w:r>
        <w:rPr>
          <w:rStyle w:val="CommentReference"/>
        </w:rPr>
        <w:annotationRef/>
      </w:r>
      <w:r>
        <w:t>Ok noted</w:t>
      </w:r>
    </w:p>
  </w:comment>
  <w:comment w:id="3922" w:author="Yi Jie NEO (URA)" w:date="2025-09-08T17:22:00Z" w:initials="YN">
    <w:p w14:paraId="058B849C" w14:textId="14FA4796" w:rsidR="00BB0DEB" w:rsidRDefault="00BB0DEB" w:rsidP="00ED55CA">
      <w:pPr>
        <w:pStyle w:val="CommentText"/>
      </w:pPr>
      <w:r>
        <w:rPr>
          <w:rStyle w:val="CommentReference"/>
        </w:rPr>
        <w:annotationRef/>
      </w:r>
      <w:r>
        <w:rPr>
          <w:lang w:val="en-SG"/>
        </w:rPr>
        <w:t>When will this scenario happen? This will be handled by the cron retry where it checks for notices that failed to sync=false</w:t>
      </w:r>
    </w:p>
  </w:comment>
  <w:comment w:id="3923" w:author="Ahmad Rafif" w:date="2025-09-19T07:36:00Z" w:initials="AR">
    <w:p w14:paraId="73A4E060" w14:textId="7CBE9EFC" w:rsidR="00BB0DEB" w:rsidRDefault="00BB0DEB">
      <w:pPr>
        <w:pStyle w:val="CommentText"/>
      </w:pPr>
      <w:r>
        <w:rPr>
          <w:rStyle w:val="CommentReference"/>
        </w:rPr>
        <w:annotationRef/>
      </w:r>
      <w:r>
        <w:t>Yes this checking will run by cron, to make sure keep synced</w:t>
      </w:r>
    </w:p>
  </w:comment>
  <w:comment w:id="3924" w:author="Yi Jie NEO (URA)" w:date="2025-11-03T15:15:00Z" w:initials="YN">
    <w:p w14:paraId="397F6BDC" w14:textId="77777777" w:rsidR="00BB0DEB" w:rsidRDefault="00BB0DEB" w:rsidP="00174A88">
      <w:pPr>
        <w:pStyle w:val="CommentText"/>
      </w:pPr>
      <w:r>
        <w:rPr>
          <w:rStyle w:val="CommentReference"/>
        </w:rPr>
        <w:annotationRef/>
      </w:r>
      <w:r>
        <w:rPr>
          <w:lang w:val="en-SG"/>
        </w:rPr>
        <w:t>Whole section is removed. Closing comment</w:t>
      </w:r>
    </w:p>
  </w:comment>
  <w:comment w:id="3982" w:author="Yi Jie NEO (URA)" w:date="2025-09-08T17:23:00Z" w:initials="YN">
    <w:p w14:paraId="220AC0B4" w14:textId="4FF169C3" w:rsidR="00BB0DEB" w:rsidRDefault="00BB0DEB" w:rsidP="00D016B5">
      <w:pPr>
        <w:pStyle w:val="CommentText"/>
      </w:pPr>
      <w:r>
        <w:rPr>
          <w:rStyle w:val="CommentReference"/>
        </w:rPr>
        <w:annotationRef/>
      </w:r>
      <w:r>
        <w:rPr>
          <w:lang w:val="en-SG"/>
        </w:rPr>
        <w:t>When will this happen? Since this is handled realtime where if record fail to update internet, it  will fail and rollback?</w:t>
      </w:r>
    </w:p>
    <w:p w14:paraId="118F70D7" w14:textId="77777777" w:rsidR="00BB0DEB" w:rsidRDefault="00BB0DEB" w:rsidP="00D016B5">
      <w:pPr>
        <w:pStyle w:val="CommentText"/>
      </w:pPr>
    </w:p>
    <w:p w14:paraId="12D39B87" w14:textId="77777777" w:rsidR="00BB0DEB" w:rsidRDefault="00BB0DEB" w:rsidP="00D016B5">
      <w:pPr>
        <w:pStyle w:val="CommentText"/>
      </w:pPr>
      <w:r>
        <w:rPr>
          <w:lang w:val="en-SG"/>
        </w:rPr>
        <w:t>Which env don’t match with which?</w:t>
      </w:r>
    </w:p>
  </w:comment>
  <w:comment w:id="3983" w:author="Ahmad Rafif" w:date="2025-09-19T07:42:00Z" w:initials="AR">
    <w:p w14:paraId="0EDB26C7" w14:textId="1F1C9F95" w:rsidR="00BB0DEB" w:rsidRDefault="00BB0DEB">
      <w:pPr>
        <w:pStyle w:val="CommentText"/>
      </w:pPr>
      <w:r>
        <w:rPr>
          <w:rStyle w:val="CommentReference"/>
        </w:rPr>
        <w:annotationRef/>
      </w:r>
      <w:r>
        <w:rPr>
          <w:rStyle w:val="CommentReference"/>
        </w:rPr>
        <w:t>There is possibility when internet pay, then not updated to intranet (e.g. cron for intranet pull internet fail because some of notices have exception)</w:t>
      </w:r>
    </w:p>
  </w:comment>
  <w:comment w:id="3984" w:author="Yi Jie NEO (URA)" w:date="2025-11-03T17:14:00Z" w:initials="YN">
    <w:p w14:paraId="4A7B3E86" w14:textId="77777777" w:rsidR="00BB0DEB" w:rsidRDefault="00BB0DEB" w:rsidP="00400F4A">
      <w:pPr>
        <w:pStyle w:val="CommentText"/>
      </w:pPr>
      <w:r>
        <w:rPr>
          <w:rStyle w:val="CommentReference"/>
        </w:rPr>
        <w:annotationRef/>
      </w:r>
      <w:r>
        <w:rPr>
          <w:lang w:val="en-SG"/>
        </w:rPr>
        <w:t xml:space="preserve">Section seems to be gone. Is this still relevant? </w:t>
      </w:r>
    </w:p>
    <w:p w14:paraId="50D6D6D3" w14:textId="77777777" w:rsidR="00BB0DEB" w:rsidRDefault="00BB0DEB" w:rsidP="00400F4A">
      <w:pPr>
        <w:pStyle w:val="CommentText"/>
      </w:pPr>
      <w:r>
        <w:rPr>
          <w:lang w:val="en-SG"/>
        </w:rPr>
        <w:t>If yes, what are the posible exceptions that we foresee? If both tables have the same structure</w:t>
      </w:r>
    </w:p>
  </w:comment>
  <w:comment w:id="3985" w:author="Rafif" w:date="2025-11-11T20:19:00Z" w:initials="R">
    <w:p w14:paraId="053D9871" w14:textId="3CC8DE1D" w:rsidR="00BB0DEB" w:rsidRDefault="00BB0DEB">
      <w:pPr>
        <w:pStyle w:val="CommentText"/>
      </w:pPr>
      <w:r>
        <w:rPr>
          <w:rStyle w:val="CommentReference"/>
        </w:rPr>
        <w:annotationRef/>
      </w:r>
      <w:r w:rsidRPr="00B4049C">
        <w:t xml:space="preserve">I’m removing this flow because we only need </w:t>
      </w:r>
      <w:r>
        <w:t xml:space="preserve">check </w:t>
      </w:r>
      <w:r w:rsidRPr="00B4049C">
        <w:t>a notice that the data hasn’t synced yet.</w:t>
      </w:r>
    </w:p>
  </w:comment>
  <w:comment w:id="4077" w:author="Yi Jie NEO (URA)" w:date="2025-09-08T17:29:00Z" w:initials="YN">
    <w:p w14:paraId="73964DA7" w14:textId="155368B4" w:rsidR="00BB0DEB" w:rsidRDefault="00BB0DEB" w:rsidP="00D016B5">
      <w:pPr>
        <w:pStyle w:val="CommentText"/>
      </w:pPr>
      <w:r>
        <w:rPr>
          <w:rStyle w:val="CommentReference"/>
        </w:rPr>
        <w:annotationRef/>
      </w:r>
      <w:r>
        <w:rPr>
          <w:lang w:val="en-SG"/>
        </w:rPr>
        <w:t>This process seems to have a different set of logic comparing to those above sync process? Why keep a different logic ?</w:t>
      </w:r>
    </w:p>
  </w:comment>
  <w:comment w:id="4078" w:author="Ahmad Rafif" w:date="2025-09-19T07:46:00Z" w:initials="AR">
    <w:p w14:paraId="3D8D2AF1" w14:textId="492F5CEB" w:rsidR="00BB0DEB" w:rsidRDefault="00BB0DEB">
      <w:pPr>
        <w:pStyle w:val="CommentText"/>
      </w:pPr>
      <w:r>
        <w:t>Need to discuss</w:t>
      </w:r>
    </w:p>
    <w:p w14:paraId="1C3B7333" w14:textId="49863ADE" w:rsidR="00BB0DEB" w:rsidRDefault="00BB0DEB">
      <w:pPr>
        <w:pStyle w:val="CommentText"/>
      </w:pPr>
      <w:r>
        <w:rPr>
          <w:rStyle w:val="CommentReference"/>
        </w:rPr>
        <w:annotationRef/>
      </w:r>
      <w:r>
        <w:t>This one to handle getting the latest correct suspension reason, because there is posibility notice suspension reason not same, then must take the latest one</w:t>
      </w:r>
    </w:p>
  </w:comment>
  <w:comment w:id="4079" w:author="Yi Jie NEO (URA)" w:date="2025-11-03T18:30:00Z" w:initials="YN">
    <w:p w14:paraId="673A2D29" w14:textId="77777777" w:rsidR="00BB0DEB" w:rsidRDefault="00BB0DEB" w:rsidP="00934602">
      <w:pPr>
        <w:pStyle w:val="CommentText"/>
      </w:pPr>
      <w:r>
        <w:rPr>
          <w:rStyle w:val="CommentReference"/>
        </w:rPr>
        <w:annotationRef/>
      </w:r>
      <w:r>
        <w:rPr>
          <w:lang w:val="en-SG"/>
        </w:rPr>
        <w:t>Its looks like its performing the same intranet pull internet job. Why need a separate dayend cron and not use back that same method/cron. This is assume is needed before you proceed with the main ocms11 stage change cron?</w:t>
      </w:r>
    </w:p>
  </w:comment>
  <w:comment w:id="4080" w:author="Rafif" w:date="2025-11-11T20:23:00Z" w:initials="R">
    <w:p w14:paraId="18C11932" w14:textId="43CE7E5F" w:rsidR="00BB0DEB" w:rsidRDefault="00BB0DEB">
      <w:pPr>
        <w:pStyle w:val="CommentText"/>
      </w:pPr>
      <w:r>
        <w:rPr>
          <w:rStyle w:val="CommentReference"/>
        </w:rPr>
        <w:annotationRef/>
      </w:r>
      <w:r>
        <w:t>Yes this one same logic, to make sure before change stagedata already sync between internet intranet</w:t>
      </w:r>
    </w:p>
  </w:comment>
  <w:comment w:id="4286" w:author="Yi Jie NEO (URA)" w:date="2025-11-06T12:21:00Z" w:initials="YN">
    <w:p w14:paraId="4A52C29D" w14:textId="76039B6C" w:rsidR="00BB0DEB" w:rsidRDefault="00BB0DEB" w:rsidP="00C155B6">
      <w:pPr>
        <w:pStyle w:val="CommentText"/>
      </w:pPr>
      <w:r>
        <w:rPr>
          <w:rStyle w:val="CommentReference"/>
        </w:rPr>
        <w:annotationRef/>
      </w:r>
      <w:r>
        <w:rPr>
          <w:lang w:val="en-SG"/>
        </w:rPr>
        <w:t>Frquency batch job, no need to insert into batch table. log into applogs</w:t>
      </w:r>
    </w:p>
  </w:comment>
  <w:comment w:id="4287" w:author="Rafif" w:date="2025-11-11T20:25:00Z" w:initials="R">
    <w:p w14:paraId="2F4BE7B1" w14:textId="14DDD760" w:rsidR="00BB0DEB" w:rsidRDefault="00BB0DEB">
      <w:pPr>
        <w:pStyle w:val="CommentText"/>
      </w:pPr>
      <w:r>
        <w:rPr>
          <w:rStyle w:val="CommentReference"/>
        </w:rPr>
        <w:annotationRef/>
      </w:r>
      <w:r>
        <w:t>Ok noted</w:t>
      </w:r>
    </w:p>
  </w:comment>
  <w:comment w:id="4594" w:author="Yi Jie NEO (URA)" w:date="2025-08-18T11:19:00Z" w:initials="YN">
    <w:p w14:paraId="3996C060" w14:textId="0B3728E1" w:rsidR="00BB0DEB" w:rsidRDefault="00BB0DEB" w:rsidP="00D03B5D">
      <w:pPr>
        <w:pStyle w:val="CommentText"/>
      </w:pPr>
      <w:r>
        <w:rPr>
          <w:rStyle w:val="CommentReference"/>
        </w:rPr>
        <w:annotationRef/>
      </w:r>
      <w:r>
        <w:rPr>
          <w:lang w:val="en-SG"/>
        </w:rPr>
        <w:t>To review</w:t>
      </w:r>
    </w:p>
  </w:comment>
  <w:comment w:id="4595" w:author="Ahmad Rafif" w:date="2025-08-22T14:46:00Z" w:initials="AR">
    <w:p w14:paraId="784EA12A" w14:textId="5001118B" w:rsidR="00BB0DEB" w:rsidRDefault="00BB0DEB">
      <w:pPr>
        <w:pStyle w:val="CommentText"/>
      </w:pPr>
      <w:r>
        <w:rPr>
          <w:rStyle w:val="CommentReference"/>
        </w:rPr>
        <w:annotationRef/>
      </w:r>
      <w:r>
        <w:t xml:space="preserve">We purpose to have a cron midnight, to find notice created in intranet DB on prev day, then find notice that not created in internet. And also check field that not match between intranet and internet </w:t>
      </w:r>
    </w:p>
  </w:comment>
  <w:comment w:id="4596" w:author="Yi Jie NEO (URA)" w:date="2025-09-16T11:48:00Z" w:initials="YN">
    <w:p w14:paraId="6686D97B" w14:textId="77777777" w:rsidR="00BB0DEB" w:rsidRDefault="00BB0DEB" w:rsidP="0022297C">
      <w:pPr>
        <w:pStyle w:val="CommentText"/>
      </w:pPr>
      <w:r>
        <w:rPr>
          <w:rStyle w:val="CommentReference"/>
        </w:rPr>
        <w:annotationRef/>
      </w:r>
      <w:r>
        <w:rPr>
          <w:lang w:val="en-SG"/>
        </w:rPr>
        <w:t xml:space="preserve">Is section 1.6 created in response to this? </w:t>
      </w:r>
    </w:p>
  </w:comment>
  <w:comment w:id="4597" w:author="Ahmad Rafif" w:date="2025-09-19T07:48:00Z" w:initials="AR">
    <w:p w14:paraId="01A940C8" w14:textId="6AD42A9D" w:rsidR="00BB0DEB" w:rsidRDefault="00BB0DEB">
      <w:pPr>
        <w:pStyle w:val="CommentText"/>
      </w:pPr>
      <w:r>
        <w:rPr>
          <w:rStyle w:val="CommentReference"/>
        </w:rPr>
        <w:annotationRef/>
      </w:r>
      <w:r>
        <w:t>Yes correct</w:t>
      </w:r>
    </w:p>
  </w:comment>
  <w:comment w:id="4598" w:author="Ahmad Rafif" w:date="2025-09-22T16:33:00Z" w:initials="AR">
    <w:p w14:paraId="79230479" w14:textId="07C38889" w:rsidR="00BB0DEB" w:rsidRDefault="00BB0DEB">
      <w:pPr>
        <w:pStyle w:val="CommentText"/>
      </w:pPr>
      <w:r>
        <w:rPr>
          <w:rStyle w:val="CommentReference"/>
        </w:rPr>
        <w:annotationRef/>
      </w:r>
      <w:r>
        <w:t>22092025 – only for the sync failed</w:t>
      </w:r>
    </w:p>
  </w:comment>
  <w:comment w:id="4626" w:author="Yi Jie NEO (URA)" w:date="2025-11-06T15:01:00Z" w:initials="YN">
    <w:p w14:paraId="477D1D3A" w14:textId="77777777" w:rsidR="00BB0DEB" w:rsidRDefault="00BB0DEB" w:rsidP="00A0137F">
      <w:pPr>
        <w:pStyle w:val="CommentText"/>
      </w:pPr>
      <w:r>
        <w:rPr>
          <w:rStyle w:val="CommentReference"/>
        </w:rPr>
        <w:annotationRef/>
      </w:r>
      <w:r>
        <w:rPr>
          <w:lang w:val="en-SG"/>
        </w:rPr>
        <w:t xml:space="preserve">What does all  the response error mean when fail to update intranet? </w:t>
      </w:r>
    </w:p>
    <w:p w14:paraId="25D7145C" w14:textId="77777777" w:rsidR="00BB0DEB" w:rsidRDefault="00BB0DEB" w:rsidP="00A0137F">
      <w:pPr>
        <w:pStyle w:val="CommentText"/>
      </w:pPr>
    </w:p>
    <w:p w14:paraId="4734E28A" w14:textId="77777777" w:rsidR="00BB0DEB" w:rsidRDefault="00BB0DEB" w:rsidP="00A0137F">
      <w:pPr>
        <w:pStyle w:val="CommentText"/>
      </w:pPr>
      <w:r>
        <w:rPr>
          <w:lang w:val="en-SG"/>
        </w:rPr>
        <w:t xml:space="preserve">The whole process will fail and not continue? Is it sequential or parallel? </w:t>
      </w:r>
    </w:p>
    <w:p w14:paraId="52E3AF29" w14:textId="77777777" w:rsidR="00BB0DEB" w:rsidRDefault="00BB0DEB" w:rsidP="00A0137F">
      <w:pPr>
        <w:pStyle w:val="CommentText"/>
        <w:ind w:left="300"/>
      </w:pPr>
      <w:r>
        <w:rPr>
          <w:lang w:val="en-SG"/>
        </w:rPr>
        <w:t xml:space="preserve">ONOD addr intranet table update fail, von and evon will not continue?  </w:t>
      </w:r>
    </w:p>
    <w:p w14:paraId="03C3885F" w14:textId="77777777" w:rsidR="00BB0DEB" w:rsidRDefault="00BB0DEB" w:rsidP="00A0137F">
      <w:pPr>
        <w:pStyle w:val="CommentText"/>
      </w:pPr>
    </w:p>
    <w:p w14:paraId="7F535B22" w14:textId="77777777" w:rsidR="00BB0DEB" w:rsidRDefault="00BB0DEB" w:rsidP="00A0137F">
      <w:pPr>
        <w:pStyle w:val="CommentText"/>
      </w:pPr>
      <w:r>
        <w:rPr>
          <w:lang w:val="en-SG"/>
        </w:rPr>
        <w:t xml:space="preserve">All the action in the square box should be update and insert.. Not just insert right? </w:t>
      </w:r>
    </w:p>
    <w:p w14:paraId="3BDC1127" w14:textId="77777777" w:rsidR="00BB0DEB" w:rsidRDefault="00BB0DEB" w:rsidP="00A0137F">
      <w:pPr>
        <w:pStyle w:val="CommentText"/>
      </w:pPr>
    </w:p>
    <w:p w14:paraId="048ACAEE" w14:textId="77777777" w:rsidR="00BB0DEB" w:rsidRDefault="00BB0DEB" w:rsidP="00A0137F">
      <w:pPr>
        <w:pStyle w:val="CommentText"/>
      </w:pPr>
    </w:p>
    <w:p w14:paraId="5B97C40E" w14:textId="77777777" w:rsidR="00BB0DEB" w:rsidRDefault="00BB0DEB" w:rsidP="00A0137F">
      <w:pPr>
        <w:pStyle w:val="CommentText"/>
      </w:pPr>
      <w:r>
        <w:t xml:space="preserve">Generic comment for all use case: </w:t>
      </w:r>
    </w:p>
    <w:p w14:paraId="684944BF" w14:textId="77777777" w:rsidR="00BB0DEB" w:rsidRDefault="00BB0DEB" w:rsidP="00A0137F">
      <w:pPr>
        <w:pStyle w:val="CommentText"/>
      </w:pPr>
    </w:p>
    <w:p w14:paraId="5DDF304C" w14:textId="77777777" w:rsidR="00BB0DEB" w:rsidRDefault="00BB0DEB" w:rsidP="00A0137F">
      <w:pPr>
        <w:pStyle w:val="CommentText"/>
        <w:numPr>
          <w:ilvl w:val="0"/>
          <w:numId w:val="71"/>
        </w:numPr>
        <w:ind w:left="300"/>
      </w:pPr>
      <w:r>
        <w:rPr>
          <w:lang w:val="en-SG"/>
        </w:rPr>
        <w:t>Seems to be missing sequencing of the updates of tables and consideration of parent and child tables for insert and update. There could be case of notice creation fail to sync before any of the below update job runs. Add to check for exist before updating. Else there wont be records to update these scenarios. For records that has updates through  LTA and MHA before new notices gets successfully synced to internet , it should just insert tgt with the latest details. No need to update again since the table should have the latest update already.</w:t>
      </w:r>
      <w:r>
        <w:br/>
      </w:r>
    </w:p>
    <w:p w14:paraId="564CB670" w14:textId="77777777" w:rsidR="00BB0DEB" w:rsidRDefault="00BB0DEB" w:rsidP="00A0137F">
      <w:pPr>
        <w:pStyle w:val="CommentText"/>
        <w:numPr>
          <w:ilvl w:val="0"/>
          <w:numId w:val="71"/>
        </w:numPr>
        <w:ind w:left="300"/>
      </w:pPr>
      <w:r>
        <w:rPr>
          <w:lang w:val="en-SG"/>
        </w:rPr>
        <w:t>How impt is to push these MHA, TOPPAN, DH, information update real time out to internet?</w:t>
      </w:r>
      <w:r>
        <w:br/>
      </w:r>
    </w:p>
    <w:p w14:paraId="4522B7BE" w14:textId="77777777" w:rsidR="00BB0DEB" w:rsidRDefault="00BB0DEB" w:rsidP="00A0137F">
      <w:pPr>
        <w:pStyle w:val="CommentText"/>
        <w:numPr>
          <w:ilvl w:val="0"/>
          <w:numId w:val="71"/>
        </w:numPr>
      </w:pPr>
      <w:r>
        <w:rPr>
          <w:lang w:val="en-SG"/>
        </w:rPr>
        <w:t>The proposed seems to tie many of the interface files processes, what will happen if intranet success and sync to internet fail? Does it means file process e.g. LTA processing will be considered fail?</w:t>
      </w:r>
    </w:p>
  </w:comment>
  <w:comment w:id="4627" w:author="Rafif" w:date="2025-11-11T20:26:00Z" w:initials="R">
    <w:p w14:paraId="4608EE73" w14:textId="7212240A" w:rsidR="00BB0DEB" w:rsidRDefault="00BB0DEB">
      <w:pPr>
        <w:pStyle w:val="CommentText"/>
      </w:pPr>
      <w:r>
        <w:rPr>
          <w:rStyle w:val="CommentReference"/>
        </w:rPr>
        <w:annotationRef/>
      </w:r>
      <w:r>
        <w:t>Updated based on discussion 7 Nov 2025</w:t>
      </w:r>
    </w:p>
    <w:p w14:paraId="30967A87" w14:textId="6A38BD3D" w:rsidR="00BB0DEB" w:rsidRDefault="00BB0DEB" w:rsidP="000C6E6A">
      <w:pPr>
        <w:pStyle w:val="CommentText"/>
        <w:numPr>
          <w:ilvl w:val="0"/>
          <w:numId w:val="76"/>
        </w:numPr>
      </w:pPr>
      <w:r>
        <w:t>Push from intranet to internet will wait for a cron job; no need to push immediately.</w:t>
      </w:r>
    </w:p>
    <w:p w14:paraId="229986D4" w14:textId="16A845AC" w:rsidR="00BB0DEB" w:rsidRDefault="00BB0DEB" w:rsidP="000C6E6A">
      <w:pPr>
        <w:pStyle w:val="CommentText"/>
        <w:numPr>
          <w:ilvl w:val="0"/>
          <w:numId w:val="76"/>
        </w:numPr>
      </w:pPr>
      <w:r>
        <w:t>Interface files remain as they are. Syncing will be handled by a separate cron job to avoid failures in interface file processing.</w:t>
      </w:r>
    </w:p>
    <w:p w14:paraId="78858045" w14:textId="76D639F8" w:rsidR="00BB0DEB" w:rsidRDefault="00BB0DEB" w:rsidP="000C6E6A">
      <w:pPr>
        <w:pStyle w:val="CommentText"/>
        <w:numPr>
          <w:ilvl w:val="0"/>
          <w:numId w:val="76"/>
        </w:numPr>
      </w:pPr>
      <w:r>
        <w:t>Only two tables will be synced from intranet to internet: VON and ONOD.</w:t>
      </w:r>
    </w:p>
    <w:p w14:paraId="2FACB416" w14:textId="3168368C" w:rsidR="00BB0DEB" w:rsidRDefault="00BB0DEB">
      <w:pPr>
        <w:pStyle w:val="CommentText"/>
      </w:pPr>
    </w:p>
  </w:comment>
  <w:comment w:id="4783" w:author="Yi Jie NEO (URA)" w:date="2025-11-06T16:14:00Z" w:initials="YN">
    <w:p w14:paraId="18460D07" w14:textId="0CE5460D" w:rsidR="00BB0DEB" w:rsidRDefault="00BB0DEB" w:rsidP="00FB5911">
      <w:pPr>
        <w:pStyle w:val="CommentText"/>
      </w:pPr>
      <w:r>
        <w:rPr>
          <w:rStyle w:val="CommentReference"/>
        </w:rPr>
        <w:annotationRef/>
      </w:r>
      <w:r>
        <w:rPr>
          <w:lang w:val="en-SG"/>
        </w:rPr>
        <w:t>These are needed to sync out to internet pii db for what purpose?</w:t>
      </w:r>
    </w:p>
  </w:comment>
  <w:comment w:id="4784" w:author="Rafif" w:date="2025-11-11T20:33:00Z" w:initials="R">
    <w:p w14:paraId="696DC616" w14:textId="6F71A84A" w:rsidR="00BB0DEB" w:rsidRDefault="00BB0DEB">
      <w:pPr>
        <w:pStyle w:val="CommentText"/>
      </w:pPr>
      <w:r>
        <w:rPr>
          <w:rStyle w:val="CommentReference"/>
        </w:rPr>
        <w:annotationRef/>
      </w:r>
      <w:r>
        <w:t>No need removed</w:t>
      </w:r>
    </w:p>
  </w:comment>
  <w:comment w:id="4946" w:author="Yi Jie NEO (URA)" w:date="2025-11-06T16:16:00Z" w:initials="YN">
    <w:p w14:paraId="75369FA0" w14:textId="77777777" w:rsidR="00BB0DEB" w:rsidRDefault="00BB0DEB" w:rsidP="00FB5911">
      <w:pPr>
        <w:pStyle w:val="CommentText"/>
      </w:pPr>
      <w:r>
        <w:rPr>
          <w:rStyle w:val="CommentReference"/>
        </w:rPr>
        <w:annotationRef/>
      </w:r>
      <w:r>
        <w:rPr>
          <w:lang w:val="en-SG"/>
        </w:rPr>
        <w:t>Same for this.</w:t>
      </w:r>
    </w:p>
    <w:p w14:paraId="42A56356" w14:textId="77777777" w:rsidR="00BB0DEB" w:rsidRDefault="00BB0DEB" w:rsidP="00FB5911">
      <w:pPr>
        <w:pStyle w:val="CommentText"/>
      </w:pPr>
      <w:r>
        <w:rPr>
          <w:lang w:val="en-SG"/>
        </w:rPr>
        <w:t>What is the purpose of sync addr table details out to internet?</w:t>
      </w:r>
    </w:p>
  </w:comment>
  <w:comment w:id="4947" w:author="Rafif" w:date="2025-11-11T20:36:00Z" w:initials="R">
    <w:p w14:paraId="4B6D7270" w14:textId="383A8616" w:rsidR="00BB0DEB" w:rsidRDefault="00BB0DEB">
      <w:pPr>
        <w:pStyle w:val="CommentText"/>
      </w:pPr>
      <w:r>
        <w:rPr>
          <w:rStyle w:val="CommentReference"/>
        </w:rPr>
        <w:annotationRef/>
      </w:r>
      <w:r>
        <w:t>Already removed</w:t>
      </w:r>
    </w:p>
  </w:comment>
  <w:comment w:id="5353" w:author="Yi Jie NEO (URA)" w:date="2025-11-06T17:01:00Z" w:initials="YN">
    <w:p w14:paraId="6877B9AA" w14:textId="77777777" w:rsidR="00BB0DEB" w:rsidRDefault="00BB0DEB" w:rsidP="000F6515">
      <w:pPr>
        <w:pStyle w:val="CommentText"/>
      </w:pPr>
      <w:r>
        <w:rPr>
          <w:rStyle w:val="CommentReference"/>
        </w:rPr>
        <w:annotationRef/>
      </w:r>
      <w:r>
        <w:rPr>
          <w:lang w:val="en-SG"/>
        </w:rPr>
        <w:t>Will this field be update is enotification fail to send?</w:t>
      </w:r>
    </w:p>
    <w:p w14:paraId="541AABAA" w14:textId="77777777" w:rsidR="00BB0DEB" w:rsidRDefault="00BB0DEB" w:rsidP="000F6515">
      <w:pPr>
        <w:pStyle w:val="CommentText"/>
      </w:pPr>
    </w:p>
    <w:p w14:paraId="3EDA58D3" w14:textId="77777777" w:rsidR="00BB0DEB" w:rsidRDefault="00BB0DEB" w:rsidP="000F6515">
      <w:pPr>
        <w:pStyle w:val="CommentText"/>
      </w:pPr>
      <w:r>
        <w:rPr>
          <w:lang w:val="en-SG"/>
        </w:rPr>
        <w:t>Theres no such field in von table</w:t>
      </w:r>
    </w:p>
  </w:comment>
  <w:comment w:id="5354" w:author="Rafif" w:date="2025-11-07T10:02:00Z" w:initials="R">
    <w:p w14:paraId="45BAEC5A" w14:textId="665EAAD4" w:rsidR="00BB0DEB" w:rsidRDefault="00BB0DEB">
      <w:pPr>
        <w:pStyle w:val="CommentText"/>
      </w:pPr>
      <w:r>
        <w:rPr>
          <w:rStyle w:val="CommentReference"/>
        </w:rPr>
        <w:annotationRef/>
      </w:r>
      <w:r>
        <w:t>Due date of revival exist in VON intranet only</w:t>
      </w:r>
    </w:p>
  </w:comment>
  <w:comment w:id="5707" w:author="Yi Jie NEO (URA)" w:date="2025-09-08T17:35:00Z" w:initials="YN">
    <w:p w14:paraId="38CA1704" w14:textId="756356D5" w:rsidR="00BB0DEB" w:rsidRDefault="00BB0DEB" w:rsidP="00D016B5">
      <w:pPr>
        <w:pStyle w:val="CommentText"/>
      </w:pPr>
      <w:r>
        <w:rPr>
          <w:rStyle w:val="CommentReference"/>
        </w:rPr>
        <w:annotationRef/>
      </w:r>
      <w:r>
        <w:rPr>
          <w:lang w:val="en-SG"/>
        </w:rPr>
        <w:t>Whole section 2 and 3 will be shifted to ocms 50. will not be reviewing here</w:t>
      </w:r>
    </w:p>
  </w:comment>
  <w:comment w:id="5708" w:author="Ahmad Rafif" w:date="2025-09-19T07:48:00Z" w:initials="AR">
    <w:p w14:paraId="01965A91" w14:textId="63B518BC" w:rsidR="00BB0DEB" w:rsidRDefault="00BB0DEB">
      <w:pPr>
        <w:pStyle w:val="CommentText"/>
      </w:pPr>
      <w:r>
        <w:rPr>
          <w:rStyle w:val="CommentReference"/>
        </w:rPr>
        <w:annotationRef/>
      </w:r>
      <w:r>
        <w:t>Ok noted</w:t>
      </w:r>
    </w:p>
  </w:comment>
  <w:comment w:id="5709" w:author="Yi Jie NEO (URA)" w:date="2025-11-06T19:32:00Z" w:initials="YN">
    <w:p w14:paraId="12D9BFA6" w14:textId="77777777" w:rsidR="00BB0DEB" w:rsidRDefault="00BB0DEB" w:rsidP="00E52F55">
      <w:pPr>
        <w:pStyle w:val="CommentText"/>
      </w:pPr>
      <w:r>
        <w:rPr>
          <w:rStyle w:val="CommentReference"/>
        </w:rPr>
        <w:annotationRef/>
      </w:r>
      <w:r>
        <w:rPr>
          <w:lang w:val="en-SG"/>
        </w:rPr>
        <w:t>Is this shifted? If yes we can resolve comment</w:t>
      </w:r>
    </w:p>
  </w:comment>
  <w:comment w:id="5710" w:author="Yi Jie NEO (URA)" w:date="2025-12-01T15:49:00Z" w:initials="YN">
    <w:p w14:paraId="5716B8CB" w14:textId="77777777" w:rsidR="00BB0DEB" w:rsidRDefault="00BB0DEB" w:rsidP="0056041F">
      <w:pPr>
        <w:pStyle w:val="CommentText"/>
      </w:pPr>
      <w:r>
        <w:rPr>
          <w:rStyle w:val="CommentReference"/>
        </w:rPr>
        <w:annotationRef/>
      </w:r>
      <w:r>
        <w:rPr>
          <w:lang w:val="en-SG"/>
        </w:rPr>
        <w:t>Content removed. Removing comment</w:t>
      </w:r>
    </w:p>
  </w:comment>
  <w:comment w:id="5772" w:author="Yi Jie NEO (URA)" w:date="2025-09-15T18:29:00Z" w:initials="YN">
    <w:p w14:paraId="2405E28D" w14:textId="5C64F87F" w:rsidR="00BB0DEB" w:rsidRDefault="00BB0DEB" w:rsidP="00750175">
      <w:pPr>
        <w:pStyle w:val="CommentText"/>
      </w:pPr>
      <w:r>
        <w:rPr>
          <w:rStyle w:val="CommentReference"/>
        </w:rPr>
        <w:annotationRef/>
      </w:r>
      <w:r>
        <w:rPr>
          <w:lang w:val="en-SG"/>
        </w:rPr>
        <w:t>Whole of section 2 and 3 will be reviewed in ocms50</w:t>
      </w:r>
    </w:p>
  </w:comment>
  <w:comment w:id="5773" w:author="Ahmad Rafif" w:date="2025-09-19T07:48:00Z" w:initials="AR">
    <w:p w14:paraId="523F5338" w14:textId="266697DF" w:rsidR="00BB0DEB" w:rsidRDefault="00BB0DEB">
      <w:pPr>
        <w:pStyle w:val="CommentText"/>
      </w:pPr>
      <w:r>
        <w:rPr>
          <w:rStyle w:val="CommentReference"/>
        </w:rPr>
        <w:annotationRef/>
      </w:r>
      <w:r>
        <w:t>Ok noted</w:t>
      </w:r>
    </w:p>
  </w:comment>
  <w:comment w:id="5774" w:author="Yi Jie NEO (URA)" w:date="2025-11-06T19:32:00Z" w:initials="YN">
    <w:p w14:paraId="5ED2CC0C" w14:textId="77777777" w:rsidR="00BB0DEB" w:rsidRDefault="00BB0DEB" w:rsidP="00E52F55">
      <w:pPr>
        <w:pStyle w:val="CommentText"/>
      </w:pPr>
      <w:r>
        <w:rPr>
          <w:rStyle w:val="CommentReference"/>
        </w:rPr>
        <w:annotationRef/>
      </w:r>
      <w:r>
        <w:rPr>
          <w:lang w:val="en-SG"/>
        </w:rPr>
        <w:t>Is this shifted? If yes we can resolve comment</w:t>
      </w:r>
    </w:p>
  </w:comment>
  <w:comment w:id="5775" w:author="Yi Jie NEO (URA)" w:date="2025-12-01T15:49:00Z" w:initials="YN">
    <w:p w14:paraId="61CE46FF" w14:textId="77777777" w:rsidR="00BB0DEB" w:rsidRDefault="00BB0DEB" w:rsidP="0056041F">
      <w:pPr>
        <w:pStyle w:val="CommentText"/>
      </w:pPr>
      <w:r>
        <w:rPr>
          <w:rStyle w:val="CommentReference"/>
        </w:rPr>
        <w:annotationRef/>
      </w:r>
      <w:r>
        <w:rPr>
          <w:lang w:val="en-SG"/>
        </w:rPr>
        <w:t>Content removed. Removing comment</w:t>
      </w:r>
    </w:p>
  </w:comment>
  <w:comment w:id="5811" w:author="Yi Jie NEO (URA)" w:date="2025-08-18T15:03:00Z" w:initials="YN">
    <w:p w14:paraId="76A4CC03" w14:textId="3BD3EE38" w:rsidR="00BB0DEB" w:rsidRDefault="00BB0DEB" w:rsidP="0037382E">
      <w:pPr>
        <w:pStyle w:val="CommentText"/>
      </w:pPr>
      <w:r>
        <w:rPr>
          <w:rStyle w:val="CommentReference"/>
        </w:rPr>
        <w:annotationRef/>
      </w:r>
      <w:r>
        <w:rPr>
          <w:lang w:val="en-SG"/>
        </w:rPr>
        <w:t>For ?</w:t>
      </w:r>
    </w:p>
    <w:p w14:paraId="2B338EEB" w14:textId="77777777" w:rsidR="00BB0DEB" w:rsidRDefault="00BB0DEB" w:rsidP="0037382E">
      <w:pPr>
        <w:pStyle w:val="CommentText"/>
      </w:pPr>
      <w:r>
        <w:rPr>
          <w:lang w:val="en-SG"/>
        </w:rPr>
        <w:t xml:space="preserve"> </w:t>
      </w:r>
    </w:p>
    <w:p w14:paraId="3130DE8E" w14:textId="77777777" w:rsidR="00BB0DEB" w:rsidRDefault="00BB0DEB" w:rsidP="0037382E">
      <w:pPr>
        <w:pStyle w:val="CommentText"/>
      </w:pPr>
      <w:r>
        <w:rPr>
          <w:lang w:val="en-SG"/>
        </w:rPr>
        <w:t xml:space="preserve">Why 5 mins? For double payment? </w:t>
      </w:r>
    </w:p>
  </w:comment>
  <w:comment w:id="5812" w:author="Ahmad Rafif" w:date="2025-08-21T14:31:00Z" w:initials="AR">
    <w:p w14:paraId="3B158CB4" w14:textId="6FDF5D0B" w:rsidR="00BB0DEB" w:rsidRDefault="00BB0DEB" w:rsidP="00732060">
      <w:pPr>
        <w:pStyle w:val="CommentText"/>
      </w:pPr>
      <w:r>
        <w:t xml:space="preserve">Yes, </w:t>
      </w:r>
      <w:r>
        <w:rPr>
          <w:rStyle w:val="CommentReference"/>
        </w:rPr>
        <w:annotationRef/>
      </w:r>
      <w:r w:rsidRPr="00DD02E5">
        <w:t>User mentioned now have this in prd</w:t>
      </w:r>
      <w:r>
        <w:rPr>
          <w:rStyle w:val="CommentReference"/>
        </w:rPr>
        <w:annotationRef/>
      </w:r>
      <w:r>
        <w:t>.</w:t>
      </w:r>
      <w:r w:rsidRPr="00DD02E5">
        <w:t xml:space="preserve"> The consideration is maybe payment transaction slow. So put in 5 min check ensure that processing finish first</w:t>
      </w:r>
      <w:r>
        <w:t>.</w:t>
      </w:r>
    </w:p>
  </w:comment>
  <w:comment w:id="5833" w:author="Yi Jie NEO (URA)" w:date="2025-08-19T17:41:00Z" w:initials="YN">
    <w:p w14:paraId="5E9E4751" w14:textId="77777777" w:rsidR="00BB0DEB" w:rsidRDefault="00BB0DEB" w:rsidP="00401BE9">
      <w:pPr>
        <w:pStyle w:val="CommentText"/>
      </w:pPr>
      <w:r>
        <w:rPr>
          <w:rStyle w:val="CommentReference"/>
        </w:rPr>
        <w:annotationRef/>
      </w:r>
      <w:r>
        <w:rPr>
          <w:lang w:val="en-SG"/>
        </w:rPr>
        <w:t>What does transaction attempt mean? how to know if transaction attempt?</w:t>
      </w:r>
    </w:p>
  </w:comment>
  <w:comment w:id="5834" w:author="Ahmad Rafif" w:date="2025-08-21T14:33:00Z" w:initials="AR">
    <w:p w14:paraId="379A168C" w14:textId="2A959E44" w:rsidR="00BB0DEB" w:rsidRDefault="00BB0DEB">
      <w:pPr>
        <w:pStyle w:val="CommentText"/>
      </w:pPr>
      <w:r>
        <w:rPr>
          <w:rStyle w:val="CommentReference"/>
        </w:rPr>
        <w:annotationRef/>
      </w:r>
      <w:r>
        <w:t>Any payment tracking will track in eocms_web_txn_detail, when search notice need to check this table.</w:t>
      </w:r>
    </w:p>
  </w:comment>
  <w:comment w:id="5835" w:author="Yi Jie NEO (URA)" w:date="2025-09-16T12:57:00Z" w:initials="YN">
    <w:p w14:paraId="67A60172" w14:textId="77777777" w:rsidR="00BB0DEB" w:rsidRDefault="00BB0DEB" w:rsidP="00C81186">
      <w:pPr>
        <w:pStyle w:val="CommentText"/>
      </w:pPr>
      <w:r>
        <w:rPr>
          <w:rStyle w:val="CommentReference"/>
        </w:rPr>
        <w:annotationRef/>
      </w:r>
      <w:r>
        <w:rPr>
          <w:lang w:val="en-SG"/>
        </w:rPr>
        <w:t>Will review in ocms50. will close comment here.</w:t>
      </w:r>
    </w:p>
  </w:comment>
  <w:comment w:id="5850" w:author="Yi Jie NEO (URA)" w:date="2025-08-18T15:09:00Z" w:initials="YN">
    <w:p w14:paraId="2B230798" w14:textId="3A579BA1" w:rsidR="00BB0DEB" w:rsidRDefault="00BB0DEB" w:rsidP="0037382E">
      <w:pPr>
        <w:pStyle w:val="CommentText"/>
      </w:pPr>
      <w:r>
        <w:rPr>
          <w:rStyle w:val="CommentReference"/>
        </w:rPr>
        <w:annotationRef/>
      </w:r>
      <w:r>
        <w:rPr>
          <w:lang w:val="en-SG"/>
        </w:rPr>
        <w:t>Step 3 and 4 should be step 1 before filtering starts. Query based on what is searched. Not extract full set out and then filter based on what is searched</w:t>
      </w:r>
    </w:p>
  </w:comment>
  <w:comment w:id="5851" w:author="Ahmad Rafif" w:date="2025-08-21T15:36:00Z" w:initials="AR">
    <w:p w14:paraId="606EE526" w14:textId="77777777" w:rsidR="00BB0DEB" w:rsidRPr="00345C49" w:rsidRDefault="00BB0DEB" w:rsidP="00345C49">
      <w:pPr>
        <w:pStyle w:val="CommentText"/>
        <w:rPr>
          <w:rStyle w:val="CommentReference"/>
        </w:rPr>
      </w:pPr>
      <w:r>
        <w:rPr>
          <w:rStyle w:val="CommentReference"/>
        </w:rPr>
        <w:annotationRef/>
      </w:r>
      <w:r w:rsidRPr="00345C49">
        <w:rPr>
          <w:rStyle w:val="CommentReference"/>
        </w:rPr>
        <w:t>Based on the OCMS 50 Tech doc, the process will be as follows:</w:t>
      </w:r>
    </w:p>
    <w:p w14:paraId="1959C5A3" w14:textId="77777777" w:rsidR="00BB0DEB" w:rsidRPr="00345C49" w:rsidRDefault="00BB0DEB" w:rsidP="00345C49">
      <w:pPr>
        <w:pStyle w:val="CommentText"/>
        <w:rPr>
          <w:rStyle w:val="CommentReference"/>
        </w:rPr>
      </w:pPr>
    </w:p>
    <w:p w14:paraId="23FFC819" w14:textId="77777777" w:rsidR="00BB0DEB" w:rsidRPr="00345C49" w:rsidRDefault="00BB0DEB" w:rsidP="00345C49">
      <w:pPr>
        <w:pStyle w:val="CommentText"/>
        <w:rPr>
          <w:rStyle w:val="CommentReference"/>
        </w:rPr>
      </w:pPr>
      <w:r w:rsidRPr="00345C49">
        <w:rPr>
          <w:rStyle w:val="CommentReference"/>
        </w:rPr>
        <w:t>1. Query notices using eService parameters (vehicle number, ID number, or notice number).</w:t>
      </w:r>
    </w:p>
    <w:p w14:paraId="26AC1E4E" w14:textId="77777777" w:rsidR="00BB0DEB" w:rsidRPr="00345C49" w:rsidRDefault="00BB0DEB" w:rsidP="00345C49">
      <w:pPr>
        <w:pStyle w:val="CommentText"/>
        <w:rPr>
          <w:rStyle w:val="CommentReference"/>
        </w:rPr>
      </w:pPr>
      <w:r w:rsidRPr="00345C49">
        <w:rPr>
          <w:rStyle w:val="CommentReference"/>
        </w:rPr>
        <w:t>2. Validate the query results against the payment matrix rules.</w:t>
      </w:r>
    </w:p>
    <w:p w14:paraId="34136B28" w14:textId="281471C1" w:rsidR="00BB0DEB" w:rsidRPr="00345C49" w:rsidRDefault="00BB0DEB" w:rsidP="00345C49">
      <w:pPr>
        <w:pStyle w:val="CommentText"/>
        <w:rPr>
          <w:rStyle w:val="CommentReference"/>
        </w:rPr>
      </w:pPr>
      <w:r>
        <w:rPr>
          <w:rStyle w:val="CommentReference"/>
        </w:rPr>
        <w:t xml:space="preserve">3. </w:t>
      </w:r>
      <w:r w:rsidRPr="009D50D9">
        <w:rPr>
          <w:rStyle w:val="CommentReference"/>
        </w:rPr>
        <w:t>Based on the validation, determine the payment eligibility status (allowed to pay or not) and potential error message for all notices associated with the single search parameter used (vehicle number, ID number, or notice number).</w:t>
      </w:r>
    </w:p>
    <w:p w14:paraId="12B57D10" w14:textId="77777777" w:rsidR="00BB0DEB" w:rsidRPr="00345C49" w:rsidRDefault="00BB0DEB" w:rsidP="00345C49">
      <w:pPr>
        <w:pStyle w:val="CommentText"/>
        <w:rPr>
          <w:rStyle w:val="CommentReference"/>
        </w:rPr>
      </w:pPr>
      <w:r w:rsidRPr="00345C49">
        <w:rPr>
          <w:rStyle w:val="CommentReference"/>
        </w:rPr>
        <w:t>4. Display an error message or payment eligibility notification accordingly.</w:t>
      </w:r>
      <w:r>
        <w:rPr>
          <w:rStyle w:val="CommentReference"/>
        </w:rPr>
        <w:br/>
      </w:r>
      <w:r>
        <w:rPr>
          <w:rStyle w:val="CommentReference"/>
        </w:rPr>
        <w:br/>
      </w:r>
      <w:r w:rsidRPr="00345C49">
        <w:rPr>
          <w:rStyle w:val="CommentReference"/>
        </w:rPr>
        <w:t>So, steps 3 and 4 aren't about filtering, but rather about setting a flag for each record to indicate:</w:t>
      </w:r>
    </w:p>
    <w:p w14:paraId="214DFD50" w14:textId="77777777" w:rsidR="00BB0DEB" w:rsidRPr="00345C49" w:rsidRDefault="00BB0DEB" w:rsidP="00345C49">
      <w:pPr>
        <w:pStyle w:val="CommentText"/>
        <w:rPr>
          <w:rStyle w:val="CommentReference"/>
        </w:rPr>
      </w:pPr>
      <w:r w:rsidRPr="00345C49">
        <w:rPr>
          <w:rStyle w:val="CommentReference"/>
        </w:rPr>
        <w:t>- Eligibility for an error message</w:t>
      </w:r>
    </w:p>
    <w:p w14:paraId="47FB9B7C" w14:textId="77777777" w:rsidR="00BB0DEB" w:rsidRPr="00345C49" w:rsidRDefault="00BB0DEB" w:rsidP="00345C49">
      <w:pPr>
        <w:pStyle w:val="CommentText"/>
        <w:rPr>
          <w:rStyle w:val="CommentReference"/>
        </w:rPr>
      </w:pPr>
      <w:r w:rsidRPr="00345C49">
        <w:rPr>
          <w:rStyle w:val="CommentReference"/>
        </w:rPr>
        <w:t>- Payment status (payable or not payable)</w:t>
      </w:r>
    </w:p>
    <w:p w14:paraId="24995150" w14:textId="2E0FB19B" w:rsidR="00BB0DEB" w:rsidRDefault="00BB0DEB" w:rsidP="00345C49">
      <w:pPr>
        <w:pStyle w:val="CommentText"/>
      </w:pPr>
      <w:r w:rsidRPr="00345C49">
        <w:rPr>
          <w:rStyle w:val="CommentReference"/>
        </w:rPr>
        <w:t>- Visibility (show or not show)</w:t>
      </w:r>
    </w:p>
  </w:comment>
  <w:comment w:id="5852" w:author="Yi Jie NEO (URA)" w:date="2025-09-16T18:00:00Z" w:initials="YN">
    <w:p w14:paraId="0BF4D3E7" w14:textId="77777777" w:rsidR="00BB0DEB" w:rsidRDefault="00BB0DEB" w:rsidP="00E26BD3">
      <w:pPr>
        <w:pStyle w:val="CommentText"/>
      </w:pPr>
      <w:r>
        <w:rPr>
          <w:rStyle w:val="CommentReference"/>
        </w:rPr>
        <w:annotationRef/>
      </w:r>
      <w:r>
        <w:rPr>
          <w:lang w:val="en-SG"/>
        </w:rPr>
        <w:t xml:space="preserve">To review in ocms50. </w:t>
      </w:r>
    </w:p>
  </w:comment>
  <w:comment w:id="6797" w:author="Yi Jie NEO (URA)" w:date="2025-08-18T15:35:00Z" w:initials="YN">
    <w:p w14:paraId="6B84A3D8" w14:textId="76717F45" w:rsidR="00BB0DEB" w:rsidRDefault="00BB0DEB" w:rsidP="00CA7512">
      <w:pPr>
        <w:pStyle w:val="CommentText"/>
      </w:pPr>
      <w:r>
        <w:rPr>
          <w:rStyle w:val="CommentReference"/>
        </w:rPr>
        <w:annotationRef/>
      </w:r>
      <w:r>
        <w:rPr>
          <w:lang w:val="en-SG"/>
        </w:rPr>
        <w:t>Thought this is the flow for spcp login. How come got a check on veh no search here</w:t>
      </w:r>
    </w:p>
  </w:comment>
  <w:comment w:id="6798" w:author="Ahmad Rafif" w:date="2025-08-22T14:08:00Z" w:initials="AR">
    <w:p w14:paraId="1DAD8783" w14:textId="49AF0BED" w:rsidR="00BB0DEB" w:rsidRDefault="00BB0DEB">
      <w:pPr>
        <w:pStyle w:val="CommentText"/>
      </w:pPr>
      <w:r>
        <w:rPr>
          <w:rStyle w:val="CommentReference"/>
        </w:rPr>
        <w:annotationRef/>
      </w:r>
      <w:r>
        <w:t>Search able to use notice number, vehicle number and id number. For id number will need login using SPCP. Flow and description updated</w:t>
      </w:r>
    </w:p>
  </w:comment>
  <w:comment w:id="6799" w:author="Yi Jie NEO (URA)" w:date="2025-09-16T18:00:00Z" w:initials="YN">
    <w:p w14:paraId="49242C95" w14:textId="77777777" w:rsidR="00BB0DEB" w:rsidRDefault="00BB0DEB" w:rsidP="00E26BD3">
      <w:pPr>
        <w:pStyle w:val="CommentText"/>
      </w:pPr>
      <w:r>
        <w:rPr>
          <w:rStyle w:val="CommentReference"/>
        </w:rPr>
        <w:annotationRef/>
      </w:r>
      <w:r>
        <w:rPr>
          <w:lang w:val="en-SG"/>
        </w:rPr>
        <w:t xml:space="preserve">To review in ocms50. </w:t>
      </w:r>
    </w:p>
  </w:comment>
  <w:comment w:id="6945" w:author="Yi Jie NEO (URA)" w:date="2025-08-18T15:34:00Z" w:initials="YN">
    <w:p w14:paraId="61ACF876" w14:textId="6FF64CEF" w:rsidR="00BB0DEB" w:rsidRDefault="00BB0DEB" w:rsidP="00F91E86">
      <w:pPr>
        <w:pStyle w:val="CommentText"/>
      </w:pPr>
      <w:r>
        <w:rPr>
          <w:rStyle w:val="CommentReference"/>
        </w:rPr>
        <w:annotationRef/>
      </w:r>
      <w:r>
        <w:rPr>
          <w:lang w:val="en-SG"/>
        </w:rPr>
        <w:t>Cant understand the yes no yes no in the brief description.</w:t>
      </w:r>
    </w:p>
    <w:p w14:paraId="43C4C38C" w14:textId="77777777" w:rsidR="00BB0DEB" w:rsidRDefault="00BB0DEB" w:rsidP="00F91E86">
      <w:pPr>
        <w:pStyle w:val="CommentText"/>
      </w:pPr>
    </w:p>
    <w:p w14:paraId="6E8EB549" w14:textId="77777777" w:rsidR="00BB0DEB" w:rsidRDefault="00BB0DEB" w:rsidP="00F91E86">
      <w:pPr>
        <w:pStyle w:val="CommentText"/>
      </w:pPr>
      <w:r>
        <w:rPr>
          <w:lang w:val="en-SG"/>
        </w:rPr>
        <w:t xml:space="preserve">Referring to the flow in payment matrix above, </w:t>
      </w:r>
    </w:p>
    <w:p w14:paraId="73CDB325" w14:textId="77777777" w:rsidR="00BB0DEB" w:rsidRDefault="00BB0DEB" w:rsidP="00F91E86">
      <w:pPr>
        <w:pStyle w:val="CommentText"/>
      </w:pPr>
    </w:p>
    <w:p w14:paraId="355E7593" w14:textId="77777777" w:rsidR="00BB0DEB" w:rsidRDefault="00BB0DEB" w:rsidP="00F91E86">
      <w:pPr>
        <w:pStyle w:val="CommentText"/>
        <w:numPr>
          <w:ilvl w:val="0"/>
          <w:numId w:val="63"/>
        </w:numPr>
      </w:pPr>
      <w:r>
        <w:rPr>
          <w:lang w:val="en-SG"/>
        </w:rPr>
        <w:t xml:space="preserve">Is payment acceptance the same as notice_payment_flag? </w:t>
      </w:r>
    </w:p>
    <w:p w14:paraId="03D147DF" w14:textId="77777777" w:rsidR="00BB0DEB" w:rsidRDefault="00BB0DEB" w:rsidP="00F91E86">
      <w:pPr>
        <w:pStyle w:val="CommentText"/>
        <w:numPr>
          <w:ilvl w:val="0"/>
          <w:numId w:val="63"/>
        </w:numPr>
      </w:pPr>
      <w:r>
        <w:rPr>
          <w:lang w:val="en-SG"/>
        </w:rPr>
        <w:t xml:space="preserve">How and when is payment acceptance  flag set Y and N set? </w:t>
      </w:r>
    </w:p>
    <w:p w14:paraId="0EBEE3B9" w14:textId="77777777" w:rsidR="00BB0DEB" w:rsidRDefault="00BB0DEB" w:rsidP="00F91E86">
      <w:pPr>
        <w:pStyle w:val="CommentText"/>
        <w:numPr>
          <w:ilvl w:val="0"/>
          <w:numId w:val="63"/>
        </w:numPr>
      </w:pPr>
      <w:r>
        <w:rPr>
          <w:lang w:val="en-SG"/>
        </w:rPr>
        <w:t>This field is currently set to nullable field. In the event that is it null, what will the program do?</w:t>
      </w:r>
    </w:p>
    <w:p w14:paraId="4C32DC0A" w14:textId="77777777" w:rsidR="00BB0DEB" w:rsidRDefault="00BB0DEB" w:rsidP="00F91E86">
      <w:pPr>
        <w:pStyle w:val="CommentText"/>
      </w:pPr>
    </w:p>
    <w:p w14:paraId="7FCAA923" w14:textId="77777777" w:rsidR="00BB0DEB" w:rsidRDefault="00BB0DEB" w:rsidP="00F91E86">
      <w:pPr>
        <w:pStyle w:val="CommentText"/>
      </w:pPr>
      <w:r>
        <w:rPr>
          <w:lang w:val="en-SG"/>
        </w:rPr>
        <w:t>All flow ends with if payment acceptance = N, all will become no. so move payment acceptance flag check upfront.</w:t>
      </w:r>
      <w:r>
        <w:rPr>
          <w:lang w:val="en-SG"/>
        </w:rPr>
        <w:br/>
      </w:r>
    </w:p>
  </w:comment>
  <w:comment w:id="6946" w:author="Ahmad Rafif" w:date="2025-08-22T14:10:00Z" w:initials="AR">
    <w:p w14:paraId="311CAF44" w14:textId="5B0CA9D6" w:rsidR="00BB0DEB" w:rsidRDefault="00BB0DEB" w:rsidP="005A5176">
      <w:pPr>
        <w:pStyle w:val="CommentText"/>
      </w:pPr>
      <w:r>
        <w:rPr>
          <w:rStyle w:val="CommentReference"/>
        </w:rPr>
        <w:annotationRef/>
      </w:r>
      <w:r>
        <w:t>Already revise the description and the flow</w:t>
      </w:r>
      <w:r>
        <w:br/>
      </w:r>
      <w:r>
        <w:br/>
        <w:t xml:space="preserve">1. </w:t>
      </w:r>
      <w:r w:rsidRPr="005A5176">
        <w:t>No.</w:t>
      </w:r>
      <w:r>
        <w:t xml:space="preserve"> </w:t>
      </w:r>
    </w:p>
    <w:p w14:paraId="4F1C4A36" w14:textId="5E9CD7D0" w:rsidR="00BB0DEB" w:rsidRDefault="00BB0DEB" w:rsidP="005A5176">
      <w:pPr>
        <w:pStyle w:val="CommentText"/>
        <w:numPr>
          <w:ilvl w:val="0"/>
          <w:numId w:val="65"/>
        </w:numPr>
      </w:pPr>
      <w:r>
        <w:t xml:space="preserve"> </w:t>
      </w:r>
      <w:r w:rsidRPr="005A5176">
        <w:t>payment acceptance comes from the VON table, column payment_acceptance_allowed.</w:t>
      </w:r>
      <w:r>
        <w:t xml:space="preserve"> </w:t>
      </w:r>
    </w:p>
    <w:p w14:paraId="18AD4DEB" w14:textId="3BCB0039" w:rsidR="00BB0DEB" w:rsidRDefault="00BB0DEB" w:rsidP="005A5176">
      <w:pPr>
        <w:pStyle w:val="CommentText"/>
        <w:numPr>
          <w:ilvl w:val="0"/>
          <w:numId w:val="65"/>
        </w:numPr>
      </w:pPr>
      <w:r>
        <w:t xml:space="preserve"> notice_payment_flag is computed by the Payment Matrix logic and returned in the /parkingfine response JSON (not a DB column). Example response </w:t>
      </w:r>
    </w:p>
    <w:p w14:paraId="2BF7C77C" w14:textId="77777777" w:rsidR="00BB0DEB" w:rsidRDefault="00BB0DEB" w:rsidP="00AF0AF9">
      <w:pPr>
        <w:pStyle w:val="CommentText"/>
      </w:pPr>
      <w:r>
        <w:t xml:space="preserve">2. </w:t>
      </w:r>
    </w:p>
    <w:p w14:paraId="6CFB3F0F" w14:textId="546136C0" w:rsidR="00BB0DEB" w:rsidRDefault="00BB0DEB" w:rsidP="00AF0AF9">
      <w:pPr>
        <w:pStyle w:val="CommentText"/>
      </w:pPr>
      <w:r>
        <w:t>- Set to Y when a notice is created (Notice Creation service writes VON.payment_acceptance_allowed='Y').</w:t>
      </w:r>
    </w:p>
    <w:p w14:paraId="7934D4A6" w14:textId="5100482D" w:rsidR="00BB0DEB" w:rsidRDefault="00BB0DEB" w:rsidP="00AF0AF9">
      <w:pPr>
        <w:pStyle w:val="CommentText"/>
      </w:pPr>
      <w:r>
        <w:t>- Set to N when the notice is detected as AN (AN detection process updates to N).</w:t>
      </w:r>
    </w:p>
    <w:p w14:paraId="3C9F16B3" w14:textId="4ED38FA8" w:rsidR="00BB0DEB" w:rsidRDefault="00BB0DEB" w:rsidP="00AF0AF9">
      <w:pPr>
        <w:pStyle w:val="CommentText"/>
      </w:pPr>
      <w:r>
        <w:t>- Other scenario will have in court.</w:t>
      </w:r>
    </w:p>
    <w:p w14:paraId="5843DDE8" w14:textId="6315D5F7" w:rsidR="00BB0DEB" w:rsidRDefault="00BB0DEB" w:rsidP="00AF0AF9">
      <w:pPr>
        <w:pStyle w:val="CommentText"/>
      </w:pPr>
      <w:r>
        <w:t xml:space="preserve">3. </w:t>
      </w:r>
      <w:r w:rsidRPr="00AF0AF9">
        <w:t>Make VON.payment_acceptance_allowed NOT NULL, constrained to 'Y'|'N'</w:t>
      </w:r>
    </w:p>
    <w:p w14:paraId="00D1F1F2" w14:textId="77777777" w:rsidR="00BB0DEB" w:rsidRDefault="00BB0DEB" w:rsidP="00AF0AF9">
      <w:pPr>
        <w:pStyle w:val="CommentText"/>
      </w:pPr>
    </w:p>
    <w:p w14:paraId="44AAD1D3" w14:textId="152A63CD" w:rsidR="00BB0DEB" w:rsidRDefault="00BB0DEB" w:rsidP="00AF0AF9">
      <w:pPr>
        <w:pStyle w:val="CommentText"/>
      </w:pPr>
      <w:r w:rsidRPr="00AF0AF9">
        <w:t>Implemented in the revised flow.</w:t>
      </w:r>
      <w:r>
        <w:t xml:space="preserve"> </w:t>
      </w:r>
      <w:r w:rsidRPr="00AF0AF9">
        <w:t>We now determine search context early (vehicle vs non-vehicle</w:t>
      </w:r>
      <w:r>
        <w:t xml:space="preserve"> for court stage</w:t>
      </w:r>
      <w:r w:rsidRPr="00AF0AF9">
        <w:t xml:space="preserve">), then </w:t>
      </w:r>
      <w:r>
        <w:t>check offence type (for reminder stage)</w:t>
      </w:r>
    </w:p>
    <w:p w14:paraId="33EF9CF9" w14:textId="11837D87" w:rsidR="00BB0DEB" w:rsidRDefault="00BB0DEB" w:rsidP="00AF0AF9">
      <w:pPr>
        <w:pStyle w:val="CommentText"/>
      </w:pPr>
    </w:p>
  </w:comment>
  <w:comment w:id="6947" w:author="Yi Jie NEO (URA)" w:date="2025-09-16T18:00:00Z" w:initials="YN">
    <w:p w14:paraId="43C01B12" w14:textId="77777777" w:rsidR="00BB0DEB" w:rsidRDefault="00BB0DEB" w:rsidP="00E26BD3">
      <w:pPr>
        <w:pStyle w:val="CommentText"/>
      </w:pPr>
      <w:r>
        <w:rPr>
          <w:rStyle w:val="CommentReference"/>
        </w:rPr>
        <w:annotationRef/>
      </w:r>
      <w:r>
        <w:rPr>
          <w:lang w:val="en-SG"/>
        </w:rPr>
        <w:t xml:space="preserve">To review in ocms50. </w:t>
      </w:r>
    </w:p>
  </w:comment>
  <w:comment w:id="6957" w:author="Yi Jie NEO (URA)" w:date="2025-08-18T15:40:00Z" w:initials="YN">
    <w:p w14:paraId="02300590" w14:textId="1466B6B4" w:rsidR="00BB0DEB" w:rsidRDefault="00BB0DEB" w:rsidP="00F91E86">
      <w:pPr>
        <w:pStyle w:val="CommentText"/>
      </w:pPr>
      <w:r>
        <w:rPr>
          <w:rStyle w:val="CommentReference"/>
        </w:rPr>
        <w:annotationRef/>
      </w:r>
      <w:r>
        <w:rPr>
          <w:lang w:val="en-SG"/>
        </w:rPr>
        <w:t>Where is “show” and “notice_payment_flag” in db? Which table?</w:t>
      </w:r>
    </w:p>
  </w:comment>
  <w:comment w:id="6958" w:author="Ahmad Rafif" w:date="2025-08-22T14:24:00Z" w:initials="AR">
    <w:p w14:paraId="24D4F1D0" w14:textId="5B317174" w:rsidR="00BB0DEB" w:rsidRDefault="00BB0DEB">
      <w:pPr>
        <w:pStyle w:val="CommentText"/>
      </w:pPr>
      <w:r>
        <w:rPr>
          <w:rStyle w:val="CommentReference"/>
        </w:rPr>
        <w:annotationRef/>
      </w:r>
      <w:r w:rsidRPr="00AF0AF9">
        <w:t xml:space="preserve">They are not stored in DB. Both are computed by the Payment Matrix and returned in the /parkingfine JSON response payload (see example </w:t>
      </w:r>
      <w:r>
        <w:t>in flow image</w:t>
      </w:r>
      <w:r w:rsidRPr="00AF0AF9">
        <w:t>).</w:t>
      </w:r>
    </w:p>
  </w:comment>
  <w:comment w:id="6959" w:author="Yi Jie NEO (URA)" w:date="2025-09-16T18:00:00Z" w:initials="YN">
    <w:p w14:paraId="2D97DF57" w14:textId="77777777" w:rsidR="00BB0DEB" w:rsidRDefault="00BB0DEB" w:rsidP="00E26BD3">
      <w:pPr>
        <w:pStyle w:val="CommentText"/>
      </w:pPr>
      <w:r>
        <w:rPr>
          <w:rStyle w:val="CommentReference"/>
        </w:rPr>
        <w:annotationRef/>
      </w:r>
      <w:r>
        <w:rPr>
          <w:lang w:val="en-SG"/>
        </w:rPr>
        <w:t xml:space="preserve">To review in ocms50. </w:t>
      </w:r>
    </w:p>
  </w:comment>
  <w:comment w:id="9630" w:author="Yi Jie NEO (URA)" w:date="2025-11-05T11:17:00Z" w:initials="YN">
    <w:p w14:paraId="5C5A874A" w14:textId="77777777" w:rsidR="00BB0DEB" w:rsidRDefault="00BB0DEB" w:rsidP="0046344E">
      <w:pPr>
        <w:pStyle w:val="CommentText"/>
      </w:pPr>
      <w:r>
        <w:rPr>
          <w:rStyle w:val="CommentReference"/>
        </w:rPr>
        <w:annotationRef/>
      </w:r>
      <w:r>
        <w:rPr>
          <w:lang w:val="en-SG"/>
        </w:rPr>
        <w:t>Remove as mention above to not log frequent batch job in table. logs into app log only</w:t>
      </w:r>
    </w:p>
  </w:comment>
  <w:comment w:id="9631" w:author="Rafif" w:date="2025-11-11T20:37:00Z" w:initials="R">
    <w:p w14:paraId="1261F048" w14:textId="1CFFC65E" w:rsidR="00BB0DEB" w:rsidRDefault="00BB0DEB">
      <w:pPr>
        <w:pStyle w:val="CommentText"/>
      </w:pPr>
      <w:r>
        <w:rPr>
          <w:rStyle w:val="CommentReference"/>
        </w:rPr>
        <w:annotationRef/>
      </w:r>
      <w:r>
        <w:t>Ok noted</w:t>
      </w:r>
    </w:p>
  </w:comment>
  <w:comment w:id="9788" w:author="Yi Jie NEO (URA)" w:date="2025-09-08T17:39:00Z" w:initials="YN">
    <w:p w14:paraId="23108531" w14:textId="49D1CDA6" w:rsidR="00BB0DEB" w:rsidRDefault="00BB0DEB" w:rsidP="00FC566E">
      <w:pPr>
        <w:pStyle w:val="CommentText"/>
      </w:pPr>
      <w:r>
        <w:rPr>
          <w:rStyle w:val="CommentReference"/>
        </w:rPr>
        <w:annotationRef/>
      </w:r>
      <w:r>
        <w:rPr>
          <w:lang w:val="en-SG"/>
        </w:rPr>
        <w:t>Mentioned above no need to log frequency sync jobs status into batch table. Pls update flow.</w:t>
      </w:r>
    </w:p>
  </w:comment>
  <w:comment w:id="9789" w:author="Ahmad Rafif" w:date="2025-09-19T07:49:00Z" w:initials="AR">
    <w:p w14:paraId="2294BB13" w14:textId="3427DA02" w:rsidR="00BB0DEB" w:rsidRDefault="00BB0DEB">
      <w:pPr>
        <w:pStyle w:val="CommentText"/>
      </w:pPr>
      <w:r>
        <w:rPr>
          <w:rStyle w:val="CommentReference"/>
        </w:rPr>
        <w:annotationRef/>
      </w:r>
      <w:r>
        <w:t>Ok updated</w:t>
      </w:r>
    </w:p>
  </w:comment>
  <w:comment w:id="9790" w:author="Yi Jie NEO (URA)" w:date="2025-11-06T19:23:00Z" w:initials="YN">
    <w:p w14:paraId="1A216D9A" w14:textId="77777777" w:rsidR="00BB0DEB" w:rsidRDefault="00BB0DEB" w:rsidP="0071550E">
      <w:pPr>
        <w:pStyle w:val="CommentText"/>
      </w:pPr>
      <w:r>
        <w:rPr>
          <w:rStyle w:val="CommentReference"/>
        </w:rPr>
        <w:annotationRef/>
      </w:r>
      <w:r>
        <w:rPr>
          <w:lang w:val="en-SG"/>
        </w:rPr>
        <w:t>Its still here..</w:t>
      </w:r>
    </w:p>
  </w:comment>
  <w:comment w:id="9791" w:author="Rafif" w:date="2025-11-11T20:41:00Z" w:initials="R">
    <w:p w14:paraId="0DCEC3A6" w14:textId="6ABCD616" w:rsidR="00BB0DEB" w:rsidRDefault="00BB0DEB">
      <w:pPr>
        <w:pStyle w:val="CommentText"/>
      </w:pPr>
      <w:r>
        <w:rPr>
          <w:rStyle w:val="CommentReference"/>
        </w:rPr>
        <w:annotationRef/>
      </w:r>
      <w:r>
        <w:t>Removed already</w:t>
      </w:r>
    </w:p>
  </w:comment>
  <w:comment w:id="9939" w:author="Yi Jie NEO (URA)" w:date="2025-09-08T17:47:00Z" w:initials="YN">
    <w:p w14:paraId="13C89AC0" w14:textId="74193C7A" w:rsidR="00BB0DEB" w:rsidRDefault="00BB0DEB" w:rsidP="00790870">
      <w:pPr>
        <w:pStyle w:val="CommentText"/>
      </w:pPr>
      <w:r>
        <w:rPr>
          <w:rStyle w:val="CommentReference"/>
        </w:rPr>
        <w:annotationRef/>
      </w:r>
      <w:r>
        <w:rPr>
          <w:lang w:val="en-SG"/>
        </w:rPr>
        <w:t>Whats the diff between this 4.2 and 4.3?</w:t>
      </w:r>
    </w:p>
  </w:comment>
  <w:comment w:id="9940" w:author="Ahmad Rafif" w:date="2025-09-21T18:20:00Z" w:initials="AR">
    <w:p w14:paraId="135E6DB8" w14:textId="63B47887" w:rsidR="00BB0DEB" w:rsidRDefault="00BB0DEB">
      <w:pPr>
        <w:pStyle w:val="CommentText"/>
      </w:pPr>
      <w:r>
        <w:rPr>
          <w:rStyle w:val="CommentReference"/>
        </w:rPr>
        <w:annotationRef/>
      </w:r>
      <w:r>
        <w:t>4.2 is the high level concept how intranet pull internet</w:t>
      </w:r>
    </w:p>
    <w:p w14:paraId="5A1BCE92" w14:textId="2BA05D26" w:rsidR="00BB0DEB" w:rsidRDefault="00BB0DEB">
      <w:pPr>
        <w:pStyle w:val="CommentText"/>
      </w:pPr>
      <w:r>
        <w:t>4.3 is the detail flow from intranet pull and handling the data</w:t>
      </w:r>
    </w:p>
  </w:comment>
  <w:comment w:id="9941" w:author="Yi Jie NEO (URA)" w:date="2025-11-06T18:40:00Z" w:initials="YN">
    <w:p w14:paraId="07364F0E" w14:textId="77777777" w:rsidR="00BB0DEB" w:rsidRDefault="00BB0DEB" w:rsidP="007C2393">
      <w:pPr>
        <w:pStyle w:val="CommentText"/>
      </w:pPr>
      <w:r>
        <w:rPr>
          <w:rStyle w:val="CommentReference"/>
        </w:rPr>
        <w:annotationRef/>
      </w:r>
      <w:r>
        <w:rPr>
          <w:lang w:val="en-SG"/>
        </w:rPr>
        <w:t>Comment reference not relevant anymore. Closing comment here</w:t>
      </w:r>
    </w:p>
  </w:comment>
  <w:comment w:id="10050" w:author="Yi Jie NEO (URA)" w:date="2025-09-08T17:56:00Z" w:initials="YN">
    <w:p w14:paraId="5E4C5C98" w14:textId="20F0E8B2" w:rsidR="00BB0DEB" w:rsidRDefault="00BB0DEB" w:rsidP="00790870">
      <w:pPr>
        <w:pStyle w:val="CommentText"/>
      </w:pPr>
      <w:r>
        <w:rPr>
          <w:rStyle w:val="CommentReference"/>
        </w:rPr>
        <w:annotationRef/>
      </w:r>
      <w:r>
        <w:rPr>
          <w:lang w:val="en-SG"/>
        </w:rPr>
        <w:t>Why would vehicle number not match?</w:t>
      </w:r>
    </w:p>
  </w:comment>
  <w:comment w:id="10051" w:author="Yi Jie NEO (URA)" w:date="2025-09-15T16:39:00Z" w:initials="YN">
    <w:p w14:paraId="1E901EB7" w14:textId="77777777" w:rsidR="00BB0DEB" w:rsidRDefault="00BB0DEB" w:rsidP="00750175">
      <w:pPr>
        <w:pStyle w:val="CommentText"/>
      </w:pPr>
      <w:r>
        <w:rPr>
          <w:rStyle w:val="CommentReference"/>
        </w:rPr>
        <w:annotationRef/>
      </w:r>
      <w:r>
        <w:rPr>
          <w:lang w:val="en-SG"/>
        </w:rPr>
        <w:t>For axs usecase? If yes, it should not be here? axs txn will not be in web_txn_Detail table</w:t>
      </w:r>
    </w:p>
  </w:comment>
  <w:comment w:id="10052" w:author="Ahmad Rafif" w:date="2025-09-21T18:22:00Z" w:initials="AR">
    <w:p w14:paraId="7FE47EA0" w14:textId="77777777" w:rsidR="00BB0DEB" w:rsidRDefault="00BB0DEB">
      <w:pPr>
        <w:pStyle w:val="CommentText"/>
        <w:rPr>
          <w:rStyle w:val="CommentReference"/>
        </w:rPr>
      </w:pPr>
      <w:r>
        <w:rPr>
          <w:rStyle w:val="CommentReference"/>
        </w:rPr>
        <w:t>Neeed to confirm</w:t>
      </w:r>
      <w:r>
        <w:rPr>
          <w:rStyle w:val="CommentReference"/>
        </w:rPr>
        <w:br/>
      </w:r>
      <w:r>
        <w:rPr>
          <w:rStyle w:val="CommentReference"/>
        </w:rPr>
        <w:annotationRef/>
      </w:r>
      <w:r>
        <w:rPr>
          <w:rStyle w:val="CommentReference"/>
        </w:rPr>
        <w:t>Yes this is for handle payment from AXS</w:t>
      </w:r>
    </w:p>
    <w:p w14:paraId="6EE23012" w14:textId="76A96B2A" w:rsidR="00BB0DEB" w:rsidRDefault="00BB0DEB">
      <w:pPr>
        <w:pStyle w:val="CommentText"/>
      </w:pPr>
      <w:r>
        <w:rPr>
          <w:rStyle w:val="CommentReference"/>
        </w:rPr>
        <w:t>We not sure the table so we put in one table, with different WTD.sender</w:t>
      </w:r>
    </w:p>
  </w:comment>
  <w:comment w:id="10053" w:author="Yi Jie NEO (URA)" w:date="2025-11-06T19:33:00Z" w:initials="YN">
    <w:p w14:paraId="77480B83" w14:textId="77777777" w:rsidR="00BB0DEB" w:rsidRDefault="00BB0DEB" w:rsidP="00E52F55">
      <w:pPr>
        <w:pStyle w:val="CommentText"/>
      </w:pPr>
      <w:r>
        <w:rPr>
          <w:rStyle w:val="CommentReference"/>
        </w:rPr>
        <w:annotationRef/>
      </w:r>
      <w:r>
        <w:rPr>
          <w:lang w:val="en-SG"/>
        </w:rPr>
        <w:t>Can remove from here since axs txn will be not in this table and now we are focused on eservie payemnt flow. So that we can close the comment as axs will have its own section</w:t>
      </w:r>
    </w:p>
  </w:comment>
  <w:comment w:id="10054" w:author="Rafif" w:date="2025-11-11T20:41:00Z" w:initials="R">
    <w:p w14:paraId="1EE08BD7" w14:textId="44557171" w:rsidR="00BB0DEB" w:rsidRDefault="00BB0DEB">
      <w:pPr>
        <w:pStyle w:val="CommentText"/>
      </w:pPr>
      <w:r>
        <w:rPr>
          <w:rStyle w:val="CommentReference"/>
        </w:rPr>
        <w:annotationRef/>
      </w:r>
      <w:r>
        <w:t>Ok removed</w:t>
      </w:r>
    </w:p>
  </w:comment>
  <w:comment w:id="10157" w:author="Yi Jie NEO (URA)" w:date="2025-09-08T17:56:00Z" w:initials="YN">
    <w:p w14:paraId="7C8EA6FD" w14:textId="0EB6279B" w:rsidR="00BB0DEB" w:rsidRDefault="00BB0DEB" w:rsidP="00364925">
      <w:pPr>
        <w:pStyle w:val="CommentText"/>
      </w:pPr>
      <w:r>
        <w:rPr>
          <w:rStyle w:val="CommentReference"/>
        </w:rPr>
        <w:annotationRef/>
      </w:r>
      <w:r>
        <w:rPr>
          <w:lang w:val="en-SG"/>
        </w:rPr>
        <w:t>wHats this? Why FP need to refund?</w:t>
      </w:r>
    </w:p>
    <w:p w14:paraId="15283EB2" w14:textId="77777777" w:rsidR="00BB0DEB" w:rsidRDefault="00BB0DEB" w:rsidP="00364925">
      <w:pPr>
        <w:pStyle w:val="CommentText"/>
      </w:pPr>
      <w:r>
        <w:rPr>
          <w:lang w:val="en-SG"/>
        </w:rPr>
        <w:t>And update where? New field? Which table?</w:t>
      </w:r>
    </w:p>
  </w:comment>
  <w:comment w:id="10158" w:author="Ahmad Rafif" w:date="2025-09-21T18:22:00Z" w:initials="AR">
    <w:p w14:paraId="43B0F579" w14:textId="071DD413" w:rsidR="00BB0DEB" w:rsidRDefault="00BB0DEB">
      <w:pPr>
        <w:pStyle w:val="CommentText"/>
      </w:pPr>
      <w:r>
        <w:t>Because this one is double payment, in VON already FP but there is a payment again</w:t>
      </w:r>
    </w:p>
    <w:p w14:paraId="4D07E45F" w14:textId="77777777" w:rsidR="00BB0DEB" w:rsidRDefault="00BB0DEB">
      <w:pPr>
        <w:pStyle w:val="CommentText"/>
      </w:pPr>
    </w:p>
    <w:p w14:paraId="3568F3E2" w14:textId="3F439DC0" w:rsidR="00BB0DEB" w:rsidRDefault="00BB0DEB">
      <w:pPr>
        <w:pStyle w:val="CommentText"/>
      </w:pPr>
      <w:r>
        <w:rPr>
          <w:rStyle w:val="CommentReference"/>
        </w:rPr>
        <w:annotationRef/>
      </w:r>
      <w:r>
        <w:t>New field in VON, refund_identified_date and new value on payment_status “RE”</w:t>
      </w:r>
    </w:p>
  </w:comment>
  <w:comment w:id="10159" w:author="Yi Jie NEO (URA)" w:date="2025-11-06T18:35:00Z" w:initials="YN">
    <w:p w14:paraId="09C4C883" w14:textId="77777777" w:rsidR="00BB0DEB" w:rsidRDefault="00BB0DEB" w:rsidP="007C2393">
      <w:pPr>
        <w:pStyle w:val="CommentText"/>
      </w:pPr>
      <w:r>
        <w:rPr>
          <w:rStyle w:val="CommentReference"/>
        </w:rPr>
        <w:annotationRef/>
      </w:r>
      <w:r>
        <w:rPr>
          <w:lang w:val="en-SG"/>
        </w:rPr>
        <w:t>Why still gt refund identified date?</w:t>
      </w:r>
    </w:p>
    <w:p w14:paraId="5D4D07A1" w14:textId="77777777" w:rsidR="00BB0DEB" w:rsidRDefault="00BB0DEB" w:rsidP="007C2393">
      <w:pPr>
        <w:pStyle w:val="CommentText"/>
      </w:pPr>
    </w:p>
    <w:p w14:paraId="5236A758" w14:textId="77777777" w:rsidR="00BB0DEB" w:rsidRDefault="00BB0DEB" w:rsidP="007C2393">
      <w:pPr>
        <w:pStyle w:val="CommentText"/>
      </w:pPr>
      <w:r>
        <w:rPr>
          <w:lang w:val="en-SG"/>
        </w:rPr>
        <w:t xml:space="preserve">How are you querying the notice here to idenitfy crs_reason_of_suspension = FP? There will be many with crs_reason_of_suspension = FP. </w:t>
      </w:r>
    </w:p>
  </w:comment>
  <w:comment w:id="10160" w:author="Rafif" w:date="2025-11-11T20:48:00Z" w:initials="R">
    <w:p w14:paraId="405ADE48" w14:textId="77777777" w:rsidR="00BB0DEB" w:rsidRDefault="00BB0DEB">
      <w:pPr>
        <w:pStyle w:val="CommentText"/>
      </w:pPr>
      <w:r>
        <w:rPr>
          <w:rStyle w:val="CommentReference"/>
        </w:rPr>
        <w:annotationRef/>
      </w:r>
      <w:r>
        <w:t>Already removed</w:t>
      </w:r>
    </w:p>
    <w:p w14:paraId="33C0D2BE" w14:textId="77777777" w:rsidR="00BB0DEB" w:rsidRDefault="00BB0DEB">
      <w:pPr>
        <w:pStyle w:val="CommentText"/>
      </w:pPr>
    </w:p>
    <w:p w14:paraId="43117531" w14:textId="5CE1EFC0" w:rsidR="00BB0DEB" w:rsidRDefault="00BB0DEB">
      <w:pPr>
        <w:pStyle w:val="CommentText"/>
      </w:pPr>
      <w:r>
        <w:t>get crs reason FP from Querying VON using list of notices</w:t>
      </w:r>
    </w:p>
  </w:comment>
  <w:comment w:id="10170" w:author="Yi Jie NEO (URA)" w:date="2025-09-16T18:03:00Z" w:initials="YN">
    <w:p w14:paraId="5651607E" w14:textId="4F941ECE" w:rsidR="00BB0DEB" w:rsidRDefault="00BB0DEB" w:rsidP="00E26BD3">
      <w:pPr>
        <w:pStyle w:val="CommentText"/>
      </w:pPr>
      <w:r>
        <w:rPr>
          <w:rStyle w:val="CommentReference"/>
        </w:rPr>
        <w:annotationRef/>
      </w:r>
      <w:r>
        <w:rPr>
          <w:lang w:val="en-SG"/>
        </w:rPr>
        <w:t>Thought this job is to update intranet. Why update eVON?</w:t>
      </w:r>
    </w:p>
  </w:comment>
  <w:comment w:id="10171" w:author="Ahmad Rafif" w:date="2025-09-21T18:25:00Z" w:initials="AR">
    <w:p w14:paraId="5D8F0B2C" w14:textId="3FE14BD1" w:rsidR="00BB0DEB" w:rsidRDefault="00BB0DEB">
      <w:pPr>
        <w:pStyle w:val="CommentText"/>
      </w:pPr>
      <w:r>
        <w:rPr>
          <w:rStyle w:val="CommentReference"/>
        </w:rPr>
        <w:annotationRef/>
      </w:r>
      <w:r>
        <w:t>the base rule is when update intranet table (VON) will direct update internet table (eVON) also</w:t>
      </w:r>
    </w:p>
  </w:comment>
  <w:comment w:id="10172" w:author="Yi Jie NEO (URA)" w:date="2025-11-03T15:20:00Z" w:initials="YN">
    <w:p w14:paraId="117296F6" w14:textId="77777777" w:rsidR="00BB0DEB" w:rsidRDefault="00BB0DEB" w:rsidP="00ED62B5">
      <w:pPr>
        <w:pStyle w:val="CommentText"/>
      </w:pPr>
      <w:r>
        <w:rPr>
          <w:rStyle w:val="CommentReference"/>
        </w:rPr>
        <w:annotationRef/>
      </w:r>
      <w:r>
        <w:rPr>
          <w:lang w:val="en-SG"/>
        </w:rPr>
        <w:t>What fields are we updating in evon? Updating all the records or just the sync flag? Your attached  image flow above implies all fields same as von will be updated in evon.</w:t>
      </w:r>
    </w:p>
    <w:p w14:paraId="74161D27" w14:textId="77777777" w:rsidR="00BB0DEB" w:rsidRDefault="00BB0DEB" w:rsidP="00ED62B5">
      <w:pPr>
        <w:pStyle w:val="CommentText"/>
      </w:pPr>
    </w:p>
    <w:p w14:paraId="191C3752" w14:textId="77777777" w:rsidR="00BB0DEB" w:rsidRDefault="00BB0DEB" w:rsidP="00ED62B5">
      <w:pPr>
        <w:pStyle w:val="CommentText"/>
      </w:pPr>
      <w:r>
        <w:rPr>
          <w:lang w:val="en-SG"/>
        </w:rPr>
        <w:t>For intranet table update internet table concurrently that is for the intranet job that is triggered by user action to example activate payment. Not inclusive of this sync-ing of internet to intranet job</w:t>
      </w:r>
    </w:p>
  </w:comment>
  <w:comment w:id="10173" w:author="Yi Jie NEO (URA)" w:date="2025-11-06T19:22:00Z" w:initials="YN">
    <w:p w14:paraId="46B6C9A0" w14:textId="77777777" w:rsidR="00BB0DEB" w:rsidRDefault="00BB0DEB" w:rsidP="0071550E">
      <w:pPr>
        <w:pStyle w:val="CommentText"/>
      </w:pPr>
      <w:r>
        <w:rPr>
          <w:rStyle w:val="CommentReference"/>
        </w:rPr>
        <w:annotationRef/>
      </w:r>
      <w:r>
        <w:rPr>
          <w:lang w:val="en-SG"/>
        </w:rPr>
        <w:t>Still seeing update in von and evon for some FP cases</w:t>
      </w:r>
    </w:p>
  </w:comment>
  <w:comment w:id="10174" w:author="Rafif" w:date="2025-11-11T20:49:00Z" w:initials="R">
    <w:p w14:paraId="3641582E" w14:textId="3ADD5A20" w:rsidR="00BB0DEB" w:rsidRDefault="00BB0DEB">
      <w:pPr>
        <w:pStyle w:val="CommentText"/>
      </w:pPr>
      <w:r>
        <w:rPr>
          <w:rStyle w:val="CommentReference"/>
        </w:rPr>
        <w:annotationRef/>
      </w:r>
      <w:r>
        <w:t>Yes all update in the VON intranet will update to eVON</w:t>
      </w:r>
      <w:r>
        <w:br/>
      </w:r>
      <w:r>
        <w:br/>
        <w:t>In internet don’t have logic to suspend, suspend function only in intranet, that’s why updating FP will be in intranet side</w:t>
      </w:r>
    </w:p>
  </w:comment>
  <w:comment w:id="10175" w:author="Yi Jie NEO (URA)" w:date="2025-12-16T18:00:00Z" w:initials="YN">
    <w:p w14:paraId="4066D637" w14:textId="77777777" w:rsidR="002E363B" w:rsidRDefault="002E363B" w:rsidP="002E363B">
      <w:pPr>
        <w:pStyle w:val="CommentText"/>
      </w:pPr>
      <w:r>
        <w:rPr>
          <w:rStyle w:val="CommentReference"/>
        </w:rPr>
        <w:annotationRef/>
      </w:r>
      <w:r>
        <w:rPr>
          <w:lang w:val="en-SG"/>
        </w:rPr>
        <w:t xml:space="preserve">Earlier content for comment no longer available. Closing comment. But note that once payment is made, it shuld update payment details to FP to prevent double payment. </w:t>
      </w:r>
    </w:p>
  </w:comment>
  <w:comment w:id="10191" w:author="Yi Jie NEO (URA)" w:date="2025-09-15T16:46:00Z" w:initials="YN">
    <w:p w14:paraId="70898550" w14:textId="4977F645" w:rsidR="00BB0DEB" w:rsidRDefault="00BB0DEB" w:rsidP="00E26BD3">
      <w:pPr>
        <w:pStyle w:val="CommentText"/>
      </w:pPr>
      <w:r>
        <w:rPr>
          <w:rStyle w:val="CommentReference"/>
        </w:rPr>
        <w:annotationRef/>
      </w:r>
      <w:r>
        <w:rPr>
          <w:lang w:val="en-SG"/>
        </w:rPr>
        <w:t>Create new table to capture all refund notices instead of new column in von and evon</w:t>
      </w:r>
    </w:p>
    <w:p w14:paraId="66CC377C" w14:textId="77777777" w:rsidR="00BB0DEB" w:rsidRDefault="00BB0DEB" w:rsidP="00E26BD3">
      <w:pPr>
        <w:pStyle w:val="CommentText"/>
      </w:pPr>
    </w:p>
    <w:p w14:paraId="61D51DF5" w14:textId="77777777" w:rsidR="00BB0DEB" w:rsidRDefault="00BB0DEB" w:rsidP="00E26BD3">
      <w:pPr>
        <w:pStyle w:val="CommentText"/>
      </w:pPr>
      <w:r>
        <w:rPr>
          <w:lang w:val="en-SG"/>
        </w:rPr>
        <w:t>Payment status =RE correct?</w:t>
      </w:r>
    </w:p>
  </w:comment>
  <w:comment w:id="10192" w:author="Ahmad Rafif" w:date="2025-09-21T18:32:00Z" w:initials="AR">
    <w:p w14:paraId="3B75F625" w14:textId="1784D5EE" w:rsidR="00BB0DEB" w:rsidRDefault="00BB0DEB">
      <w:pPr>
        <w:pStyle w:val="CommentText"/>
      </w:pPr>
      <w:r>
        <w:t>Need to confirm</w:t>
      </w:r>
    </w:p>
    <w:p w14:paraId="58C1F77E" w14:textId="1F4BD6A3" w:rsidR="00BB0DEB" w:rsidRDefault="00BB0DEB">
      <w:pPr>
        <w:pStyle w:val="CommentText"/>
      </w:pPr>
      <w:r>
        <w:rPr>
          <w:rStyle w:val="CommentReference"/>
        </w:rPr>
        <w:annotationRef/>
      </w:r>
      <w:r>
        <w:t>Ok then we will keep payment status possible value as FP and null,</w:t>
      </w:r>
    </w:p>
    <w:p w14:paraId="5D704952" w14:textId="77777777" w:rsidR="00BB0DEB" w:rsidRDefault="00BB0DEB">
      <w:pPr>
        <w:pStyle w:val="CommentText"/>
      </w:pPr>
    </w:p>
    <w:p w14:paraId="633682A2" w14:textId="77777777" w:rsidR="00BB0DEB" w:rsidRDefault="00BB0DEB">
      <w:pPr>
        <w:pStyle w:val="CommentText"/>
      </w:pPr>
      <w:r>
        <w:t>Porpose new table ocms_refund_identifed</w:t>
      </w:r>
    </w:p>
    <w:p w14:paraId="03002000" w14:textId="77777777" w:rsidR="00BB0DEB" w:rsidRDefault="00BB0DEB" w:rsidP="00D80611">
      <w:pPr>
        <w:pStyle w:val="CommentText"/>
        <w:numPr>
          <w:ilvl w:val="0"/>
          <w:numId w:val="65"/>
        </w:numPr>
      </w:pPr>
      <w:r>
        <w:t>Notice_no</w:t>
      </w:r>
    </w:p>
    <w:p w14:paraId="3B2C76ED" w14:textId="77777777" w:rsidR="00BB0DEB" w:rsidRDefault="00BB0DEB" w:rsidP="00D80611">
      <w:pPr>
        <w:pStyle w:val="CommentText"/>
        <w:numPr>
          <w:ilvl w:val="0"/>
          <w:numId w:val="65"/>
        </w:numPr>
      </w:pPr>
      <w:r>
        <w:t>Cre_date</w:t>
      </w:r>
    </w:p>
    <w:p w14:paraId="3F8C7C28" w14:textId="77777777" w:rsidR="00BB0DEB" w:rsidRDefault="00BB0DEB" w:rsidP="00D80611">
      <w:pPr>
        <w:pStyle w:val="CommentText"/>
        <w:numPr>
          <w:ilvl w:val="0"/>
          <w:numId w:val="65"/>
        </w:numPr>
      </w:pPr>
      <w:r>
        <w:t>Cre_user_id</w:t>
      </w:r>
    </w:p>
    <w:p w14:paraId="18D54A60" w14:textId="77777777" w:rsidR="00BB0DEB" w:rsidRDefault="00BB0DEB" w:rsidP="00D80611">
      <w:pPr>
        <w:pStyle w:val="CommentText"/>
        <w:numPr>
          <w:ilvl w:val="0"/>
          <w:numId w:val="65"/>
        </w:numPr>
      </w:pPr>
      <w:r>
        <w:t>Upd_date</w:t>
      </w:r>
    </w:p>
    <w:p w14:paraId="643E3139" w14:textId="25A865A5" w:rsidR="00BB0DEB" w:rsidRDefault="00BB0DEB" w:rsidP="00D80611">
      <w:pPr>
        <w:pStyle w:val="CommentText"/>
        <w:numPr>
          <w:ilvl w:val="0"/>
          <w:numId w:val="65"/>
        </w:numPr>
      </w:pPr>
      <w:r>
        <w:t>Upd_user_id</w:t>
      </w:r>
    </w:p>
  </w:comment>
  <w:comment w:id="10193" w:author="Ahmad Rafif" w:date="2025-09-22T16:36:00Z" w:initials="AR">
    <w:p w14:paraId="64E3D6D4" w14:textId="359A8B1A" w:rsidR="00BB0DEB" w:rsidRDefault="00BB0DEB">
      <w:pPr>
        <w:pStyle w:val="CommentText"/>
      </w:pPr>
      <w:r>
        <w:t xml:space="preserve">22092025 – </w:t>
      </w:r>
      <w:r>
        <w:rPr>
          <w:rStyle w:val="CommentReference"/>
        </w:rPr>
        <w:annotationRef/>
      </w:r>
      <w:r>
        <w:t>change table name ocms_refund_notices</w:t>
      </w:r>
    </w:p>
  </w:comment>
  <w:comment w:id="10218" w:author="Yi Jie NEO (URA)" w:date="2025-09-08T18:00:00Z" w:initials="YN">
    <w:p w14:paraId="02807D4D" w14:textId="77777777" w:rsidR="00BB0DEB" w:rsidRDefault="00BB0DEB" w:rsidP="00E26BD3">
      <w:pPr>
        <w:pStyle w:val="CommentText"/>
      </w:pPr>
      <w:r>
        <w:rPr>
          <w:rStyle w:val="CommentReference"/>
        </w:rPr>
        <w:annotationRef/>
      </w:r>
      <w:r>
        <w:rPr>
          <w:lang w:val="en-SG"/>
        </w:rPr>
        <w:t>What is wtd payment amount?</w:t>
      </w:r>
    </w:p>
  </w:comment>
  <w:comment w:id="10219" w:author="Ahmad Rafif" w:date="2025-09-21T18:33:00Z" w:initials="AR">
    <w:p w14:paraId="10ECA917" w14:textId="05C0AE31" w:rsidR="00BB0DEB" w:rsidRDefault="00BB0DEB">
      <w:pPr>
        <w:pStyle w:val="CommentText"/>
      </w:pPr>
      <w:r>
        <w:rPr>
          <w:rStyle w:val="CommentReference"/>
        </w:rPr>
        <w:annotationRef/>
      </w:r>
      <w:r>
        <w:t>WTD payment amount = ocms_web_txn_detail column payment_amount, this contain amount payable from VON table</w:t>
      </w:r>
    </w:p>
    <w:p w14:paraId="4F4D2D5E" w14:textId="00E65DA5" w:rsidR="00BB0DEB" w:rsidRDefault="00BB0DEB">
      <w:pPr>
        <w:pStyle w:val="CommentText"/>
      </w:pPr>
    </w:p>
  </w:comment>
  <w:comment w:id="10230" w:author="Yi Jie NEO (URA)" w:date="2025-09-16T18:47:00Z" w:initials="YN">
    <w:p w14:paraId="027C309A" w14:textId="77777777" w:rsidR="00BB0DEB" w:rsidRDefault="00BB0DEB" w:rsidP="00E674DF">
      <w:pPr>
        <w:pStyle w:val="CommentText"/>
      </w:pPr>
      <w:r>
        <w:rPr>
          <w:rStyle w:val="CommentReference"/>
        </w:rPr>
        <w:annotationRef/>
      </w:r>
      <w:r>
        <w:rPr>
          <w:lang w:val="en-SG"/>
        </w:rPr>
        <w:t>Sync flag? Since it ends in next 2 step</w:t>
      </w:r>
    </w:p>
  </w:comment>
  <w:comment w:id="10231" w:author="Ahmad Rafif" w:date="2025-09-21T18:36:00Z" w:initials="AR">
    <w:p w14:paraId="40114C7F" w14:textId="5C7E679A" w:rsidR="00BB0DEB" w:rsidRDefault="00BB0DEB">
      <w:pPr>
        <w:pStyle w:val="CommentText"/>
      </w:pPr>
      <w:r>
        <w:rPr>
          <w:rStyle w:val="CommentReference"/>
        </w:rPr>
        <w:annotationRef/>
      </w:r>
      <w:r>
        <w:t>Ok noted</w:t>
      </w:r>
    </w:p>
  </w:comment>
  <w:comment w:id="10232" w:author="Yi Jie NEO (URA)" w:date="2025-11-03T15:20:00Z" w:initials="YN">
    <w:p w14:paraId="45CD5833" w14:textId="77777777" w:rsidR="00BB0DEB" w:rsidRDefault="00BB0DEB" w:rsidP="00ED62B5">
      <w:pPr>
        <w:pStyle w:val="CommentText"/>
      </w:pPr>
      <w:r>
        <w:rPr>
          <w:rStyle w:val="CommentReference"/>
        </w:rPr>
        <w:annotationRef/>
      </w:r>
      <w:r>
        <w:rPr>
          <w:lang w:val="en-SG"/>
        </w:rPr>
        <w:t>Sync flag in von or evon? They meant different thing in the table</w:t>
      </w:r>
    </w:p>
  </w:comment>
  <w:comment w:id="10233" w:author="Rafif" w:date="2025-11-11T20:54:00Z" w:initials="R">
    <w:p w14:paraId="0F3F2C25" w14:textId="6937B34C" w:rsidR="00BB0DEB" w:rsidRDefault="00BB0DEB">
      <w:pPr>
        <w:pStyle w:val="CommentText"/>
      </w:pPr>
      <w:r>
        <w:rPr>
          <w:rStyle w:val="CommentReference"/>
        </w:rPr>
        <w:annotationRef/>
      </w:r>
      <w:r>
        <w:t>Sync flag for valid offence notice will be in VON intranet table</w:t>
      </w:r>
    </w:p>
  </w:comment>
  <w:comment w:id="10234" w:author="Yi Jie NEO (URA)" w:date="2025-12-01T15:41:00Z" w:initials="YN">
    <w:p w14:paraId="793BC367" w14:textId="77777777" w:rsidR="00BB0DEB" w:rsidRDefault="00BB0DEB" w:rsidP="00042306">
      <w:pPr>
        <w:pStyle w:val="CommentText"/>
      </w:pPr>
      <w:r>
        <w:rPr>
          <w:rStyle w:val="CommentReference"/>
        </w:rPr>
        <w:annotationRef/>
      </w:r>
      <w:r>
        <w:rPr>
          <w:lang w:val="en-SG"/>
        </w:rPr>
        <w:t>This is to pull in internet  record to intranet. sync flag should be updated on internet eVON not VON</w:t>
      </w:r>
    </w:p>
  </w:comment>
  <w:comment w:id="10307" w:author="Yi Jie NEO (URA)" w:date="2025-09-09T17:14:00Z" w:initials="YN">
    <w:p w14:paraId="187A9EDC" w14:textId="391B01D1" w:rsidR="00BB0DEB" w:rsidRDefault="00BB0DEB" w:rsidP="00E46B3C">
      <w:pPr>
        <w:pStyle w:val="CommentText"/>
      </w:pPr>
      <w:r>
        <w:rPr>
          <w:rStyle w:val="CommentReference"/>
        </w:rPr>
        <w:annotationRef/>
      </w:r>
      <w:r>
        <w:rPr>
          <w:lang w:val="en-SG"/>
        </w:rPr>
        <w:t>Compare which db of von table? Why need to compare?</w:t>
      </w:r>
    </w:p>
  </w:comment>
  <w:comment w:id="10308" w:author="Ahmad Rafif" w:date="2025-09-21T18:52:00Z" w:initials="AR">
    <w:p w14:paraId="0AC91685" w14:textId="2EC79E71" w:rsidR="00BB0DEB" w:rsidRDefault="00BB0DEB">
      <w:pPr>
        <w:pStyle w:val="CommentText"/>
      </w:pPr>
      <w:r>
        <w:rPr>
          <w:rStyle w:val="CommentReference"/>
        </w:rPr>
        <w:annotationRef/>
      </w:r>
      <w:r>
        <w:t>User want auto reduce the von.amount payable if wtd.payment_amount less than von.amount_payable, the scenario can happen if offender pay at midnight, then change stage running but payment data not updated yet in intranet</w:t>
      </w:r>
    </w:p>
  </w:comment>
  <w:comment w:id="10315" w:author="Yi Jie NEO (URA)" w:date="2025-09-09T17:15:00Z" w:initials="YN">
    <w:p w14:paraId="0B30CDFB" w14:textId="77777777" w:rsidR="00BB0DEB" w:rsidRDefault="00BB0DEB" w:rsidP="00E46B3C">
      <w:pPr>
        <w:pStyle w:val="CommentText"/>
      </w:pPr>
      <w:r>
        <w:rPr>
          <w:rStyle w:val="CommentReference"/>
        </w:rPr>
        <w:annotationRef/>
      </w:r>
      <w:r>
        <w:rPr>
          <w:lang w:val="en-SG"/>
        </w:rPr>
        <w:t>If no match means confirm reduction applied?</w:t>
      </w:r>
    </w:p>
  </w:comment>
  <w:comment w:id="10316" w:author="Ahmad Rafif" w:date="2025-09-21T18:54:00Z" w:initials="AR">
    <w:p w14:paraId="032BF474" w14:textId="6950CD93" w:rsidR="00BB0DEB" w:rsidRDefault="00BB0DEB">
      <w:pPr>
        <w:pStyle w:val="CommentText"/>
      </w:pPr>
      <w:r>
        <w:rPr>
          <w:rStyle w:val="CommentReference"/>
        </w:rPr>
        <w:annotationRef/>
      </w:r>
      <w:r>
        <w:t>yes</w:t>
      </w:r>
    </w:p>
  </w:comment>
  <w:comment w:id="10365" w:author="Yi Jie NEO (URA)" w:date="2025-09-17T16:56:00Z" w:initials="YN">
    <w:p w14:paraId="37AD1A6D" w14:textId="3E1424E1" w:rsidR="00BB0DEB" w:rsidRDefault="00BB0DEB" w:rsidP="00CA4774">
      <w:pPr>
        <w:pStyle w:val="CommentText"/>
      </w:pPr>
      <w:r>
        <w:rPr>
          <w:rStyle w:val="CommentReference"/>
        </w:rPr>
        <w:annotationRef/>
      </w:r>
      <w:r>
        <w:rPr>
          <w:lang w:val="en-SG"/>
        </w:rPr>
        <w:t xml:space="preserve">If 1 txn has more than 1 notice, what amount to update? </w:t>
      </w:r>
    </w:p>
    <w:p w14:paraId="06DB96E0" w14:textId="77777777" w:rsidR="00BB0DEB" w:rsidRDefault="00BB0DEB" w:rsidP="00CA4774">
      <w:pPr>
        <w:pStyle w:val="CommentText"/>
      </w:pPr>
    </w:p>
    <w:p w14:paraId="3137C998" w14:textId="77777777" w:rsidR="00BB0DEB" w:rsidRDefault="00BB0DEB" w:rsidP="00CA4774">
      <w:pPr>
        <w:pStyle w:val="CommentText"/>
      </w:pPr>
      <w:r>
        <w:rPr>
          <w:lang w:val="en-SG"/>
        </w:rPr>
        <w:t xml:space="preserve">e.g. </w:t>
      </w:r>
    </w:p>
    <w:p w14:paraId="443DAB3A" w14:textId="77777777" w:rsidR="00BB0DEB" w:rsidRDefault="00BB0DEB" w:rsidP="00CA4774">
      <w:pPr>
        <w:pStyle w:val="CommentText"/>
      </w:pPr>
      <w:r>
        <w:rPr>
          <w:lang w:val="en-SG"/>
        </w:rPr>
        <w:t>notice 1 - $60</w:t>
      </w:r>
    </w:p>
    <w:p w14:paraId="0CDEB633" w14:textId="77777777" w:rsidR="00BB0DEB" w:rsidRDefault="00BB0DEB" w:rsidP="00CA4774">
      <w:pPr>
        <w:pStyle w:val="CommentText"/>
      </w:pPr>
      <w:r>
        <w:rPr>
          <w:lang w:val="en-SG"/>
        </w:rPr>
        <w:t>Notice 2 - $40</w:t>
      </w:r>
    </w:p>
    <w:p w14:paraId="57008C1B" w14:textId="77777777" w:rsidR="00BB0DEB" w:rsidRDefault="00BB0DEB" w:rsidP="00CA4774">
      <w:pPr>
        <w:pStyle w:val="CommentText"/>
      </w:pPr>
      <w:r>
        <w:rPr>
          <w:lang w:val="en-SG"/>
        </w:rPr>
        <w:t>Total paid = $90</w:t>
      </w:r>
    </w:p>
    <w:p w14:paraId="4B0BCFE2" w14:textId="77777777" w:rsidR="00BB0DEB" w:rsidRDefault="00BB0DEB" w:rsidP="00CA4774">
      <w:pPr>
        <w:pStyle w:val="CommentText"/>
      </w:pPr>
    </w:p>
    <w:p w14:paraId="074C3B37" w14:textId="77777777" w:rsidR="00BB0DEB" w:rsidRDefault="00BB0DEB" w:rsidP="00CA4774">
      <w:pPr>
        <w:pStyle w:val="CommentText"/>
      </w:pPr>
      <w:r>
        <w:rPr>
          <w:lang w:val="en-SG"/>
        </w:rPr>
        <w:t>How to update back to von for notice 1 and 2? Which one PS-PRA and how much to tag to amoutn paid?</w:t>
      </w:r>
    </w:p>
  </w:comment>
  <w:comment w:id="10366" w:author="Ahmad Rafif" w:date="2025-09-21T18:55:00Z" w:initials="AR">
    <w:p w14:paraId="497BD799" w14:textId="4DE5B069" w:rsidR="00BB0DEB" w:rsidRDefault="00BB0DEB">
      <w:pPr>
        <w:pStyle w:val="CommentText"/>
      </w:pPr>
      <w:r>
        <w:t>TO DO: Need to discuss with user and update functional document and technical document</w:t>
      </w:r>
    </w:p>
  </w:comment>
  <w:comment w:id="10380" w:author="Yi Jie NEO (URA)" w:date="2025-09-16T18:06:00Z" w:initials="YN">
    <w:p w14:paraId="759402FA" w14:textId="0123BD71" w:rsidR="00BB0DEB" w:rsidRDefault="00BB0DEB" w:rsidP="00E26BD3">
      <w:pPr>
        <w:pStyle w:val="CommentText"/>
      </w:pPr>
      <w:r>
        <w:rPr>
          <w:rStyle w:val="CommentReference"/>
        </w:rPr>
        <w:annotationRef/>
      </w:r>
      <w:r>
        <w:rPr>
          <w:lang w:val="en-SG"/>
        </w:rPr>
        <w:t>All logic to insert notice into suspension table to be reviewed in track 3 suspension user story</w:t>
      </w:r>
    </w:p>
  </w:comment>
  <w:comment w:id="10381" w:author="Ahmad Rafif" w:date="2025-09-21T18:58:00Z" w:initials="AR">
    <w:p w14:paraId="4A9EEA9E" w14:textId="37DD42FB" w:rsidR="00BB0DEB" w:rsidRDefault="00BB0DEB">
      <w:pPr>
        <w:pStyle w:val="CommentText"/>
      </w:pPr>
      <w:r>
        <w:rPr>
          <w:rStyle w:val="CommentReference"/>
        </w:rPr>
        <w:annotationRef/>
      </w:r>
      <w:r>
        <w:t>Ok noted</w:t>
      </w:r>
    </w:p>
  </w:comment>
  <w:comment w:id="10564" w:author="Yi Jie NEO (URA)" w:date="2025-09-16T18:48:00Z" w:initials="YN">
    <w:p w14:paraId="6E32F4E2" w14:textId="03835C7A" w:rsidR="00BB0DEB" w:rsidRDefault="00BB0DEB" w:rsidP="00E21AB1">
      <w:pPr>
        <w:pStyle w:val="CommentText"/>
      </w:pPr>
      <w:r>
        <w:rPr>
          <w:rStyle w:val="CommentReference"/>
        </w:rPr>
        <w:annotationRef/>
      </w:r>
      <w:r>
        <w:rPr>
          <w:lang w:val="en-SG"/>
        </w:rPr>
        <w:t xml:space="preserve">Your flow is missing many of this update for each END flow before reaching here. </w:t>
      </w:r>
    </w:p>
  </w:comment>
  <w:comment w:id="10565" w:author="Ahmad Rafif" w:date="2025-09-21T18:59:00Z" w:initials="AR">
    <w:p w14:paraId="0E62F86F" w14:textId="2F9E028D" w:rsidR="00BB0DEB" w:rsidRDefault="00BB0DEB">
      <w:pPr>
        <w:pStyle w:val="CommentText"/>
      </w:pPr>
      <w:r>
        <w:rPr>
          <w:rStyle w:val="CommentReference"/>
        </w:rPr>
        <w:annotationRef/>
      </w:r>
      <w:r>
        <w:t>Noted will change the flow</w:t>
      </w:r>
    </w:p>
  </w:comment>
  <w:comment w:id="10566" w:author="Yi Jie NEO (URA)" w:date="2025-12-01T15:42:00Z" w:initials="YN">
    <w:p w14:paraId="63C0DC4E" w14:textId="77777777" w:rsidR="00BB0DEB" w:rsidRDefault="00BB0DEB" w:rsidP="00042306">
      <w:pPr>
        <w:pStyle w:val="CommentText"/>
      </w:pPr>
      <w:r>
        <w:rPr>
          <w:rStyle w:val="CommentReference"/>
        </w:rPr>
        <w:annotationRef/>
      </w:r>
      <w:r>
        <w:rPr>
          <w:lang w:val="en-SG"/>
        </w:rPr>
        <w:t>Content removed. Closing comment</w:t>
      </w:r>
    </w:p>
  </w:comment>
  <w:comment w:id="10923" w:author="Yi Jie NEO (URA)" w:date="2025-11-06T18:45:00Z" w:initials="YN">
    <w:p w14:paraId="7F72E593" w14:textId="5A640B6E" w:rsidR="00BB0DEB" w:rsidRDefault="00BB0DEB" w:rsidP="00706D5C">
      <w:pPr>
        <w:pStyle w:val="CommentText"/>
      </w:pPr>
      <w:r>
        <w:rPr>
          <w:rStyle w:val="CommentReference"/>
        </w:rPr>
        <w:annotationRef/>
      </w:r>
      <w:r>
        <w:rPr>
          <w:lang w:val="en-SG"/>
        </w:rPr>
        <w:t xml:space="preserve">Should be value like </w:t>
      </w:r>
      <w:r>
        <w:rPr>
          <w:color w:val="000000"/>
          <w:lang w:val="en-SG"/>
        </w:rPr>
        <w:t>ENETC, Pynow etc. not gateway</w:t>
      </w:r>
    </w:p>
  </w:comment>
  <w:comment w:id="10924" w:author="Rafif" w:date="2025-11-11T20:57:00Z" w:initials="R">
    <w:p w14:paraId="3555350C" w14:textId="65BA5A71" w:rsidR="00BB0DEB" w:rsidRDefault="00BB0DEB">
      <w:pPr>
        <w:pStyle w:val="CommentText"/>
      </w:pPr>
      <w:r>
        <w:rPr>
          <w:rStyle w:val="CommentReference"/>
        </w:rPr>
        <w:annotationRef/>
      </w:r>
      <w:r>
        <w:t>Ok noted</w:t>
      </w:r>
    </w:p>
  </w:comment>
  <w:comment w:id="10925" w:author="Yi Jie NEO (URA)" w:date="2025-12-01T15:15:00Z" w:initials="YN">
    <w:p w14:paraId="6D7AEE4E" w14:textId="77777777" w:rsidR="00BB0DEB" w:rsidRDefault="00BB0DEB" w:rsidP="00745560">
      <w:pPr>
        <w:pStyle w:val="CommentText"/>
      </w:pPr>
      <w:r>
        <w:rPr>
          <w:rStyle w:val="CommentReference"/>
        </w:rPr>
        <w:annotationRef/>
      </w:r>
      <w:r>
        <w:rPr>
          <w:lang w:val="en-SG"/>
        </w:rPr>
        <w:t>See update</w:t>
      </w:r>
    </w:p>
  </w:comment>
  <w:comment w:id="11053" w:author="Yi Jie NEO (URA)" w:date="2025-11-06T18:47:00Z" w:initials="YN">
    <w:p w14:paraId="4736A3CA" w14:textId="1271A56B" w:rsidR="00BB0DEB" w:rsidRDefault="00BB0DEB" w:rsidP="00830A6E">
      <w:pPr>
        <w:pStyle w:val="CommentText"/>
      </w:pPr>
      <w:r>
        <w:rPr>
          <w:rStyle w:val="CommentReference"/>
        </w:rPr>
        <w:annotationRef/>
      </w:r>
      <w:r>
        <w:rPr>
          <w:lang w:val="en-SG"/>
        </w:rPr>
        <w:t>Only notice number needed for refund? No need amount, date and all? What is the requirement for refund notification/report?</w:t>
      </w:r>
    </w:p>
  </w:comment>
  <w:comment w:id="11054" w:author="Rafif" w:date="2025-11-11T20:59:00Z" w:initials="R">
    <w:p w14:paraId="2DC62EE4" w14:textId="5304EA55" w:rsidR="00BB0DEB" w:rsidRDefault="00BB0DEB">
      <w:pPr>
        <w:pStyle w:val="CommentText"/>
      </w:pPr>
      <w:r>
        <w:rPr>
          <w:rStyle w:val="CommentReference"/>
        </w:rPr>
        <w:annotationRef/>
      </w:r>
      <w:r>
        <w:t xml:space="preserve">KIV, need confirm with user for refund </w:t>
      </w:r>
    </w:p>
  </w:comment>
  <w:comment w:id="11055" w:author="Rafif [2]" w:date="2025-12-04T14:01:00Z" w:initials="R">
    <w:p w14:paraId="2A61D32A" w14:textId="5923B937" w:rsidR="00093307" w:rsidRDefault="00093307">
      <w:pPr>
        <w:pStyle w:val="CommentText"/>
      </w:pPr>
      <w:r>
        <w:rPr>
          <w:rStyle w:val="CommentReference"/>
        </w:rPr>
        <w:annotationRef/>
      </w:r>
      <w:r>
        <w:t>Updated based confirmation from user</w:t>
      </w:r>
    </w:p>
  </w:comment>
  <w:comment w:id="11329" w:author="Yi Jie NEO (URA)" w:date="2025-09-16T18:36:00Z" w:initials="YN">
    <w:p w14:paraId="55FC54C9" w14:textId="2E889984" w:rsidR="00BB0DEB" w:rsidRDefault="00BB0DEB" w:rsidP="009E5A85">
      <w:pPr>
        <w:pStyle w:val="CommentText"/>
      </w:pPr>
      <w:r>
        <w:rPr>
          <w:rStyle w:val="CommentReference"/>
        </w:rPr>
        <w:annotationRef/>
      </w:r>
      <w:r>
        <w:rPr>
          <w:lang w:val="en-SG"/>
        </w:rPr>
        <w:t>Is this going to another tab “payment” in browse notice screen? If yes, can move whole section to ocms 44? Since that epics is all staff portal related?</w:t>
      </w:r>
    </w:p>
  </w:comment>
  <w:comment w:id="11330" w:author="Ahmad Rafif" w:date="2025-09-21T19:00:00Z" w:initials="AR">
    <w:p w14:paraId="14E74992" w14:textId="755CE676" w:rsidR="00BB0DEB" w:rsidRDefault="00BB0DEB">
      <w:pPr>
        <w:pStyle w:val="CommentText"/>
      </w:pPr>
      <w:r>
        <w:rPr>
          <w:rStyle w:val="CommentReference"/>
        </w:rPr>
        <w:annotationRef/>
      </w:r>
      <w:r>
        <w:t>Ok we will move to OCMS 44, all coment related to section 5 will move to OCMS 44</w:t>
      </w:r>
    </w:p>
  </w:comment>
  <w:comment w:id="11331" w:author="Yi Jie NEO (URA)" w:date="2025-11-06T19:34:00Z" w:initials="YN">
    <w:p w14:paraId="73D10AB6" w14:textId="77777777" w:rsidR="00BB0DEB" w:rsidRDefault="00BB0DEB" w:rsidP="00E52F55">
      <w:pPr>
        <w:pStyle w:val="CommentText"/>
      </w:pPr>
      <w:r>
        <w:rPr>
          <w:rStyle w:val="CommentReference"/>
        </w:rPr>
        <w:annotationRef/>
      </w:r>
      <w:r>
        <w:rPr>
          <w:lang w:val="en-SG"/>
        </w:rPr>
        <w:t>Is this shifted? If yes we can resolve comment</w:t>
      </w:r>
    </w:p>
  </w:comment>
  <w:comment w:id="11332" w:author="Rafif" w:date="2025-11-11T21:02:00Z" w:initials="R">
    <w:p w14:paraId="4B9110AF" w14:textId="697852A1" w:rsidR="00BB0DEB" w:rsidRDefault="00BB0DEB">
      <w:pPr>
        <w:pStyle w:val="CommentText"/>
      </w:pPr>
      <w:r>
        <w:t xml:space="preserve">Yes, </w:t>
      </w:r>
      <w:r>
        <w:rPr>
          <w:rStyle w:val="CommentReference"/>
        </w:rPr>
        <w:annotationRef/>
      </w:r>
      <w:r>
        <w:t>Move to OCMS 44</w:t>
      </w:r>
    </w:p>
  </w:comment>
  <w:comment w:id="11581" w:author="Yi Jie NEO (URA)" w:date="2025-09-16T18:38:00Z" w:initials="YN">
    <w:p w14:paraId="2D859CF2" w14:textId="483E5088" w:rsidR="00BB0DEB" w:rsidRDefault="00BB0DEB" w:rsidP="00153DDB">
      <w:pPr>
        <w:pStyle w:val="CommentText"/>
      </w:pPr>
      <w:r>
        <w:rPr>
          <w:rStyle w:val="CommentReference"/>
        </w:rPr>
        <w:annotationRef/>
      </w:r>
      <w:r>
        <w:rPr>
          <w:lang w:val="en-SG"/>
        </w:rPr>
        <w:t>This is not crud but custom api correct? If yes, name it according to function. E.g. /getPaymentDetails</w:t>
      </w:r>
    </w:p>
    <w:p w14:paraId="2DFC09AE" w14:textId="77777777" w:rsidR="00BB0DEB" w:rsidRDefault="00BB0DEB" w:rsidP="00153DDB">
      <w:pPr>
        <w:pStyle w:val="CommentText"/>
      </w:pPr>
    </w:p>
  </w:comment>
  <w:comment w:id="11582" w:author="Yi Jie NEO (URA)" w:date="2025-12-16T18:01:00Z" w:initials="YN">
    <w:p w14:paraId="1673A1CB" w14:textId="77777777" w:rsidR="001F6186" w:rsidRDefault="001F6186" w:rsidP="001F6186">
      <w:pPr>
        <w:pStyle w:val="CommentText"/>
      </w:pPr>
      <w:r>
        <w:rPr>
          <w:rStyle w:val="CommentReference"/>
        </w:rPr>
        <w:annotationRef/>
      </w:r>
      <w:r>
        <w:rPr>
          <w:lang w:val="en-SG"/>
        </w:rPr>
        <w:t xml:space="preserve">Detailed moved to ocms 45. closing comment. </w:t>
      </w:r>
    </w:p>
  </w:comment>
  <w:comment w:id="11645" w:author="Yi Jie NEO (URA)" w:date="2025-09-16T18:41:00Z" w:initials="YN">
    <w:p w14:paraId="65477280" w14:textId="12A348D2" w:rsidR="00BB0DEB" w:rsidRDefault="00BB0DEB" w:rsidP="00153DDB">
      <w:pPr>
        <w:pStyle w:val="CommentText"/>
      </w:pPr>
      <w:r>
        <w:rPr>
          <w:rStyle w:val="CommentReference"/>
        </w:rPr>
        <w:annotationRef/>
      </w:r>
      <w:r>
        <w:rPr>
          <w:lang w:val="en-SG"/>
        </w:rPr>
        <w:t>Why do u need this?</w:t>
      </w:r>
    </w:p>
    <w:p w14:paraId="010092B6" w14:textId="77777777" w:rsidR="00BB0DEB" w:rsidRDefault="00BB0DEB" w:rsidP="00153DDB">
      <w:pPr>
        <w:pStyle w:val="CommentText"/>
      </w:pPr>
    </w:p>
    <w:p w14:paraId="122C6A80" w14:textId="77777777" w:rsidR="00BB0DEB" w:rsidRDefault="00BB0DEB" w:rsidP="00153DDB">
      <w:pPr>
        <w:pStyle w:val="CommentText"/>
      </w:pPr>
      <w:r>
        <w:rPr>
          <w:lang w:val="en-SG"/>
        </w:rPr>
        <w:t>I do not have the ui of this tab screen. Please ensure fields returned matches with ui. It should not return additional fields</w:t>
      </w:r>
    </w:p>
  </w:comment>
  <w:comment w:id="11646" w:author="Yi Jie NEO (URA)" w:date="2025-12-01T15:42:00Z" w:initials="YN">
    <w:p w14:paraId="1CFC4FA2" w14:textId="77777777" w:rsidR="00BB0DEB" w:rsidRDefault="00BB0DEB" w:rsidP="00042306">
      <w:pPr>
        <w:pStyle w:val="CommentText"/>
      </w:pPr>
      <w:r>
        <w:rPr>
          <w:rStyle w:val="CommentReference"/>
        </w:rPr>
        <w:annotationRef/>
      </w:r>
      <w:r>
        <w:rPr>
          <w:lang w:val="en-SG"/>
        </w:rPr>
        <w:t>Content removed. Removing comment</w:t>
      </w:r>
    </w:p>
  </w:comment>
  <w:comment w:id="11938" w:author="Yi Jie NEO (URA)" w:date="2025-09-16T18:31:00Z" w:initials="YN">
    <w:p w14:paraId="061EC47C" w14:textId="004464CA" w:rsidR="00BB0DEB" w:rsidRDefault="00BB0DEB" w:rsidP="007341EE">
      <w:pPr>
        <w:pStyle w:val="CommentText"/>
      </w:pPr>
      <w:r>
        <w:rPr>
          <w:rStyle w:val="CommentReference"/>
        </w:rPr>
        <w:annotationRef/>
      </w:r>
      <w:r>
        <w:rPr>
          <w:lang w:val="en-SG"/>
        </w:rPr>
        <w:t xml:space="preserve">To be further review after main flow is ok. </w:t>
      </w:r>
    </w:p>
    <w:p w14:paraId="65648330" w14:textId="77777777" w:rsidR="00BB0DEB" w:rsidRDefault="00BB0DEB" w:rsidP="007341EE">
      <w:pPr>
        <w:pStyle w:val="CommentText"/>
      </w:pPr>
    </w:p>
    <w:p w14:paraId="20FF633D" w14:textId="77777777" w:rsidR="00BB0DEB" w:rsidRDefault="00BB0DEB" w:rsidP="007341EE">
      <w:pPr>
        <w:pStyle w:val="CommentText"/>
      </w:pPr>
      <w:r>
        <w:rPr>
          <w:lang w:val="en-SG"/>
        </w:rPr>
        <w:t>If is once a day report, park them together in the dayend report generation cron job.</w:t>
      </w:r>
    </w:p>
  </w:comment>
  <w:comment w:id="11939" w:author="Ahmad Rafif" w:date="2025-09-21T19:01:00Z" w:initials="AR">
    <w:p w14:paraId="202EB7FA" w14:textId="3FF5B1D0" w:rsidR="00BB0DEB" w:rsidRDefault="00BB0DEB">
      <w:pPr>
        <w:pStyle w:val="CommentText"/>
      </w:pPr>
      <w:r>
        <w:t xml:space="preserve">Ok </w:t>
      </w:r>
      <w:r>
        <w:rPr>
          <w:rStyle w:val="CommentReference"/>
        </w:rPr>
        <w:annotationRef/>
      </w:r>
      <w:r>
        <w:t>noted</w:t>
      </w:r>
    </w:p>
  </w:comment>
  <w:comment w:id="11967" w:author="Yi Jie NEO (URA)" w:date="2025-09-16T18:34:00Z" w:initials="YN">
    <w:p w14:paraId="0DD0FEE6" w14:textId="77777777" w:rsidR="00BB0DEB" w:rsidRDefault="00BB0DEB" w:rsidP="00EA5C62">
      <w:pPr>
        <w:pStyle w:val="CommentText"/>
      </w:pPr>
      <w:r>
        <w:rPr>
          <w:rStyle w:val="CommentReference"/>
        </w:rPr>
        <w:annotationRef/>
      </w:r>
      <w:r>
        <w:rPr>
          <w:lang w:val="en-SG"/>
        </w:rPr>
        <w:t>How will the oics be configured</w:t>
      </w:r>
    </w:p>
  </w:comment>
  <w:comment w:id="11968" w:author="Ahmad Rafif" w:date="2025-09-21T19:01:00Z" w:initials="AR">
    <w:p w14:paraId="0F7AA377" w14:textId="480433B0" w:rsidR="00BB0DEB" w:rsidRDefault="00BB0DEB">
      <w:pPr>
        <w:pStyle w:val="CommentText"/>
      </w:pPr>
      <w:r>
        <w:rPr>
          <w:rStyle w:val="CommentReference"/>
        </w:rPr>
        <w:annotationRef/>
      </w:r>
      <w:r>
        <w:t>email list will put in properties file</w:t>
      </w:r>
    </w:p>
  </w:comment>
  <w:comment w:id="12382" w:author="Yi Jie NEO (URA)" w:date="2025-11-06T18:49:00Z" w:initials="YN">
    <w:p w14:paraId="1FF7C128" w14:textId="77777777" w:rsidR="00BB0DEB" w:rsidRDefault="00BB0DEB" w:rsidP="00830A6E">
      <w:pPr>
        <w:pStyle w:val="CommentText"/>
      </w:pPr>
      <w:r>
        <w:rPr>
          <w:rStyle w:val="CommentReference"/>
        </w:rPr>
        <w:annotationRef/>
      </w:r>
      <w:r>
        <w:rPr>
          <w:lang w:val="en-SG"/>
        </w:rPr>
        <w:t>Is this section updated?</w:t>
      </w:r>
    </w:p>
  </w:comment>
  <w:comment w:id="12383" w:author="Rafif" w:date="2025-11-11T21:02:00Z" w:initials="R">
    <w:p w14:paraId="5F8913E9" w14:textId="1AD0B01A" w:rsidR="00BB0DEB" w:rsidRDefault="00BB0DEB">
      <w:pPr>
        <w:pStyle w:val="CommentText"/>
      </w:pPr>
      <w:r>
        <w:rPr>
          <w:rStyle w:val="CommentReference"/>
        </w:rPr>
        <w:annotationRef/>
      </w:r>
      <w:r>
        <w:t>Updated, query will join with ocms_refund_notice, for field need to export still waiting confirmation from user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2EF716C" w15:done="1"/>
  <w15:commentEx w15:paraId="1576E94E" w15:paraIdParent="52EF716C" w15:done="1"/>
  <w15:commentEx w15:paraId="02F08DE3" w15:done="1"/>
  <w15:commentEx w15:paraId="5A819EC4" w15:paraIdParent="02F08DE3" w15:done="1"/>
  <w15:commentEx w15:paraId="5E90B1F0" w15:paraIdParent="02F08DE3" w15:done="1"/>
  <w15:commentEx w15:paraId="756C3001" w15:done="1"/>
  <w15:commentEx w15:paraId="6AA14F7D" w15:paraIdParent="756C3001" w15:done="1"/>
  <w15:commentEx w15:paraId="72810452" w15:done="1"/>
  <w15:commentEx w15:paraId="274D517F" w15:paraIdParent="72810452" w15:done="1"/>
  <w15:commentEx w15:paraId="41408036" w15:done="1"/>
  <w15:commentEx w15:paraId="39FBCD5D" w15:paraIdParent="41408036" w15:done="1"/>
  <w15:commentEx w15:paraId="7518A193" w15:done="1"/>
  <w15:commentEx w15:paraId="7B078517" w15:paraIdParent="7518A193" w15:done="1"/>
  <w15:commentEx w15:paraId="7895FB62" w15:done="1"/>
  <w15:commentEx w15:paraId="1DE4DFB3" w15:paraIdParent="7895FB62" w15:done="1"/>
  <w15:commentEx w15:paraId="5821EAEF" w15:done="1"/>
  <w15:commentEx w15:paraId="51F05FB4" w15:paraIdParent="5821EAEF" w15:done="1"/>
  <w15:commentEx w15:paraId="0892B166" w15:paraIdParent="5821EAEF" w15:done="1"/>
  <w15:commentEx w15:paraId="2AD886AF" w15:done="1"/>
  <w15:commentEx w15:paraId="1E2ECF15" w15:paraIdParent="2AD886AF" w15:done="1"/>
  <w15:commentEx w15:paraId="058B849C" w15:done="1"/>
  <w15:commentEx w15:paraId="73A4E060" w15:paraIdParent="058B849C" w15:done="1"/>
  <w15:commentEx w15:paraId="397F6BDC" w15:paraIdParent="058B849C" w15:done="1"/>
  <w15:commentEx w15:paraId="12D39B87" w15:done="1"/>
  <w15:commentEx w15:paraId="0EDB26C7" w15:paraIdParent="12D39B87" w15:done="1"/>
  <w15:commentEx w15:paraId="50D6D6D3" w15:paraIdParent="12D39B87" w15:done="1"/>
  <w15:commentEx w15:paraId="053D9871" w15:paraIdParent="12D39B87" w15:done="1"/>
  <w15:commentEx w15:paraId="73964DA7" w15:done="1"/>
  <w15:commentEx w15:paraId="1C3B7333" w15:paraIdParent="73964DA7" w15:done="1"/>
  <w15:commentEx w15:paraId="673A2D29" w15:paraIdParent="73964DA7" w15:done="1"/>
  <w15:commentEx w15:paraId="18C11932" w15:paraIdParent="73964DA7" w15:done="1"/>
  <w15:commentEx w15:paraId="4A52C29D" w15:done="1"/>
  <w15:commentEx w15:paraId="2F4BE7B1" w15:paraIdParent="4A52C29D" w15:done="1"/>
  <w15:commentEx w15:paraId="3996C060" w15:done="1"/>
  <w15:commentEx w15:paraId="784EA12A" w15:paraIdParent="3996C060" w15:done="1"/>
  <w15:commentEx w15:paraId="6686D97B" w15:paraIdParent="3996C060" w15:done="1"/>
  <w15:commentEx w15:paraId="01A940C8" w15:paraIdParent="3996C060" w15:done="1"/>
  <w15:commentEx w15:paraId="79230479" w15:paraIdParent="3996C060" w15:done="1"/>
  <w15:commentEx w15:paraId="4522B7BE" w15:done="1"/>
  <w15:commentEx w15:paraId="2FACB416" w15:paraIdParent="4522B7BE" w15:done="1"/>
  <w15:commentEx w15:paraId="18460D07" w15:done="1"/>
  <w15:commentEx w15:paraId="696DC616" w15:paraIdParent="18460D07" w15:done="1"/>
  <w15:commentEx w15:paraId="42A56356" w15:done="1"/>
  <w15:commentEx w15:paraId="4B6D7270" w15:paraIdParent="42A56356" w15:done="1"/>
  <w15:commentEx w15:paraId="3EDA58D3" w15:done="1"/>
  <w15:commentEx w15:paraId="45BAEC5A" w15:paraIdParent="3EDA58D3" w15:done="1"/>
  <w15:commentEx w15:paraId="38CA1704" w15:done="1"/>
  <w15:commentEx w15:paraId="01965A91" w15:paraIdParent="38CA1704" w15:done="1"/>
  <w15:commentEx w15:paraId="12D9BFA6" w15:paraIdParent="38CA1704" w15:done="1"/>
  <w15:commentEx w15:paraId="5716B8CB" w15:paraIdParent="38CA1704" w15:done="1"/>
  <w15:commentEx w15:paraId="2405E28D" w15:done="1"/>
  <w15:commentEx w15:paraId="523F5338" w15:paraIdParent="2405E28D" w15:done="1"/>
  <w15:commentEx w15:paraId="5ED2CC0C" w15:paraIdParent="2405E28D" w15:done="1"/>
  <w15:commentEx w15:paraId="61CE46FF" w15:paraIdParent="2405E28D" w15:done="1"/>
  <w15:commentEx w15:paraId="3130DE8E" w15:done="1"/>
  <w15:commentEx w15:paraId="3B158CB4" w15:paraIdParent="3130DE8E" w15:done="1"/>
  <w15:commentEx w15:paraId="5E9E4751" w15:done="1"/>
  <w15:commentEx w15:paraId="379A168C" w15:paraIdParent="5E9E4751" w15:done="1"/>
  <w15:commentEx w15:paraId="67A60172" w15:paraIdParent="5E9E4751" w15:done="1"/>
  <w15:commentEx w15:paraId="2B230798" w15:done="1"/>
  <w15:commentEx w15:paraId="24995150" w15:paraIdParent="2B230798" w15:done="1"/>
  <w15:commentEx w15:paraId="0BF4D3E7" w15:paraIdParent="2B230798" w15:done="1"/>
  <w15:commentEx w15:paraId="6B84A3D8" w15:done="1"/>
  <w15:commentEx w15:paraId="1DAD8783" w15:paraIdParent="6B84A3D8" w15:done="1"/>
  <w15:commentEx w15:paraId="49242C95" w15:paraIdParent="6B84A3D8" w15:done="1"/>
  <w15:commentEx w15:paraId="7FCAA923" w15:done="1"/>
  <w15:commentEx w15:paraId="33EF9CF9" w15:paraIdParent="7FCAA923" w15:done="1"/>
  <w15:commentEx w15:paraId="43C01B12" w15:paraIdParent="7FCAA923" w15:done="1"/>
  <w15:commentEx w15:paraId="02300590" w15:done="1"/>
  <w15:commentEx w15:paraId="24D4F1D0" w15:paraIdParent="02300590" w15:done="1"/>
  <w15:commentEx w15:paraId="2D97DF57" w15:paraIdParent="02300590" w15:done="1"/>
  <w15:commentEx w15:paraId="5C5A874A" w15:done="1"/>
  <w15:commentEx w15:paraId="1261F048" w15:paraIdParent="5C5A874A" w15:done="1"/>
  <w15:commentEx w15:paraId="23108531" w15:done="1"/>
  <w15:commentEx w15:paraId="2294BB13" w15:paraIdParent="23108531" w15:done="1"/>
  <w15:commentEx w15:paraId="1A216D9A" w15:paraIdParent="23108531" w15:done="1"/>
  <w15:commentEx w15:paraId="0DCEC3A6" w15:paraIdParent="23108531" w15:done="1"/>
  <w15:commentEx w15:paraId="13C89AC0" w15:done="1"/>
  <w15:commentEx w15:paraId="5A1BCE92" w15:paraIdParent="13C89AC0" w15:done="1"/>
  <w15:commentEx w15:paraId="07364F0E" w15:paraIdParent="13C89AC0" w15:done="1"/>
  <w15:commentEx w15:paraId="5E4C5C98" w15:done="1"/>
  <w15:commentEx w15:paraId="1E901EB7" w15:paraIdParent="5E4C5C98" w15:done="1"/>
  <w15:commentEx w15:paraId="6EE23012" w15:paraIdParent="5E4C5C98" w15:done="1"/>
  <w15:commentEx w15:paraId="77480B83" w15:paraIdParent="5E4C5C98" w15:done="1"/>
  <w15:commentEx w15:paraId="1EE08BD7" w15:paraIdParent="5E4C5C98" w15:done="1"/>
  <w15:commentEx w15:paraId="15283EB2" w15:done="1"/>
  <w15:commentEx w15:paraId="3568F3E2" w15:paraIdParent="15283EB2" w15:done="1"/>
  <w15:commentEx w15:paraId="5236A758" w15:paraIdParent="15283EB2" w15:done="1"/>
  <w15:commentEx w15:paraId="43117531" w15:paraIdParent="15283EB2" w15:done="1"/>
  <w15:commentEx w15:paraId="5651607E" w15:done="0"/>
  <w15:commentEx w15:paraId="5D8F0B2C" w15:paraIdParent="5651607E" w15:done="0"/>
  <w15:commentEx w15:paraId="191C3752" w15:paraIdParent="5651607E" w15:done="0"/>
  <w15:commentEx w15:paraId="46B6C9A0" w15:paraIdParent="5651607E" w15:done="0"/>
  <w15:commentEx w15:paraId="3641582E" w15:paraIdParent="5651607E" w15:done="0"/>
  <w15:commentEx w15:paraId="4066D637" w15:paraIdParent="5651607E" w15:done="0"/>
  <w15:commentEx w15:paraId="61D51DF5" w15:done="1"/>
  <w15:commentEx w15:paraId="643E3139" w15:paraIdParent="61D51DF5" w15:done="1"/>
  <w15:commentEx w15:paraId="64E3D6D4" w15:paraIdParent="61D51DF5" w15:done="1"/>
  <w15:commentEx w15:paraId="02807D4D" w15:done="1"/>
  <w15:commentEx w15:paraId="4F4D2D5E" w15:paraIdParent="02807D4D" w15:done="1"/>
  <w15:commentEx w15:paraId="027C309A" w15:done="1"/>
  <w15:commentEx w15:paraId="40114C7F" w15:paraIdParent="027C309A" w15:done="1"/>
  <w15:commentEx w15:paraId="45CD5833" w15:paraIdParent="027C309A" w15:done="1"/>
  <w15:commentEx w15:paraId="0F3F2C25" w15:paraIdParent="027C309A" w15:done="1"/>
  <w15:commentEx w15:paraId="793BC367" w15:paraIdParent="027C309A" w15:done="1"/>
  <w15:commentEx w15:paraId="187A9EDC" w15:done="1"/>
  <w15:commentEx w15:paraId="0AC91685" w15:paraIdParent="187A9EDC" w15:done="1"/>
  <w15:commentEx w15:paraId="0B30CDFB" w15:done="1"/>
  <w15:commentEx w15:paraId="032BF474" w15:paraIdParent="0B30CDFB" w15:done="1"/>
  <w15:commentEx w15:paraId="074C3B37" w15:done="0"/>
  <w15:commentEx w15:paraId="497BD799" w15:paraIdParent="074C3B37" w15:done="0"/>
  <w15:commentEx w15:paraId="759402FA" w15:done="0"/>
  <w15:commentEx w15:paraId="4A9EEA9E" w15:paraIdParent="759402FA" w15:done="0"/>
  <w15:commentEx w15:paraId="6E32F4E2" w15:done="1"/>
  <w15:commentEx w15:paraId="0E62F86F" w15:paraIdParent="6E32F4E2" w15:done="1"/>
  <w15:commentEx w15:paraId="63C0DC4E" w15:paraIdParent="6E32F4E2" w15:done="1"/>
  <w15:commentEx w15:paraId="7F72E593" w15:done="1"/>
  <w15:commentEx w15:paraId="3555350C" w15:paraIdParent="7F72E593" w15:done="1"/>
  <w15:commentEx w15:paraId="6D7AEE4E" w15:paraIdParent="7F72E593" w15:done="1"/>
  <w15:commentEx w15:paraId="4736A3CA" w15:done="1"/>
  <w15:commentEx w15:paraId="2DC62EE4" w15:paraIdParent="4736A3CA" w15:done="1"/>
  <w15:commentEx w15:paraId="2A61D32A" w15:paraIdParent="4736A3CA" w15:done="1"/>
  <w15:commentEx w15:paraId="55FC54C9" w15:done="1"/>
  <w15:commentEx w15:paraId="14E74992" w15:paraIdParent="55FC54C9" w15:done="1"/>
  <w15:commentEx w15:paraId="73D10AB6" w15:paraIdParent="55FC54C9" w15:done="1"/>
  <w15:commentEx w15:paraId="4B9110AF" w15:paraIdParent="55FC54C9" w15:done="1"/>
  <w15:commentEx w15:paraId="2DFC09AE" w15:done="1"/>
  <w15:commentEx w15:paraId="1673A1CB" w15:paraIdParent="2DFC09AE" w15:done="1"/>
  <w15:commentEx w15:paraId="122C6A80" w15:done="1"/>
  <w15:commentEx w15:paraId="1CFC4FA2" w15:paraIdParent="122C6A80" w15:done="1"/>
  <w15:commentEx w15:paraId="20FF633D" w15:done="1"/>
  <w15:commentEx w15:paraId="202EB7FA" w15:paraIdParent="20FF633D" w15:done="1"/>
  <w15:commentEx w15:paraId="0DD0FEE6" w15:done="1"/>
  <w15:commentEx w15:paraId="0F7AA377" w15:paraIdParent="0DD0FEE6" w15:done="1"/>
  <w15:commentEx w15:paraId="1FF7C128" w15:done="0"/>
  <w15:commentEx w15:paraId="5F8913E9" w15:paraIdParent="1FF7C12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F60F814" w16cex:dateUtc="2025-08-18T02:28:00Z"/>
  <w16cex:commentExtensible w16cex:durableId="5F528288" w16cex:dateUtc="2025-08-21T06:49:00Z"/>
  <w16cex:commentExtensible w16cex:durableId="3AC13971" w16cex:dateUtc="2025-09-16T03:45:00Z"/>
  <w16cex:commentExtensible w16cex:durableId="094D0C3E" w16cex:dateUtc="2025-09-19T00:28:00Z"/>
  <w16cex:commentExtensible w16cex:durableId="2ABCB356" w16cex:dateUtc="2025-11-03T07:07:00Z"/>
  <w16cex:commentExtensible w16cex:durableId="7E0E8C7D" w16cex:dateUtc="2025-08-15T11:14:00Z"/>
  <w16cex:commentExtensible w16cex:durableId="7AC37983" w16cex:dateUtc="2025-08-21T06:52:00Z"/>
  <w16cex:commentExtensible w16cex:durableId="374804EC" w16cex:dateUtc="2025-11-03T09:21:00Z"/>
  <w16cex:commentExtensible w16cex:durableId="2396DFBB" w16cex:dateUtc="2025-11-11T13:11:00Z"/>
  <w16cex:commentExtensible w16cex:durableId="7F584542" w16cex:dateUtc="2025-08-18T02:34:00Z"/>
  <w16cex:commentExtensible w16cex:durableId="6DA84D8E" w16cex:dateUtc="2025-08-21T11:32:00Z"/>
  <w16cex:commentExtensible w16cex:durableId="6C23195C" w16cex:dateUtc="2025-08-18T02:33:00Z"/>
  <w16cex:commentExtensible w16cex:durableId="01DFE55C" w16cex:dateUtc="2025-08-21T06:55:00Z"/>
  <w16cex:commentExtensible w16cex:durableId="5905F8CA" w16cex:dateUtc="2025-09-08T09:17:00Z"/>
  <w16cex:commentExtensible w16cex:durableId="2A3E8DB2" w16cex:dateUtc="2025-09-19T00:31:00Z"/>
  <w16cex:commentExtensible w16cex:durableId="15B708C1" w16cex:dateUtc="2025-09-08T09:18:00Z"/>
  <w16cex:commentExtensible w16cex:durableId="4E5893D3" w16cex:dateUtc="2025-09-19T00:34:00Z"/>
  <w16cex:commentExtensible w16cex:durableId="3AF24B13" w16cex:dateUtc="2025-11-06T11:31:00Z"/>
  <w16cex:commentExtensible w16cex:durableId="3FA75F06" w16cex:dateUtc="2025-11-06T04:22:00Z"/>
  <w16cex:commentExtensible w16cex:durableId="3997B8CF" w16cex:dateUtc="2025-11-11T13:12:00Z"/>
  <w16cex:commentExtensible w16cex:durableId="385C49FE" w16cex:dateUtc="2025-09-08T09:22:00Z"/>
  <w16cex:commentExtensible w16cex:durableId="20F8B52C" w16cex:dateUtc="2025-09-19T00:36:00Z"/>
  <w16cex:commentExtensible w16cex:durableId="50CE4C8F" w16cex:dateUtc="2025-11-03T07:15:00Z"/>
  <w16cex:commentExtensible w16cex:durableId="465151C0" w16cex:dateUtc="2025-09-08T09:23:00Z"/>
  <w16cex:commentExtensible w16cex:durableId="4823B25D" w16cex:dateUtc="2025-09-19T00:42:00Z"/>
  <w16cex:commentExtensible w16cex:durableId="53B3C36F" w16cex:dateUtc="2025-11-03T09:14:00Z"/>
  <w16cex:commentExtensible w16cex:durableId="6503D6FB" w16cex:dateUtc="2025-11-11T13:19:00Z"/>
  <w16cex:commentExtensible w16cex:durableId="42F7E125" w16cex:dateUtc="2025-09-08T09:29:00Z"/>
  <w16cex:commentExtensible w16cex:durableId="5DEAFA41" w16cex:dateUtc="2025-09-19T00:46:00Z"/>
  <w16cex:commentExtensible w16cex:durableId="3B1EE9EC" w16cex:dateUtc="2025-11-03T10:30:00Z"/>
  <w16cex:commentExtensible w16cex:durableId="64723EEA" w16cex:dateUtc="2025-11-11T13:23:00Z"/>
  <w16cex:commentExtensible w16cex:durableId="7F3424DB" w16cex:dateUtc="2025-11-06T04:21:00Z"/>
  <w16cex:commentExtensible w16cex:durableId="7307D592" w16cex:dateUtc="2025-11-11T13:25:00Z"/>
  <w16cex:commentExtensible w16cex:durableId="318B600B" w16cex:dateUtc="2025-08-18T03:19:00Z"/>
  <w16cex:commentExtensible w16cex:durableId="16998FB5" w16cex:dateUtc="2025-08-22T07:46:00Z"/>
  <w16cex:commentExtensible w16cex:durableId="7F45A13F" w16cex:dateUtc="2025-09-16T03:48:00Z"/>
  <w16cex:commentExtensible w16cex:durableId="2FA15176" w16cex:dateUtc="2025-09-19T00:48:00Z"/>
  <w16cex:commentExtensible w16cex:durableId="0D840B39" w16cex:dateUtc="2025-09-22T09:33:00Z"/>
  <w16cex:commentExtensible w16cex:durableId="113A4D06" w16cex:dateUtc="2025-11-06T07:01:00Z"/>
  <w16cex:commentExtensible w16cex:durableId="4B7B9E92" w16cex:dateUtc="2025-11-11T13:26:00Z"/>
  <w16cex:commentExtensible w16cex:durableId="5E980264" w16cex:dateUtc="2025-11-06T08:14:00Z"/>
  <w16cex:commentExtensible w16cex:durableId="3C492ED0" w16cex:dateUtc="2025-11-11T13:33:00Z"/>
  <w16cex:commentExtensible w16cex:durableId="09963063" w16cex:dateUtc="2025-11-06T08:16:00Z"/>
  <w16cex:commentExtensible w16cex:durableId="717213A3" w16cex:dateUtc="2025-11-11T13:36:00Z"/>
  <w16cex:commentExtensible w16cex:durableId="77506C8C" w16cex:dateUtc="2025-11-06T09:01:00Z"/>
  <w16cex:commentExtensible w16cex:durableId="4AA65255" w16cex:dateUtc="2025-11-07T03:02:00Z"/>
  <w16cex:commentExtensible w16cex:durableId="62A5544C" w16cex:dateUtc="2025-09-08T09:35:00Z"/>
  <w16cex:commentExtensible w16cex:durableId="1D352C27" w16cex:dateUtc="2025-09-19T00:48:00Z"/>
  <w16cex:commentExtensible w16cex:durableId="579CA33E" w16cex:dateUtc="2025-11-06T11:32:00Z"/>
  <w16cex:commentExtensible w16cex:durableId="6EAD75F4" w16cex:dateUtc="2025-12-01T07:49:00Z"/>
  <w16cex:commentExtensible w16cex:durableId="2DD384FF" w16cex:dateUtc="2025-09-15T10:29:00Z"/>
  <w16cex:commentExtensible w16cex:durableId="46EE1116" w16cex:dateUtc="2025-09-19T00:48:00Z"/>
  <w16cex:commentExtensible w16cex:durableId="0CFD483C" w16cex:dateUtc="2025-11-06T11:32:00Z"/>
  <w16cex:commentExtensible w16cex:durableId="6B18CA7A" w16cex:dateUtc="2025-12-01T07:49:00Z"/>
  <w16cex:commentExtensible w16cex:durableId="1103360E" w16cex:dateUtc="2025-08-18T07:03:00Z"/>
  <w16cex:commentExtensible w16cex:durableId="5BD89552" w16cex:dateUtc="2025-08-21T07:31:00Z"/>
  <w16cex:commentExtensible w16cex:durableId="613D2928" w16cex:dateUtc="2025-08-19T09:41:00Z"/>
  <w16cex:commentExtensible w16cex:durableId="2EF91796" w16cex:dateUtc="2025-08-21T07:33:00Z"/>
  <w16cex:commentExtensible w16cex:durableId="0C5CDA48" w16cex:dateUtc="2025-09-16T04:57:00Z"/>
  <w16cex:commentExtensible w16cex:durableId="0BEEB4C3" w16cex:dateUtc="2025-08-18T07:09:00Z"/>
  <w16cex:commentExtensible w16cex:durableId="7D7E83B5" w16cex:dateUtc="2025-08-21T08:36:00Z"/>
  <w16cex:commentExtensible w16cex:durableId="5ED985B9" w16cex:dateUtc="2025-09-16T10:00:00Z"/>
  <w16cex:commentExtensible w16cex:durableId="0189DD83" w16cex:dateUtc="2025-08-18T07:35:00Z"/>
  <w16cex:commentExtensible w16cex:durableId="0EF446FC" w16cex:dateUtc="2025-08-22T07:08:00Z"/>
  <w16cex:commentExtensible w16cex:durableId="53982DE1" w16cex:dateUtc="2025-09-16T10:00:00Z"/>
  <w16cex:commentExtensible w16cex:durableId="116DAC54" w16cex:dateUtc="2025-08-18T07:34:00Z"/>
  <w16cex:commentExtensible w16cex:durableId="355F8E6D" w16cex:dateUtc="2025-08-22T07:10:00Z"/>
  <w16cex:commentExtensible w16cex:durableId="501263B9" w16cex:dateUtc="2025-09-16T10:00:00Z"/>
  <w16cex:commentExtensible w16cex:durableId="624BDBBA" w16cex:dateUtc="2025-08-18T07:40:00Z"/>
  <w16cex:commentExtensible w16cex:durableId="3E9317B5" w16cex:dateUtc="2025-08-22T07:24:00Z"/>
  <w16cex:commentExtensible w16cex:durableId="5FE520C7" w16cex:dateUtc="2025-09-16T10:00:00Z"/>
  <w16cex:commentExtensible w16cex:durableId="7F7FA02B" w16cex:dateUtc="2025-11-05T03:17:00Z"/>
  <w16cex:commentExtensible w16cex:durableId="7D732621" w16cex:dateUtc="2025-11-11T13:37:00Z"/>
  <w16cex:commentExtensible w16cex:durableId="2A7DE0A1" w16cex:dateUtc="2025-09-08T09:39:00Z"/>
  <w16cex:commentExtensible w16cex:durableId="553BC822" w16cex:dateUtc="2025-09-19T00:49:00Z"/>
  <w16cex:commentExtensible w16cex:durableId="0EFD3C21" w16cex:dateUtc="2025-11-06T11:23:00Z"/>
  <w16cex:commentExtensible w16cex:durableId="30A70F12" w16cex:dateUtc="2025-11-11T13:41:00Z"/>
  <w16cex:commentExtensible w16cex:durableId="3CC21628" w16cex:dateUtc="2025-09-08T09:47:00Z"/>
  <w16cex:commentExtensible w16cex:durableId="2E304AE5" w16cex:dateUtc="2025-09-21T11:20:00Z"/>
  <w16cex:commentExtensible w16cex:durableId="687E6FBC" w16cex:dateUtc="2025-11-06T10:40:00Z"/>
  <w16cex:commentExtensible w16cex:durableId="5C65BE76" w16cex:dateUtc="2025-09-08T09:56:00Z"/>
  <w16cex:commentExtensible w16cex:durableId="5F4A3C8A" w16cex:dateUtc="2025-09-15T08:39:00Z"/>
  <w16cex:commentExtensible w16cex:durableId="71B1CCDA" w16cex:dateUtc="2025-09-21T11:22:00Z"/>
  <w16cex:commentExtensible w16cex:durableId="2EE510D5" w16cex:dateUtc="2025-11-06T11:33:00Z"/>
  <w16cex:commentExtensible w16cex:durableId="4D18C278" w16cex:dateUtc="2025-11-11T13:41:00Z"/>
  <w16cex:commentExtensible w16cex:durableId="4510AE8F" w16cex:dateUtc="2025-09-08T09:56:00Z"/>
  <w16cex:commentExtensible w16cex:durableId="5EF79ACB" w16cex:dateUtc="2025-09-21T11:22:00Z"/>
  <w16cex:commentExtensible w16cex:durableId="0D684043" w16cex:dateUtc="2025-11-06T10:35:00Z"/>
  <w16cex:commentExtensible w16cex:durableId="52CA39B2" w16cex:dateUtc="2025-11-11T13:48:00Z"/>
  <w16cex:commentExtensible w16cex:durableId="0A964769" w16cex:dateUtc="2025-09-16T10:03:00Z"/>
  <w16cex:commentExtensible w16cex:durableId="7177E76D" w16cex:dateUtc="2025-09-21T11:25:00Z"/>
  <w16cex:commentExtensible w16cex:durableId="185F8D39" w16cex:dateUtc="2025-11-03T07:20:00Z"/>
  <w16cex:commentExtensible w16cex:durableId="5C7DE57B" w16cex:dateUtc="2025-11-06T11:22:00Z"/>
  <w16cex:commentExtensible w16cex:durableId="3DEAA1D5" w16cex:dateUtc="2025-11-11T13:49:00Z"/>
  <w16cex:commentExtensible w16cex:durableId="40C563DF" w16cex:dateUtc="2025-12-16T10:00:00Z"/>
  <w16cex:commentExtensible w16cex:durableId="6FE98382" w16cex:dateUtc="2025-09-15T08:46:00Z"/>
  <w16cex:commentExtensible w16cex:durableId="2D142CE4" w16cex:dateUtc="2025-09-21T11:32:00Z"/>
  <w16cex:commentExtensible w16cex:durableId="33B70333" w16cex:dateUtc="2025-09-22T09:36:00Z"/>
  <w16cex:commentExtensible w16cex:durableId="0157D01D" w16cex:dateUtc="2025-09-08T10:00:00Z"/>
  <w16cex:commentExtensible w16cex:durableId="6A0F0606" w16cex:dateUtc="2025-09-21T11:33:00Z"/>
  <w16cex:commentExtensible w16cex:durableId="6A6313F1" w16cex:dateUtc="2025-09-16T10:47:00Z"/>
  <w16cex:commentExtensible w16cex:durableId="141028E2" w16cex:dateUtc="2025-09-21T11:36:00Z"/>
  <w16cex:commentExtensible w16cex:durableId="07B7CAAD" w16cex:dateUtc="2025-11-03T07:20:00Z"/>
  <w16cex:commentExtensible w16cex:durableId="230F4176" w16cex:dateUtc="2025-11-11T13:54:00Z"/>
  <w16cex:commentExtensible w16cex:durableId="10D0DA72" w16cex:dateUtc="2025-12-01T07:41:00Z"/>
  <w16cex:commentExtensible w16cex:durableId="3DE10ED2" w16cex:dateUtc="2025-09-09T09:14:00Z"/>
  <w16cex:commentExtensible w16cex:durableId="71AB3126" w16cex:dateUtc="2025-09-21T11:52:00Z"/>
  <w16cex:commentExtensible w16cex:durableId="283E0B8A" w16cex:dateUtc="2025-09-09T09:15:00Z"/>
  <w16cex:commentExtensible w16cex:durableId="28AB1E38" w16cex:dateUtc="2025-09-21T11:54:00Z"/>
  <w16cex:commentExtensible w16cex:durableId="7EDA7270" w16cex:dateUtc="2025-09-17T08:56:00Z"/>
  <w16cex:commentExtensible w16cex:durableId="2E647847" w16cex:dateUtc="2025-09-21T11:55:00Z"/>
  <w16cex:commentExtensible w16cex:durableId="44494FD7" w16cex:dateUtc="2025-09-16T10:06:00Z"/>
  <w16cex:commentExtensible w16cex:durableId="1FEB98D6" w16cex:dateUtc="2025-09-21T11:58:00Z"/>
  <w16cex:commentExtensible w16cex:durableId="72C21D86" w16cex:dateUtc="2025-09-16T10:48:00Z"/>
  <w16cex:commentExtensible w16cex:durableId="143F6159" w16cex:dateUtc="2025-09-21T11:59:00Z"/>
  <w16cex:commentExtensible w16cex:durableId="23385734" w16cex:dateUtc="2025-12-01T07:42:00Z"/>
  <w16cex:commentExtensible w16cex:durableId="030FEC73" w16cex:dateUtc="2025-11-06T10:45:00Z"/>
  <w16cex:commentExtensible w16cex:durableId="4A411FC9" w16cex:dateUtc="2025-11-11T13:57:00Z"/>
  <w16cex:commentExtensible w16cex:durableId="4C2DA7BB" w16cex:dateUtc="2025-12-01T07:15:00Z"/>
  <w16cex:commentExtensible w16cex:durableId="111EA753" w16cex:dateUtc="2025-11-06T10:47:00Z"/>
  <w16cex:commentExtensible w16cex:durableId="7EB3481B" w16cex:dateUtc="2025-11-11T13:59:00Z"/>
  <w16cex:commentExtensible w16cex:durableId="40FD94A8" w16cex:dateUtc="2025-09-16T10:36:00Z"/>
  <w16cex:commentExtensible w16cex:durableId="6252CFF9" w16cex:dateUtc="2025-09-21T12:00:00Z"/>
  <w16cex:commentExtensible w16cex:durableId="39A9EAAF" w16cex:dateUtc="2025-11-06T11:34:00Z"/>
  <w16cex:commentExtensible w16cex:durableId="7176CAC8" w16cex:dateUtc="2025-11-11T14:02:00Z"/>
  <w16cex:commentExtensible w16cex:durableId="620068E7" w16cex:dateUtc="2025-09-16T10:38:00Z"/>
  <w16cex:commentExtensible w16cex:durableId="0A145AFC" w16cex:dateUtc="2025-12-16T10:01:00Z"/>
  <w16cex:commentExtensible w16cex:durableId="012D5CE3" w16cex:dateUtc="2025-09-16T10:41:00Z"/>
  <w16cex:commentExtensible w16cex:durableId="5952312A" w16cex:dateUtc="2025-12-01T07:42:00Z"/>
  <w16cex:commentExtensible w16cex:durableId="3B825071" w16cex:dateUtc="2025-09-16T10:31:00Z"/>
  <w16cex:commentExtensible w16cex:durableId="1DDE391B" w16cex:dateUtc="2025-09-21T12:01:00Z"/>
  <w16cex:commentExtensible w16cex:durableId="3687BA95" w16cex:dateUtc="2025-09-16T10:34:00Z"/>
  <w16cex:commentExtensible w16cex:durableId="728CE5F6" w16cex:dateUtc="2025-09-21T12:01:00Z"/>
  <w16cex:commentExtensible w16cex:durableId="61ACAD54" w16cex:dateUtc="2025-11-06T10:49:00Z"/>
  <w16cex:commentExtensible w16cex:durableId="15F203A2" w16cex:dateUtc="2025-11-11T14: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2EF716C" w16cid:durableId="1F60F814"/>
  <w16cid:commentId w16cid:paraId="1576E94E" w16cid:durableId="5F528288"/>
  <w16cid:commentId w16cid:paraId="02F08DE3" w16cid:durableId="3AC13971"/>
  <w16cid:commentId w16cid:paraId="5A819EC4" w16cid:durableId="094D0C3E"/>
  <w16cid:commentId w16cid:paraId="5E90B1F0" w16cid:durableId="2ABCB356"/>
  <w16cid:commentId w16cid:paraId="756C3001" w16cid:durableId="7E0E8C7D"/>
  <w16cid:commentId w16cid:paraId="6AA14F7D" w16cid:durableId="7AC37983"/>
  <w16cid:commentId w16cid:paraId="72810452" w16cid:durableId="374804EC"/>
  <w16cid:commentId w16cid:paraId="274D517F" w16cid:durableId="2396DFBB"/>
  <w16cid:commentId w16cid:paraId="41408036" w16cid:durableId="7F584542"/>
  <w16cid:commentId w16cid:paraId="39FBCD5D" w16cid:durableId="6DA84D8E"/>
  <w16cid:commentId w16cid:paraId="7518A193" w16cid:durableId="6C23195C"/>
  <w16cid:commentId w16cid:paraId="7B078517" w16cid:durableId="01DFE55C"/>
  <w16cid:commentId w16cid:paraId="7895FB62" w16cid:durableId="5905F8CA"/>
  <w16cid:commentId w16cid:paraId="1DE4DFB3" w16cid:durableId="2A3E8DB2"/>
  <w16cid:commentId w16cid:paraId="5821EAEF" w16cid:durableId="15B708C1"/>
  <w16cid:commentId w16cid:paraId="51F05FB4" w16cid:durableId="4E5893D3"/>
  <w16cid:commentId w16cid:paraId="0892B166" w16cid:durableId="3AF24B13"/>
  <w16cid:commentId w16cid:paraId="2AD886AF" w16cid:durableId="3FA75F06"/>
  <w16cid:commentId w16cid:paraId="1E2ECF15" w16cid:durableId="3997B8CF"/>
  <w16cid:commentId w16cid:paraId="058B849C" w16cid:durableId="385C49FE"/>
  <w16cid:commentId w16cid:paraId="73A4E060" w16cid:durableId="20F8B52C"/>
  <w16cid:commentId w16cid:paraId="397F6BDC" w16cid:durableId="50CE4C8F"/>
  <w16cid:commentId w16cid:paraId="12D39B87" w16cid:durableId="465151C0"/>
  <w16cid:commentId w16cid:paraId="0EDB26C7" w16cid:durableId="4823B25D"/>
  <w16cid:commentId w16cid:paraId="50D6D6D3" w16cid:durableId="53B3C36F"/>
  <w16cid:commentId w16cid:paraId="053D9871" w16cid:durableId="6503D6FB"/>
  <w16cid:commentId w16cid:paraId="73964DA7" w16cid:durableId="42F7E125"/>
  <w16cid:commentId w16cid:paraId="1C3B7333" w16cid:durableId="5DEAFA41"/>
  <w16cid:commentId w16cid:paraId="673A2D29" w16cid:durableId="3B1EE9EC"/>
  <w16cid:commentId w16cid:paraId="18C11932" w16cid:durableId="64723EEA"/>
  <w16cid:commentId w16cid:paraId="4A52C29D" w16cid:durableId="7F3424DB"/>
  <w16cid:commentId w16cid:paraId="2F4BE7B1" w16cid:durableId="7307D592"/>
  <w16cid:commentId w16cid:paraId="3996C060" w16cid:durableId="318B600B"/>
  <w16cid:commentId w16cid:paraId="784EA12A" w16cid:durableId="16998FB5"/>
  <w16cid:commentId w16cid:paraId="6686D97B" w16cid:durableId="7F45A13F"/>
  <w16cid:commentId w16cid:paraId="01A940C8" w16cid:durableId="2FA15176"/>
  <w16cid:commentId w16cid:paraId="79230479" w16cid:durableId="0D840B39"/>
  <w16cid:commentId w16cid:paraId="4522B7BE" w16cid:durableId="113A4D06"/>
  <w16cid:commentId w16cid:paraId="2FACB416" w16cid:durableId="4B7B9E92"/>
  <w16cid:commentId w16cid:paraId="18460D07" w16cid:durableId="5E980264"/>
  <w16cid:commentId w16cid:paraId="696DC616" w16cid:durableId="3C492ED0"/>
  <w16cid:commentId w16cid:paraId="42A56356" w16cid:durableId="09963063"/>
  <w16cid:commentId w16cid:paraId="4B6D7270" w16cid:durableId="717213A3"/>
  <w16cid:commentId w16cid:paraId="3EDA58D3" w16cid:durableId="77506C8C"/>
  <w16cid:commentId w16cid:paraId="45BAEC5A" w16cid:durableId="4AA65255"/>
  <w16cid:commentId w16cid:paraId="38CA1704" w16cid:durableId="62A5544C"/>
  <w16cid:commentId w16cid:paraId="01965A91" w16cid:durableId="1D352C27"/>
  <w16cid:commentId w16cid:paraId="12D9BFA6" w16cid:durableId="579CA33E"/>
  <w16cid:commentId w16cid:paraId="5716B8CB" w16cid:durableId="6EAD75F4"/>
  <w16cid:commentId w16cid:paraId="2405E28D" w16cid:durableId="2DD384FF"/>
  <w16cid:commentId w16cid:paraId="523F5338" w16cid:durableId="46EE1116"/>
  <w16cid:commentId w16cid:paraId="5ED2CC0C" w16cid:durableId="0CFD483C"/>
  <w16cid:commentId w16cid:paraId="61CE46FF" w16cid:durableId="6B18CA7A"/>
  <w16cid:commentId w16cid:paraId="3130DE8E" w16cid:durableId="1103360E"/>
  <w16cid:commentId w16cid:paraId="3B158CB4" w16cid:durableId="5BD89552"/>
  <w16cid:commentId w16cid:paraId="5E9E4751" w16cid:durableId="613D2928"/>
  <w16cid:commentId w16cid:paraId="379A168C" w16cid:durableId="2EF91796"/>
  <w16cid:commentId w16cid:paraId="67A60172" w16cid:durableId="0C5CDA48"/>
  <w16cid:commentId w16cid:paraId="2B230798" w16cid:durableId="0BEEB4C3"/>
  <w16cid:commentId w16cid:paraId="24995150" w16cid:durableId="7D7E83B5"/>
  <w16cid:commentId w16cid:paraId="0BF4D3E7" w16cid:durableId="5ED985B9"/>
  <w16cid:commentId w16cid:paraId="6B84A3D8" w16cid:durableId="0189DD83"/>
  <w16cid:commentId w16cid:paraId="1DAD8783" w16cid:durableId="0EF446FC"/>
  <w16cid:commentId w16cid:paraId="49242C95" w16cid:durableId="53982DE1"/>
  <w16cid:commentId w16cid:paraId="7FCAA923" w16cid:durableId="116DAC54"/>
  <w16cid:commentId w16cid:paraId="33EF9CF9" w16cid:durableId="355F8E6D"/>
  <w16cid:commentId w16cid:paraId="43C01B12" w16cid:durableId="501263B9"/>
  <w16cid:commentId w16cid:paraId="02300590" w16cid:durableId="624BDBBA"/>
  <w16cid:commentId w16cid:paraId="24D4F1D0" w16cid:durableId="3E9317B5"/>
  <w16cid:commentId w16cid:paraId="2D97DF57" w16cid:durableId="5FE520C7"/>
  <w16cid:commentId w16cid:paraId="5C5A874A" w16cid:durableId="7F7FA02B"/>
  <w16cid:commentId w16cid:paraId="1261F048" w16cid:durableId="7D732621"/>
  <w16cid:commentId w16cid:paraId="23108531" w16cid:durableId="2A7DE0A1"/>
  <w16cid:commentId w16cid:paraId="2294BB13" w16cid:durableId="553BC822"/>
  <w16cid:commentId w16cid:paraId="1A216D9A" w16cid:durableId="0EFD3C21"/>
  <w16cid:commentId w16cid:paraId="0DCEC3A6" w16cid:durableId="30A70F12"/>
  <w16cid:commentId w16cid:paraId="13C89AC0" w16cid:durableId="3CC21628"/>
  <w16cid:commentId w16cid:paraId="5A1BCE92" w16cid:durableId="2E304AE5"/>
  <w16cid:commentId w16cid:paraId="07364F0E" w16cid:durableId="687E6FBC"/>
  <w16cid:commentId w16cid:paraId="5E4C5C98" w16cid:durableId="5C65BE76"/>
  <w16cid:commentId w16cid:paraId="1E901EB7" w16cid:durableId="5F4A3C8A"/>
  <w16cid:commentId w16cid:paraId="6EE23012" w16cid:durableId="71B1CCDA"/>
  <w16cid:commentId w16cid:paraId="77480B83" w16cid:durableId="2EE510D5"/>
  <w16cid:commentId w16cid:paraId="1EE08BD7" w16cid:durableId="4D18C278"/>
  <w16cid:commentId w16cid:paraId="15283EB2" w16cid:durableId="4510AE8F"/>
  <w16cid:commentId w16cid:paraId="3568F3E2" w16cid:durableId="5EF79ACB"/>
  <w16cid:commentId w16cid:paraId="5236A758" w16cid:durableId="0D684043"/>
  <w16cid:commentId w16cid:paraId="43117531" w16cid:durableId="52CA39B2"/>
  <w16cid:commentId w16cid:paraId="5651607E" w16cid:durableId="0A964769"/>
  <w16cid:commentId w16cid:paraId="5D8F0B2C" w16cid:durableId="7177E76D"/>
  <w16cid:commentId w16cid:paraId="191C3752" w16cid:durableId="185F8D39"/>
  <w16cid:commentId w16cid:paraId="46B6C9A0" w16cid:durableId="5C7DE57B"/>
  <w16cid:commentId w16cid:paraId="3641582E" w16cid:durableId="3DEAA1D5"/>
  <w16cid:commentId w16cid:paraId="4066D637" w16cid:durableId="40C563DF"/>
  <w16cid:commentId w16cid:paraId="61D51DF5" w16cid:durableId="6FE98382"/>
  <w16cid:commentId w16cid:paraId="643E3139" w16cid:durableId="2D142CE4"/>
  <w16cid:commentId w16cid:paraId="64E3D6D4" w16cid:durableId="33B70333"/>
  <w16cid:commentId w16cid:paraId="02807D4D" w16cid:durableId="0157D01D"/>
  <w16cid:commentId w16cid:paraId="4F4D2D5E" w16cid:durableId="6A0F0606"/>
  <w16cid:commentId w16cid:paraId="027C309A" w16cid:durableId="6A6313F1"/>
  <w16cid:commentId w16cid:paraId="40114C7F" w16cid:durableId="141028E2"/>
  <w16cid:commentId w16cid:paraId="45CD5833" w16cid:durableId="07B7CAAD"/>
  <w16cid:commentId w16cid:paraId="0F3F2C25" w16cid:durableId="230F4176"/>
  <w16cid:commentId w16cid:paraId="793BC367" w16cid:durableId="10D0DA72"/>
  <w16cid:commentId w16cid:paraId="187A9EDC" w16cid:durableId="3DE10ED2"/>
  <w16cid:commentId w16cid:paraId="0AC91685" w16cid:durableId="71AB3126"/>
  <w16cid:commentId w16cid:paraId="0B30CDFB" w16cid:durableId="283E0B8A"/>
  <w16cid:commentId w16cid:paraId="032BF474" w16cid:durableId="28AB1E38"/>
  <w16cid:commentId w16cid:paraId="074C3B37" w16cid:durableId="7EDA7270"/>
  <w16cid:commentId w16cid:paraId="497BD799" w16cid:durableId="2E647847"/>
  <w16cid:commentId w16cid:paraId="759402FA" w16cid:durableId="44494FD7"/>
  <w16cid:commentId w16cid:paraId="4A9EEA9E" w16cid:durableId="1FEB98D6"/>
  <w16cid:commentId w16cid:paraId="6E32F4E2" w16cid:durableId="72C21D86"/>
  <w16cid:commentId w16cid:paraId="0E62F86F" w16cid:durableId="143F6159"/>
  <w16cid:commentId w16cid:paraId="63C0DC4E" w16cid:durableId="23385734"/>
  <w16cid:commentId w16cid:paraId="7F72E593" w16cid:durableId="030FEC73"/>
  <w16cid:commentId w16cid:paraId="3555350C" w16cid:durableId="4A411FC9"/>
  <w16cid:commentId w16cid:paraId="6D7AEE4E" w16cid:durableId="4C2DA7BB"/>
  <w16cid:commentId w16cid:paraId="4736A3CA" w16cid:durableId="111EA753"/>
  <w16cid:commentId w16cid:paraId="2DC62EE4" w16cid:durableId="7EB3481B"/>
  <w16cid:commentId w16cid:paraId="2A61D32A" w16cid:durableId="2A61D32A"/>
  <w16cid:commentId w16cid:paraId="55FC54C9" w16cid:durableId="40FD94A8"/>
  <w16cid:commentId w16cid:paraId="14E74992" w16cid:durableId="6252CFF9"/>
  <w16cid:commentId w16cid:paraId="73D10AB6" w16cid:durableId="39A9EAAF"/>
  <w16cid:commentId w16cid:paraId="4B9110AF" w16cid:durableId="7176CAC8"/>
  <w16cid:commentId w16cid:paraId="2DFC09AE" w16cid:durableId="620068E7"/>
  <w16cid:commentId w16cid:paraId="1673A1CB" w16cid:durableId="0A145AFC"/>
  <w16cid:commentId w16cid:paraId="122C6A80" w16cid:durableId="012D5CE3"/>
  <w16cid:commentId w16cid:paraId="1CFC4FA2" w16cid:durableId="5952312A"/>
  <w16cid:commentId w16cid:paraId="20FF633D" w16cid:durableId="3B825071"/>
  <w16cid:commentId w16cid:paraId="202EB7FA" w16cid:durableId="1DDE391B"/>
  <w16cid:commentId w16cid:paraId="0DD0FEE6" w16cid:durableId="3687BA95"/>
  <w16cid:commentId w16cid:paraId="0F7AA377" w16cid:durableId="728CE5F6"/>
  <w16cid:commentId w16cid:paraId="1FF7C128" w16cid:durableId="61ACAD54"/>
  <w16cid:commentId w16cid:paraId="5F8913E9" w16cid:durableId="15F203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AEF531" w14:textId="77777777" w:rsidR="00DB375B" w:rsidRDefault="00DB375B" w:rsidP="00CD54FC">
      <w:r>
        <w:separator/>
      </w:r>
    </w:p>
  </w:endnote>
  <w:endnote w:type="continuationSeparator" w:id="0">
    <w:p w14:paraId="5307288A" w14:textId="77777777" w:rsidR="00DB375B" w:rsidRDefault="00DB375B" w:rsidP="00CD54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Narrow">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EFF" w:usb1="F9DFFFFF" w:usb2="0000007F" w:usb3="00000000" w:csb0="003F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41679217"/>
      <w:docPartObj>
        <w:docPartGallery w:val="Page Numbers (Bottom of Page)"/>
        <w:docPartUnique/>
      </w:docPartObj>
    </w:sdtPr>
    <w:sdtEndPr>
      <w:rPr>
        <w:noProof/>
      </w:rPr>
    </w:sdtEndPr>
    <w:sdtContent>
      <w:p w14:paraId="1F9A0596" w14:textId="3D187F61" w:rsidR="00BB0DEB" w:rsidRDefault="00BB0DEB">
        <w:pPr>
          <w:pStyle w:val="Footer"/>
          <w:jc w:val="center"/>
        </w:pPr>
        <w:r>
          <w:fldChar w:fldCharType="begin"/>
        </w:r>
        <w:r>
          <w:instrText xml:space="preserve"> PAGE   \* MERGEFORMAT </w:instrText>
        </w:r>
        <w:r>
          <w:fldChar w:fldCharType="separate"/>
        </w:r>
        <w:r w:rsidR="00EA1134">
          <w:rPr>
            <w:noProof/>
          </w:rPr>
          <w:t>44</w:t>
        </w:r>
        <w:r>
          <w:rPr>
            <w:noProof/>
          </w:rPr>
          <w:fldChar w:fldCharType="end"/>
        </w:r>
      </w:p>
    </w:sdtContent>
  </w:sdt>
  <w:p w14:paraId="1B643908" w14:textId="77777777" w:rsidR="00BB0DEB" w:rsidRDefault="00BB0D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FF1034" w14:textId="77777777" w:rsidR="00DB375B" w:rsidRDefault="00DB375B" w:rsidP="00CD54FC">
      <w:r>
        <w:separator/>
      </w:r>
    </w:p>
  </w:footnote>
  <w:footnote w:type="continuationSeparator" w:id="0">
    <w:p w14:paraId="20A0D545" w14:textId="77777777" w:rsidR="00DB375B" w:rsidRDefault="00DB375B" w:rsidP="00CD54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07CDA4" w14:textId="143F2395" w:rsidR="00BB0DEB" w:rsidRPr="00322139" w:rsidRDefault="00BB0DEB" w:rsidP="00322139">
    <w:pPr>
      <w:pStyle w:val="Header"/>
      <w:jc w:val="center"/>
      <w:rPr>
        <w:rFonts w:ascii="Arial" w:hAnsi="Arial" w:cs="Arial"/>
        <w:b/>
        <w:bCs/>
        <w:sz w:val="20"/>
        <w:szCs w:val="20"/>
      </w:rPr>
    </w:pPr>
    <w:r w:rsidRPr="00322139">
      <w:rPr>
        <w:rFonts w:ascii="Arial" w:hAnsi="Arial" w:cs="Arial"/>
        <w:b/>
        <w:bCs/>
        <w:sz w:val="20"/>
        <w:szCs w:val="20"/>
      </w:rPr>
      <w:t xml:space="preserve">OCMS </w:t>
    </w:r>
    <w:r>
      <w:rPr>
        <w:rFonts w:ascii="Arial" w:hAnsi="Arial" w:cs="Arial"/>
        <w:b/>
        <w:bCs/>
        <w:sz w:val="20"/>
        <w:szCs w:val="20"/>
      </w:rPr>
      <w:t>Technical</w:t>
    </w:r>
    <w:r w:rsidRPr="00322139">
      <w:rPr>
        <w:rFonts w:ascii="Arial" w:hAnsi="Arial" w:cs="Arial"/>
        <w:b/>
        <w:bCs/>
        <w:sz w:val="20"/>
        <w:szCs w:val="20"/>
      </w:rPr>
      <w:t xml:space="preserve"> Specification</w:t>
    </w:r>
  </w:p>
  <w:p w14:paraId="7968E2BE" w14:textId="77777777" w:rsidR="00BB0DEB" w:rsidRPr="00322139" w:rsidRDefault="00BB0DEB" w:rsidP="00322139">
    <w:pPr>
      <w:pStyle w:val="Header"/>
      <w:jc w:val="center"/>
      <w:rPr>
        <w:rFonts w:ascii="Arial" w:hAnsi="Arial" w:cs="Arial"/>
        <w:sz w:val="20"/>
        <w:szCs w:val="20"/>
      </w:rPr>
    </w:pPr>
    <w:r w:rsidRPr="00322139">
      <w:rPr>
        <w:rFonts w:ascii="Arial" w:hAnsi="Arial" w:cs="Arial"/>
        <w:sz w:val="20"/>
        <w:szCs w:val="20"/>
      </w:rPr>
      <w:t>OCMS 43 – Payment Processing</w:t>
    </w:r>
  </w:p>
  <w:p w14:paraId="1BA82DC4" w14:textId="668CC71E" w:rsidR="00BB0DEB" w:rsidRPr="00322139" w:rsidRDefault="00BB0DEB">
    <w:pPr>
      <w:pStyle w:val="Header"/>
    </w:pPr>
    <w:r>
      <w:rPr>
        <w:noProof/>
        <w:lang w:val="en-SG" w:eastAsia="en-SG"/>
        <w14:ligatures w14:val="standardContextual"/>
      </w:rPr>
      <mc:AlternateContent>
        <mc:Choice Requires="wps">
          <w:drawing>
            <wp:anchor distT="0" distB="0" distL="114300" distR="114300" simplePos="0" relativeHeight="251659264" behindDoc="0" locked="0" layoutInCell="1" allowOverlap="1" wp14:anchorId="41BFB4AC" wp14:editId="216B6D78">
              <wp:simplePos x="0" y="0"/>
              <wp:positionH relativeFrom="column">
                <wp:posOffset>19050</wp:posOffset>
              </wp:positionH>
              <wp:positionV relativeFrom="paragraph">
                <wp:posOffset>50800</wp:posOffset>
              </wp:positionV>
              <wp:extent cx="5591175" cy="9525"/>
              <wp:effectExtent l="0" t="0" r="28575" b="28575"/>
              <wp:wrapNone/>
              <wp:docPr id="371653366" name="Straight Connector 12"/>
              <wp:cNvGraphicFramePr/>
              <a:graphic xmlns:a="http://schemas.openxmlformats.org/drawingml/2006/main">
                <a:graphicData uri="http://schemas.microsoft.com/office/word/2010/wordprocessingShape">
                  <wps:wsp>
                    <wps:cNvCnPr/>
                    <wps:spPr>
                      <a:xfrm flipV="1">
                        <a:off x="0" y="0"/>
                        <a:ext cx="5591175" cy="9525"/>
                      </a:xfrm>
                      <a:prstGeom prst="line">
                        <a:avLst/>
                      </a:prstGeom>
                      <a:ln w="12700">
                        <a:solidFill>
                          <a:schemeClr val="bg2">
                            <a:lumMod val="25000"/>
                          </a:schemeClr>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C98FC" id="Straight Connector 12"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4pt" to="441.7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" strokecolor="#393939 [814]" strokeweight="1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551E34"/>
    <w:multiLevelType w:val="hybridMultilevel"/>
    <w:tmpl w:val="B4AA7DC2"/>
    <w:lvl w:ilvl="0" w:tplc="01463352">
      <w:start w:val="1"/>
      <w:numFmt w:val="decimal"/>
      <w:lvlText w:val="%1."/>
      <w:lvlJc w:val="left"/>
      <w:pPr>
        <w:ind w:left="1020" w:hanging="360"/>
      </w:pPr>
    </w:lvl>
    <w:lvl w:ilvl="1" w:tplc="59825E54">
      <w:start w:val="1"/>
      <w:numFmt w:val="decimal"/>
      <w:lvlText w:val="%2."/>
      <w:lvlJc w:val="left"/>
      <w:pPr>
        <w:ind w:left="1020" w:hanging="360"/>
      </w:pPr>
    </w:lvl>
    <w:lvl w:ilvl="2" w:tplc="4B0C5A60">
      <w:start w:val="1"/>
      <w:numFmt w:val="decimal"/>
      <w:lvlText w:val="%3."/>
      <w:lvlJc w:val="left"/>
      <w:pPr>
        <w:ind w:left="1020" w:hanging="360"/>
      </w:pPr>
    </w:lvl>
    <w:lvl w:ilvl="3" w:tplc="A6F20DA0">
      <w:start w:val="1"/>
      <w:numFmt w:val="decimal"/>
      <w:lvlText w:val="%4."/>
      <w:lvlJc w:val="left"/>
      <w:pPr>
        <w:ind w:left="1020" w:hanging="360"/>
      </w:pPr>
    </w:lvl>
    <w:lvl w:ilvl="4" w:tplc="14C418CE">
      <w:start w:val="1"/>
      <w:numFmt w:val="decimal"/>
      <w:lvlText w:val="%5."/>
      <w:lvlJc w:val="left"/>
      <w:pPr>
        <w:ind w:left="1020" w:hanging="360"/>
      </w:pPr>
    </w:lvl>
    <w:lvl w:ilvl="5" w:tplc="0D2E22A8">
      <w:start w:val="1"/>
      <w:numFmt w:val="decimal"/>
      <w:lvlText w:val="%6."/>
      <w:lvlJc w:val="left"/>
      <w:pPr>
        <w:ind w:left="1020" w:hanging="360"/>
      </w:pPr>
    </w:lvl>
    <w:lvl w:ilvl="6" w:tplc="D8561810">
      <w:start w:val="1"/>
      <w:numFmt w:val="decimal"/>
      <w:lvlText w:val="%7."/>
      <w:lvlJc w:val="left"/>
      <w:pPr>
        <w:ind w:left="1020" w:hanging="360"/>
      </w:pPr>
    </w:lvl>
    <w:lvl w:ilvl="7" w:tplc="90A23AF6">
      <w:start w:val="1"/>
      <w:numFmt w:val="decimal"/>
      <w:lvlText w:val="%8."/>
      <w:lvlJc w:val="left"/>
      <w:pPr>
        <w:ind w:left="1020" w:hanging="360"/>
      </w:pPr>
    </w:lvl>
    <w:lvl w:ilvl="8" w:tplc="4830B358">
      <w:start w:val="1"/>
      <w:numFmt w:val="decimal"/>
      <w:lvlText w:val="%9."/>
      <w:lvlJc w:val="left"/>
      <w:pPr>
        <w:ind w:left="1020" w:hanging="360"/>
      </w:pPr>
    </w:lvl>
  </w:abstractNum>
  <w:abstractNum w:abstractNumId="1" w15:restartNumberingAfterBreak="0">
    <w:nsid w:val="06DD0573"/>
    <w:multiLevelType w:val="hybridMultilevel"/>
    <w:tmpl w:val="6DA4B83E"/>
    <w:lvl w:ilvl="0" w:tplc="4809000F">
      <w:start w:val="1"/>
      <w:numFmt w:val="decimal"/>
      <w:lvlText w:val="%1."/>
      <w:lvlJc w:val="left"/>
      <w:pPr>
        <w:ind w:left="360" w:hanging="360"/>
      </w:p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 w15:restartNumberingAfterBreak="0">
    <w:nsid w:val="06F92BBB"/>
    <w:multiLevelType w:val="multilevel"/>
    <w:tmpl w:val="D318E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334DFF"/>
    <w:multiLevelType w:val="hybridMultilevel"/>
    <w:tmpl w:val="F7669348"/>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4" w15:restartNumberingAfterBreak="0">
    <w:nsid w:val="081E2772"/>
    <w:multiLevelType w:val="multilevel"/>
    <w:tmpl w:val="00A07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F24069"/>
    <w:multiLevelType w:val="hybridMultilevel"/>
    <w:tmpl w:val="996ADE1E"/>
    <w:lvl w:ilvl="0" w:tplc="C37629E6">
      <w:start w:val="1"/>
      <w:numFmt w:val="decimal"/>
      <w:lvlText w:val="%1."/>
      <w:lvlJc w:val="left"/>
      <w:pPr>
        <w:ind w:left="1020" w:hanging="360"/>
      </w:pPr>
    </w:lvl>
    <w:lvl w:ilvl="1" w:tplc="D462423E">
      <w:start w:val="1"/>
      <w:numFmt w:val="decimal"/>
      <w:lvlText w:val="%2."/>
      <w:lvlJc w:val="left"/>
      <w:pPr>
        <w:ind w:left="1020" w:hanging="360"/>
      </w:pPr>
    </w:lvl>
    <w:lvl w:ilvl="2" w:tplc="C34E3244">
      <w:start w:val="1"/>
      <w:numFmt w:val="decimal"/>
      <w:lvlText w:val="%3."/>
      <w:lvlJc w:val="left"/>
      <w:pPr>
        <w:ind w:left="1020" w:hanging="360"/>
      </w:pPr>
    </w:lvl>
    <w:lvl w:ilvl="3" w:tplc="D7C8BB76">
      <w:start w:val="1"/>
      <w:numFmt w:val="decimal"/>
      <w:lvlText w:val="%4."/>
      <w:lvlJc w:val="left"/>
      <w:pPr>
        <w:ind w:left="1020" w:hanging="360"/>
      </w:pPr>
    </w:lvl>
    <w:lvl w:ilvl="4" w:tplc="21A63838">
      <w:start w:val="1"/>
      <w:numFmt w:val="decimal"/>
      <w:lvlText w:val="%5."/>
      <w:lvlJc w:val="left"/>
      <w:pPr>
        <w:ind w:left="1020" w:hanging="360"/>
      </w:pPr>
    </w:lvl>
    <w:lvl w:ilvl="5" w:tplc="15FCD7E4">
      <w:start w:val="1"/>
      <w:numFmt w:val="decimal"/>
      <w:lvlText w:val="%6."/>
      <w:lvlJc w:val="left"/>
      <w:pPr>
        <w:ind w:left="1020" w:hanging="360"/>
      </w:pPr>
    </w:lvl>
    <w:lvl w:ilvl="6" w:tplc="FCFE32D2">
      <w:start w:val="1"/>
      <w:numFmt w:val="decimal"/>
      <w:lvlText w:val="%7."/>
      <w:lvlJc w:val="left"/>
      <w:pPr>
        <w:ind w:left="1020" w:hanging="360"/>
      </w:pPr>
    </w:lvl>
    <w:lvl w:ilvl="7" w:tplc="1200CBFC">
      <w:start w:val="1"/>
      <w:numFmt w:val="decimal"/>
      <w:lvlText w:val="%8."/>
      <w:lvlJc w:val="left"/>
      <w:pPr>
        <w:ind w:left="1020" w:hanging="360"/>
      </w:pPr>
    </w:lvl>
    <w:lvl w:ilvl="8" w:tplc="33DAB346">
      <w:start w:val="1"/>
      <w:numFmt w:val="decimal"/>
      <w:lvlText w:val="%9."/>
      <w:lvlJc w:val="left"/>
      <w:pPr>
        <w:ind w:left="1020" w:hanging="360"/>
      </w:pPr>
    </w:lvl>
  </w:abstractNum>
  <w:abstractNum w:abstractNumId="6" w15:restartNumberingAfterBreak="0">
    <w:nsid w:val="0A076316"/>
    <w:multiLevelType w:val="multilevel"/>
    <w:tmpl w:val="5460658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C4540F"/>
    <w:multiLevelType w:val="hybridMultilevel"/>
    <w:tmpl w:val="150021DE"/>
    <w:lvl w:ilvl="0" w:tplc="86AE6A84">
      <w:start w:val="1"/>
      <w:numFmt w:val="decimal"/>
      <w:lvlText w:val="%1."/>
      <w:lvlJc w:val="left"/>
      <w:pPr>
        <w:ind w:left="1020" w:hanging="360"/>
      </w:pPr>
    </w:lvl>
    <w:lvl w:ilvl="1" w:tplc="E16A53DC">
      <w:start w:val="1"/>
      <w:numFmt w:val="decimal"/>
      <w:lvlText w:val="%2."/>
      <w:lvlJc w:val="left"/>
      <w:pPr>
        <w:ind w:left="1020" w:hanging="360"/>
      </w:pPr>
    </w:lvl>
    <w:lvl w:ilvl="2" w:tplc="91F25984">
      <w:start w:val="1"/>
      <w:numFmt w:val="decimal"/>
      <w:lvlText w:val="%3."/>
      <w:lvlJc w:val="left"/>
      <w:pPr>
        <w:ind w:left="1020" w:hanging="360"/>
      </w:pPr>
    </w:lvl>
    <w:lvl w:ilvl="3" w:tplc="AC723264">
      <w:start w:val="1"/>
      <w:numFmt w:val="decimal"/>
      <w:lvlText w:val="%4."/>
      <w:lvlJc w:val="left"/>
      <w:pPr>
        <w:ind w:left="1020" w:hanging="360"/>
      </w:pPr>
    </w:lvl>
    <w:lvl w:ilvl="4" w:tplc="B25C17E8">
      <w:start w:val="1"/>
      <w:numFmt w:val="decimal"/>
      <w:lvlText w:val="%5."/>
      <w:lvlJc w:val="left"/>
      <w:pPr>
        <w:ind w:left="1020" w:hanging="360"/>
      </w:pPr>
    </w:lvl>
    <w:lvl w:ilvl="5" w:tplc="749E7688">
      <w:start w:val="1"/>
      <w:numFmt w:val="decimal"/>
      <w:lvlText w:val="%6."/>
      <w:lvlJc w:val="left"/>
      <w:pPr>
        <w:ind w:left="1020" w:hanging="360"/>
      </w:pPr>
    </w:lvl>
    <w:lvl w:ilvl="6" w:tplc="B5A04D48">
      <w:start w:val="1"/>
      <w:numFmt w:val="decimal"/>
      <w:lvlText w:val="%7."/>
      <w:lvlJc w:val="left"/>
      <w:pPr>
        <w:ind w:left="1020" w:hanging="360"/>
      </w:pPr>
    </w:lvl>
    <w:lvl w:ilvl="7" w:tplc="5CDE1456">
      <w:start w:val="1"/>
      <w:numFmt w:val="decimal"/>
      <w:lvlText w:val="%8."/>
      <w:lvlJc w:val="left"/>
      <w:pPr>
        <w:ind w:left="1020" w:hanging="360"/>
      </w:pPr>
    </w:lvl>
    <w:lvl w:ilvl="8" w:tplc="A2286F12">
      <w:start w:val="1"/>
      <w:numFmt w:val="decimal"/>
      <w:lvlText w:val="%9."/>
      <w:lvlJc w:val="left"/>
      <w:pPr>
        <w:ind w:left="1020" w:hanging="360"/>
      </w:pPr>
    </w:lvl>
  </w:abstractNum>
  <w:abstractNum w:abstractNumId="8" w15:restartNumberingAfterBreak="0">
    <w:nsid w:val="0E620760"/>
    <w:multiLevelType w:val="hybridMultilevel"/>
    <w:tmpl w:val="A39AE716"/>
    <w:lvl w:ilvl="0" w:tplc="C3B81D94">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0EDB2889"/>
    <w:multiLevelType w:val="hybridMultilevel"/>
    <w:tmpl w:val="3790E92A"/>
    <w:lvl w:ilvl="0" w:tplc="13029C64">
      <w:start w:val="12"/>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74077C"/>
    <w:multiLevelType w:val="multilevel"/>
    <w:tmpl w:val="892E53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132107DC"/>
    <w:multiLevelType w:val="hybridMultilevel"/>
    <w:tmpl w:val="8072FB32"/>
    <w:lvl w:ilvl="0" w:tplc="7420541E">
      <w:start w:val="2"/>
      <w:numFmt w:val="lowerLetter"/>
      <w:lvlText w:val="%1."/>
      <w:lvlJc w:val="left"/>
      <w:pPr>
        <w:tabs>
          <w:tab w:val="num" w:pos="720"/>
        </w:tabs>
        <w:ind w:left="720" w:hanging="360"/>
      </w:pPr>
    </w:lvl>
    <w:lvl w:ilvl="1" w:tplc="75942176" w:tentative="1">
      <w:start w:val="1"/>
      <w:numFmt w:val="decimal"/>
      <w:lvlText w:val="%2."/>
      <w:lvlJc w:val="left"/>
      <w:pPr>
        <w:tabs>
          <w:tab w:val="num" w:pos="1440"/>
        </w:tabs>
        <w:ind w:left="1440" w:hanging="360"/>
      </w:pPr>
    </w:lvl>
    <w:lvl w:ilvl="2" w:tplc="2F3A1196" w:tentative="1">
      <w:start w:val="1"/>
      <w:numFmt w:val="decimal"/>
      <w:lvlText w:val="%3."/>
      <w:lvlJc w:val="left"/>
      <w:pPr>
        <w:tabs>
          <w:tab w:val="num" w:pos="2160"/>
        </w:tabs>
        <w:ind w:left="2160" w:hanging="360"/>
      </w:pPr>
    </w:lvl>
    <w:lvl w:ilvl="3" w:tplc="0B1EEFE4" w:tentative="1">
      <w:start w:val="1"/>
      <w:numFmt w:val="decimal"/>
      <w:lvlText w:val="%4."/>
      <w:lvlJc w:val="left"/>
      <w:pPr>
        <w:tabs>
          <w:tab w:val="num" w:pos="2880"/>
        </w:tabs>
        <w:ind w:left="2880" w:hanging="360"/>
      </w:pPr>
    </w:lvl>
    <w:lvl w:ilvl="4" w:tplc="A836B6E8" w:tentative="1">
      <w:start w:val="1"/>
      <w:numFmt w:val="decimal"/>
      <w:lvlText w:val="%5."/>
      <w:lvlJc w:val="left"/>
      <w:pPr>
        <w:tabs>
          <w:tab w:val="num" w:pos="3600"/>
        </w:tabs>
        <w:ind w:left="3600" w:hanging="360"/>
      </w:pPr>
    </w:lvl>
    <w:lvl w:ilvl="5" w:tplc="6BCA9C0E" w:tentative="1">
      <w:start w:val="1"/>
      <w:numFmt w:val="decimal"/>
      <w:lvlText w:val="%6."/>
      <w:lvlJc w:val="left"/>
      <w:pPr>
        <w:tabs>
          <w:tab w:val="num" w:pos="4320"/>
        </w:tabs>
        <w:ind w:left="4320" w:hanging="360"/>
      </w:pPr>
    </w:lvl>
    <w:lvl w:ilvl="6" w:tplc="711489E0" w:tentative="1">
      <w:start w:val="1"/>
      <w:numFmt w:val="decimal"/>
      <w:lvlText w:val="%7."/>
      <w:lvlJc w:val="left"/>
      <w:pPr>
        <w:tabs>
          <w:tab w:val="num" w:pos="5040"/>
        </w:tabs>
        <w:ind w:left="5040" w:hanging="360"/>
      </w:pPr>
    </w:lvl>
    <w:lvl w:ilvl="7" w:tplc="BB427E16" w:tentative="1">
      <w:start w:val="1"/>
      <w:numFmt w:val="decimal"/>
      <w:lvlText w:val="%8."/>
      <w:lvlJc w:val="left"/>
      <w:pPr>
        <w:tabs>
          <w:tab w:val="num" w:pos="5760"/>
        </w:tabs>
        <w:ind w:left="5760" w:hanging="360"/>
      </w:pPr>
    </w:lvl>
    <w:lvl w:ilvl="8" w:tplc="AF549DA6" w:tentative="1">
      <w:start w:val="1"/>
      <w:numFmt w:val="decimal"/>
      <w:lvlText w:val="%9."/>
      <w:lvlJc w:val="left"/>
      <w:pPr>
        <w:tabs>
          <w:tab w:val="num" w:pos="6480"/>
        </w:tabs>
        <w:ind w:left="6480" w:hanging="360"/>
      </w:pPr>
    </w:lvl>
  </w:abstractNum>
  <w:abstractNum w:abstractNumId="12" w15:restartNumberingAfterBreak="0">
    <w:nsid w:val="15133599"/>
    <w:multiLevelType w:val="hybridMultilevel"/>
    <w:tmpl w:val="F35004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153B1ED4"/>
    <w:multiLevelType w:val="multilevel"/>
    <w:tmpl w:val="27FEA6BC"/>
    <w:lvl w:ilvl="0">
      <w:start w:val="1"/>
      <w:numFmt w:val="decimal"/>
      <w:lvlText w:val="%1."/>
      <w:lvlJc w:val="left"/>
      <w:pPr>
        <w:ind w:left="552" w:hanging="552"/>
      </w:pPr>
      <w:rPr>
        <w:rFonts w:hint="default"/>
        <w:color w:val="FFFFFF" w:themeColor="background1"/>
        <w:sz w:val="16"/>
        <w:szCs w:val="16"/>
      </w:rPr>
    </w:lvl>
    <w:lvl w:ilvl="1">
      <w:start w:val="1"/>
      <w:numFmt w:val="decimal"/>
      <w:pStyle w:val="Heading2"/>
      <w:lvlText w:val="%1.%2."/>
      <w:lvlJc w:val="left"/>
      <w:pPr>
        <w:ind w:left="1288" w:hanging="720"/>
      </w:pPr>
      <w:rPr>
        <w:rFonts w:hint="default"/>
      </w:rPr>
    </w:lvl>
    <w:lvl w:ilvl="2">
      <w:start w:val="1"/>
      <w:numFmt w:val="decimal"/>
      <w:pStyle w:val="Heading3"/>
      <w:lvlText w:val="%1.%2.%3."/>
      <w:lvlJc w:val="left"/>
      <w:pPr>
        <w:ind w:left="7034" w:hanging="1080"/>
      </w:pPr>
      <w:rPr>
        <w:rFonts w:hint="default"/>
      </w:rPr>
    </w:lvl>
    <w:lvl w:ilvl="3">
      <w:start w:val="1"/>
      <w:numFmt w:val="decimal"/>
      <w:pStyle w:val="Heading4"/>
      <w:lvlText w:val="%1.%2.%3.%4."/>
      <w:lvlJc w:val="left"/>
      <w:pPr>
        <w:ind w:left="3240" w:hanging="1080"/>
      </w:pPr>
      <w:rPr>
        <w:rFonts w:hint="default"/>
        <w:b/>
        <w:bCs/>
        <w:color w:val="215E99" w:themeColor="text2" w:themeTint="BF"/>
        <w:sz w:val="32"/>
        <w:szCs w:val="32"/>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4" w15:restartNumberingAfterBreak="0">
    <w:nsid w:val="1593533C"/>
    <w:multiLevelType w:val="hybridMultilevel"/>
    <w:tmpl w:val="D23E32F0"/>
    <w:lvl w:ilvl="0" w:tplc="AF7CD250">
      <w:start w:val="1"/>
      <w:numFmt w:val="decimal"/>
      <w:lvlText w:val="%1."/>
      <w:lvlJc w:val="left"/>
      <w:pPr>
        <w:ind w:left="1020" w:hanging="360"/>
      </w:pPr>
    </w:lvl>
    <w:lvl w:ilvl="1" w:tplc="02889792">
      <w:start w:val="1"/>
      <w:numFmt w:val="decimal"/>
      <w:lvlText w:val="%2."/>
      <w:lvlJc w:val="left"/>
      <w:pPr>
        <w:ind w:left="1020" w:hanging="360"/>
      </w:pPr>
    </w:lvl>
    <w:lvl w:ilvl="2" w:tplc="311A030E">
      <w:start w:val="1"/>
      <w:numFmt w:val="decimal"/>
      <w:lvlText w:val="%3."/>
      <w:lvlJc w:val="left"/>
      <w:pPr>
        <w:ind w:left="1020" w:hanging="360"/>
      </w:pPr>
    </w:lvl>
    <w:lvl w:ilvl="3" w:tplc="7A84B7E0">
      <w:start w:val="1"/>
      <w:numFmt w:val="decimal"/>
      <w:lvlText w:val="%4."/>
      <w:lvlJc w:val="left"/>
      <w:pPr>
        <w:ind w:left="1020" w:hanging="360"/>
      </w:pPr>
    </w:lvl>
    <w:lvl w:ilvl="4" w:tplc="AB0092D2">
      <w:start w:val="1"/>
      <w:numFmt w:val="decimal"/>
      <w:lvlText w:val="%5."/>
      <w:lvlJc w:val="left"/>
      <w:pPr>
        <w:ind w:left="1020" w:hanging="360"/>
      </w:pPr>
    </w:lvl>
    <w:lvl w:ilvl="5" w:tplc="FC222EE8">
      <w:start w:val="1"/>
      <w:numFmt w:val="decimal"/>
      <w:lvlText w:val="%6."/>
      <w:lvlJc w:val="left"/>
      <w:pPr>
        <w:ind w:left="1020" w:hanging="360"/>
      </w:pPr>
    </w:lvl>
    <w:lvl w:ilvl="6" w:tplc="055AC284">
      <w:start w:val="1"/>
      <w:numFmt w:val="decimal"/>
      <w:lvlText w:val="%7."/>
      <w:lvlJc w:val="left"/>
      <w:pPr>
        <w:ind w:left="1020" w:hanging="360"/>
      </w:pPr>
    </w:lvl>
    <w:lvl w:ilvl="7" w:tplc="DA00EDE4">
      <w:start w:val="1"/>
      <w:numFmt w:val="decimal"/>
      <w:lvlText w:val="%8."/>
      <w:lvlJc w:val="left"/>
      <w:pPr>
        <w:ind w:left="1020" w:hanging="360"/>
      </w:pPr>
    </w:lvl>
    <w:lvl w:ilvl="8" w:tplc="F7B8D960">
      <w:start w:val="1"/>
      <w:numFmt w:val="decimal"/>
      <w:lvlText w:val="%9."/>
      <w:lvlJc w:val="left"/>
      <w:pPr>
        <w:ind w:left="1020" w:hanging="360"/>
      </w:pPr>
    </w:lvl>
  </w:abstractNum>
  <w:abstractNum w:abstractNumId="15" w15:restartNumberingAfterBreak="0">
    <w:nsid w:val="15F16264"/>
    <w:multiLevelType w:val="hybridMultilevel"/>
    <w:tmpl w:val="96C8185C"/>
    <w:lvl w:ilvl="0" w:tplc="213A07E0">
      <w:numFmt w:val="bullet"/>
      <w:lvlText w:val="-"/>
      <w:lvlJc w:val="left"/>
      <w:pPr>
        <w:ind w:left="720" w:hanging="360"/>
      </w:pPr>
      <w:rPr>
        <w:rFonts w:ascii="Times New Roman" w:eastAsia="Times New Roman"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15FF0857"/>
    <w:multiLevelType w:val="multilevel"/>
    <w:tmpl w:val="BD48261A"/>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A84934"/>
    <w:multiLevelType w:val="hybridMultilevel"/>
    <w:tmpl w:val="3F66A558"/>
    <w:lvl w:ilvl="0" w:tplc="CEA2D850">
      <w:start w:val="1"/>
      <w:numFmt w:val="decimal"/>
      <w:lvlText w:val="%1."/>
      <w:lvlJc w:val="left"/>
      <w:pPr>
        <w:ind w:left="1020" w:hanging="360"/>
      </w:pPr>
    </w:lvl>
    <w:lvl w:ilvl="1" w:tplc="1CBEFD16">
      <w:start w:val="1"/>
      <w:numFmt w:val="decimal"/>
      <w:lvlText w:val="%2."/>
      <w:lvlJc w:val="left"/>
      <w:pPr>
        <w:ind w:left="1020" w:hanging="360"/>
      </w:pPr>
    </w:lvl>
    <w:lvl w:ilvl="2" w:tplc="E43C8D14">
      <w:start w:val="1"/>
      <w:numFmt w:val="decimal"/>
      <w:lvlText w:val="%3."/>
      <w:lvlJc w:val="left"/>
      <w:pPr>
        <w:ind w:left="1020" w:hanging="360"/>
      </w:pPr>
    </w:lvl>
    <w:lvl w:ilvl="3" w:tplc="A4B89E04">
      <w:start w:val="1"/>
      <w:numFmt w:val="decimal"/>
      <w:lvlText w:val="%4."/>
      <w:lvlJc w:val="left"/>
      <w:pPr>
        <w:ind w:left="1020" w:hanging="360"/>
      </w:pPr>
    </w:lvl>
    <w:lvl w:ilvl="4" w:tplc="A0EC0122">
      <w:start w:val="1"/>
      <w:numFmt w:val="decimal"/>
      <w:lvlText w:val="%5."/>
      <w:lvlJc w:val="left"/>
      <w:pPr>
        <w:ind w:left="1020" w:hanging="360"/>
      </w:pPr>
    </w:lvl>
    <w:lvl w:ilvl="5" w:tplc="C0309C6E">
      <w:start w:val="1"/>
      <w:numFmt w:val="decimal"/>
      <w:lvlText w:val="%6."/>
      <w:lvlJc w:val="left"/>
      <w:pPr>
        <w:ind w:left="1020" w:hanging="360"/>
      </w:pPr>
    </w:lvl>
    <w:lvl w:ilvl="6" w:tplc="9320C862">
      <w:start w:val="1"/>
      <w:numFmt w:val="decimal"/>
      <w:lvlText w:val="%7."/>
      <w:lvlJc w:val="left"/>
      <w:pPr>
        <w:ind w:left="1020" w:hanging="360"/>
      </w:pPr>
    </w:lvl>
    <w:lvl w:ilvl="7" w:tplc="0A6C51CA">
      <w:start w:val="1"/>
      <w:numFmt w:val="decimal"/>
      <w:lvlText w:val="%8."/>
      <w:lvlJc w:val="left"/>
      <w:pPr>
        <w:ind w:left="1020" w:hanging="360"/>
      </w:pPr>
    </w:lvl>
    <w:lvl w:ilvl="8" w:tplc="37041FC6">
      <w:start w:val="1"/>
      <w:numFmt w:val="decimal"/>
      <w:lvlText w:val="%9."/>
      <w:lvlJc w:val="left"/>
      <w:pPr>
        <w:ind w:left="1020" w:hanging="360"/>
      </w:pPr>
    </w:lvl>
  </w:abstractNum>
  <w:abstractNum w:abstractNumId="18" w15:restartNumberingAfterBreak="0">
    <w:nsid w:val="18034F29"/>
    <w:multiLevelType w:val="hybridMultilevel"/>
    <w:tmpl w:val="A644FFE2"/>
    <w:lvl w:ilvl="0" w:tplc="6F022176">
      <w:start w:val="1"/>
      <w:numFmt w:val="decimal"/>
      <w:lvlText w:val="%1."/>
      <w:lvlJc w:val="left"/>
      <w:pPr>
        <w:ind w:left="720" w:hanging="360"/>
      </w:pPr>
      <w:rPr>
        <w:rFonts w:hint="default"/>
      </w:rPr>
    </w:lvl>
    <w:lvl w:ilvl="1" w:tplc="38090001">
      <w:start w:val="1"/>
      <w:numFmt w:val="bullet"/>
      <w:lvlText w:val=""/>
      <w:lvlJc w:val="left"/>
      <w:pPr>
        <w:ind w:left="1440" w:hanging="360"/>
      </w:pPr>
      <w:rPr>
        <w:rFonts w:ascii="Symbol" w:hAnsi="Symbol"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1A211E86"/>
    <w:multiLevelType w:val="hybridMultilevel"/>
    <w:tmpl w:val="B170BEC6"/>
    <w:lvl w:ilvl="0" w:tplc="1AC69BE2">
      <w:start w:val="3"/>
      <w:numFmt w:val="bullet"/>
      <w:lvlText w:val="-"/>
      <w:lvlJc w:val="left"/>
      <w:pPr>
        <w:ind w:left="720" w:hanging="360"/>
      </w:pPr>
      <w:rPr>
        <w:rFonts w:ascii="Arial" w:eastAsia="Arial"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1CDD0631"/>
    <w:multiLevelType w:val="multilevel"/>
    <w:tmpl w:val="F5E85A6A"/>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8B6019"/>
    <w:multiLevelType w:val="multilevel"/>
    <w:tmpl w:val="6BB460A6"/>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1F8A2C73"/>
    <w:multiLevelType w:val="hybridMultilevel"/>
    <w:tmpl w:val="3F5E64E0"/>
    <w:lvl w:ilvl="0" w:tplc="5864818C">
      <w:start w:val="1"/>
      <w:numFmt w:val="decimal"/>
      <w:lvlText w:val="%1."/>
      <w:lvlJc w:val="left"/>
      <w:pPr>
        <w:ind w:left="360" w:hanging="360"/>
      </w:pPr>
      <w:rPr>
        <w:rFonts w:ascii="Arial" w:hAnsi="Arial" w:cs="Arial" w:hint="default"/>
        <w:sz w:val="20"/>
        <w:szCs w:val="20"/>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3" w15:restartNumberingAfterBreak="0">
    <w:nsid w:val="232508AE"/>
    <w:multiLevelType w:val="multilevel"/>
    <w:tmpl w:val="3ED8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662850"/>
    <w:multiLevelType w:val="multilevel"/>
    <w:tmpl w:val="766CA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58C29D7"/>
    <w:multiLevelType w:val="hybridMultilevel"/>
    <w:tmpl w:val="A8962B6C"/>
    <w:lvl w:ilvl="0" w:tplc="1C286BF8">
      <w:start w:val="1"/>
      <w:numFmt w:val="decimal"/>
      <w:lvlText w:val="%1."/>
      <w:lvlJc w:val="left"/>
      <w:pPr>
        <w:ind w:left="1020" w:hanging="360"/>
      </w:pPr>
    </w:lvl>
    <w:lvl w:ilvl="1" w:tplc="99302FE0">
      <w:start w:val="1"/>
      <w:numFmt w:val="decimal"/>
      <w:lvlText w:val="%2."/>
      <w:lvlJc w:val="left"/>
      <w:pPr>
        <w:ind w:left="1020" w:hanging="360"/>
      </w:pPr>
    </w:lvl>
    <w:lvl w:ilvl="2" w:tplc="1B24AEAE">
      <w:start w:val="1"/>
      <w:numFmt w:val="decimal"/>
      <w:lvlText w:val="%3."/>
      <w:lvlJc w:val="left"/>
      <w:pPr>
        <w:ind w:left="1020" w:hanging="360"/>
      </w:pPr>
    </w:lvl>
    <w:lvl w:ilvl="3" w:tplc="C3181D94">
      <w:start w:val="1"/>
      <w:numFmt w:val="decimal"/>
      <w:lvlText w:val="%4."/>
      <w:lvlJc w:val="left"/>
      <w:pPr>
        <w:ind w:left="1020" w:hanging="360"/>
      </w:pPr>
    </w:lvl>
    <w:lvl w:ilvl="4" w:tplc="2AE4B126">
      <w:start w:val="1"/>
      <w:numFmt w:val="decimal"/>
      <w:lvlText w:val="%5."/>
      <w:lvlJc w:val="left"/>
      <w:pPr>
        <w:ind w:left="1020" w:hanging="360"/>
      </w:pPr>
    </w:lvl>
    <w:lvl w:ilvl="5" w:tplc="80F000FC">
      <w:start w:val="1"/>
      <w:numFmt w:val="decimal"/>
      <w:lvlText w:val="%6."/>
      <w:lvlJc w:val="left"/>
      <w:pPr>
        <w:ind w:left="1020" w:hanging="360"/>
      </w:pPr>
    </w:lvl>
    <w:lvl w:ilvl="6" w:tplc="1D9AF6CE">
      <w:start w:val="1"/>
      <w:numFmt w:val="decimal"/>
      <w:lvlText w:val="%7."/>
      <w:lvlJc w:val="left"/>
      <w:pPr>
        <w:ind w:left="1020" w:hanging="360"/>
      </w:pPr>
    </w:lvl>
    <w:lvl w:ilvl="7" w:tplc="F1BC830E">
      <w:start w:val="1"/>
      <w:numFmt w:val="decimal"/>
      <w:lvlText w:val="%8."/>
      <w:lvlJc w:val="left"/>
      <w:pPr>
        <w:ind w:left="1020" w:hanging="360"/>
      </w:pPr>
    </w:lvl>
    <w:lvl w:ilvl="8" w:tplc="4BD24E76">
      <w:start w:val="1"/>
      <w:numFmt w:val="decimal"/>
      <w:lvlText w:val="%9."/>
      <w:lvlJc w:val="left"/>
      <w:pPr>
        <w:ind w:left="1020" w:hanging="360"/>
      </w:pPr>
    </w:lvl>
  </w:abstractNum>
  <w:abstractNum w:abstractNumId="26" w15:restartNumberingAfterBreak="0">
    <w:nsid w:val="2A0364BF"/>
    <w:multiLevelType w:val="hybridMultilevel"/>
    <w:tmpl w:val="9BB4F15A"/>
    <w:lvl w:ilvl="0" w:tplc="746E090E">
      <w:numFmt w:val="bullet"/>
      <w:lvlText w:val="-"/>
      <w:lvlJc w:val="left"/>
      <w:pPr>
        <w:ind w:left="720" w:hanging="360"/>
      </w:pPr>
      <w:rPr>
        <w:rFonts w:ascii="Times New Roman" w:eastAsia="Times New Roman"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2D001632"/>
    <w:multiLevelType w:val="hybridMultilevel"/>
    <w:tmpl w:val="3A821EC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2DD033F4"/>
    <w:multiLevelType w:val="hybridMultilevel"/>
    <w:tmpl w:val="E7C8889C"/>
    <w:lvl w:ilvl="0" w:tplc="2D0452CC">
      <w:start w:val="1"/>
      <w:numFmt w:val="decimal"/>
      <w:lvlText w:val="1.%1"/>
      <w:lvlJc w:val="left"/>
      <w:pPr>
        <w:ind w:left="720" w:hanging="360"/>
      </w:pPr>
      <w:rPr>
        <w:rFonts w:hint="default"/>
        <w:b/>
        <w:bCs/>
        <w:color w:val="0070C0"/>
        <w:sz w:val="36"/>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E4079D5"/>
    <w:multiLevelType w:val="hybridMultilevel"/>
    <w:tmpl w:val="F9E465C8"/>
    <w:lvl w:ilvl="0" w:tplc="33025F48">
      <w:start w:val="1"/>
      <w:numFmt w:val="decimal"/>
      <w:lvlText w:val="%1."/>
      <w:lvlJc w:val="left"/>
      <w:pPr>
        <w:ind w:left="720" w:hanging="360"/>
      </w:pPr>
      <w:rPr>
        <w:rFonts w:ascii="Arial" w:hAnsi="Arial" w:cs="Arial" w:hint="default"/>
        <w:sz w:val="20"/>
        <w:szCs w:val="20"/>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2F132692"/>
    <w:multiLevelType w:val="hybridMultilevel"/>
    <w:tmpl w:val="B4B89A3E"/>
    <w:lvl w:ilvl="0" w:tplc="ACD28104">
      <w:start w:val="1"/>
      <w:numFmt w:val="decimal"/>
      <w:lvlText w:val="%1."/>
      <w:lvlJc w:val="left"/>
      <w:pPr>
        <w:ind w:left="1020" w:hanging="360"/>
      </w:pPr>
    </w:lvl>
    <w:lvl w:ilvl="1" w:tplc="EDC2D93E">
      <w:start w:val="1"/>
      <w:numFmt w:val="decimal"/>
      <w:lvlText w:val="%2."/>
      <w:lvlJc w:val="left"/>
      <w:pPr>
        <w:ind w:left="1020" w:hanging="360"/>
      </w:pPr>
    </w:lvl>
    <w:lvl w:ilvl="2" w:tplc="D35ADD52">
      <w:start w:val="1"/>
      <w:numFmt w:val="decimal"/>
      <w:lvlText w:val="%3."/>
      <w:lvlJc w:val="left"/>
      <w:pPr>
        <w:ind w:left="1020" w:hanging="360"/>
      </w:pPr>
    </w:lvl>
    <w:lvl w:ilvl="3" w:tplc="4C361232">
      <w:start w:val="1"/>
      <w:numFmt w:val="decimal"/>
      <w:lvlText w:val="%4."/>
      <w:lvlJc w:val="left"/>
      <w:pPr>
        <w:ind w:left="1020" w:hanging="360"/>
      </w:pPr>
    </w:lvl>
    <w:lvl w:ilvl="4" w:tplc="43D6CD50">
      <w:start w:val="1"/>
      <w:numFmt w:val="decimal"/>
      <w:lvlText w:val="%5."/>
      <w:lvlJc w:val="left"/>
      <w:pPr>
        <w:ind w:left="1020" w:hanging="360"/>
      </w:pPr>
    </w:lvl>
    <w:lvl w:ilvl="5" w:tplc="FD4E5ADA">
      <w:start w:val="1"/>
      <w:numFmt w:val="decimal"/>
      <w:lvlText w:val="%6."/>
      <w:lvlJc w:val="left"/>
      <w:pPr>
        <w:ind w:left="1020" w:hanging="360"/>
      </w:pPr>
    </w:lvl>
    <w:lvl w:ilvl="6" w:tplc="EC9CB02C">
      <w:start w:val="1"/>
      <w:numFmt w:val="decimal"/>
      <w:lvlText w:val="%7."/>
      <w:lvlJc w:val="left"/>
      <w:pPr>
        <w:ind w:left="1020" w:hanging="360"/>
      </w:pPr>
    </w:lvl>
    <w:lvl w:ilvl="7" w:tplc="2C0AFDC0">
      <w:start w:val="1"/>
      <w:numFmt w:val="decimal"/>
      <w:lvlText w:val="%8."/>
      <w:lvlJc w:val="left"/>
      <w:pPr>
        <w:ind w:left="1020" w:hanging="360"/>
      </w:pPr>
    </w:lvl>
    <w:lvl w:ilvl="8" w:tplc="445625FC">
      <w:start w:val="1"/>
      <w:numFmt w:val="decimal"/>
      <w:lvlText w:val="%9."/>
      <w:lvlJc w:val="left"/>
      <w:pPr>
        <w:ind w:left="1020" w:hanging="360"/>
      </w:pPr>
    </w:lvl>
  </w:abstractNum>
  <w:abstractNum w:abstractNumId="31" w15:restartNumberingAfterBreak="0">
    <w:nsid w:val="3165252D"/>
    <w:multiLevelType w:val="hybridMultilevel"/>
    <w:tmpl w:val="BABE9D18"/>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2" w15:restartNumberingAfterBreak="0">
    <w:nsid w:val="36477AF1"/>
    <w:multiLevelType w:val="hybridMultilevel"/>
    <w:tmpl w:val="912E16D4"/>
    <w:lvl w:ilvl="0" w:tplc="2A508B60">
      <w:start w:val="1"/>
      <w:numFmt w:val="decimal"/>
      <w:lvlText w:val="%1."/>
      <w:lvlJc w:val="left"/>
      <w:pPr>
        <w:ind w:left="1020" w:hanging="360"/>
      </w:pPr>
    </w:lvl>
    <w:lvl w:ilvl="1" w:tplc="49826F64">
      <w:start w:val="1"/>
      <w:numFmt w:val="decimal"/>
      <w:lvlText w:val="%2."/>
      <w:lvlJc w:val="left"/>
      <w:pPr>
        <w:ind w:left="1020" w:hanging="360"/>
      </w:pPr>
    </w:lvl>
    <w:lvl w:ilvl="2" w:tplc="F05A58C4">
      <w:start w:val="1"/>
      <w:numFmt w:val="decimal"/>
      <w:lvlText w:val="%3."/>
      <w:lvlJc w:val="left"/>
      <w:pPr>
        <w:ind w:left="1020" w:hanging="360"/>
      </w:pPr>
    </w:lvl>
    <w:lvl w:ilvl="3" w:tplc="BC44EE70">
      <w:start w:val="1"/>
      <w:numFmt w:val="decimal"/>
      <w:lvlText w:val="%4."/>
      <w:lvlJc w:val="left"/>
      <w:pPr>
        <w:ind w:left="1020" w:hanging="360"/>
      </w:pPr>
    </w:lvl>
    <w:lvl w:ilvl="4" w:tplc="ECBA32E8">
      <w:start w:val="1"/>
      <w:numFmt w:val="decimal"/>
      <w:lvlText w:val="%5."/>
      <w:lvlJc w:val="left"/>
      <w:pPr>
        <w:ind w:left="1020" w:hanging="360"/>
      </w:pPr>
    </w:lvl>
    <w:lvl w:ilvl="5" w:tplc="6CEE5598">
      <w:start w:val="1"/>
      <w:numFmt w:val="decimal"/>
      <w:lvlText w:val="%6."/>
      <w:lvlJc w:val="left"/>
      <w:pPr>
        <w:ind w:left="1020" w:hanging="360"/>
      </w:pPr>
    </w:lvl>
    <w:lvl w:ilvl="6" w:tplc="16E46E3A">
      <w:start w:val="1"/>
      <w:numFmt w:val="decimal"/>
      <w:lvlText w:val="%7."/>
      <w:lvlJc w:val="left"/>
      <w:pPr>
        <w:ind w:left="1020" w:hanging="360"/>
      </w:pPr>
    </w:lvl>
    <w:lvl w:ilvl="7" w:tplc="30883698">
      <w:start w:val="1"/>
      <w:numFmt w:val="decimal"/>
      <w:lvlText w:val="%8."/>
      <w:lvlJc w:val="left"/>
      <w:pPr>
        <w:ind w:left="1020" w:hanging="360"/>
      </w:pPr>
    </w:lvl>
    <w:lvl w:ilvl="8" w:tplc="CFC2C718">
      <w:start w:val="1"/>
      <w:numFmt w:val="decimal"/>
      <w:lvlText w:val="%9."/>
      <w:lvlJc w:val="left"/>
      <w:pPr>
        <w:ind w:left="1020" w:hanging="360"/>
      </w:pPr>
    </w:lvl>
  </w:abstractNum>
  <w:abstractNum w:abstractNumId="33" w15:restartNumberingAfterBreak="0">
    <w:nsid w:val="365F1C1E"/>
    <w:multiLevelType w:val="hybridMultilevel"/>
    <w:tmpl w:val="46B29EDE"/>
    <w:lvl w:ilvl="0" w:tplc="547EBD22">
      <w:numFmt w:val="bullet"/>
      <w:lvlText w:val="-"/>
      <w:lvlJc w:val="left"/>
      <w:pPr>
        <w:ind w:left="720" w:hanging="360"/>
      </w:pPr>
      <w:rPr>
        <w:rFonts w:ascii="Times New Roman" w:eastAsia="Times New Roman"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36FA494D"/>
    <w:multiLevelType w:val="hybridMultilevel"/>
    <w:tmpl w:val="8F1CAC2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37405074"/>
    <w:multiLevelType w:val="hybridMultilevel"/>
    <w:tmpl w:val="79D2E45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6" w15:restartNumberingAfterBreak="0">
    <w:nsid w:val="39AE0375"/>
    <w:multiLevelType w:val="hybridMultilevel"/>
    <w:tmpl w:val="788E3C94"/>
    <w:lvl w:ilvl="0" w:tplc="48BA5E30">
      <w:start w:val="1"/>
      <w:numFmt w:val="decimal"/>
      <w:lvlText w:val="%1."/>
      <w:lvlJc w:val="left"/>
      <w:pPr>
        <w:ind w:left="1020" w:hanging="360"/>
      </w:pPr>
    </w:lvl>
    <w:lvl w:ilvl="1" w:tplc="EE860AB4">
      <w:start w:val="1"/>
      <w:numFmt w:val="decimal"/>
      <w:lvlText w:val="%2."/>
      <w:lvlJc w:val="left"/>
      <w:pPr>
        <w:ind w:left="1020" w:hanging="360"/>
      </w:pPr>
    </w:lvl>
    <w:lvl w:ilvl="2" w:tplc="06BCD728">
      <w:start w:val="1"/>
      <w:numFmt w:val="decimal"/>
      <w:lvlText w:val="%3."/>
      <w:lvlJc w:val="left"/>
      <w:pPr>
        <w:ind w:left="1020" w:hanging="360"/>
      </w:pPr>
    </w:lvl>
    <w:lvl w:ilvl="3" w:tplc="B830B626">
      <w:start w:val="1"/>
      <w:numFmt w:val="decimal"/>
      <w:lvlText w:val="%4."/>
      <w:lvlJc w:val="left"/>
      <w:pPr>
        <w:ind w:left="1020" w:hanging="360"/>
      </w:pPr>
    </w:lvl>
    <w:lvl w:ilvl="4" w:tplc="884AF7A2">
      <w:start w:val="1"/>
      <w:numFmt w:val="decimal"/>
      <w:lvlText w:val="%5."/>
      <w:lvlJc w:val="left"/>
      <w:pPr>
        <w:ind w:left="1020" w:hanging="360"/>
      </w:pPr>
    </w:lvl>
    <w:lvl w:ilvl="5" w:tplc="C6146C36">
      <w:start w:val="1"/>
      <w:numFmt w:val="decimal"/>
      <w:lvlText w:val="%6."/>
      <w:lvlJc w:val="left"/>
      <w:pPr>
        <w:ind w:left="1020" w:hanging="360"/>
      </w:pPr>
    </w:lvl>
    <w:lvl w:ilvl="6" w:tplc="ECE6EC2C">
      <w:start w:val="1"/>
      <w:numFmt w:val="decimal"/>
      <w:lvlText w:val="%7."/>
      <w:lvlJc w:val="left"/>
      <w:pPr>
        <w:ind w:left="1020" w:hanging="360"/>
      </w:pPr>
    </w:lvl>
    <w:lvl w:ilvl="7" w:tplc="ED240CF2">
      <w:start w:val="1"/>
      <w:numFmt w:val="decimal"/>
      <w:lvlText w:val="%8."/>
      <w:lvlJc w:val="left"/>
      <w:pPr>
        <w:ind w:left="1020" w:hanging="360"/>
      </w:pPr>
    </w:lvl>
    <w:lvl w:ilvl="8" w:tplc="FA32E942">
      <w:start w:val="1"/>
      <w:numFmt w:val="decimal"/>
      <w:lvlText w:val="%9."/>
      <w:lvlJc w:val="left"/>
      <w:pPr>
        <w:ind w:left="1020" w:hanging="360"/>
      </w:pPr>
    </w:lvl>
  </w:abstractNum>
  <w:abstractNum w:abstractNumId="37" w15:restartNumberingAfterBreak="0">
    <w:nsid w:val="43FE362E"/>
    <w:multiLevelType w:val="multilevel"/>
    <w:tmpl w:val="9392CE40"/>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65E5A4D"/>
    <w:multiLevelType w:val="hybridMultilevel"/>
    <w:tmpl w:val="26723AE6"/>
    <w:lvl w:ilvl="0" w:tplc="9D02F628">
      <w:start w:val="1"/>
      <w:numFmt w:val="decimal"/>
      <w:lvlText w:val="3.6.%1."/>
      <w:lvlJc w:val="left"/>
      <w:pPr>
        <w:ind w:left="2160" w:hanging="360"/>
      </w:pPr>
      <w:rPr>
        <w:rFonts w:hint="default"/>
      </w:rPr>
    </w:lvl>
    <w:lvl w:ilvl="1" w:tplc="48090019" w:tentative="1">
      <w:start w:val="1"/>
      <w:numFmt w:val="lowerLetter"/>
      <w:lvlText w:val="%2."/>
      <w:lvlJc w:val="left"/>
      <w:pPr>
        <w:ind w:left="2880" w:hanging="360"/>
      </w:pPr>
    </w:lvl>
    <w:lvl w:ilvl="2" w:tplc="4809001B" w:tentative="1">
      <w:start w:val="1"/>
      <w:numFmt w:val="lowerRoman"/>
      <w:lvlText w:val="%3."/>
      <w:lvlJc w:val="right"/>
      <w:pPr>
        <w:ind w:left="3600" w:hanging="180"/>
      </w:pPr>
    </w:lvl>
    <w:lvl w:ilvl="3" w:tplc="4809000F" w:tentative="1">
      <w:start w:val="1"/>
      <w:numFmt w:val="decimal"/>
      <w:lvlText w:val="%4."/>
      <w:lvlJc w:val="left"/>
      <w:pPr>
        <w:ind w:left="4320" w:hanging="360"/>
      </w:pPr>
    </w:lvl>
    <w:lvl w:ilvl="4" w:tplc="48090019" w:tentative="1">
      <w:start w:val="1"/>
      <w:numFmt w:val="lowerLetter"/>
      <w:lvlText w:val="%5."/>
      <w:lvlJc w:val="left"/>
      <w:pPr>
        <w:ind w:left="5040" w:hanging="360"/>
      </w:pPr>
    </w:lvl>
    <w:lvl w:ilvl="5" w:tplc="4809001B" w:tentative="1">
      <w:start w:val="1"/>
      <w:numFmt w:val="lowerRoman"/>
      <w:lvlText w:val="%6."/>
      <w:lvlJc w:val="right"/>
      <w:pPr>
        <w:ind w:left="5760" w:hanging="180"/>
      </w:pPr>
    </w:lvl>
    <w:lvl w:ilvl="6" w:tplc="4809000F" w:tentative="1">
      <w:start w:val="1"/>
      <w:numFmt w:val="decimal"/>
      <w:lvlText w:val="%7."/>
      <w:lvlJc w:val="left"/>
      <w:pPr>
        <w:ind w:left="6480" w:hanging="360"/>
      </w:pPr>
    </w:lvl>
    <w:lvl w:ilvl="7" w:tplc="48090019" w:tentative="1">
      <w:start w:val="1"/>
      <w:numFmt w:val="lowerLetter"/>
      <w:lvlText w:val="%8."/>
      <w:lvlJc w:val="left"/>
      <w:pPr>
        <w:ind w:left="7200" w:hanging="360"/>
      </w:pPr>
    </w:lvl>
    <w:lvl w:ilvl="8" w:tplc="4809001B" w:tentative="1">
      <w:start w:val="1"/>
      <w:numFmt w:val="lowerRoman"/>
      <w:lvlText w:val="%9."/>
      <w:lvlJc w:val="right"/>
      <w:pPr>
        <w:ind w:left="7920" w:hanging="180"/>
      </w:pPr>
    </w:lvl>
  </w:abstractNum>
  <w:abstractNum w:abstractNumId="39" w15:restartNumberingAfterBreak="0">
    <w:nsid w:val="49B57223"/>
    <w:multiLevelType w:val="multilevel"/>
    <w:tmpl w:val="E182E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A7D62F5"/>
    <w:multiLevelType w:val="multilevel"/>
    <w:tmpl w:val="4DD6662A"/>
    <w:lvl w:ilvl="0">
      <w:start w:val="1"/>
      <w:numFmt w:val="decimal"/>
      <w:lvlText w:val="%1"/>
      <w:lvlJc w:val="left"/>
      <w:pPr>
        <w:ind w:left="450" w:hanging="45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1" w15:restartNumberingAfterBreak="0">
    <w:nsid w:val="4B960CF4"/>
    <w:multiLevelType w:val="multilevel"/>
    <w:tmpl w:val="A7E6A260"/>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Arial" w:hAnsi="Arial" w:cs="Arial" w:hint="default"/>
        <w:sz w:val="20"/>
        <w:szCs w:val="20"/>
      </w:rPr>
    </w:lvl>
    <w:lvl w:ilvl="2">
      <w:start w:val="1"/>
      <w:numFmt w:val="decimal"/>
      <w:lvlText w:val="%3."/>
      <w:lvlJc w:val="left"/>
      <w:pPr>
        <w:tabs>
          <w:tab w:val="num" w:pos="2160"/>
        </w:tabs>
        <w:ind w:left="2160" w:hanging="360"/>
      </w:pPr>
      <w:rPr>
        <w:rFonts w:ascii="Arial" w:hAnsi="Arial" w:cs="Arial" w:hint="default"/>
        <w:sz w:val="20"/>
        <w:szCs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lowerLetter"/>
      <w:lvlText w:val="%8)"/>
      <w:lvlJc w:val="left"/>
      <w:pPr>
        <w:ind w:left="5760" w:hanging="360"/>
      </w:pPr>
      <w:rPr>
        <w:rFonts w:hint="default"/>
      </w:rPr>
    </w:lvl>
    <w:lvl w:ilvl="8" w:tentative="1">
      <w:start w:val="1"/>
      <w:numFmt w:val="decimal"/>
      <w:lvlText w:val="%9."/>
      <w:lvlJc w:val="left"/>
      <w:pPr>
        <w:tabs>
          <w:tab w:val="num" w:pos="6480"/>
        </w:tabs>
        <w:ind w:left="6480" w:hanging="360"/>
      </w:pPr>
    </w:lvl>
  </w:abstractNum>
  <w:abstractNum w:abstractNumId="42" w15:restartNumberingAfterBreak="0">
    <w:nsid w:val="4EBE16BE"/>
    <w:multiLevelType w:val="hybridMultilevel"/>
    <w:tmpl w:val="762CDCE4"/>
    <w:lvl w:ilvl="0" w:tplc="CFE4E64E">
      <w:start w:val="1"/>
      <w:numFmt w:val="decimal"/>
      <w:lvlText w:val="%1."/>
      <w:lvlJc w:val="left"/>
      <w:pPr>
        <w:ind w:left="36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3" w15:restartNumberingAfterBreak="0">
    <w:nsid w:val="57797A9F"/>
    <w:multiLevelType w:val="hybridMultilevel"/>
    <w:tmpl w:val="7806E8BE"/>
    <w:lvl w:ilvl="0" w:tplc="DFD80948">
      <w:start w:val="1"/>
      <w:numFmt w:val="decimal"/>
      <w:lvlText w:val="%1."/>
      <w:lvlJc w:val="left"/>
      <w:pPr>
        <w:ind w:left="360" w:hanging="360"/>
      </w:pPr>
      <w:rPr>
        <w:rFonts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5AF81959"/>
    <w:multiLevelType w:val="hybridMultilevel"/>
    <w:tmpl w:val="56B6F478"/>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5" w15:restartNumberingAfterBreak="0">
    <w:nsid w:val="5BBD2B96"/>
    <w:multiLevelType w:val="hybridMultilevel"/>
    <w:tmpl w:val="CCD8245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6" w15:restartNumberingAfterBreak="0">
    <w:nsid w:val="646A094E"/>
    <w:multiLevelType w:val="multilevel"/>
    <w:tmpl w:val="56E4DA1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96F0F67"/>
    <w:multiLevelType w:val="hybridMultilevel"/>
    <w:tmpl w:val="8D84A126"/>
    <w:lvl w:ilvl="0" w:tplc="F1584214">
      <w:start w:val="1"/>
      <w:numFmt w:val="decimal"/>
      <w:lvlText w:val="3.7.%1."/>
      <w:lvlJc w:val="left"/>
      <w:pPr>
        <w:ind w:left="2160" w:hanging="360"/>
      </w:pPr>
      <w:rPr>
        <w:rFonts w:hint="default"/>
      </w:rPr>
    </w:lvl>
    <w:lvl w:ilvl="1" w:tplc="48090019" w:tentative="1">
      <w:start w:val="1"/>
      <w:numFmt w:val="lowerLetter"/>
      <w:lvlText w:val="%2."/>
      <w:lvlJc w:val="left"/>
      <w:pPr>
        <w:ind w:left="1440" w:hanging="360"/>
      </w:pPr>
    </w:lvl>
    <w:lvl w:ilvl="2" w:tplc="F1584214">
      <w:start w:val="1"/>
      <w:numFmt w:val="decimal"/>
      <w:lvlText w:val="3.7.%3."/>
      <w:lvlJc w:val="left"/>
      <w:pPr>
        <w:ind w:left="2340" w:hanging="360"/>
      </w:pPr>
      <w:rPr>
        <w:rFonts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8" w15:restartNumberingAfterBreak="0">
    <w:nsid w:val="6F4E4242"/>
    <w:multiLevelType w:val="multilevel"/>
    <w:tmpl w:val="2864D36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9" w15:restartNumberingAfterBreak="0">
    <w:nsid w:val="70BF25B3"/>
    <w:multiLevelType w:val="hybridMultilevel"/>
    <w:tmpl w:val="ED9E5770"/>
    <w:lvl w:ilvl="0" w:tplc="F5E613AA">
      <w:start w:val="1"/>
      <w:numFmt w:val="lowerLetter"/>
      <w:lvlText w:val="(%1)"/>
      <w:lvlJc w:val="left"/>
      <w:pPr>
        <w:ind w:left="720" w:hanging="360"/>
      </w:pPr>
      <w:rPr>
        <w:rFonts w:ascii="Aptos Narrow" w:hAnsi="Aptos Narrow" w:cs="Times New Roman" w:hint="default"/>
        <w:sz w:val="22"/>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0" w15:restartNumberingAfterBreak="0">
    <w:nsid w:val="71E0621F"/>
    <w:multiLevelType w:val="hybridMultilevel"/>
    <w:tmpl w:val="199E0F44"/>
    <w:lvl w:ilvl="0" w:tplc="0C624584">
      <w:start w:val="2"/>
      <w:numFmt w:val="lowerLetter"/>
      <w:lvlText w:val="%1."/>
      <w:lvlJc w:val="left"/>
      <w:pPr>
        <w:tabs>
          <w:tab w:val="num" w:pos="720"/>
        </w:tabs>
        <w:ind w:left="720" w:hanging="360"/>
      </w:pPr>
    </w:lvl>
    <w:lvl w:ilvl="1" w:tplc="437A23E4" w:tentative="1">
      <w:start w:val="1"/>
      <w:numFmt w:val="decimal"/>
      <w:lvlText w:val="%2."/>
      <w:lvlJc w:val="left"/>
      <w:pPr>
        <w:tabs>
          <w:tab w:val="num" w:pos="1440"/>
        </w:tabs>
        <w:ind w:left="1440" w:hanging="360"/>
      </w:pPr>
    </w:lvl>
    <w:lvl w:ilvl="2" w:tplc="3814BCC0" w:tentative="1">
      <w:start w:val="1"/>
      <w:numFmt w:val="decimal"/>
      <w:lvlText w:val="%3."/>
      <w:lvlJc w:val="left"/>
      <w:pPr>
        <w:tabs>
          <w:tab w:val="num" w:pos="2160"/>
        </w:tabs>
        <w:ind w:left="2160" w:hanging="360"/>
      </w:pPr>
    </w:lvl>
    <w:lvl w:ilvl="3" w:tplc="873A5D9E" w:tentative="1">
      <w:start w:val="1"/>
      <w:numFmt w:val="decimal"/>
      <w:lvlText w:val="%4."/>
      <w:lvlJc w:val="left"/>
      <w:pPr>
        <w:tabs>
          <w:tab w:val="num" w:pos="2880"/>
        </w:tabs>
        <w:ind w:left="2880" w:hanging="360"/>
      </w:pPr>
    </w:lvl>
    <w:lvl w:ilvl="4" w:tplc="CCDA686C" w:tentative="1">
      <w:start w:val="1"/>
      <w:numFmt w:val="decimal"/>
      <w:lvlText w:val="%5."/>
      <w:lvlJc w:val="left"/>
      <w:pPr>
        <w:tabs>
          <w:tab w:val="num" w:pos="3600"/>
        </w:tabs>
        <w:ind w:left="3600" w:hanging="360"/>
      </w:pPr>
    </w:lvl>
    <w:lvl w:ilvl="5" w:tplc="8236BFC6" w:tentative="1">
      <w:start w:val="1"/>
      <w:numFmt w:val="decimal"/>
      <w:lvlText w:val="%6."/>
      <w:lvlJc w:val="left"/>
      <w:pPr>
        <w:tabs>
          <w:tab w:val="num" w:pos="4320"/>
        </w:tabs>
        <w:ind w:left="4320" w:hanging="360"/>
      </w:pPr>
    </w:lvl>
    <w:lvl w:ilvl="6" w:tplc="9C62F214" w:tentative="1">
      <w:start w:val="1"/>
      <w:numFmt w:val="decimal"/>
      <w:lvlText w:val="%7."/>
      <w:lvlJc w:val="left"/>
      <w:pPr>
        <w:tabs>
          <w:tab w:val="num" w:pos="5040"/>
        </w:tabs>
        <w:ind w:left="5040" w:hanging="360"/>
      </w:pPr>
    </w:lvl>
    <w:lvl w:ilvl="7" w:tplc="AC9C5A4A" w:tentative="1">
      <w:start w:val="1"/>
      <w:numFmt w:val="decimal"/>
      <w:lvlText w:val="%8."/>
      <w:lvlJc w:val="left"/>
      <w:pPr>
        <w:tabs>
          <w:tab w:val="num" w:pos="5760"/>
        </w:tabs>
        <w:ind w:left="5760" w:hanging="360"/>
      </w:pPr>
    </w:lvl>
    <w:lvl w:ilvl="8" w:tplc="5DBA15F0" w:tentative="1">
      <w:start w:val="1"/>
      <w:numFmt w:val="decimal"/>
      <w:lvlText w:val="%9."/>
      <w:lvlJc w:val="left"/>
      <w:pPr>
        <w:tabs>
          <w:tab w:val="num" w:pos="6480"/>
        </w:tabs>
        <w:ind w:left="6480" w:hanging="360"/>
      </w:pPr>
    </w:lvl>
  </w:abstractNum>
  <w:abstractNum w:abstractNumId="51" w15:restartNumberingAfterBreak="0">
    <w:nsid w:val="73CC37EA"/>
    <w:multiLevelType w:val="hybridMultilevel"/>
    <w:tmpl w:val="8536EA46"/>
    <w:lvl w:ilvl="0" w:tplc="6ED2E7D4">
      <w:start w:val="1"/>
      <w:numFmt w:val="decimal"/>
      <w:lvlText w:val="3.%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2" w15:restartNumberingAfterBreak="0">
    <w:nsid w:val="75114CF9"/>
    <w:multiLevelType w:val="hybridMultilevel"/>
    <w:tmpl w:val="937C9B6A"/>
    <w:lvl w:ilvl="0" w:tplc="D0D2BFAA">
      <w:start w:val="1"/>
      <w:numFmt w:val="decimal"/>
      <w:lvlText w:val="%1."/>
      <w:lvlJc w:val="left"/>
      <w:pPr>
        <w:ind w:left="720" w:hanging="360"/>
      </w:pPr>
      <w:rPr>
        <w:rFonts w:ascii="Arial" w:hAnsi="Arial" w:cs="Arial" w:hint="default"/>
        <w:sz w:val="20"/>
        <w:szCs w:val="2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753371B6"/>
    <w:multiLevelType w:val="hybridMultilevel"/>
    <w:tmpl w:val="BBE84CD4"/>
    <w:lvl w:ilvl="0" w:tplc="081C5964">
      <w:start w:val="1"/>
      <w:numFmt w:val="decimal"/>
      <w:lvlText w:val="3.6.%1."/>
      <w:lvlJc w:val="left"/>
      <w:pPr>
        <w:ind w:left="144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4" w15:restartNumberingAfterBreak="0">
    <w:nsid w:val="75771E70"/>
    <w:multiLevelType w:val="multilevel"/>
    <w:tmpl w:val="B8BCB8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9FC7CCC"/>
    <w:multiLevelType w:val="hybridMultilevel"/>
    <w:tmpl w:val="A5542892"/>
    <w:lvl w:ilvl="0" w:tplc="F5E613AA">
      <w:start w:val="1"/>
      <w:numFmt w:val="lowerLetter"/>
      <w:lvlText w:val="(%1)"/>
      <w:lvlJc w:val="left"/>
      <w:pPr>
        <w:ind w:left="720" w:hanging="360"/>
      </w:pPr>
      <w:rPr>
        <w:rFonts w:ascii="Aptos Narrow" w:hAnsi="Aptos Narrow" w:cs="Times New Roman" w:hint="default"/>
        <w:sz w:val="22"/>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6" w15:restartNumberingAfterBreak="0">
    <w:nsid w:val="7A9C7702"/>
    <w:multiLevelType w:val="hybridMultilevel"/>
    <w:tmpl w:val="7550F75A"/>
    <w:lvl w:ilvl="0" w:tplc="B254B5E4">
      <w:start w:val="1"/>
      <w:numFmt w:val="decimal"/>
      <w:lvlText w:val="3.%1."/>
      <w:lvlJc w:val="left"/>
      <w:pPr>
        <w:ind w:left="720" w:hanging="360"/>
      </w:pPr>
      <w:rPr>
        <w:rFonts w:hint="default"/>
      </w:rPr>
    </w:lvl>
    <w:lvl w:ilvl="1" w:tplc="17BC0884">
      <w:start w:val="1"/>
      <w:numFmt w:val="decimal"/>
      <w:lvlText w:val="3.3.%2."/>
      <w:lvlJc w:val="left"/>
      <w:pPr>
        <w:ind w:left="1440" w:hanging="360"/>
      </w:pPr>
      <w:rPr>
        <w:rFonts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7" w15:restartNumberingAfterBreak="0">
    <w:nsid w:val="7CC260C6"/>
    <w:multiLevelType w:val="hybridMultilevel"/>
    <w:tmpl w:val="34481D04"/>
    <w:lvl w:ilvl="0" w:tplc="4CC0CEA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58" w15:restartNumberingAfterBreak="0">
    <w:nsid w:val="7CCF5AED"/>
    <w:multiLevelType w:val="hybridMultilevel"/>
    <w:tmpl w:val="DAFEE548"/>
    <w:lvl w:ilvl="0" w:tplc="86C84B36">
      <w:start w:val="4"/>
      <w:numFmt w:val="lowerLetter"/>
      <w:lvlText w:val="%1."/>
      <w:lvlJc w:val="left"/>
      <w:pPr>
        <w:tabs>
          <w:tab w:val="num" w:pos="720"/>
        </w:tabs>
        <w:ind w:left="720" w:hanging="360"/>
      </w:pPr>
    </w:lvl>
    <w:lvl w:ilvl="1" w:tplc="BF2C72C2" w:tentative="1">
      <w:start w:val="1"/>
      <w:numFmt w:val="decimal"/>
      <w:lvlText w:val="%2."/>
      <w:lvlJc w:val="left"/>
      <w:pPr>
        <w:tabs>
          <w:tab w:val="num" w:pos="1440"/>
        </w:tabs>
        <w:ind w:left="1440" w:hanging="360"/>
      </w:pPr>
    </w:lvl>
    <w:lvl w:ilvl="2" w:tplc="EE9EE33E" w:tentative="1">
      <w:start w:val="1"/>
      <w:numFmt w:val="decimal"/>
      <w:lvlText w:val="%3."/>
      <w:lvlJc w:val="left"/>
      <w:pPr>
        <w:tabs>
          <w:tab w:val="num" w:pos="2160"/>
        </w:tabs>
        <w:ind w:left="2160" w:hanging="360"/>
      </w:pPr>
    </w:lvl>
    <w:lvl w:ilvl="3" w:tplc="4D2E46D6" w:tentative="1">
      <w:start w:val="1"/>
      <w:numFmt w:val="decimal"/>
      <w:lvlText w:val="%4."/>
      <w:lvlJc w:val="left"/>
      <w:pPr>
        <w:tabs>
          <w:tab w:val="num" w:pos="2880"/>
        </w:tabs>
        <w:ind w:left="2880" w:hanging="360"/>
      </w:pPr>
    </w:lvl>
    <w:lvl w:ilvl="4" w:tplc="E326B4B0" w:tentative="1">
      <w:start w:val="1"/>
      <w:numFmt w:val="decimal"/>
      <w:lvlText w:val="%5."/>
      <w:lvlJc w:val="left"/>
      <w:pPr>
        <w:tabs>
          <w:tab w:val="num" w:pos="3600"/>
        </w:tabs>
        <w:ind w:left="3600" w:hanging="360"/>
      </w:pPr>
    </w:lvl>
    <w:lvl w:ilvl="5" w:tplc="5ACCB45A" w:tentative="1">
      <w:start w:val="1"/>
      <w:numFmt w:val="decimal"/>
      <w:lvlText w:val="%6."/>
      <w:lvlJc w:val="left"/>
      <w:pPr>
        <w:tabs>
          <w:tab w:val="num" w:pos="4320"/>
        </w:tabs>
        <w:ind w:left="4320" w:hanging="360"/>
      </w:pPr>
    </w:lvl>
    <w:lvl w:ilvl="6" w:tplc="6B68E2AC" w:tentative="1">
      <w:start w:val="1"/>
      <w:numFmt w:val="decimal"/>
      <w:lvlText w:val="%7."/>
      <w:lvlJc w:val="left"/>
      <w:pPr>
        <w:tabs>
          <w:tab w:val="num" w:pos="5040"/>
        </w:tabs>
        <w:ind w:left="5040" w:hanging="360"/>
      </w:pPr>
    </w:lvl>
    <w:lvl w:ilvl="7" w:tplc="A2DC418A" w:tentative="1">
      <w:start w:val="1"/>
      <w:numFmt w:val="decimal"/>
      <w:lvlText w:val="%8."/>
      <w:lvlJc w:val="left"/>
      <w:pPr>
        <w:tabs>
          <w:tab w:val="num" w:pos="5760"/>
        </w:tabs>
        <w:ind w:left="5760" w:hanging="360"/>
      </w:pPr>
    </w:lvl>
    <w:lvl w:ilvl="8" w:tplc="C0647220" w:tentative="1">
      <w:start w:val="1"/>
      <w:numFmt w:val="decimal"/>
      <w:lvlText w:val="%9."/>
      <w:lvlJc w:val="left"/>
      <w:pPr>
        <w:tabs>
          <w:tab w:val="num" w:pos="6480"/>
        </w:tabs>
        <w:ind w:left="6480" w:hanging="360"/>
      </w:pPr>
    </w:lvl>
  </w:abstractNum>
  <w:abstractNum w:abstractNumId="59" w15:restartNumberingAfterBreak="0">
    <w:nsid w:val="7D6E26A5"/>
    <w:multiLevelType w:val="hybridMultilevel"/>
    <w:tmpl w:val="6CE890D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863741143">
    <w:abstractNumId w:val="44"/>
  </w:num>
  <w:num w:numId="2" w16cid:durableId="1781492882">
    <w:abstractNumId w:val="9"/>
  </w:num>
  <w:num w:numId="3" w16cid:durableId="2105957785">
    <w:abstractNumId w:val="28"/>
  </w:num>
  <w:num w:numId="4" w16cid:durableId="1043872835">
    <w:abstractNumId w:val="35"/>
  </w:num>
  <w:num w:numId="5" w16cid:durableId="402263283">
    <w:abstractNumId w:val="13"/>
  </w:num>
  <w:num w:numId="6" w16cid:durableId="68236648">
    <w:abstractNumId w:val="20"/>
  </w:num>
  <w:num w:numId="7" w16cid:durableId="2124423073">
    <w:abstractNumId w:val="46"/>
  </w:num>
  <w:num w:numId="8" w16cid:durableId="1505510163">
    <w:abstractNumId w:val="1"/>
  </w:num>
  <w:num w:numId="9" w16cid:durableId="1542593337">
    <w:abstractNumId w:val="24"/>
  </w:num>
  <w:num w:numId="10" w16cid:durableId="1773085863">
    <w:abstractNumId w:val="31"/>
  </w:num>
  <w:num w:numId="11" w16cid:durableId="1059790502">
    <w:abstractNumId w:val="3"/>
  </w:num>
  <w:num w:numId="12" w16cid:durableId="176042198">
    <w:abstractNumId w:val="21"/>
  </w:num>
  <w:num w:numId="13" w16cid:durableId="1494756613">
    <w:abstractNumId w:val="40"/>
  </w:num>
  <w:num w:numId="14" w16cid:durableId="248466633">
    <w:abstractNumId w:val="57"/>
  </w:num>
  <w:num w:numId="15" w16cid:durableId="1266578522">
    <w:abstractNumId w:val="13"/>
    <w:lvlOverride w:ilvl="0">
      <w:startOverride w:val="1"/>
    </w:lvlOverride>
    <w:lvlOverride w:ilvl="1">
      <w:startOverride w:val="7"/>
    </w:lvlOverride>
  </w:num>
  <w:num w:numId="16" w16cid:durableId="1892301199">
    <w:abstractNumId w:val="39"/>
  </w:num>
  <w:num w:numId="17" w16cid:durableId="367995019">
    <w:abstractNumId w:val="39"/>
    <w:lvlOverride w:ilvl="1">
      <w:lvl w:ilvl="1">
        <w:numFmt w:val="lowerLetter"/>
        <w:lvlText w:val="%2."/>
        <w:lvlJc w:val="left"/>
      </w:lvl>
    </w:lvlOverride>
  </w:num>
  <w:num w:numId="18" w16cid:durableId="2145272417">
    <w:abstractNumId w:val="39"/>
    <w:lvlOverride w:ilvl="1">
      <w:lvl w:ilvl="1">
        <w:numFmt w:val="lowerLetter"/>
        <w:lvlText w:val="%2."/>
        <w:lvlJc w:val="left"/>
      </w:lvl>
    </w:lvlOverride>
  </w:num>
  <w:num w:numId="19" w16cid:durableId="1774469920">
    <w:abstractNumId w:val="39"/>
    <w:lvlOverride w:ilvl="1">
      <w:lvl w:ilvl="1">
        <w:numFmt w:val="lowerLetter"/>
        <w:lvlText w:val="%2."/>
        <w:lvlJc w:val="left"/>
      </w:lvl>
    </w:lvlOverride>
  </w:num>
  <w:num w:numId="20" w16cid:durableId="1715039170">
    <w:abstractNumId w:val="41"/>
    <w:lvlOverride w:ilvl="0">
      <w:lvl w:ilvl="0">
        <w:numFmt w:val="decimal"/>
        <w:lvlText w:val="%1."/>
        <w:lvlJc w:val="left"/>
      </w:lvl>
    </w:lvlOverride>
  </w:num>
  <w:num w:numId="21" w16cid:durableId="980883994">
    <w:abstractNumId w:val="41"/>
    <w:lvlOverride w:ilvl="0">
      <w:lvl w:ilvl="0">
        <w:numFmt w:val="decimal"/>
        <w:lvlText w:val="%1."/>
        <w:lvlJc w:val="left"/>
        <w:rPr>
          <w:sz w:val="20"/>
          <w:szCs w:val="20"/>
        </w:rPr>
      </w:lvl>
    </w:lvlOverride>
  </w:num>
  <w:num w:numId="22" w16cid:durableId="889609428">
    <w:abstractNumId w:val="18"/>
  </w:num>
  <w:num w:numId="23" w16cid:durableId="614294919">
    <w:abstractNumId w:val="52"/>
  </w:num>
  <w:num w:numId="24" w16cid:durableId="447089720">
    <w:abstractNumId w:val="34"/>
  </w:num>
  <w:num w:numId="25" w16cid:durableId="499005371">
    <w:abstractNumId w:val="51"/>
  </w:num>
  <w:num w:numId="26" w16cid:durableId="689338982">
    <w:abstractNumId w:val="54"/>
    <w:lvlOverride w:ilvl="0">
      <w:lvl w:ilvl="0">
        <w:start w:val="1"/>
        <w:numFmt w:val="decimal"/>
        <w:lvlText w:val="%1."/>
        <w:lvlJc w:val="left"/>
        <w:pPr>
          <w:ind w:left="360" w:hanging="360"/>
        </w:pPr>
        <w:rPr>
          <w:rFonts w:hint="default"/>
        </w:r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7" w16cid:durableId="1831481452">
    <w:abstractNumId w:val="54"/>
    <w:lvlOverride w:ilvl="1">
      <w:lvl w:ilvl="1">
        <w:numFmt w:val="lowerLetter"/>
        <w:lvlText w:val="%2."/>
        <w:lvlJc w:val="left"/>
      </w:lvl>
    </w:lvlOverride>
  </w:num>
  <w:num w:numId="28" w16cid:durableId="2129812461">
    <w:abstractNumId w:val="54"/>
    <w:lvlOverride w:ilvl="1">
      <w:lvl w:ilvl="1">
        <w:numFmt w:val="lowerLetter"/>
        <w:lvlText w:val="%2."/>
        <w:lvlJc w:val="left"/>
      </w:lvl>
    </w:lvlOverride>
  </w:num>
  <w:num w:numId="29" w16cid:durableId="1785152446">
    <w:abstractNumId w:val="50"/>
  </w:num>
  <w:num w:numId="30" w16cid:durableId="2107268503">
    <w:abstractNumId w:val="11"/>
  </w:num>
  <w:num w:numId="31" w16cid:durableId="1209302100">
    <w:abstractNumId w:val="58"/>
  </w:num>
  <w:num w:numId="32" w16cid:durableId="1007054510">
    <w:abstractNumId w:val="37"/>
    <w:lvlOverride w:ilvl="1">
      <w:lvl w:ilvl="1">
        <w:numFmt w:val="lowerLetter"/>
        <w:lvlText w:val="%2."/>
        <w:lvlJc w:val="left"/>
      </w:lvl>
    </w:lvlOverride>
  </w:num>
  <w:num w:numId="33" w16cid:durableId="1581790387">
    <w:abstractNumId w:val="37"/>
    <w:lvlOverride w:ilvl="1">
      <w:lvl w:ilvl="1">
        <w:numFmt w:val="lowerLetter"/>
        <w:lvlText w:val="%2."/>
        <w:lvlJc w:val="left"/>
      </w:lvl>
    </w:lvlOverride>
  </w:num>
  <w:num w:numId="34" w16cid:durableId="359012756">
    <w:abstractNumId w:val="37"/>
    <w:lvlOverride w:ilvl="1">
      <w:lvl w:ilvl="1">
        <w:numFmt w:val="lowerLetter"/>
        <w:lvlText w:val="%2."/>
        <w:lvlJc w:val="left"/>
      </w:lvl>
    </w:lvlOverride>
  </w:num>
  <w:num w:numId="35" w16cid:durableId="1538619978">
    <w:abstractNumId w:val="37"/>
    <w:lvlOverride w:ilvl="1">
      <w:lvl w:ilvl="1">
        <w:numFmt w:val="lowerLetter"/>
        <w:lvlText w:val="%2."/>
        <w:lvlJc w:val="left"/>
      </w:lvl>
    </w:lvlOverride>
  </w:num>
  <w:num w:numId="36" w16cid:durableId="1881239671">
    <w:abstractNumId w:val="8"/>
  </w:num>
  <w:num w:numId="37" w16cid:durableId="506333050">
    <w:abstractNumId w:val="56"/>
  </w:num>
  <w:num w:numId="38" w16cid:durableId="1206916945">
    <w:abstractNumId w:val="53"/>
  </w:num>
  <w:num w:numId="39" w16cid:durableId="1951669908">
    <w:abstractNumId w:val="38"/>
  </w:num>
  <w:num w:numId="40" w16cid:durableId="1374386926">
    <w:abstractNumId w:val="47"/>
  </w:num>
  <w:num w:numId="41" w16cid:durableId="362172229">
    <w:abstractNumId w:val="13"/>
    <w:lvlOverride w:ilvl="0">
      <w:startOverride w:val="3"/>
    </w:lvlOverride>
    <w:lvlOverride w:ilvl="1">
      <w:startOverride w:val="1"/>
    </w:lvlOverride>
  </w:num>
  <w:num w:numId="42" w16cid:durableId="63719215">
    <w:abstractNumId w:val="29"/>
  </w:num>
  <w:num w:numId="43" w16cid:durableId="1728991388">
    <w:abstractNumId w:val="48"/>
  </w:num>
  <w:num w:numId="44" w16cid:durableId="1272006606">
    <w:abstractNumId w:val="2"/>
  </w:num>
  <w:num w:numId="45" w16cid:durableId="1931697884">
    <w:abstractNumId w:val="4"/>
  </w:num>
  <w:num w:numId="46" w16cid:durableId="745690090">
    <w:abstractNumId w:val="22"/>
  </w:num>
  <w:num w:numId="47" w16cid:durableId="1302341248">
    <w:abstractNumId w:val="59"/>
  </w:num>
  <w:num w:numId="48" w16cid:durableId="1163275919">
    <w:abstractNumId w:val="45"/>
  </w:num>
  <w:num w:numId="49" w16cid:durableId="1535265471">
    <w:abstractNumId w:val="10"/>
  </w:num>
  <w:num w:numId="50" w16cid:durableId="2069572722">
    <w:abstractNumId w:val="13"/>
    <w:lvlOverride w:ilvl="0">
      <w:startOverride w:val="2"/>
    </w:lvlOverride>
    <w:lvlOverride w:ilvl="1">
      <w:startOverride w:val="1"/>
    </w:lvlOverride>
  </w:num>
  <w:num w:numId="51" w16cid:durableId="87849392">
    <w:abstractNumId w:val="13"/>
    <w:lvlOverride w:ilvl="0">
      <w:startOverride w:val="2"/>
    </w:lvlOverride>
    <w:lvlOverride w:ilvl="1">
      <w:startOverride w:val="1"/>
    </w:lvlOverride>
  </w:num>
  <w:num w:numId="52" w16cid:durableId="955329098">
    <w:abstractNumId w:val="42"/>
  </w:num>
  <w:num w:numId="53" w16cid:durableId="1743796777">
    <w:abstractNumId w:val="55"/>
  </w:num>
  <w:num w:numId="54" w16cid:durableId="1669167241">
    <w:abstractNumId w:val="49"/>
  </w:num>
  <w:num w:numId="55" w16cid:durableId="218562989">
    <w:abstractNumId w:val="16"/>
  </w:num>
  <w:num w:numId="56" w16cid:durableId="1984581823">
    <w:abstractNumId w:val="23"/>
  </w:num>
  <w:num w:numId="57" w16cid:durableId="832374898">
    <w:abstractNumId w:val="6"/>
  </w:num>
  <w:num w:numId="58" w16cid:durableId="1997955012">
    <w:abstractNumId w:val="43"/>
  </w:num>
  <w:num w:numId="59" w16cid:durableId="40059650">
    <w:abstractNumId w:val="19"/>
  </w:num>
  <w:num w:numId="60" w16cid:durableId="602036905">
    <w:abstractNumId w:val="0"/>
  </w:num>
  <w:num w:numId="61" w16cid:durableId="1871792712">
    <w:abstractNumId w:val="30"/>
  </w:num>
  <w:num w:numId="62" w16cid:durableId="1601569763">
    <w:abstractNumId w:val="36"/>
  </w:num>
  <w:num w:numId="63" w16cid:durableId="1083575426">
    <w:abstractNumId w:val="17"/>
  </w:num>
  <w:num w:numId="64" w16cid:durableId="1374649430">
    <w:abstractNumId w:val="12"/>
  </w:num>
  <w:num w:numId="65" w16cid:durableId="2065830308">
    <w:abstractNumId w:val="33"/>
  </w:num>
  <w:num w:numId="66" w16cid:durableId="2139301618">
    <w:abstractNumId w:val="27"/>
  </w:num>
  <w:num w:numId="67" w16cid:durableId="700981289">
    <w:abstractNumId w:val="7"/>
  </w:num>
  <w:num w:numId="68" w16cid:durableId="1344435329">
    <w:abstractNumId w:val="25"/>
  </w:num>
  <w:num w:numId="69" w16cid:durableId="2098598464">
    <w:abstractNumId w:val="5"/>
  </w:num>
  <w:num w:numId="70" w16cid:durableId="2103791047">
    <w:abstractNumId w:val="32"/>
  </w:num>
  <w:num w:numId="71" w16cid:durableId="408380748">
    <w:abstractNumId w:val="14"/>
  </w:num>
  <w:num w:numId="72" w16cid:durableId="379671072">
    <w:abstractNumId w:val="13"/>
  </w:num>
  <w:num w:numId="73" w16cid:durableId="809522524">
    <w:abstractNumId w:val="13"/>
  </w:num>
  <w:num w:numId="74" w16cid:durableId="341863006">
    <w:abstractNumId w:val="13"/>
  </w:num>
  <w:num w:numId="75" w16cid:durableId="461849422">
    <w:abstractNumId w:val="15"/>
  </w:num>
  <w:num w:numId="76" w16cid:durableId="1819566164">
    <w:abstractNumId w:val="26"/>
  </w:num>
  <w:numIdMacAtCleanup w:val="7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hmad Rafif">
    <w15:presenceInfo w15:providerId="Windows Live" w15:userId="6cd89f005a5d3503"/>
  </w15:person>
  <w15:person w15:author="danupraset@gmail.com">
    <w15:presenceInfo w15:providerId="Windows Live" w15:userId="d0ac48a1a20e8f1a"/>
  </w15:person>
  <w15:person w15:author="Rafif">
    <w15:presenceInfo w15:providerId="AD" w15:userId="S::Rafif@adminmggsoftware.onmicrosoft.com::5d39bd73-3798-4d2a-9781-895f917f473e"/>
  </w15:person>
  <w15:person w15:author="MUBIYARTO WIBISONO">
    <w15:presenceInfo w15:providerId="AD" w15:userId="S::mubiyarto.wibisono@binus.ac.id::16430a81-bbac-4b18-b52e-444b34a00341"/>
  </w15:person>
  <w15:person w15:author="Yi Jie NEO (URA)">
    <w15:presenceInfo w15:providerId="AD" w15:userId="S::NEO_Yi_Jie@ura.gov.sg::74ff3ed4-ab1f-4087-aa7e-1ae2011ef559"/>
  </w15:person>
  <w15:person w15:author="Rafif [2]">
    <w15:presenceInfo w15:providerId="None" w15:userId="Rafi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6863"/>
    <w:rsid w:val="00000BA2"/>
    <w:rsid w:val="00000EAF"/>
    <w:rsid w:val="00002038"/>
    <w:rsid w:val="00003506"/>
    <w:rsid w:val="00004F6C"/>
    <w:rsid w:val="0000680E"/>
    <w:rsid w:val="0001129A"/>
    <w:rsid w:val="00014798"/>
    <w:rsid w:val="000214B4"/>
    <w:rsid w:val="000251FC"/>
    <w:rsid w:val="00030961"/>
    <w:rsid w:val="00032276"/>
    <w:rsid w:val="000337AB"/>
    <w:rsid w:val="00034A74"/>
    <w:rsid w:val="0003786F"/>
    <w:rsid w:val="00037F3E"/>
    <w:rsid w:val="00042306"/>
    <w:rsid w:val="00042414"/>
    <w:rsid w:val="0004281F"/>
    <w:rsid w:val="00042A21"/>
    <w:rsid w:val="0004467C"/>
    <w:rsid w:val="000476F7"/>
    <w:rsid w:val="00047837"/>
    <w:rsid w:val="000510F9"/>
    <w:rsid w:val="00051DB8"/>
    <w:rsid w:val="00052AB4"/>
    <w:rsid w:val="00057539"/>
    <w:rsid w:val="000609F5"/>
    <w:rsid w:val="00067035"/>
    <w:rsid w:val="0007274F"/>
    <w:rsid w:val="00077502"/>
    <w:rsid w:val="00080DA3"/>
    <w:rsid w:val="000828AB"/>
    <w:rsid w:val="000839E4"/>
    <w:rsid w:val="00083F26"/>
    <w:rsid w:val="00085FCA"/>
    <w:rsid w:val="00093307"/>
    <w:rsid w:val="00094949"/>
    <w:rsid w:val="00094FEF"/>
    <w:rsid w:val="000A0B03"/>
    <w:rsid w:val="000A45B2"/>
    <w:rsid w:val="000A52A7"/>
    <w:rsid w:val="000A69E3"/>
    <w:rsid w:val="000B077B"/>
    <w:rsid w:val="000B08EC"/>
    <w:rsid w:val="000B2E2A"/>
    <w:rsid w:val="000B6E27"/>
    <w:rsid w:val="000C4A20"/>
    <w:rsid w:val="000C6E18"/>
    <w:rsid w:val="000C6E6A"/>
    <w:rsid w:val="000C7697"/>
    <w:rsid w:val="000D0C5E"/>
    <w:rsid w:val="000D3F4D"/>
    <w:rsid w:val="000E0323"/>
    <w:rsid w:val="000E52EB"/>
    <w:rsid w:val="000F4B92"/>
    <w:rsid w:val="000F6515"/>
    <w:rsid w:val="000F69B8"/>
    <w:rsid w:val="000F6B31"/>
    <w:rsid w:val="000F7E34"/>
    <w:rsid w:val="00102DFF"/>
    <w:rsid w:val="001037FD"/>
    <w:rsid w:val="001064F4"/>
    <w:rsid w:val="0011292A"/>
    <w:rsid w:val="001132C1"/>
    <w:rsid w:val="00114FD5"/>
    <w:rsid w:val="00115F92"/>
    <w:rsid w:val="0012594A"/>
    <w:rsid w:val="001327B5"/>
    <w:rsid w:val="0013388A"/>
    <w:rsid w:val="00136FC3"/>
    <w:rsid w:val="00140A88"/>
    <w:rsid w:val="00143477"/>
    <w:rsid w:val="00146107"/>
    <w:rsid w:val="0015097E"/>
    <w:rsid w:val="00153DDB"/>
    <w:rsid w:val="00155CA2"/>
    <w:rsid w:val="00160D8E"/>
    <w:rsid w:val="00162AD6"/>
    <w:rsid w:val="00163C37"/>
    <w:rsid w:val="00172DFF"/>
    <w:rsid w:val="001735AF"/>
    <w:rsid w:val="00174A88"/>
    <w:rsid w:val="0017558E"/>
    <w:rsid w:val="001803FB"/>
    <w:rsid w:val="001816EB"/>
    <w:rsid w:val="00187167"/>
    <w:rsid w:val="001923C1"/>
    <w:rsid w:val="001941A6"/>
    <w:rsid w:val="001946E4"/>
    <w:rsid w:val="001973F9"/>
    <w:rsid w:val="00197943"/>
    <w:rsid w:val="001A001D"/>
    <w:rsid w:val="001A12D9"/>
    <w:rsid w:val="001A7472"/>
    <w:rsid w:val="001B2C2F"/>
    <w:rsid w:val="001B39A7"/>
    <w:rsid w:val="001B5FA4"/>
    <w:rsid w:val="001B7551"/>
    <w:rsid w:val="001C00B9"/>
    <w:rsid w:val="001C106A"/>
    <w:rsid w:val="001D3EAF"/>
    <w:rsid w:val="001D4331"/>
    <w:rsid w:val="001D450F"/>
    <w:rsid w:val="001D7FF8"/>
    <w:rsid w:val="001E4D3F"/>
    <w:rsid w:val="001E6B7D"/>
    <w:rsid w:val="001F50B7"/>
    <w:rsid w:val="001F5974"/>
    <w:rsid w:val="001F6186"/>
    <w:rsid w:val="002027DB"/>
    <w:rsid w:val="00202B3A"/>
    <w:rsid w:val="002040D1"/>
    <w:rsid w:val="00205D49"/>
    <w:rsid w:val="002074BA"/>
    <w:rsid w:val="00211030"/>
    <w:rsid w:val="00212693"/>
    <w:rsid w:val="00214915"/>
    <w:rsid w:val="002157D7"/>
    <w:rsid w:val="002158C8"/>
    <w:rsid w:val="00221848"/>
    <w:rsid w:val="0022297C"/>
    <w:rsid w:val="00222E49"/>
    <w:rsid w:val="00223201"/>
    <w:rsid w:val="0022334B"/>
    <w:rsid w:val="002241BF"/>
    <w:rsid w:val="00231969"/>
    <w:rsid w:val="0023199E"/>
    <w:rsid w:val="0023225C"/>
    <w:rsid w:val="00233D74"/>
    <w:rsid w:val="002362C1"/>
    <w:rsid w:val="00236980"/>
    <w:rsid w:val="00240E63"/>
    <w:rsid w:val="00241D8A"/>
    <w:rsid w:val="00250204"/>
    <w:rsid w:val="002546A6"/>
    <w:rsid w:val="002551EA"/>
    <w:rsid w:val="0025588D"/>
    <w:rsid w:val="002676D7"/>
    <w:rsid w:val="00272E80"/>
    <w:rsid w:val="00281E52"/>
    <w:rsid w:val="0028460E"/>
    <w:rsid w:val="00286973"/>
    <w:rsid w:val="00292AFD"/>
    <w:rsid w:val="00293EF5"/>
    <w:rsid w:val="0029535D"/>
    <w:rsid w:val="00297F39"/>
    <w:rsid w:val="002A136B"/>
    <w:rsid w:val="002B000C"/>
    <w:rsid w:val="002B1869"/>
    <w:rsid w:val="002B4326"/>
    <w:rsid w:val="002B70A4"/>
    <w:rsid w:val="002C02D0"/>
    <w:rsid w:val="002C0D45"/>
    <w:rsid w:val="002C61F7"/>
    <w:rsid w:val="002D1DCB"/>
    <w:rsid w:val="002D39FE"/>
    <w:rsid w:val="002D3D4F"/>
    <w:rsid w:val="002E0B1C"/>
    <w:rsid w:val="002E116B"/>
    <w:rsid w:val="002E26DB"/>
    <w:rsid w:val="002E363B"/>
    <w:rsid w:val="002E3DED"/>
    <w:rsid w:val="002E5C38"/>
    <w:rsid w:val="002F2BFF"/>
    <w:rsid w:val="002F5B40"/>
    <w:rsid w:val="003053F3"/>
    <w:rsid w:val="00311ED8"/>
    <w:rsid w:val="0031286F"/>
    <w:rsid w:val="00315C7B"/>
    <w:rsid w:val="0032122C"/>
    <w:rsid w:val="00322139"/>
    <w:rsid w:val="0033247E"/>
    <w:rsid w:val="00341689"/>
    <w:rsid w:val="00342344"/>
    <w:rsid w:val="00344435"/>
    <w:rsid w:val="00345C49"/>
    <w:rsid w:val="00351A11"/>
    <w:rsid w:val="00355CFF"/>
    <w:rsid w:val="0036018F"/>
    <w:rsid w:val="003606DD"/>
    <w:rsid w:val="00362377"/>
    <w:rsid w:val="00364925"/>
    <w:rsid w:val="00372B6F"/>
    <w:rsid w:val="00373169"/>
    <w:rsid w:val="0037382E"/>
    <w:rsid w:val="003740B2"/>
    <w:rsid w:val="003755CB"/>
    <w:rsid w:val="00375D74"/>
    <w:rsid w:val="00376B4B"/>
    <w:rsid w:val="0038375A"/>
    <w:rsid w:val="00390685"/>
    <w:rsid w:val="00392AE7"/>
    <w:rsid w:val="00392B68"/>
    <w:rsid w:val="003A043F"/>
    <w:rsid w:val="003A5568"/>
    <w:rsid w:val="003B0BEC"/>
    <w:rsid w:val="003B158F"/>
    <w:rsid w:val="003B4DD3"/>
    <w:rsid w:val="003C1D97"/>
    <w:rsid w:val="003C3027"/>
    <w:rsid w:val="003C66A0"/>
    <w:rsid w:val="003C67AC"/>
    <w:rsid w:val="003D6C61"/>
    <w:rsid w:val="003D6D4B"/>
    <w:rsid w:val="003D7DC1"/>
    <w:rsid w:val="003E3ED1"/>
    <w:rsid w:val="003E539F"/>
    <w:rsid w:val="003E5445"/>
    <w:rsid w:val="003E598A"/>
    <w:rsid w:val="003E5CB0"/>
    <w:rsid w:val="003E6514"/>
    <w:rsid w:val="00400F4A"/>
    <w:rsid w:val="00401BE9"/>
    <w:rsid w:val="00405509"/>
    <w:rsid w:val="00411E1A"/>
    <w:rsid w:val="00413049"/>
    <w:rsid w:val="00414087"/>
    <w:rsid w:val="00427588"/>
    <w:rsid w:val="004321A5"/>
    <w:rsid w:val="00440FD7"/>
    <w:rsid w:val="00442404"/>
    <w:rsid w:val="00445F9F"/>
    <w:rsid w:val="004544A3"/>
    <w:rsid w:val="00455EEB"/>
    <w:rsid w:val="0046344E"/>
    <w:rsid w:val="00464106"/>
    <w:rsid w:val="00467D6C"/>
    <w:rsid w:val="00470015"/>
    <w:rsid w:val="0047114B"/>
    <w:rsid w:val="004756CE"/>
    <w:rsid w:val="004765FC"/>
    <w:rsid w:val="0047665E"/>
    <w:rsid w:val="00476BF0"/>
    <w:rsid w:val="00480270"/>
    <w:rsid w:val="0048099F"/>
    <w:rsid w:val="00482D89"/>
    <w:rsid w:val="00483730"/>
    <w:rsid w:val="0048582E"/>
    <w:rsid w:val="004863AF"/>
    <w:rsid w:val="0048699B"/>
    <w:rsid w:val="004908E2"/>
    <w:rsid w:val="00490E81"/>
    <w:rsid w:val="004963B3"/>
    <w:rsid w:val="004964AB"/>
    <w:rsid w:val="00497AE0"/>
    <w:rsid w:val="004A0186"/>
    <w:rsid w:val="004A0EC3"/>
    <w:rsid w:val="004A32F2"/>
    <w:rsid w:val="004A5D39"/>
    <w:rsid w:val="004A7E1F"/>
    <w:rsid w:val="004B4469"/>
    <w:rsid w:val="004B4B22"/>
    <w:rsid w:val="004C030E"/>
    <w:rsid w:val="004C696D"/>
    <w:rsid w:val="004D1D60"/>
    <w:rsid w:val="004D1EB4"/>
    <w:rsid w:val="004D3399"/>
    <w:rsid w:val="004D6FD0"/>
    <w:rsid w:val="004E3F67"/>
    <w:rsid w:val="004F130B"/>
    <w:rsid w:val="004F1A35"/>
    <w:rsid w:val="004F52A3"/>
    <w:rsid w:val="004F54A3"/>
    <w:rsid w:val="004F5EEF"/>
    <w:rsid w:val="004F6638"/>
    <w:rsid w:val="004F6BCE"/>
    <w:rsid w:val="00501893"/>
    <w:rsid w:val="00502F07"/>
    <w:rsid w:val="00503715"/>
    <w:rsid w:val="00503B95"/>
    <w:rsid w:val="005047D5"/>
    <w:rsid w:val="00505AB1"/>
    <w:rsid w:val="0051260E"/>
    <w:rsid w:val="00514EE8"/>
    <w:rsid w:val="00521245"/>
    <w:rsid w:val="00532365"/>
    <w:rsid w:val="00535200"/>
    <w:rsid w:val="00537D77"/>
    <w:rsid w:val="005415DB"/>
    <w:rsid w:val="0054253C"/>
    <w:rsid w:val="0055075B"/>
    <w:rsid w:val="005531B1"/>
    <w:rsid w:val="0055345E"/>
    <w:rsid w:val="00554976"/>
    <w:rsid w:val="005554D3"/>
    <w:rsid w:val="0056041F"/>
    <w:rsid w:val="005626B1"/>
    <w:rsid w:val="005627EF"/>
    <w:rsid w:val="0056288F"/>
    <w:rsid w:val="00566DDC"/>
    <w:rsid w:val="00571A50"/>
    <w:rsid w:val="00572E61"/>
    <w:rsid w:val="0057512D"/>
    <w:rsid w:val="0058313B"/>
    <w:rsid w:val="005967EF"/>
    <w:rsid w:val="005A00F8"/>
    <w:rsid w:val="005A4898"/>
    <w:rsid w:val="005A5176"/>
    <w:rsid w:val="005A632F"/>
    <w:rsid w:val="005B0272"/>
    <w:rsid w:val="005B038F"/>
    <w:rsid w:val="005B4382"/>
    <w:rsid w:val="005B622D"/>
    <w:rsid w:val="005B6BE5"/>
    <w:rsid w:val="005C10C0"/>
    <w:rsid w:val="005C37E2"/>
    <w:rsid w:val="005D26C2"/>
    <w:rsid w:val="005D63C4"/>
    <w:rsid w:val="005D7132"/>
    <w:rsid w:val="005E3F79"/>
    <w:rsid w:val="005E41ED"/>
    <w:rsid w:val="005E70A6"/>
    <w:rsid w:val="005E7D4C"/>
    <w:rsid w:val="005F1A3B"/>
    <w:rsid w:val="005F2789"/>
    <w:rsid w:val="005F2A69"/>
    <w:rsid w:val="00601F7F"/>
    <w:rsid w:val="00602B7C"/>
    <w:rsid w:val="00603BA6"/>
    <w:rsid w:val="0060636E"/>
    <w:rsid w:val="0060698F"/>
    <w:rsid w:val="00613B39"/>
    <w:rsid w:val="00615D57"/>
    <w:rsid w:val="00621DE8"/>
    <w:rsid w:val="0062423C"/>
    <w:rsid w:val="0063157D"/>
    <w:rsid w:val="00632CC2"/>
    <w:rsid w:val="00633E51"/>
    <w:rsid w:val="00642294"/>
    <w:rsid w:val="00644935"/>
    <w:rsid w:val="00644DBF"/>
    <w:rsid w:val="00653798"/>
    <w:rsid w:val="006540F2"/>
    <w:rsid w:val="00657710"/>
    <w:rsid w:val="00661A4E"/>
    <w:rsid w:val="00670957"/>
    <w:rsid w:val="0068193E"/>
    <w:rsid w:val="00682186"/>
    <w:rsid w:val="0068286A"/>
    <w:rsid w:val="00684294"/>
    <w:rsid w:val="00695104"/>
    <w:rsid w:val="00696CAA"/>
    <w:rsid w:val="006A1D00"/>
    <w:rsid w:val="006A4045"/>
    <w:rsid w:val="006B1E9E"/>
    <w:rsid w:val="006B5930"/>
    <w:rsid w:val="006C19E5"/>
    <w:rsid w:val="006D1464"/>
    <w:rsid w:val="006D3335"/>
    <w:rsid w:val="006D5C22"/>
    <w:rsid w:val="006E1E71"/>
    <w:rsid w:val="006E4D4F"/>
    <w:rsid w:val="006E4FD1"/>
    <w:rsid w:val="006E516B"/>
    <w:rsid w:val="006F3BF0"/>
    <w:rsid w:val="006F3D44"/>
    <w:rsid w:val="006F3F26"/>
    <w:rsid w:val="006F5242"/>
    <w:rsid w:val="006F5ED7"/>
    <w:rsid w:val="00701A96"/>
    <w:rsid w:val="00706D5C"/>
    <w:rsid w:val="00707E2C"/>
    <w:rsid w:val="007101D2"/>
    <w:rsid w:val="00713780"/>
    <w:rsid w:val="0071550E"/>
    <w:rsid w:val="00716B34"/>
    <w:rsid w:val="0072308F"/>
    <w:rsid w:val="00723E2C"/>
    <w:rsid w:val="00732060"/>
    <w:rsid w:val="00732C0D"/>
    <w:rsid w:val="007341EE"/>
    <w:rsid w:val="00735405"/>
    <w:rsid w:val="007369A1"/>
    <w:rsid w:val="00741807"/>
    <w:rsid w:val="00743D41"/>
    <w:rsid w:val="00743E46"/>
    <w:rsid w:val="00745560"/>
    <w:rsid w:val="007462D3"/>
    <w:rsid w:val="0074642B"/>
    <w:rsid w:val="00750175"/>
    <w:rsid w:val="00761CDA"/>
    <w:rsid w:val="00761E53"/>
    <w:rsid w:val="007630AD"/>
    <w:rsid w:val="00766B92"/>
    <w:rsid w:val="00771EA8"/>
    <w:rsid w:val="00772D55"/>
    <w:rsid w:val="00774131"/>
    <w:rsid w:val="00775B46"/>
    <w:rsid w:val="00776601"/>
    <w:rsid w:val="00776B72"/>
    <w:rsid w:val="00780683"/>
    <w:rsid w:val="007811AC"/>
    <w:rsid w:val="007820F2"/>
    <w:rsid w:val="0078266D"/>
    <w:rsid w:val="00785E19"/>
    <w:rsid w:val="007867E7"/>
    <w:rsid w:val="00790870"/>
    <w:rsid w:val="00793107"/>
    <w:rsid w:val="00793C25"/>
    <w:rsid w:val="00796911"/>
    <w:rsid w:val="007A2AC8"/>
    <w:rsid w:val="007B2306"/>
    <w:rsid w:val="007B3CF5"/>
    <w:rsid w:val="007C13D1"/>
    <w:rsid w:val="007C2393"/>
    <w:rsid w:val="007C5366"/>
    <w:rsid w:val="007C7116"/>
    <w:rsid w:val="007D1CF7"/>
    <w:rsid w:val="007D36FF"/>
    <w:rsid w:val="007E141C"/>
    <w:rsid w:val="007F1B90"/>
    <w:rsid w:val="00801C1E"/>
    <w:rsid w:val="008054F1"/>
    <w:rsid w:val="008060B9"/>
    <w:rsid w:val="0080643A"/>
    <w:rsid w:val="00806804"/>
    <w:rsid w:val="00806A60"/>
    <w:rsid w:val="00813A1A"/>
    <w:rsid w:val="008170C8"/>
    <w:rsid w:val="008201C9"/>
    <w:rsid w:val="00822A7A"/>
    <w:rsid w:val="008238D6"/>
    <w:rsid w:val="00830A6E"/>
    <w:rsid w:val="00831CAA"/>
    <w:rsid w:val="00834317"/>
    <w:rsid w:val="00836BD0"/>
    <w:rsid w:val="00840FE4"/>
    <w:rsid w:val="00842A51"/>
    <w:rsid w:val="00845BCA"/>
    <w:rsid w:val="00850757"/>
    <w:rsid w:val="00853745"/>
    <w:rsid w:val="00855655"/>
    <w:rsid w:val="008572B3"/>
    <w:rsid w:val="008602EC"/>
    <w:rsid w:val="00866F7F"/>
    <w:rsid w:val="00871B2C"/>
    <w:rsid w:val="00874F7E"/>
    <w:rsid w:val="00877CB1"/>
    <w:rsid w:val="00880AD9"/>
    <w:rsid w:val="00881B35"/>
    <w:rsid w:val="00881EF9"/>
    <w:rsid w:val="0088299A"/>
    <w:rsid w:val="00882CD6"/>
    <w:rsid w:val="008840DA"/>
    <w:rsid w:val="008855D0"/>
    <w:rsid w:val="00887BC2"/>
    <w:rsid w:val="00892EEC"/>
    <w:rsid w:val="00893B82"/>
    <w:rsid w:val="00894997"/>
    <w:rsid w:val="008A32A1"/>
    <w:rsid w:val="008A7EBC"/>
    <w:rsid w:val="008B3ACD"/>
    <w:rsid w:val="008B7084"/>
    <w:rsid w:val="008C02F3"/>
    <w:rsid w:val="008C1C31"/>
    <w:rsid w:val="008C417F"/>
    <w:rsid w:val="008C7522"/>
    <w:rsid w:val="008D1709"/>
    <w:rsid w:val="008D1EEE"/>
    <w:rsid w:val="008E412F"/>
    <w:rsid w:val="008F2316"/>
    <w:rsid w:val="008F2516"/>
    <w:rsid w:val="0090352C"/>
    <w:rsid w:val="009122FA"/>
    <w:rsid w:val="00914409"/>
    <w:rsid w:val="00915A01"/>
    <w:rsid w:val="009177A8"/>
    <w:rsid w:val="00924823"/>
    <w:rsid w:val="0092710D"/>
    <w:rsid w:val="0093040C"/>
    <w:rsid w:val="00930C58"/>
    <w:rsid w:val="009325EB"/>
    <w:rsid w:val="00932613"/>
    <w:rsid w:val="00934602"/>
    <w:rsid w:val="00935393"/>
    <w:rsid w:val="009435C3"/>
    <w:rsid w:val="00944CBF"/>
    <w:rsid w:val="0094709D"/>
    <w:rsid w:val="00947CFB"/>
    <w:rsid w:val="00950988"/>
    <w:rsid w:val="00950A2F"/>
    <w:rsid w:val="00955343"/>
    <w:rsid w:val="0095657D"/>
    <w:rsid w:val="009612E4"/>
    <w:rsid w:val="00963B5F"/>
    <w:rsid w:val="0096597B"/>
    <w:rsid w:val="00966EA4"/>
    <w:rsid w:val="00967282"/>
    <w:rsid w:val="00973619"/>
    <w:rsid w:val="009749E7"/>
    <w:rsid w:val="009877D6"/>
    <w:rsid w:val="009956B4"/>
    <w:rsid w:val="00995CE2"/>
    <w:rsid w:val="009A094D"/>
    <w:rsid w:val="009A3F80"/>
    <w:rsid w:val="009A4ABB"/>
    <w:rsid w:val="009A747C"/>
    <w:rsid w:val="009B4533"/>
    <w:rsid w:val="009B4BE3"/>
    <w:rsid w:val="009B6D19"/>
    <w:rsid w:val="009C17EB"/>
    <w:rsid w:val="009C20E8"/>
    <w:rsid w:val="009C6E9B"/>
    <w:rsid w:val="009C6EE2"/>
    <w:rsid w:val="009D02F3"/>
    <w:rsid w:val="009D22E9"/>
    <w:rsid w:val="009D310B"/>
    <w:rsid w:val="009D50D9"/>
    <w:rsid w:val="009D5A5F"/>
    <w:rsid w:val="009E1C19"/>
    <w:rsid w:val="009E1CAD"/>
    <w:rsid w:val="009E3876"/>
    <w:rsid w:val="009E5A85"/>
    <w:rsid w:val="009F2D65"/>
    <w:rsid w:val="009F356C"/>
    <w:rsid w:val="00A0137F"/>
    <w:rsid w:val="00A03CD3"/>
    <w:rsid w:val="00A07F1C"/>
    <w:rsid w:val="00A120E2"/>
    <w:rsid w:val="00A14120"/>
    <w:rsid w:val="00A15BB1"/>
    <w:rsid w:val="00A21237"/>
    <w:rsid w:val="00A21A59"/>
    <w:rsid w:val="00A22205"/>
    <w:rsid w:val="00A25A8E"/>
    <w:rsid w:val="00A347F4"/>
    <w:rsid w:val="00A35EA9"/>
    <w:rsid w:val="00A4505C"/>
    <w:rsid w:val="00A56EA3"/>
    <w:rsid w:val="00A61170"/>
    <w:rsid w:val="00A66826"/>
    <w:rsid w:val="00A739E6"/>
    <w:rsid w:val="00A74E88"/>
    <w:rsid w:val="00A75D0F"/>
    <w:rsid w:val="00A80121"/>
    <w:rsid w:val="00A81010"/>
    <w:rsid w:val="00A81105"/>
    <w:rsid w:val="00A8172B"/>
    <w:rsid w:val="00A85503"/>
    <w:rsid w:val="00A86202"/>
    <w:rsid w:val="00A86D4B"/>
    <w:rsid w:val="00A9001A"/>
    <w:rsid w:val="00A9264B"/>
    <w:rsid w:val="00A92888"/>
    <w:rsid w:val="00A959BE"/>
    <w:rsid w:val="00A96B6C"/>
    <w:rsid w:val="00AA0A1C"/>
    <w:rsid w:val="00AA312C"/>
    <w:rsid w:val="00AA76BD"/>
    <w:rsid w:val="00AD27F4"/>
    <w:rsid w:val="00AD35C1"/>
    <w:rsid w:val="00AD4D0B"/>
    <w:rsid w:val="00AD70EE"/>
    <w:rsid w:val="00AD7593"/>
    <w:rsid w:val="00AE2979"/>
    <w:rsid w:val="00AE2CC8"/>
    <w:rsid w:val="00AE309E"/>
    <w:rsid w:val="00AE3C37"/>
    <w:rsid w:val="00AE42BC"/>
    <w:rsid w:val="00AE7CE6"/>
    <w:rsid w:val="00AF0AF9"/>
    <w:rsid w:val="00AF7D43"/>
    <w:rsid w:val="00B0407D"/>
    <w:rsid w:val="00B0710C"/>
    <w:rsid w:val="00B10052"/>
    <w:rsid w:val="00B10FAC"/>
    <w:rsid w:val="00B12AA7"/>
    <w:rsid w:val="00B1350E"/>
    <w:rsid w:val="00B16F56"/>
    <w:rsid w:val="00B26168"/>
    <w:rsid w:val="00B27646"/>
    <w:rsid w:val="00B30D72"/>
    <w:rsid w:val="00B32071"/>
    <w:rsid w:val="00B34468"/>
    <w:rsid w:val="00B358EA"/>
    <w:rsid w:val="00B36888"/>
    <w:rsid w:val="00B4049C"/>
    <w:rsid w:val="00B40FBC"/>
    <w:rsid w:val="00B50CB1"/>
    <w:rsid w:val="00B546BD"/>
    <w:rsid w:val="00B60062"/>
    <w:rsid w:val="00B65CA5"/>
    <w:rsid w:val="00B664C2"/>
    <w:rsid w:val="00B67553"/>
    <w:rsid w:val="00B735D8"/>
    <w:rsid w:val="00B774E3"/>
    <w:rsid w:val="00B805E4"/>
    <w:rsid w:val="00B8325E"/>
    <w:rsid w:val="00B86C4B"/>
    <w:rsid w:val="00B93B32"/>
    <w:rsid w:val="00B953C2"/>
    <w:rsid w:val="00B97134"/>
    <w:rsid w:val="00BA1B8E"/>
    <w:rsid w:val="00BA222A"/>
    <w:rsid w:val="00BA2F65"/>
    <w:rsid w:val="00BA6863"/>
    <w:rsid w:val="00BA7DBF"/>
    <w:rsid w:val="00BB08DA"/>
    <w:rsid w:val="00BB0DEB"/>
    <w:rsid w:val="00BB2675"/>
    <w:rsid w:val="00BB55D9"/>
    <w:rsid w:val="00BB5CF4"/>
    <w:rsid w:val="00BB60FB"/>
    <w:rsid w:val="00BB7A32"/>
    <w:rsid w:val="00BC2FEE"/>
    <w:rsid w:val="00BC4D37"/>
    <w:rsid w:val="00BC61D1"/>
    <w:rsid w:val="00BD1BCA"/>
    <w:rsid w:val="00BD459F"/>
    <w:rsid w:val="00BD4E81"/>
    <w:rsid w:val="00BE69D5"/>
    <w:rsid w:val="00BE7A48"/>
    <w:rsid w:val="00BF4D0A"/>
    <w:rsid w:val="00BF5672"/>
    <w:rsid w:val="00C01BCA"/>
    <w:rsid w:val="00C0361A"/>
    <w:rsid w:val="00C040E9"/>
    <w:rsid w:val="00C043C1"/>
    <w:rsid w:val="00C0708D"/>
    <w:rsid w:val="00C07F0D"/>
    <w:rsid w:val="00C1078D"/>
    <w:rsid w:val="00C1188D"/>
    <w:rsid w:val="00C119E3"/>
    <w:rsid w:val="00C13BEA"/>
    <w:rsid w:val="00C13D7A"/>
    <w:rsid w:val="00C14DFB"/>
    <w:rsid w:val="00C155B6"/>
    <w:rsid w:val="00C213F1"/>
    <w:rsid w:val="00C2548B"/>
    <w:rsid w:val="00C31269"/>
    <w:rsid w:val="00C33061"/>
    <w:rsid w:val="00C40A8F"/>
    <w:rsid w:val="00C45E4C"/>
    <w:rsid w:val="00C47277"/>
    <w:rsid w:val="00C51EE3"/>
    <w:rsid w:val="00C61CE5"/>
    <w:rsid w:val="00C65408"/>
    <w:rsid w:val="00C726A9"/>
    <w:rsid w:val="00C731E7"/>
    <w:rsid w:val="00C73A01"/>
    <w:rsid w:val="00C745E0"/>
    <w:rsid w:val="00C810EC"/>
    <w:rsid w:val="00C81186"/>
    <w:rsid w:val="00C834B7"/>
    <w:rsid w:val="00C9107A"/>
    <w:rsid w:val="00C92CE8"/>
    <w:rsid w:val="00C94E96"/>
    <w:rsid w:val="00CA4774"/>
    <w:rsid w:val="00CA4AF3"/>
    <w:rsid w:val="00CA67DD"/>
    <w:rsid w:val="00CA6CA1"/>
    <w:rsid w:val="00CA7512"/>
    <w:rsid w:val="00CB1D99"/>
    <w:rsid w:val="00CB48DE"/>
    <w:rsid w:val="00CB62D6"/>
    <w:rsid w:val="00CB662E"/>
    <w:rsid w:val="00CC3DB1"/>
    <w:rsid w:val="00CC4ADE"/>
    <w:rsid w:val="00CC4AEE"/>
    <w:rsid w:val="00CC5390"/>
    <w:rsid w:val="00CD0217"/>
    <w:rsid w:val="00CD1359"/>
    <w:rsid w:val="00CD475B"/>
    <w:rsid w:val="00CD475C"/>
    <w:rsid w:val="00CD5440"/>
    <w:rsid w:val="00CD54FC"/>
    <w:rsid w:val="00CD5A31"/>
    <w:rsid w:val="00CE062D"/>
    <w:rsid w:val="00CE13F9"/>
    <w:rsid w:val="00CE40D5"/>
    <w:rsid w:val="00CE4103"/>
    <w:rsid w:val="00CE418A"/>
    <w:rsid w:val="00CE5AF1"/>
    <w:rsid w:val="00CF489B"/>
    <w:rsid w:val="00CF49F6"/>
    <w:rsid w:val="00CF4F38"/>
    <w:rsid w:val="00D00F59"/>
    <w:rsid w:val="00D016B5"/>
    <w:rsid w:val="00D01AAF"/>
    <w:rsid w:val="00D0261B"/>
    <w:rsid w:val="00D03B5D"/>
    <w:rsid w:val="00D04A0E"/>
    <w:rsid w:val="00D04B05"/>
    <w:rsid w:val="00D07868"/>
    <w:rsid w:val="00D07E7D"/>
    <w:rsid w:val="00D119BA"/>
    <w:rsid w:val="00D1373E"/>
    <w:rsid w:val="00D15295"/>
    <w:rsid w:val="00D161DE"/>
    <w:rsid w:val="00D204ED"/>
    <w:rsid w:val="00D20E1C"/>
    <w:rsid w:val="00D20E76"/>
    <w:rsid w:val="00D312DA"/>
    <w:rsid w:val="00D333C2"/>
    <w:rsid w:val="00D3505B"/>
    <w:rsid w:val="00D36E7D"/>
    <w:rsid w:val="00D37103"/>
    <w:rsid w:val="00D37EA2"/>
    <w:rsid w:val="00D414D8"/>
    <w:rsid w:val="00D41C34"/>
    <w:rsid w:val="00D4312D"/>
    <w:rsid w:val="00D46D04"/>
    <w:rsid w:val="00D46E53"/>
    <w:rsid w:val="00D47E79"/>
    <w:rsid w:val="00D53DFC"/>
    <w:rsid w:val="00D57F0D"/>
    <w:rsid w:val="00D61CA0"/>
    <w:rsid w:val="00D62807"/>
    <w:rsid w:val="00D6286A"/>
    <w:rsid w:val="00D62962"/>
    <w:rsid w:val="00D66495"/>
    <w:rsid w:val="00D66524"/>
    <w:rsid w:val="00D6684E"/>
    <w:rsid w:val="00D74C94"/>
    <w:rsid w:val="00D7688A"/>
    <w:rsid w:val="00D80611"/>
    <w:rsid w:val="00D823A7"/>
    <w:rsid w:val="00D8399C"/>
    <w:rsid w:val="00D9255E"/>
    <w:rsid w:val="00DB0B97"/>
    <w:rsid w:val="00DB375B"/>
    <w:rsid w:val="00DB62C7"/>
    <w:rsid w:val="00DB6FCF"/>
    <w:rsid w:val="00DB7961"/>
    <w:rsid w:val="00DC44BB"/>
    <w:rsid w:val="00DD02E5"/>
    <w:rsid w:val="00DD1FB7"/>
    <w:rsid w:val="00DD3034"/>
    <w:rsid w:val="00DE2147"/>
    <w:rsid w:val="00DE268F"/>
    <w:rsid w:val="00DE4DA6"/>
    <w:rsid w:val="00DE5C73"/>
    <w:rsid w:val="00DF0547"/>
    <w:rsid w:val="00DF0589"/>
    <w:rsid w:val="00DF060D"/>
    <w:rsid w:val="00E00441"/>
    <w:rsid w:val="00E036C9"/>
    <w:rsid w:val="00E07015"/>
    <w:rsid w:val="00E0777B"/>
    <w:rsid w:val="00E1162B"/>
    <w:rsid w:val="00E14532"/>
    <w:rsid w:val="00E20E55"/>
    <w:rsid w:val="00E20F9E"/>
    <w:rsid w:val="00E21AB1"/>
    <w:rsid w:val="00E24207"/>
    <w:rsid w:val="00E249A9"/>
    <w:rsid w:val="00E26BD3"/>
    <w:rsid w:val="00E27311"/>
    <w:rsid w:val="00E35570"/>
    <w:rsid w:val="00E418CD"/>
    <w:rsid w:val="00E42407"/>
    <w:rsid w:val="00E43858"/>
    <w:rsid w:val="00E45A9D"/>
    <w:rsid w:val="00E46B3C"/>
    <w:rsid w:val="00E470DF"/>
    <w:rsid w:val="00E517C7"/>
    <w:rsid w:val="00E5182E"/>
    <w:rsid w:val="00E524AE"/>
    <w:rsid w:val="00E52D56"/>
    <w:rsid w:val="00E52F55"/>
    <w:rsid w:val="00E60D6B"/>
    <w:rsid w:val="00E66579"/>
    <w:rsid w:val="00E674DF"/>
    <w:rsid w:val="00E71E55"/>
    <w:rsid w:val="00E74AE7"/>
    <w:rsid w:val="00E75085"/>
    <w:rsid w:val="00E75555"/>
    <w:rsid w:val="00E758C0"/>
    <w:rsid w:val="00E7666F"/>
    <w:rsid w:val="00E80B4A"/>
    <w:rsid w:val="00E80C7C"/>
    <w:rsid w:val="00E81C07"/>
    <w:rsid w:val="00E8210A"/>
    <w:rsid w:val="00E849EF"/>
    <w:rsid w:val="00E87C9E"/>
    <w:rsid w:val="00E90F2D"/>
    <w:rsid w:val="00E91165"/>
    <w:rsid w:val="00E946C9"/>
    <w:rsid w:val="00E94F46"/>
    <w:rsid w:val="00EA1134"/>
    <w:rsid w:val="00EA2262"/>
    <w:rsid w:val="00EA5C62"/>
    <w:rsid w:val="00EA5F07"/>
    <w:rsid w:val="00EB2AE0"/>
    <w:rsid w:val="00EB4E30"/>
    <w:rsid w:val="00EB7866"/>
    <w:rsid w:val="00EC11F3"/>
    <w:rsid w:val="00EC1F77"/>
    <w:rsid w:val="00EC5692"/>
    <w:rsid w:val="00ED20B2"/>
    <w:rsid w:val="00ED4DFF"/>
    <w:rsid w:val="00ED55CA"/>
    <w:rsid w:val="00ED5D1B"/>
    <w:rsid w:val="00ED62B5"/>
    <w:rsid w:val="00EE237F"/>
    <w:rsid w:val="00EE2811"/>
    <w:rsid w:val="00EE743B"/>
    <w:rsid w:val="00EF19D4"/>
    <w:rsid w:val="00EF1A13"/>
    <w:rsid w:val="00EF1BBD"/>
    <w:rsid w:val="00EF2AC8"/>
    <w:rsid w:val="00EF5000"/>
    <w:rsid w:val="00F031E5"/>
    <w:rsid w:val="00F043B8"/>
    <w:rsid w:val="00F07D2F"/>
    <w:rsid w:val="00F122D7"/>
    <w:rsid w:val="00F138A3"/>
    <w:rsid w:val="00F13E62"/>
    <w:rsid w:val="00F20D37"/>
    <w:rsid w:val="00F21B4D"/>
    <w:rsid w:val="00F21C85"/>
    <w:rsid w:val="00F21E22"/>
    <w:rsid w:val="00F22514"/>
    <w:rsid w:val="00F34383"/>
    <w:rsid w:val="00F36BC0"/>
    <w:rsid w:val="00F374EA"/>
    <w:rsid w:val="00F45C4A"/>
    <w:rsid w:val="00F516FD"/>
    <w:rsid w:val="00F54196"/>
    <w:rsid w:val="00F5463A"/>
    <w:rsid w:val="00F55FE4"/>
    <w:rsid w:val="00F56585"/>
    <w:rsid w:val="00F56DCB"/>
    <w:rsid w:val="00F57BC4"/>
    <w:rsid w:val="00F62957"/>
    <w:rsid w:val="00F647F4"/>
    <w:rsid w:val="00F70137"/>
    <w:rsid w:val="00F70C10"/>
    <w:rsid w:val="00F77AAA"/>
    <w:rsid w:val="00F91E86"/>
    <w:rsid w:val="00F97F83"/>
    <w:rsid w:val="00FA6998"/>
    <w:rsid w:val="00FB5911"/>
    <w:rsid w:val="00FB591A"/>
    <w:rsid w:val="00FB751F"/>
    <w:rsid w:val="00FC566E"/>
    <w:rsid w:val="00FC5C4F"/>
    <w:rsid w:val="00FD4C0F"/>
    <w:rsid w:val="00FD77D9"/>
    <w:rsid w:val="00FE0B9F"/>
    <w:rsid w:val="00FE2D8F"/>
    <w:rsid w:val="00FF4070"/>
    <w:rsid w:val="00FF6D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803ECA"/>
  <w15:chartTrackingRefBased/>
  <w15:docId w15:val="{D02CE64D-5DCE-4995-8930-4C2D68A21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43F"/>
    <w:pPr>
      <w:spacing w:after="0" w:line="240" w:lineRule="auto"/>
    </w:pPr>
    <w:rPr>
      <w:rFonts w:ascii="Times New Roman" w:eastAsia="Times New Roman" w:hAnsi="Times New Roman" w:cs="Times New Roman"/>
      <w:kern w:val="0"/>
      <w:lang w:val="en-ID" w:eastAsia="en-ID"/>
      <w14:ligatures w14:val="none"/>
    </w:rPr>
  </w:style>
  <w:style w:type="paragraph" w:styleId="Heading1">
    <w:name w:val="heading 1"/>
    <w:basedOn w:val="Normal"/>
    <w:next w:val="Normal"/>
    <w:link w:val="Heading1Char"/>
    <w:uiPriority w:val="9"/>
    <w:qFormat/>
    <w:rsid w:val="005F2789"/>
    <w:pPr>
      <w:keepNext/>
      <w:keepLines/>
      <w:spacing w:before="360" w:after="80"/>
      <w:ind w:left="1276" w:right="540"/>
      <w:outlineLvl w:val="0"/>
    </w:pPr>
    <w:rPr>
      <w:rFonts w:ascii="Arial" w:eastAsiaTheme="majorEastAsia" w:hAnsi="Arial" w:cs="Arial"/>
      <w:b/>
      <w:bCs/>
      <w:color w:val="215E99" w:themeColor="text2" w:themeTint="BF"/>
      <w:sz w:val="36"/>
      <w:szCs w:val="36"/>
    </w:rPr>
  </w:style>
  <w:style w:type="paragraph" w:styleId="Heading2">
    <w:name w:val="heading 2"/>
    <w:basedOn w:val="Normal"/>
    <w:next w:val="Normal"/>
    <w:link w:val="Heading2Char"/>
    <w:uiPriority w:val="9"/>
    <w:unhideWhenUsed/>
    <w:qFormat/>
    <w:rsid w:val="00A120E2"/>
    <w:pPr>
      <w:keepNext/>
      <w:keepLines/>
      <w:numPr>
        <w:ilvl w:val="1"/>
        <w:numId w:val="5"/>
      </w:numPr>
      <w:spacing w:before="160" w:after="80"/>
      <w:ind w:left="709"/>
      <w:outlineLvl w:val="1"/>
    </w:pPr>
    <w:rPr>
      <w:rFonts w:ascii="Arial" w:eastAsiaTheme="majorEastAsia" w:hAnsi="Arial" w:cs="Arial"/>
      <w:b/>
      <w:bCs/>
      <w:color w:val="215E99" w:themeColor="text2" w:themeTint="BF"/>
      <w:sz w:val="32"/>
      <w:szCs w:val="32"/>
    </w:rPr>
  </w:style>
  <w:style w:type="paragraph" w:styleId="Heading3">
    <w:name w:val="heading 3"/>
    <w:basedOn w:val="Normal"/>
    <w:next w:val="Normal"/>
    <w:link w:val="Heading3Char"/>
    <w:uiPriority w:val="9"/>
    <w:unhideWhenUsed/>
    <w:qFormat/>
    <w:rsid w:val="000A69E3"/>
    <w:pPr>
      <w:keepNext/>
      <w:keepLines/>
      <w:numPr>
        <w:ilvl w:val="2"/>
        <w:numId w:val="5"/>
      </w:numPr>
      <w:spacing w:before="160" w:after="80"/>
      <w:outlineLvl w:val="2"/>
    </w:pPr>
    <w:rPr>
      <w:rFonts w:ascii="Arial" w:eastAsiaTheme="majorEastAsia" w:hAnsi="Arial" w:cs="Arial"/>
      <w:b/>
      <w:bCs/>
      <w:color w:val="215E99" w:themeColor="text2" w:themeTint="BF"/>
      <w:sz w:val="32"/>
      <w:szCs w:val="32"/>
    </w:rPr>
  </w:style>
  <w:style w:type="paragraph" w:styleId="Heading4">
    <w:name w:val="heading 4"/>
    <w:basedOn w:val="Normal"/>
    <w:next w:val="Normal"/>
    <w:link w:val="Heading4Char"/>
    <w:uiPriority w:val="9"/>
    <w:unhideWhenUsed/>
    <w:qFormat/>
    <w:rsid w:val="00F20D37"/>
    <w:pPr>
      <w:keepNext/>
      <w:keepLines/>
      <w:numPr>
        <w:ilvl w:val="3"/>
        <w:numId w:val="5"/>
      </w:numPr>
      <w:spacing w:before="80" w:after="40"/>
      <w:ind w:left="993" w:hanging="993"/>
      <w:outlineLvl w:val="3"/>
    </w:pPr>
    <w:rPr>
      <w:rFonts w:ascii="Arial" w:eastAsiaTheme="majorEastAsia" w:hAnsi="Arial" w:cs="Arial"/>
      <w:b/>
      <w:bCs/>
      <w:color w:val="215E99" w:themeColor="text2" w:themeTint="BF"/>
      <w:sz w:val="32"/>
      <w:szCs w:val="32"/>
    </w:rPr>
  </w:style>
  <w:style w:type="paragraph" w:styleId="Heading5">
    <w:name w:val="heading 5"/>
    <w:basedOn w:val="Normal"/>
    <w:next w:val="Normal"/>
    <w:link w:val="Heading5Char"/>
    <w:uiPriority w:val="9"/>
    <w:semiHidden/>
    <w:unhideWhenUsed/>
    <w:qFormat/>
    <w:rsid w:val="00BA68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A686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686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686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686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2789"/>
    <w:rPr>
      <w:rFonts w:ascii="Arial" w:eastAsiaTheme="majorEastAsia" w:hAnsi="Arial" w:cs="Arial"/>
      <w:b/>
      <w:bCs/>
      <w:color w:val="215E99" w:themeColor="text2" w:themeTint="BF"/>
      <w:kern w:val="0"/>
      <w:sz w:val="36"/>
      <w:szCs w:val="36"/>
      <w:lang w:val="en-ID" w:eastAsia="en-ID"/>
      <w14:ligatures w14:val="none"/>
    </w:rPr>
  </w:style>
  <w:style w:type="character" w:customStyle="1" w:styleId="Heading2Char">
    <w:name w:val="Heading 2 Char"/>
    <w:basedOn w:val="DefaultParagraphFont"/>
    <w:link w:val="Heading2"/>
    <w:uiPriority w:val="9"/>
    <w:rsid w:val="00A120E2"/>
    <w:rPr>
      <w:rFonts w:ascii="Arial" w:eastAsiaTheme="majorEastAsia" w:hAnsi="Arial" w:cs="Arial"/>
      <w:b/>
      <w:bCs/>
      <w:color w:val="215E99" w:themeColor="text2" w:themeTint="BF"/>
      <w:kern w:val="0"/>
      <w:sz w:val="32"/>
      <w:szCs w:val="32"/>
      <w:lang w:val="en-ID" w:eastAsia="en-ID"/>
      <w14:ligatures w14:val="none"/>
    </w:rPr>
  </w:style>
  <w:style w:type="character" w:customStyle="1" w:styleId="Heading3Char">
    <w:name w:val="Heading 3 Char"/>
    <w:basedOn w:val="DefaultParagraphFont"/>
    <w:link w:val="Heading3"/>
    <w:uiPriority w:val="9"/>
    <w:rsid w:val="000A69E3"/>
    <w:rPr>
      <w:rFonts w:ascii="Arial" w:eastAsiaTheme="majorEastAsia" w:hAnsi="Arial" w:cs="Arial"/>
      <w:b/>
      <w:bCs/>
      <w:color w:val="215E99" w:themeColor="text2" w:themeTint="BF"/>
      <w:kern w:val="0"/>
      <w:sz w:val="32"/>
      <w:szCs w:val="32"/>
      <w:lang w:val="en-ID" w:eastAsia="en-ID"/>
      <w14:ligatures w14:val="none"/>
    </w:rPr>
  </w:style>
  <w:style w:type="character" w:customStyle="1" w:styleId="Heading4Char">
    <w:name w:val="Heading 4 Char"/>
    <w:basedOn w:val="DefaultParagraphFont"/>
    <w:link w:val="Heading4"/>
    <w:uiPriority w:val="9"/>
    <w:rsid w:val="00F20D37"/>
    <w:rPr>
      <w:rFonts w:ascii="Arial" w:eastAsiaTheme="majorEastAsia" w:hAnsi="Arial" w:cs="Arial"/>
      <w:b/>
      <w:bCs/>
      <w:color w:val="215E99" w:themeColor="text2" w:themeTint="BF"/>
      <w:kern w:val="0"/>
      <w:sz w:val="32"/>
      <w:szCs w:val="32"/>
      <w:lang w:val="en-ID" w:eastAsia="en-ID"/>
      <w14:ligatures w14:val="none"/>
    </w:rPr>
  </w:style>
  <w:style w:type="character" w:customStyle="1" w:styleId="Heading5Char">
    <w:name w:val="Heading 5 Char"/>
    <w:basedOn w:val="DefaultParagraphFont"/>
    <w:link w:val="Heading5"/>
    <w:uiPriority w:val="9"/>
    <w:semiHidden/>
    <w:rsid w:val="00BA68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A68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68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68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6863"/>
    <w:rPr>
      <w:rFonts w:eastAsiaTheme="majorEastAsia" w:cstheme="majorBidi"/>
      <w:color w:val="272727" w:themeColor="text1" w:themeTint="D8"/>
    </w:rPr>
  </w:style>
  <w:style w:type="paragraph" w:styleId="Title">
    <w:name w:val="Title"/>
    <w:basedOn w:val="Normal"/>
    <w:next w:val="Normal"/>
    <w:link w:val="TitleChar"/>
    <w:uiPriority w:val="10"/>
    <w:qFormat/>
    <w:rsid w:val="00BA686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68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68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68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6863"/>
    <w:pPr>
      <w:spacing w:before="160"/>
      <w:jc w:val="center"/>
    </w:pPr>
    <w:rPr>
      <w:i/>
      <w:iCs/>
      <w:color w:val="404040" w:themeColor="text1" w:themeTint="BF"/>
    </w:rPr>
  </w:style>
  <w:style w:type="character" w:customStyle="1" w:styleId="QuoteChar">
    <w:name w:val="Quote Char"/>
    <w:basedOn w:val="DefaultParagraphFont"/>
    <w:link w:val="Quote"/>
    <w:uiPriority w:val="29"/>
    <w:rsid w:val="00BA6863"/>
    <w:rPr>
      <w:i/>
      <w:iCs/>
      <w:color w:val="404040" w:themeColor="text1" w:themeTint="BF"/>
    </w:rPr>
  </w:style>
  <w:style w:type="paragraph" w:styleId="ListParagraph">
    <w:name w:val="List Paragraph"/>
    <w:basedOn w:val="Normal"/>
    <w:link w:val="ListParagraphChar"/>
    <w:uiPriority w:val="34"/>
    <w:qFormat/>
    <w:rsid w:val="00BA6863"/>
    <w:pPr>
      <w:ind w:left="720"/>
      <w:contextualSpacing/>
    </w:pPr>
  </w:style>
  <w:style w:type="character" w:styleId="IntenseEmphasis">
    <w:name w:val="Intense Emphasis"/>
    <w:basedOn w:val="DefaultParagraphFont"/>
    <w:uiPriority w:val="21"/>
    <w:qFormat/>
    <w:rsid w:val="00BA6863"/>
    <w:rPr>
      <w:i/>
      <w:iCs/>
      <w:color w:val="0F4761" w:themeColor="accent1" w:themeShade="BF"/>
    </w:rPr>
  </w:style>
  <w:style w:type="paragraph" w:styleId="IntenseQuote">
    <w:name w:val="Intense Quote"/>
    <w:basedOn w:val="Normal"/>
    <w:next w:val="Normal"/>
    <w:link w:val="IntenseQuoteChar"/>
    <w:uiPriority w:val="30"/>
    <w:qFormat/>
    <w:rsid w:val="00BA68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A6863"/>
    <w:rPr>
      <w:i/>
      <w:iCs/>
      <w:color w:val="0F4761" w:themeColor="accent1" w:themeShade="BF"/>
    </w:rPr>
  </w:style>
  <w:style w:type="character" w:styleId="IntenseReference">
    <w:name w:val="Intense Reference"/>
    <w:basedOn w:val="DefaultParagraphFont"/>
    <w:uiPriority w:val="32"/>
    <w:qFormat/>
    <w:rsid w:val="00BA6863"/>
    <w:rPr>
      <w:b/>
      <w:bCs/>
      <w:smallCaps/>
      <w:color w:val="0F4761" w:themeColor="accent1" w:themeShade="BF"/>
      <w:spacing w:val="5"/>
    </w:rPr>
  </w:style>
  <w:style w:type="table" w:styleId="TableGrid">
    <w:name w:val="Table Grid"/>
    <w:basedOn w:val="TableNormal"/>
    <w:uiPriority w:val="39"/>
    <w:rsid w:val="004A0EC3"/>
    <w:pPr>
      <w:spacing w:after="0" w:line="240" w:lineRule="auto"/>
    </w:pPr>
    <w:rPr>
      <w:rFonts w:ascii="Arial" w:hAnsi="Arial"/>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Pr>
  </w:style>
  <w:style w:type="character" w:styleId="CommentReference">
    <w:name w:val="annotation reference"/>
    <w:basedOn w:val="DefaultParagraphFont"/>
    <w:uiPriority w:val="99"/>
    <w:semiHidden/>
    <w:unhideWhenUsed/>
    <w:qFormat/>
    <w:rsid w:val="00B50CB1"/>
    <w:rPr>
      <w:sz w:val="16"/>
      <w:szCs w:val="16"/>
    </w:rPr>
  </w:style>
  <w:style w:type="paragraph" w:styleId="CommentText">
    <w:name w:val="annotation text"/>
    <w:basedOn w:val="Normal"/>
    <w:link w:val="CommentTextChar"/>
    <w:uiPriority w:val="99"/>
    <w:unhideWhenUsed/>
    <w:rsid w:val="00B50CB1"/>
    <w:rPr>
      <w:sz w:val="20"/>
      <w:szCs w:val="20"/>
    </w:rPr>
  </w:style>
  <w:style w:type="character" w:customStyle="1" w:styleId="CommentTextChar">
    <w:name w:val="Comment Text Char"/>
    <w:basedOn w:val="DefaultParagraphFont"/>
    <w:link w:val="CommentText"/>
    <w:uiPriority w:val="99"/>
    <w:qFormat/>
    <w:rsid w:val="00B50CB1"/>
    <w:rPr>
      <w:rFonts w:ascii="Times New Roman" w:eastAsia="Times New Roman" w:hAnsi="Times New Roman" w:cs="Times New Roman"/>
      <w:kern w:val="0"/>
      <w:sz w:val="20"/>
      <w:szCs w:val="20"/>
      <w:lang w:val="en-ID" w:eastAsia="en-ID"/>
      <w14:ligatures w14:val="none"/>
    </w:rPr>
  </w:style>
  <w:style w:type="character" w:styleId="Hyperlink">
    <w:name w:val="Hyperlink"/>
    <w:basedOn w:val="DefaultParagraphFont"/>
    <w:uiPriority w:val="99"/>
    <w:unhideWhenUsed/>
    <w:rsid w:val="000A69E3"/>
    <w:rPr>
      <w:color w:val="467886" w:themeColor="hyperlink"/>
      <w:u w:val="single"/>
    </w:rPr>
  </w:style>
  <w:style w:type="character" w:customStyle="1" w:styleId="UnresolvedMention1">
    <w:name w:val="Unresolved Mention1"/>
    <w:basedOn w:val="DefaultParagraphFont"/>
    <w:uiPriority w:val="99"/>
    <w:semiHidden/>
    <w:unhideWhenUsed/>
    <w:rsid w:val="000A69E3"/>
    <w:rPr>
      <w:color w:val="605E5C"/>
      <w:shd w:val="clear" w:color="auto" w:fill="E1DFDD"/>
    </w:rPr>
  </w:style>
  <w:style w:type="character" w:styleId="Strong">
    <w:name w:val="Strong"/>
    <w:basedOn w:val="DefaultParagraphFont"/>
    <w:uiPriority w:val="22"/>
    <w:qFormat/>
    <w:rsid w:val="009A094D"/>
    <w:rPr>
      <w:b/>
      <w:bCs/>
    </w:rPr>
  </w:style>
  <w:style w:type="paragraph" w:styleId="CommentSubject">
    <w:name w:val="annotation subject"/>
    <w:basedOn w:val="CommentText"/>
    <w:next w:val="CommentText"/>
    <w:link w:val="CommentSubjectChar"/>
    <w:uiPriority w:val="99"/>
    <w:semiHidden/>
    <w:unhideWhenUsed/>
    <w:rsid w:val="008840DA"/>
    <w:rPr>
      <w:b/>
      <w:bCs/>
    </w:rPr>
  </w:style>
  <w:style w:type="character" w:customStyle="1" w:styleId="CommentSubjectChar">
    <w:name w:val="Comment Subject Char"/>
    <w:basedOn w:val="CommentTextChar"/>
    <w:link w:val="CommentSubject"/>
    <w:uiPriority w:val="99"/>
    <w:semiHidden/>
    <w:rsid w:val="008840DA"/>
    <w:rPr>
      <w:rFonts w:ascii="Times New Roman" w:eastAsia="Times New Roman" w:hAnsi="Times New Roman" w:cs="Times New Roman"/>
      <w:b/>
      <w:bCs/>
      <w:kern w:val="0"/>
      <w:sz w:val="20"/>
      <w:szCs w:val="20"/>
      <w:lang w:val="en-ID" w:eastAsia="en-ID"/>
      <w14:ligatures w14:val="none"/>
    </w:rPr>
  </w:style>
  <w:style w:type="paragraph" w:styleId="TOCHeading">
    <w:name w:val="TOC Heading"/>
    <w:basedOn w:val="Heading1"/>
    <w:next w:val="Normal"/>
    <w:uiPriority w:val="39"/>
    <w:unhideWhenUsed/>
    <w:qFormat/>
    <w:rsid w:val="008840DA"/>
    <w:pPr>
      <w:spacing w:before="240" w:after="0" w:line="259" w:lineRule="auto"/>
      <w:outlineLvl w:val="9"/>
    </w:pPr>
    <w:rPr>
      <w:sz w:val="32"/>
      <w:szCs w:val="32"/>
      <w:lang w:val="en-US" w:eastAsia="en-US"/>
    </w:rPr>
  </w:style>
  <w:style w:type="paragraph" w:styleId="TOC1">
    <w:name w:val="toc 1"/>
    <w:basedOn w:val="Normal"/>
    <w:next w:val="Normal"/>
    <w:autoRedefine/>
    <w:uiPriority w:val="39"/>
    <w:unhideWhenUsed/>
    <w:rsid w:val="008840DA"/>
    <w:pPr>
      <w:spacing w:after="100"/>
    </w:pPr>
  </w:style>
  <w:style w:type="paragraph" w:styleId="TOC2">
    <w:name w:val="toc 2"/>
    <w:basedOn w:val="Normal"/>
    <w:next w:val="Normal"/>
    <w:autoRedefine/>
    <w:uiPriority w:val="39"/>
    <w:unhideWhenUsed/>
    <w:rsid w:val="008840DA"/>
    <w:pPr>
      <w:spacing w:after="100"/>
      <w:ind w:left="240"/>
    </w:pPr>
  </w:style>
  <w:style w:type="paragraph" w:styleId="TOC3">
    <w:name w:val="toc 3"/>
    <w:basedOn w:val="Normal"/>
    <w:next w:val="Normal"/>
    <w:autoRedefine/>
    <w:uiPriority w:val="39"/>
    <w:unhideWhenUsed/>
    <w:rsid w:val="008840DA"/>
    <w:pPr>
      <w:spacing w:after="100"/>
      <w:ind w:left="480"/>
    </w:pPr>
  </w:style>
  <w:style w:type="paragraph" w:styleId="NormalWeb">
    <w:name w:val="Normal (Web)"/>
    <w:basedOn w:val="Normal"/>
    <w:uiPriority w:val="99"/>
    <w:unhideWhenUsed/>
    <w:rsid w:val="00F13E62"/>
    <w:pPr>
      <w:spacing w:before="100" w:beforeAutospacing="1" w:after="100" w:afterAutospacing="1"/>
    </w:pPr>
  </w:style>
  <w:style w:type="paragraph" w:styleId="Header">
    <w:name w:val="header"/>
    <w:basedOn w:val="Normal"/>
    <w:link w:val="HeaderChar"/>
    <w:uiPriority w:val="99"/>
    <w:unhideWhenUsed/>
    <w:rsid w:val="00CD54FC"/>
    <w:pPr>
      <w:tabs>
        <w:tab w:val="center" w:pos="4513"/>
        <w:tab w:val="right" w:pos="9026"/>
      </w:tabs>
    </w:pPr>
  </w:style>
  <w:style w:type="character" w:customStyle="1" w:styleId="HeaderChar">
    <w:name w:val="Header Char"/>
    <w:basedOn w:val="DefaultParagraphFont"/>
    <w:link w:val="Header"/>
    <w:uiPriority w:val="99"/>
    <w:rsid w:val="00CD54FC"/>
    <w:rPr>
      <w:rFonts w:ascii="Times New Roman" w:eastAsia="Times New Roman" w:hAnsi="Times New Roman" w:cs="Times New Roman"/>
      <w:kern w:val="0"/>
      <w:lang w:val="en-ID" w:eastAsia="en-ID"/>
      <w14:ligatures w14:val="none"/>
    </w:rPr>
  </w:style>
  <w:style w:type="paragraph" w:styleId="Footer">
    <w:name w:val="footer"/>
    <w:basedOn w:val="Normal"/>
    <w:link w:val="FooterChar"/>
    <w:uiPriority w:val="99"/>
    <w:unhideWhenUsed/>
    <w:rsid w:val="00CD54FC"/>
    <w:pPr>
      <w:tabs>
        <w:tab w:val="center" w:pos="4513"/>
        <w:tab w:val="right" w:pos="9026"/>
      </w:tabs>
    </w:pPr>
  </w:style>
  <w:style w:type="character" w:customStyle="1" w:styleId="FooterChar">
    <w:name w:val="Footer Char"/>
    <w:basedOn w:val="DefaultParagraphFont"/>
    <w:link w:val="Footer"/>
    <w:uiPriority w:val="99"/>
    <w:rsid w:val="00CD54FC"/>
    <w:rPr>
      <w:rFonts w:ascii="Times New Roman" w:eastAsia="Times New Roman" w:hAnsi="Times New Roman" w:cs="Times New Roman"/>
      <w:kern w:val="0"/>
      <w:lang w:val="en-ID" w:eastAsia="en-ID"/>
      <w14:ligatures w14:val="none"/>
    </w:rPr>
  </w:style>
  <w:style w:type="character" w:customStyle="1" w:styleId="ListParagraphChar">
    <w:name w:val="List Paragraph Char"/>
    <w:link w:val="ListParagraph"/>
    <w:uiPriority w:val="34"/>
    <w:locked/>
    <w:rsid w:val="001A12D9"/>
    <w:rPr>
      <w:rFonts w:ascii="Times New Roman" w:eastAsia="Times New Roman" w:hAnsi="Times New Roman" w:cs="Times New Roman"/>
      <w:kern w:val="0"/>
      <w:lang w:val="en-ID" w:eastAsia="en-ID"/>
      <w14:ligatures w14:val="none"/>
    </w:rPr>
  </w:style>
  <w:style w:type="paragraph" w:styleId="TOC4">
    <w:name w:val="toc 4"/>
    <w:basedOn w:val="Normal"/>
    <w:next w:val="Normal"/>
    <w:autoRedefine/>
    <w:uiPriority w:val="39"/>
    <w:unhideWhenUsed/>
    <w:rsid w:val="00BD459F"/>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rsid w:val="00BD459F"/>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BD459F"/>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BD459F"/>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BD459F"/>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BD459F"/>
    <w:pPr>
      <w:spacing w:after="100" w:line="278" w:lineRule="auto"/>
      <w:ind w:left="1920"/>
    </w:pPr>
    <w:rPr>
      <w:rFonts w:asciiTheme="minorHAnsi" w:eastAsiaTheme="minorEastAsia" w:hAnsiTheme="minorHAnsi" w:cstheme="minorBidi"/>
      <w:kern w:val="2"/>
      <w14:ligatures w14:val="standardContextual"/>
    </w:rPr>
  </w:style>
  <w:style w:type="table" w:customStyle="1" w:styleId="56">
    <w:name w:val="56"/>
    <w:basedOn w:val="TableNormal"/>
    <w:rsid w:val="003740B2"/>
    <w:pPr>
      <w:spacing w:after="0" w:line="240" w:lineRule="auto"/>
    </w:pPr>
    <w:rPr>
      <w:rFonts w:ascii="Times New Roman" w:eastAsia="Times New Roman" w:hAnsi="Times New Roman" w:cs="Times New Roman"/>
      <w:kern w:val="0"/>
      <w:lang w:val="en-ID"/>
      <w14:ligatures w14:val="none"/>
    </w:rPr>
    <w:tblPr>
      <w:tblStyleRowBandSize w:val="1"/>
      <w:tblStyleColBandSize w:val="1"/>
      <w:tblCellMar>
        <w:left w:w="115" w:type="dxa"/>
        <w:right w:w="115" w:type="dxa"/>
      </w:tblCellMar>
    </w:tblPr>
  </w:style>
  <w:style w:type="character" w:styleId="HTMLCode">
    <w:name w:val="HTML Code"/>
    <w:basedOn w:val="DefaultParagraphFont"/>
    <w:uiPriority w:val="99"/>
    <w:semiHidden/>
    <w:unhideWhenUsed/>
    <w:rsid w:val="003740B2"/>
    <w:rPr>
      <w:rFonts w:ascii="Courier New" w:eastAsia="Times New Roman" w:hAnsi="Courier New" w:cs="Courier New"/>
      <w:sz w:val="20"/>
      <w:szCs w:val="20"/>
    </w:rPr>
  </w:style>
  <w:style w:type="table" w:customStyle="1" w:styleId="55">
    <w:name w:val="55"/>
    <w:basedOn w:val="TableNormal"/>
    <w:rsid w:val="00E42407"/>
    <w:pPr>
      <w:spacing w:after="0" w:line="240" w:lineRule="auto"/>
    </w:pPr>
    <w:rPr>
      <w:rFonts w:ascii="Times New Roman" w:eastAsia="Times New Roman" w:hAnsi="Times New Roman" w:cs="Times New Roman"/>
      <w:kern w:val="0"/>
      <w:lang w:val="en-ID"/>
      <w14:ligatures w14:val="none"/>
    </w:rPr>
    <w:tblPr>
      <w:tblStyleRowBandSize w:val="1"/>
      <w:tblStyleColBandSize w:val="1"/>
      <w:tblCellMar>
        <w:left w:w="115" w:type="dxa"/>
        <w:right w:w="115" w:type="dxa"/>
      </w:tblCellMar>
    </w:tblPr>
  </w:style>
  <w:style w:type="table" w:customStyle="1" w:styleId="54">
    <w:name w:val="54"/>
    <w:basedOn w:val="TableNormal"/>
    <w:rsid w:val="006F3BF0"/>
    <w:pPr>
      <w:spacing w:after="0" w:line="240" w:lineRule="auto"/>
    </w:pPr>
    <w:rPr>
      <w:rFonts w:ascii="Times New Roman" w:eastAsia="Times New Roman" w:hAnsi="Times New Roman" w:cs="Times New Roman"/>
      <w:kern w:val="0"/>
      <w:lang w:val="en-ID"/>
      <w14:ligatures w14:val="none"/>
    </w:rPr>
    <w:tblPr>
      <w:tblStyleRowBandSize w:val="1"/>
      <w:tblStyleColBandSize w:val="1"/>
      <w:tblCellMar>
        <w:left w:w="115" w:type="dxa"/>
        <w:right w:w="115" w:type="dxa"/>
      </w:tblCellMar>
    </w:tblPr>
  </w:style>
  <w:style w:type="table" w:customStyle="1" w:styleId="53">
    <w:name w:val="53"/>
    <w:basedOn w:val="TableNormal"/>
    <w:rsid w:val="006F3BF0"/>
    <w:pPr>
      <w:spacing w:after="0" w:line="240" w:lineRule="auto"/>
    </w:pPr>
    <w:rPr>
      <w:rFonts w:ascii="Times New Roman" w:eastAsia="Times New Roman" w:hAnsi="Times New Roman" w:cs="Times New Roman"/>
      <w:kern w:val="0"/>
      <w:lang w:val="en-ID"/>
      <w14:ligatures w14:val="none"/>
    </w:rPr>
    <w:tblPr>
      <w:tblStyleRowBandSize w:val="1"/>
      <w:tblStyleColBandSize w:val="1"/>
      <w:tblCellMar>
        <w:left w:w="115" w:type="dxa"/>
        <w:right w:w="115" w:type="dxa"/>
      </w:tblCellMar>
    </w:tblPr>
  </w:style>
  <w:style w:type="table" w:customStyle="1" w:styleId="49">
    <w:name w:val="49"/>
    <w:basedOn w:val="TableNormal"/>
    <w:rsid w:val="00A347F4"/>
    <w:pPr>
      <w:spacing w:after="0" w:line="240" w:lineRule="auto"/>
    </w:pPr>
    <w:rPr>
      <w:rFonts w:ascii="Times New Roman" w:eastAsia="Times New Roman" w:hAnsi="Times New Roman" w:cs="Times New Roman"/>
      <w:kern w:val="0"/>
      <w:lang w:val="en-ID"/>
      <w14:ligatures w14:val="none"/>
    </w:rPr>
    <w:tblPr>
      <w:tblStyleRowBandSize w:val="1"/>
      <w:tblStyleColBandSize w:val="1"/>
    </w:tblPr>
  </w:style>
  <w:style w:type="table" w:customStyle="1" w:styleId="48">
    <w:name w:val="48"/>
    <w:basedOn w:val="TableNormal"/>
    <w:rsid w:val="008855D0"/>
    <w:pPr>
      <w:spacing w:after="0" w:line="240" w:lineRule="auto"/>
    </w:pPr>
    <w:rPr>
      <w:rFonts w:ascii="Times New Roman" w:eastAsia="Times New Roman" w:hAnsi="Times New Roman" w:cs="Times New Roman"/>
      <w:kern w:val="0"/>
      <w:lang w:val="en-ID"/>
      <w14:ligatures w14:val="none"/>
    </w:rPr>
    <w:tblPr>
      <w:tblStyleRowBandSize w:val="1"/>
      <w:tblStyleColBandSize w:val="1"/>
      <w:tblCellMar>
        <w:top w:w="113" w:type="dxa"/>
        <w:bottom w:w="113" w:type="dxa"/>
      </w:tblCellMar>
    </w:tblPr>
  </w:style>
  <w:style w:type="table" w:customStyle="1" w:styleId="45">
    <w:name w:val="45"/>
    <w:basedOn w:val="TableNormal"/>
    <w:rsid w:val="000C7697"/>
    <w:pPr>
      <w:spacing w:after="0" w:line="240" w:lineRule="auto"/>
    </w:pPr>
    <w:rPr>
      <w:rFonts w:ascii="Times New Roman" w:eastAsia="Times New Roman" w:hAnsi="Times New Roman" w:cs="Times New Roman"/>
      <w:kern w:val="0"/>
      <w:lang w:val="en-ID"/>
      <w14:ligatures w14:val="none"/>
    </w:rPr>
    <w:tblPr>
      <w:tblStyleRowBandSize w:val="1"/>
      <w:tblStyleColBandSize w:val="1"/>
      <w:tblCellMar>
        <w:left w:w="115" w:type="dxa"/>
        <w:right w:w="115" w:type="dxa"/>
      </w:tblCellMar>
    </w:tblPr>
  </w:style>
  <w:style w:type="table" w:customStyle="1" w:styleId="11">
    <w:name w:val="11"/>
    <w:basedOn w:val="TableNormal"/>
    <w:rsid w:val="00DE268F"/>
    <w:pPr>
      <w:spacing w:after="0" w:line="240" w:lineRule="auto"/>
    </w:pPr>
    <w:rPr>
      <w:rFonts w:ascii="Times New Roman" w:eastAsia="Times New Roman" w:hAnsi="Times New Roman" w:cs="Times New Roman"/>
      <w:kern w:val="0"/>
      <w:lang w:val="en-ID"/>
      <w14:ligatures w14:val="none"/>
    </w:rPr>
    <w:tblPr>
      <w:tblStyleRowBandSize w:val="1"/>
      <w:tblStyleColBandSize w:val="1"/>
      <w:tblCellMar>
        <w:left w:w="115" w:type="dxa"/>
        <w:right w:w="115" w:type="dxa"/>
      </w:tblCellMar>
    </w:tblPr>
  </w:style>
  <w:style w:type="table" w:customStyle="1" w:styleId="10">
    <w:name w:val="10"/>
    <w:basedOn w:val="TableNormal"/>
    <w:rsid w:val="00DE268F"/>
    <w:pPr>
      <w:spacing w:after="0" w:line="240" w:lineRule="auto"/>
    </w:pPr>
    <w:rPr>
      <w:rFonts w:ascii="Times New Roman" w:eastAsia="Times New Roman" w:hAnsi="Times New Roman" w:cs="Times New Roman"/>
      <w:kern w:val="0"/>
      <w:lang w:val="en-ID"/>
      <w14:ligatures w14:val="none"/>
    </w:rPr>
    <w:tblPr>
      <w:tblStyleRowBandSize w:val="1"/>
      <w:tblStyleColBandSize w:val="1"/>
      <w:tblCellMar>
        <w:left w:w="115" w:type="dxa"/>
        <w:right w:w="115" w:type="dxa"/>
      </w:tblCellMar>
    </w:tblPr>
  </w:style>
  <w:style w:type="table" w:customStyle="1" w:styleId="9">
    <w:name w:val="9"/>
    <w:basedOn w:val="TableNormal"/>
    <w:rsid w:val="00DE268F"/>
    <w:pPr>
      <w:spacing w:after="0" w:line="240" w:lineRule="auto"/>
    </w:pPr>
    <w:rPr>
      <w:rFonts w:ascii="Times New Roman" w:eastAsia="Times New Roman" w:hAnsi="Times New Roman" w:cs="Times New Roman"/>
      <w:kern w:val="0"/>
      <w:lang w:val="en-ID"/>
      <w14:ligatures w14:val="none"/>
    </w:rPr>
    <w:tblPr>
      <w:tblStyleRowBandSize w:val="1"/>
      <w:tblStyleColBandSize w:val="1"/>
      <w:tblCellMar>
        <w:left w:w="115" w:type="dxa"/>
        <w:right w:w="115" w:type="dxa"/>
      </w:tblCellMar>
    </w:tblPr>
  </w:style>
  <w:style w:type="table" w:customStyle="1" w:styleId="8">
    <w:name w:val="8"/>
    <w:basedOn w:val="TableNormal"/>
    <w:rsid w:val="002551EA"/>
    <w:pPr>
      <w:spacing w:after="0" w:line="240" w:lineRule="auto"/>
    </w:pPr>
    <w:rPr>
      <w:rFonts w:ascii="Times New Roman" w:eastAsia="Times New Roman" w:hAnsi="Times New Roman" w:cs="Times New Roman"/>
      <w:kern w:val="0"/>
      <w:lang w:val="en-ID"/>
      <w14:ligatures w14:val="none"/>
    </w:rPr>
    <w:tblPr>
      <w:tblStyleRowBandSize w:val="1"/>
      <w:tblStyleColBandSize w:val="1"/>
      <w:tblCellMar>
        <w:left w:w="115" w:type="dxa"/>
        <w:right w:w="115" w:type="dxa"/>
      </w:tblCellMar>
    </w:tblPr>
  </w:style>
  <w:style w:type="table" w:customStyle="1" w:styleId="6">
    <w:name w:val="6"/>
    <w:basedOn w:val="TableNormal"/>
    <w:rsid w:val="00B34468"/>
    <w:pPr>
      <w:spacing w:after="0" w:line="240" w:lineRule="auto"/>
    </w:pPr>
    <w:rPr>
      <w:rFonts w:ascii="Times New Roman" w:eastAsia="Times New Roman" w:hAnsi="Times New Roman" w:cs="Times New Roman"/>
      <w:kern w:val="0"/>
      <w:lang w:val="en-ID"/>
      <w14:ligatures w14:val="none"/>
    </w:rPr>
    <w:tblPr>
      <w:tblStyleRowBandSize w:val="1"/>
      <w:tblStyleColBandSize w:val="1"/>
      <w:tblCellMar>
        <w:left w:w="115" w:type="dxa"/>
        <w:right w:w="115" w:type="dxa"/>
      </w:tblCellMar>
    </w:tblPr>
  </w:style>
  <w:style w:type="table" w:customStyle="1" w:styleId="5">
    <w:name w:val="5"/>
    <w:basedOn w:val="TableNormal"/>
    <w:rsid w:val="00FF4070"/>
    <w:pPr>
      <w:spacing w:after="0" w:line="240" w:lineRule="auto"/>
    </w:pPr>
    <w:rPr>
      <w:rFonts w:ascii="Times New Roman" w:eastAsia="Times New Roman" w:hAnsi="Times New Roman" w:cs="Times New Roman"/>
      <w:kern w:val="0"/>
      <w:lang w:val="en-ID"/>
      <w14:ligatures w14:val="none"/>
    </w:rPr>
    <w:tblPr>
      <w:tblStyleRowBandSize w:val="1"/>
      <w:tblStyleColBandSize w:val="1"/>
      <w:tblCellMar>
        <w:left w:w="115" w:type="dxa"/>
        <w:right w:w="115" w:type="dxa"/>
      </w:tblCellMar>
    </w:tblPr>
  </w:style>
  <w:style w:type="table" w:customStyle="1" w:styleId="3">
    <w:name w:val="3"/>
    <w:basedOn w:val="TableNormal"/>
    <w:rsid w:val="00FF4070"/>
    <w:pPr>
      <w:spacing w:after="0" w:line="240" w:lineRule="auto"/>
    </w:pPr>
    <w:rPr>
      <w:rFonts w:ascii="Times New Roman" w:eastAsia="Times New Roman" w:hAnsi="Times New Roman" w:cs="Times New Roman"/>
      <w:kern w:val="0"/>
      <w:lang w:val="en-ID"/>
      <w14:ligatures w14:val="none"/>
    </w:rPr>
    <w:tblPr>
      <w:tblStyleRowBandSize w:val="1"/>
      <w:tblStyleColBandSize w:val="1"/>
      <w:tblCellMar>
        <w:left w:w="115" w:type="dxa"/>
        <w:right w:w="115" w:type="dxa"/>
      </w:tblCellMar>
    </w:tblPr>
  </w:style>
  <w:style w:type="table" w:customStyle="1" w:styleId="1">
    <w:name w:val="1"/>
    <w:basedOn w:val="TableNormal"/>
    <w:rsid w:val="00CE4103"/>
    <w:pPr>
      <w:spacing w:after="0" w:line="240" w:lineRule="auto"/>
    </w:pPr>
    <w:rPr>
      <w:rFonts w:ascii="Times New Roman" w:eastAsia="Times New Roman" w:hAnsi="Times New Roman" w:cs="Times New Roman"/>
      <w:kern w:val="0"/>
      <w:lang w:val="en-ID"/>
      <w14:ligatures w14:val="none"/>
    </w:rPr>
    <w:tblPr>
      <w:tblStyleRowBandSize w:val="1"/>
      <w:tblStyleColBandSize w:val="1"/>
      <w:tblCellMar>
        <w:top w:w="113" w:type="dxa"/>
        <w:bottom w:w="113" w:type="dxa"/>
      </w:tblCellMar>
    </w:tblPr>
  </w:style>
  <w:style w:type="paragraph" w:styleId="Revision">
    <w:name w:val="Revision"/>
    <w:hidden/>
    <w:uiPriority w:val="99"/>
    <w:semiHidden/>
    <w:rsid w:val="00535200"/>
    <w:pPr>
      <w:spacing w:after="0" w:line="240" w:lineRule="auto"/>
    </w:pPr>
    <w:rPr>
      <w:rFonts w:ascii="Times New Roman" w:eastAsia="Times New Roman" w:hAnsi="Times New Roman" w:cs="Times New Roman"/>
      <w:kern w:val="0"/>
      <w:lang w:val="en-ID" w:eastAsia="en-ID"/>
      <w14:ligatures w14:val="none"/>
    </w:rPr>
  </w:style>
  <w:style w:type="character" w:styleId="Emphasis">
    <w:name w:val="Emphasis"/>
    <w:basedOn w:val="DefaultParagraphFont"/>
    <w:uiPriority w:val="20"/>
    <w:qFormat/>
    <w:rsid w:val="006F3F26"/>
    <w:rPr>
      <w:i/>
      <w:iCs/>
    </w:rPr>
  </w:style>
  <w:style w:type="paragraph" w:styleId="BalloonText">
    <w:name w:val="Balloon Text"/>
    <w:basedOn w:val="Normal"/>
    <w:link w:val="BalloonTextChar"/>
    <w:uiPriority w:val="99"/>
    <w:semiHidden/>
    <w:unhideWhenUsed/>
    <w:rsid w:val="008D170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1709"/>
    <w:rPr>
      <w:rFonts w:ascii="Segoe UI" w:eastAsia="Times New Roman" w:hAnsi="Segoe UI" w:cs="Segoe UI"/>
      <w:kern w:val="0"/>
      <w:sz w:val="18"/>
      <w:szCs w:val="18"/>
      <w:lang w:val="en-ID"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3100">
      <w:bodyDiv w:val="1"/>
      <w:marLeft w:val="0"/>
      <w:marRight w:val="0"/>
      <w:marTop w:val="0"/>
      <w:marBottom w:val="0"/>
      <w:divBdr>
        <w:top w:val="none" w:sz="0" w:space="0" w:color="auto"/>
        <w:left w:val="none" w:sz="0" w:space="0" w:color="auto"/>
        <w:bottom w:val="none" w:sz="0" w:space="0" w:color="auto"/>
        <w:right w:val="none" w:sz="0" w:space="0" w:color="auto"/>
      </w:divBdr>
    </w:div>
    <w:div w:id="22290994">
      <w:bodyDiv w:val="1"/>
      <w:marLeft w:val="0"/>
      <w:marRight w:val="0"/>
      <w:marTop w:val="0"/>
      <w:marBottom w:val="0"/>
      <w:divBdr>
        <w:top w:val="none" w:sz="0" w:space="0" w:color="auto"/>
        <w:left w:val="none" w:sz="0" w:space="0" w:color="auto"/>
        <w:bottom w:val="none" w:sz="0" w:space="0" w:color="auto"/>
        <w:right w:val="none" w:sz="0" w:space="0" w:color="auto"/>
      </w:divBdr>
    </w:div>
    <w:div w:id="26610336">
      <w:bodyDiv w:val="1"/>
      <w:marLeft w:val="0"/>
      <w:marRight w:val="0"/>
      <w:marTop w:val="0"/>
      <w:marBottom w:val="0"/>
      <w:divBdr>
        <w:top w:val="none" w:sz="0" w:space="0" w:color="auto"/>
        <w:left w:val="none" w:sz="0" w:space="0" w:color="auto"/>
        <w:bottom w:val="none" w:sz="0" w:space="0" w:color="auto"/>
        <w:right w:val="none" w:sz="0" w:space="0" w:color="auto"/>
      </w:divBdr>
    </w:div>
    <w:div w:id="49380416">
      <w:bodyDiv w:val="1"/>
      <w:marLeft w:val="0"/>
      <w:marRight w:val="0"/>
      <w:marTop w:val="0"/>
      <w:marBottom w:val="0"/>
      <w:divBdr>
        <w:top w:val="none" w:sz="0" w:space="0" w:color="auto"/>
        <w:left w:val="none" w:sz="0" w:space="0" w:color="auto"/>
        <w:bottom w:val="none" w:sz="0" w:space="0" w:color="auto"/>
        <w:right w:val="none" w:sz="0" w:space="0" w:color="auto"/>
      </w:divBdr>
    </w:div>
    <w:div w:id="78529783">
      <w:bodyDiv w:val="1"/>
      <w:marLeft w:val="0"/>
      <w:marRight w:val="0"/>
      <w:marTop w:val="0"/>
      <w:marBottom w:val="0"/>
      <w:divBdr>
        <w:top w:val="none" w:sz="0" w:space="0" w:color="auto"/>
        <w:left w:val="none" w:sz="0" w:space="0" w:color="auto"/>
        <w:bottom w:val="none" w:sz="0" w:space="0" w:color="auto"/>
        <w:right w:val="none" w:sz="0" w:space="0" w:color="auto"/>
      </w:divBdr>
    </w:div>
    <w:div w:id="98844110">
      <w:bodyDiv w:val="1"/>
      <w:marLeft w:val="0"/>
      <w:marRight w:val="0"/>
      <w:marTop w:val="0"/>
      <w:marBottom w:val="0"/>
      <w:divBdr>
        <w:top w:val="none" w:sz="0" w:space="0" w:color="auto"/>
        <w:left w:val="none" w:sz="0" w:space="0" w:color="auto"/>
        <w:bottom w:val="none" w:sz="0" w:space="0" w:color="auto"/>
        <w:right w:val="none" w:sz="0" w:space="0" w:color="auto"/>
      </w:divBdr>
    </w:div>
    <w:div w:id="106586007">
      <w:bodyDiv w:val="1"/>
      <w:marLeft w:val="0"/>
      <w:marRight w:val="0"/>
      <w:marTop w:val="0"/>
      <w:marBottom w:val="0"/>
      <w:divBdr>
        <w:top w:val="none" w:sz="0" w:space="0" w:color="auto"/>
        <w:left w:val="none" w:sz="0" w:space="0" w:color="auto"/>
        <w:bottom w:val="none" w:sz="0" w:space="0" w:color="auto"/>
        <w:right w:val="none" w:sz="0" w:space="0" w:color="auto"/>
      </w:divBdr>
    </w:div>
    <w:div w:id="113644710">
      <w:bodyDiv w:val="1"/>
      <w:marLeft w:val="0"/>
      <w:marRight w:val="0"/>
      <w:marTop w:val="0"/>
      <w:marBottom w:val="0"/>
      <w:divBdr>
        <w:top w:val="none" w:sz="0" w:space="0" w:color="auto"/>
        <w:left w:val="none" w:sz="0" w:space="0" w:color="auto"/>
        <w:bottom w:val="none" w:sz="0" w:space="0" w:color="auto"/>
        <w:right w:val="none" w:sz="0" w:space="0" w:color="auto"/>
      </w:divBdr>
    </w:div>
    <w:div w:id="116602502">
      <w:bodyDiv w:val="1"/>
      <w:marLeft w:val="0"/>
      <w:marRight w:val="0"/>
      <w:marTop w:val="0"/>
      <w:marBottom w:val="0"/>
      <w:divBdr>
        <w:top w:val="none" w:sz="0" w:space="0" w:color="auto"/>
        <w:left w:val="none" w:sz="0" w:space="0" w:color="auto"/>
        <w:bottom w:val="none" w:sz="0" w:space="0" w:color="auto"/>
        <w:right w:val="none" w:sz="0" w:space="0" w:color="auto"/>
      </w:divBdr>
    </w:div>
    <w:div w:id="136533316">
      <w:bodyDiv w:val="1"/>
      <w:marLeft w:val="0"/>
      <w:marRight w:val="0"/>
      <w:marTop w:val="0"/>
      <w:marBottom w:val="0"/>
      <w:divBdr>
        <w:top w:val="none" w:sz="0" w:space="0" w:color="auto"/>
        <w:left w:val="none" w:sz="0" w:space="0" w:color="auto"/>
        <w:bottom w:val="none" w:sz="0" w:space="0" w:color="auto"/>
        <w:right w:val="none" w:sz="0" w:space="0" w:color="auto"/>
      </w:divBdr>
    </w:div>
    <w:div w:id="163325659">
      <w:bodyDiv w:val="1"/>
      <w:marLeft w:val="0"/>
      <w:marRight w:val="0"/>
      <w:marTop w:val="0"/>
      <w:marBottom w:val="0"/>
      <w:divBdr>
        <w:top w:val="none" w:sz="0" w:space="0" w:color="auto"/>
        <w:left w:val="none" w:sz="0" w:space="0" w:color="auto"/>
        <w:bottom w:val="none" w:sz="0" w:space="0" w:color="auto"/>
        <w:right w:val="none" w:sz="0" w:space="0" w:color="auto"/>
      </w:divBdr>
    </w:div>
    <w:div w:id="220822983">
      <w:bodyDiv w:val="1"/>
      <w:marLeft w:val="0"/>
      <w:marRight w:val="0"/>
      <w:marTop w:val="0"/>
      <w:marBottom w:val="0"/>
      <w:divBdr>
        <w:top w:val="none" w:sz="0" w:space="0" w:color="auto"/>
        <w:left w:val="none" w:sz="0" w:space="0" w:color="auto"/>
        <w:bottom w:val="none" w:sz="0" w:space="0" w:color="auto"/>
        <w:right w:val="none" w:sz="0" w:space="0" w:color="auto"/>
      </w:divBdr>
    </w:div>
    <w:div w:id="228275125">
      <w:bodyDiv w:val="1"/>
      <w:marLeft w:val="0"/>
      <w:marRight w:val="0"/>
      <w:marTop w:val="0"/>
      <w:marBottom w:val="0"/>
      <w:divBdr>
        <w:top w:val="none" w:sz="0" w:space="0" w:color="auto"/>
        <w:left w:val="none" w:sz="0" w:space="0" w:color="auto"/>
        <w:bottom w:val="none" w:sz="0" w:space="0" w:color="auto"/>
        <w:right w:val="none" w:sz="0" w:space="0" w:color="auto"/>
      </w:divBdr>
    </w:div>
    <w:div w:id="236746568">
      <w:bodyDiv w:val="1"/>
      <w:marLeft w:val="0"/>
      <w:marRight w:val="0"/>
      <w:marTop w:val="0"/>
      <w:marBottom w:val="0"/>
      <w:divBdr>
        <w:top w:val="none" w:sz="0" w:space="0" w:color="auto"/>
        <w:left w:val="none" w:sz="0" w:space="0" w:color="auto"/>
        <w:bottom w:val="none" w:sz="0" w:space="0" w:color="auto"/>
        <w:right w:val="none" w:sz="0" w:space="0" w:color="auto"/>
      </w:divBdr>
    </w:div>
    <w:div w:id="237179285">
      <w:bodyDiv w:val="1"/>
      <w:marLeft w:val="0"/>
      <w:marRight w:val="0"/>
      <w:marTop w:val="0"/>
      <w:marBottom w:val="0"/>
      <w:divBdr>
        <w:top w:val="none" w:sz="0" w:space="0" w:color="auto"/>
        <w:left w:val="none" w:sz="0" w:space="0" w:color="auto"/>
        <w:bottom w:val="none" w:sz="0" w:space="0" w:color="auto"/>
        <w:right w:val="none" w:sz="0" w:space="0" w:color="auto"/>
      </w:divBdr>
    </w:div>
    <w:div w:id="245580079">
      <w:bodyDiv w:val="1"/>
      <w:marLeft w:val="0"/>
      <w:marRight w:val="0"/>
      <w:marTop w:val="0"/>
      <w:marBottom w:val="0"/>
      <w:divBdr>
        <w:top w:val="none" w:sz="0" w:space="0" w:color="auto"/>
        <w:left w:val="none" w:sz="0" w:space="0" w:color="auto"/>
        <w:bottom w:val="none" w:sz="0" w:space="0" w:color="auto"/>
        <w:right w:val="none" w:sz="0" w:space="0" w:color="auto"/>
      </w:divBdr>
    </w:div>
    <w:div w:id="246884619">
      <w:bodyDiv w:val="1"/>
      <w:marLeft w:val="0"/>
      <w:marRight w:val="0"/>
      <w:marTop w:val="0"/>
      <w:marBottom w:val="0"/>
      <w:divBdr>
        <w:top w:val="none" w:sz="0" w:space="0" w:color="auto"/>
        <w:left w:val="none" w:sz="0" w:space="0" w:color="auto"/>
        <w:bottom w:val="none" w:sz="0" w:space="0" w:color="auto"/>
        <w:right w:val="none" w:sz="0" w:space="0" w:color="auto"/>
      </w:divBdr>
    </w:div>
    <w:div w:id="322973637">
      <w:bodyDiv w:val="1"/>
      <w:marLeft w:val="0"/>
      <w:marRight w:val="0"/>
      <w:marTop w:val="0"/>
      <w:marBottom w:val="0"/>
      <w:divBdr>
        <w:top w:val="none" w:sz="0" w:space="0" w:color="auto"/>
        <w:left w:val="none" w:sz="0" w:space="0" w:color="auto"/>
        <w:bottom w:val="none" w:sz="0" w:space="0" w:color="auto"/>
        <w:right w:val="none" w:sz="0" w:space="0" w:color="auto"/>
      </w:divBdr>
    </w:div>
    <w:div w:id="344944675">
      <w:bodyDiv w:val="1"/>
      <w:marLeft w:val="0"/>
      <w:marRight w:val="0"/>
      <w:marTop w:val="0"/>
      <w:marBottom w:val="0"/>
      <w:divBdr>
        <w:top w:val="none" w:sz="0" w:space="0" w:color="auto"/>
        <w:left w:val="none" w:sz="0" w:space="0" w:color="auto"/>
        <w:bottom w:val="none" w:sz="0" w:space="0" w:color="auto"/>
        <w:right w:val="none" w:sz="0" w:space="0" w:color="auto"/>
      </w:divBdr>
    </w:div>
    <w:div w:id="350494604">
      <w:bodyDiv w:val="1"/>
      <w:marLeft w:val="0"/>
      <w:marRight w:val="0"/>
      <w:marTop w:val="0"/>
      <w:marBottom w:val="0"/>
      <w:divBdr>
        <w:top w:val="none" w:sz="0" w:space="0" w:color="auto"/>
        <w:left w:val="none" w:sz="0" w:space="0" w:color="auto"/>
        <w:bottom w:val="none" w:sz="0" w:space="0" w:color="auto"/>
        <w:right w:val="none" w:sz="0" w:space="0" w:color="auto"/>
      </w:divBdr>
    </w:div>
    <w:div w:id="353460668">
      <w:bodyDiv w:val="1"/>
      <w:marLeft w:val="0"/>
      <w:marRight w:val="0"/>
      <w:marTop w:val="0"/>
      <w:marBottom w:val="0"/>
      <w:divBdr>
        <w:top w:val="none" w:sz="0" w:space="0" w:color="auto"/>
        <w:left w:val="none" w:sz="0" w:space="0" w:color="auto"/>
        <w:bottom w:val="none" w:sz="0" w:space="0" w:color="auto"/>
        <w:right w:val="none" w:sz="0" w:space="0" w:color="auto"/>
      </w:divBdr>
    </w:div>
    <w:div w:id="413163693">
      <w:bodyDiv w:val="1"/>
      <w:marLeft w:val="0"/>
      <w:marRight w:val="0"/>
      <w:marTop w:val="0"/>
      <w:marBottom w:val="0"/>
      <w:divBdr>
        <w:top w:val="none" w:sz="0" w:space="0" w:color="auto"/>
        <w:left w:val="none" w:sz="0" w:space="0" w:color="auto"/>
        <w:bottom w:val="none" w:sz="0" w:space="0" w:color="auto"/>
        <w:right w:val="none" w:sz="0" w:space="0" w:color="auto"/>
      </w:divBdr>
    </w:div>
    <w:div w:id="413481176">
      <w:bodyDiv w:val="1"/>
      <w:marLeft w:val="0"/>
      <w:marRight w:val="0"/>
      <w:marTop w:val="0"/>
      <w:marBottom w:val="0"/>
      <w:divBdr>
        <w:top w:val="none" w:sz="0" w:space="0" w:color="auto"/>
        <w:left w:val="none" w:sz="0" w:space="0" w:color="auto"/>
        <w:bottom w:val="none" w:sz="0" w:space="0" w:color="auto"/>
        <w:right w:val="none" w:sz="0" w:space="0" w:color="auto"/>
      </w:divBdr>
    </w:div>
    <w:div w:id="417216217">
      <w:bodyDiv w:val="1"/>
      <w:marLeft w:val="0"/>
      <w:marRight w:val="0"/>
      <w:marTop w:val="0"/>
      <w:marBottom w:val="0"/>
      <w:divBdr>
        <w:top w:val="none" w:sz="0" w:space="0" w:color="auto"/>
        <w:left w:val="none" w:sz="0" w:space="0" w:color="auto"/>
        <w:bottom w:val="none" w:sz="0" w:space="0" w:color="auto"/>
        <w:right w:val="none" w:sz="0" w:space="0" w:color="auto"/>
      </w:divBdr>
    </w:div>
    <w:div w:id="426925680">
      <w:bodyDiv w:val="1"/>
      <w:marLeft w:val="0"/>
      <w:marRight w:val="0"/>
      <w:marTop w:val="0"/>
      <w:marBottom w:val="0"/>
      <w:divBdr>
        <w:top w:val="none" w:sz="0" w:space="0" w:color="auto"/>
        <w:left w:val="none" w:sz="0" w:space="0" w:color="auto"/>
        <w:bottom w:val="none" w:sz="0" w:space="0" w:color="auto"/>
        <w:right w:val="none" w:sz="0" w:space="0" w:color="auto"/>
      </w:divBdr>
    </w:div>
    <w:div w:id="439375734">
      <w:bodyDiv w:val="1"/>
      <w:marLeft w:val="0"/>
      <w:marRight w:val="0"/>
      <w:marTop w:val="0"/>
      <w:marBottom w:val="0"/>
      <w:divBdr>
        <w:top w:val="none" w:sz="0" w:space="0" w:color="auto"/>
        <w:left w:val="none" w:sz="0" w:space="0" w:color="auto"/>
        <w:bottom w:val="none" w:sz="0" w:space="0" w:color="auto"/>
        <w:right w:val="none" w:sz="0" w:space="0" w:color="auto"/>
      </w:divBdr>
    </w:div>
    <w:div w:id="461266400">
      <w:bodyDiv w:val="1"/>
      <w:marLeft w:val="0"/>
      <w:marRight w:val="0"/>
      <w:marTop w:val="0"/>
      <w:marBottom w:val="0"/>
      <w:divBdr>
        <w:top w:val="none" w:sz="0" w:space="0" w:color="auto"/>
        <w:left w:val="none" w:sz="0" w:space="0" w:color="auto"/>
        <w:bottom w:val="none" w:sz="0" w:space="0" w:color="auto"/>
        <w:right w:val="none" w:sz="0" w:space="0" w:color="auto"/>
      </w:divBdr>
    </w:div>
    <w:div w:id="478495210">
      <w:bodyDiv w:val="1"/>
      <w:marLeft w:val="0"/>
      <w:marRight w:val="0"/>
      <w:marTop w:val="0"/>
      <w:marBottom w:val="0"/>
      <w:divBdr>
        <w:top w:val="none" w:sz="0" w:space="0" w:color="auto"/>
        <w:left w:val="none" w:sz="0" w:space="0" w:color="auto"/>
        <w:bottom w:val="none" w:sz="0" w:space="0" w:color="auto"/>
        <w:right w:val="none" w:sz="0" w:space="0" w:color="auto"/>
      </w:divBdr>
      <w:divsChild>
        <w:div w:id="80883189">
          <w:marLeft w:val="0"/>
          <w:marRight w:val="0"/>
          <w:marTop w:val="0"/>
          <w:marBottom w:val="0"/>
          <w:divBdr>
            <w:top w:val="none" w:sz="0" w:space="0" w:color="auto"/>
            <w:left w:val="none" w:sz="0" w:space="0" w:color="auto"/>
            <w:bottom w:val="none" w:sz="0" w:space="0" w:color="auto"/>
            <w:right w:val="none" w:sz="0" w:space="0" w:color="auto"/>
          </w:divBdr>
          <w:divsChild>
            <w:div w:id="371343525">
              <w:marLeft w:val="0"/>
              <w:marRight w:val="0"/>
              <w:marTop w:val="0"/>
              <w:marBottom w:val="0"/>
              <w:divBdr>
                <w:top w:val="none" w:sz="0" w:space="0" w:color="auto"/>
                <w:left w:val="none" w:sz="0" w:space="0" w:color="auto"/>
                <w:bottom w:val="none" w:sz="0" w:space="0" w:color="auto"/>
                <w:right w:val="none" w:sz="0" w:space="0" w:color="auto"/>
              </w:divBdr>
            </w:div>
            <w:div w:id="1266309891">
              <w:marLeft w:val="0"/>
              <w:marRight w:val="0"/>
              <w:marTop w:val="0"/>
              <w:marBottom w:val="0"/>
              <w:divBdr>
                <w:top w:val="none" w:sz="0" w:space="0" w:color="auto"/>
                <w:left w:val="none" w:sz="0" w:space="0" w:color="auto"/>
                <w:bottom w:val="none" w:sz="0" w:space="0" w:color="auto"/>
                <w:right w:val="none" w:sz="0" w:space="0" w:color="auto"/>
              </w:divBdr>
            </w:div>
            <w:div w:id="1485467142">
              <w:marLeft w:val="0"/>
              <w:marRight w:val="0"/>
              <w:marTop w:val="0"/>
              <w:marBottom w:val="0"/>
              <w:divBdr>
                <w:top w:val="none" w:sz="0" w:space="0" w:color="auto"/>
                <w:left w:val="none" w:sz="0" w:space="0" w:color="auto"/>
                <w:bottom w:val="none" w:sz="0" w:space="0" w:color="auto"/>
                <w:right w:val="none" w:sz="0" w:space="0" w:color="auto"/>
              </w:divBdr>
              <w:divsChild>
                <w:div w:id="1585723982">
                  <w:marLeft w:val="0"/>
                  <w:marRight w:val="0"/>
                  <w:marTop w:val="0"/>
                  <w:marBottom w:val="0"/>
                  <w:divBdr>
                    <w:top w:val="none" w:sz="0" w:space="0" w:color="auto"/>
                    <w:left w:val="none" w:sz="0" w:space="0" w:color="auto"/>
                    <w:bottom w:val="none" w:sz="0" w:space="0" w:color="auto"/>
                    <w:right w:val="none" w:sz="0" w:space="0" w:color="auto"/>
                  </w:divBdr>
                  <w:divsChild>
                    <w:div w:id="47922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5197693">
      <w:bodyDiv w:val="1"/>
      <w:marLeft w:val="0"/>
      <w:marRight w:val="0"/>
      <w:marTop w:val="0"/>
      <w:marBottom w:val="0"/>
      <w:divBdr>
        <w:top w:val="none" w:sz="0" w:space="0" w:color="auto"/>
        <w:left w:val="none" w:sz="0" w:space="0" w:color="auto"/>
        <w:bottom w:val="none" w:sz="0" w:space="0" w:color="auto"/>
        <w:right w:val="none" w:sz="0" w:space="0" w:color="auto"/>
      </w:divBdr>
      <w:divsChild>
        <w:div w:id="204489406">
          <w:marLeft w:val="0"/>
          <w:marRight w:val="0"/>
          <w:marTop w:val="0"/>
          <w:marBottom w:val="0"/>
          <w:divBdr>
            <w:top w:val="none" w:sz="0" w:space="0" w:color="auto"/>
            <w:left w:val="none" w:sz="0" w:space="0" w:color="auto"/>
            <w:bottom w:val="none" w:sz="0" w:space="0" w:color="auto"/>
            <w:right w:val="none" w:sz="0" w:space="0" w:color="auto"/>
          </w:divBdr>
          <w:divsChild>
            <w:div w:id="372656987">
              <w:marLeft w:val="0"/>
              <w:marRight w:val="0"/>
              <w:marTop w:val="0"/>
              <w:marBottom w:val="0"/>
              <w:divBdr>
                <w:top w:val="none" w:sz="0" w:space="0" w:color="auto"/>
                <w:left w:val="none" w:sz="0" w:space="0" w:color="auto"/>
                <w:bottom w:val="none" w:sz="0" w:space="0" w:color="auto"/>
                <w:right w:val="none" w:sz="0" w:space="0" w:color="auto"/>
              </w:divBdr>
            </w:div>
            <w:div w:id="583221076">
              <w:marLeft w:val="0"/>
              <w:marRight w:val="0"/>
              <w:marTop w:val="0"/>
              <w:marBottom w:val="0"/>
              <w:divBdr>
                <w:top w:val="none" w:sz="0" w:space="0" w:color="auto"/>
                <w:left w:val="none" w:sz="0" w:space="0" w:color="auto"/>
                <w:bottom w:val="none" w:sz="0" w:space="0" w:color="auto"/>
                <w:right w:val="none" w:sz="0" w:space="0" w:color="auto"/>
              </w:divBdr>
              <w:divsChild>
                <w:div w:id="1689982978">
                  <w:marLeft w:val="0"/>
                  <w:marRight w:val="0"/>
                  <w:marTop w:val="0"/>
                  <w:marBottom w:val="0"/>
                  <w:divBdr>
                    <w:top w:val="none" w:sz="0" w:space="0" w:color="auto"/>
                    <w:left w:val="none" w:sz="0" w:space="0" w:color="auto"/>
                    <w:bottom w:val="none" w:sz="0" w:space="0" w:color="auto"/>
                    <w:right w:val="none" w:sz="0" w:space="0" w:color="auto"/>
                  </w:divBdr>
                  <w:divsChild>
                    <w:div w:id="125528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37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65740">
      <w:bodyDiv w:val="1"/>
      <w:marLeft w:val="0"/>
      <w:marRight w:val="0"/>
      <w:marTop w:val="0"/>
      <w:marBottom w:val="0"/>
      <w:divBdr>
        <w:top w:val="none" w:sz="0" w:space="0" w:color="auto"/>
        <w:left w:val="none" w:sz="0" w:space="0" w:color="auto"/>
        <w:bottom w:val="none" w:sz="0" w:space="0" w:color="auto"/>
        <w:right w:val="none" w:sz="0" w:space="0" w:color="auto"/>
      </w:divBdr>
    </w:div>
    <w:div w:id="564491943">
      <w:bodyDiv w:val="1"/>
      <w:marLeft w:val="0"/>
      <w:marRight w:val="0"/>
      <w:marTop w:val="0"/>
      <w:marBottom w:val="0"/>
      <w:divBdr>
        <w:top w:val="none" w:sz="0" w:space="0" w:color="auto"/>
        <w:left w:val="none" w:sz="0" w:space="0" w:color="auto"/>
        <w:bottom w:val="none" w:sz="0" w:space="0" w:color="auto"/>
        <w:right w:val="none" w:sz="0" w:space="0" w:color="auto"/>
      </w:divBdr>
    </w:div>
    <w:div w:id="585383166">
      <w:bodyDiv w:val="1"/>
      <w:marLeft w:val="0"/>
      <w:marRight w:val="0"/>
      <w:marTop w:val="0"/>
      <w:marBottom w:val="0"/>
      <w:divBdr>
        <w:top w:val="none" w:sz="0" w:space="0" w:color="auto"/>
        <w:left w:val="none" w:sz="0" w:space="0" w:color="auto"/>
        <w:bottom w:val="none" w:sz="0" w:space="0" w:color="auto"/>
        <w:right w:val="none" w:sz="0" w:space="0" w:color="auto"/>
      </w:divBdr>
    </w:div>
    <w:div w:id="590746808">
      <w:bodyDiv w:val="1"/>
      <w:marLeft w:val="0"/>
      <w:marRight w:val="0"/>
      <w:marTop w:val="0"/>
      <w:marBottom w:val="0"/>
      <w:divBdr>
        <w:top w:val="none" w:sz="0" w:space="0" w:color="auto"/>
        <w:left w:val="none" w:sz="0" w:space="0" w:color="auto"/>
        <w:bottom w:val="none" w:sz="0" w:space="0" w:color="auto"/>
        <w:right w:val="none" w:sz="0" w:space="0" w:color="auto"/>
      </w:divBdr>
    </w:div>
    <w:div w:id="635570169">
      <w:bodyDiv w:val="1"/>
      <w:marLeft w:val="0"/>
      <w:marRight w:val="0"/>
      <w:marTop w:val="0"/>
      <w:marBottom w:val="0"/>
      <w:divBdr>
        <w:top w:val="none" w:sz="0" w:space="0" w:color="auto"/>
        <w:left w:val="none" w:sz="0" w:space="0" w:color="auto"/>
        <w:bottom w:val="none" w:sz="0" w:space="0" w:color="auto"/>
        <w:right w:val="none" w:sz="0" w:space="0" w:color="auto"/>
      </w:divBdr>
      <w:divsChild>
        <w:div w:id="365373903">
          <w:marLeft w:val="0"/>
          <w:marRight w:val="0"/>
          <w:marTop w:val="0"/>
          <w:marBottom w:val="0"/>
          <w:divBdr>
            <w:top w:val="none" w:sz="0" w:space="0" w:color="auto"/>
            <w:left w:val="none" w:sz="0" w:space="0" w:color="auto"/>
            <w:bottom w:val="none" w:sz="0" w:space="0" w:color="auto"/>
            <w:right w:val="none" w:sz="0" w:space="0" w:color="auto"/>
          </w:divBdr>
        </w:div>
        <w:div w:id="1268199493">
          <w:marLeft w:val="0"/>
          <w:marRight w:val="0"/>
          <w:marTop w:val="0"/>
          <w:marBottom w:val="0"/>
          <w:divBdr>
            <w:top w:val="none" w:sz="0" w:space="0" w:color="auto"/>
            <w:left w:val="none" w:sz="0" w:space="0" w:color="auto"/>
            <w:bottom w:val="none" w:sz="0" w:space="0" w:color="auto"/>
            <w:right w:val="none" w:sz="0" w:space="0" w:color="auto"/>
          </w:divBdr>
        </w:div>
        <w:div w:id="1534003565">
          <w:marLeft w:val="0"/>
          <w:marRight w:val="0"/>
          <w:marTop w:val="0"/>
          <w:marBottom w:val="0"/>
          <w:divBdr>
            <w:top w:val="none" w:sz="0" w:space="0" w:color="auto"/>
            <w:left w:val="none" w:sz="0" w:space="0" w:color="auto"/>
            <w:bottom w:val="none" w:sz="0" w:space="0" w:color="auto"/>
            <w:right w:val="none" w:sz="0" w:space="0" w:color="auto"/>
          </w:divBdr>
        </w:div>
        <w:div w:id="2008945179">
          <w:marLeft w:val="0"/>
          <w:marRight w:val="0"/>
          <w:marTop w:val="0"/>
          <w:marBottom w:val="0"/>
          <w:divBdr>
            <w:top w:val="none" w:sz="0" w:space="0" w:color="auto"/>
            <w:left w:val="none" w:sz="0" w:space="0" w:color="auto"/>
            <w:bottom w:val="none" w:sz="0" w:space="0" w:color="auto"/>
            <w:right w:val="none" w:sz="0" w:space="0" w:color="auto"/>
          </w:divBdr>
        </w:div>
      </w:divsChild>
    </w:div>
    <w:div w:id="649792460">
      <w:bodyDiv w:val="1"/>
      <w:marLeft w:val="0"/>
      <w:marRight w:val="0"/>
      <w:marTop w:val="0"/>
      <w:marBottom w:val="0"/>
      <w:divBdr>
        <w:top w:val="none" w:sz="0" w:space="0" w:color="auto"/>
        <w:left w:val="none" w:sz="0" w:space="0" w:color="auto"/>
        <w:bottom w:val="none" w:sz="0" w:space="0" w:color="auto"/>
        <w:right w:val="none" w:sz="0" w:space="0" w:color="auto"/>
      </w:divBdr>
    </w:div>
    <w:div w:id="650015365">
      <w:bodyDiv w:val="1"/>
      <w:marLeft w:val="0"/>
      <w:marRight w:val="0"/>
      <w:marTop w:val="0"/>
      <w:marBottom w:val="0"/>
      <w:divBdr>
        <w:top w:val="none" w:sz="0" w:space="0" w:color="auto"/>
        <w:left w:val="none" w:sz="0" w:space="0" w:color="auto"/>
        <w:bottom w:val="none" w:sz="0" w:space="0" w:color="auto"/>
        <w:right w:val="none" w:sz="0" w:space="0" w:color="auto"/>
      </w:divBdr>
    </w:div>
    <w:div w:id="650787794">
      <w:bodyDiv w:val="1"/>
      <w:marLeft w:val="0"/>
      <w:marRight w:val="0"/>
      <w:marTop w:val="0"/>
      <w:marBottom w:val="0"/>
      <w:divBdr>
        <w:top w:val="none" w:sz="0" w:space="0" w:color="auto"/>
        <w:left w:val="none" w:sz="0" w:space="0" w:color="auto"/>
        <w:bottom w:val="none" w:sz="0" w:space="0" w:color="auto"/>
        <w:right w:val="none" w:sz="0" w:space="0" w:color="auto"/>
      </w:divBdr>
      <w:divsChild>
        <w:div w:id="1104960803">
          <w:marLeft w:val="30"/>
          <w:marRight w:val="0"/>
          <w:marTop w:val="0"/>
          <w:marBottom w:val="0"/>
          <w:divBdr>
            <w:top w:val="none" w:sz="0" w:space="0" w:color="auto"/>
            <w:left w:val="none" w:sz="0" w:space="0" w:color="auto"/>
            <w:bottom w:val="none" w:sz="0" w:space="0" w:color="auto"/>
            <w:right w:val="none" w:sz="0" w:space="0" w:color="auto"/>
          </w:divBdr>
        </w:div>
      </w:divsChild>
    </w:div>
    <w:div w:id="670452387">
      <w:bodyDiv w:val="1"/>
      <w:marLeft w:val="0"/>
      <w:marRight w:val="0"/>
      <w:marTop w:val="0"/>
      <w:marBottom w:val="0"/>
      <w:divBdr>
        <w:top w:val="none" w:sz="0" w:space="0" w:color="auto"/>
        <w:left w:val="none" w:sz="0" w:space="0" w:color="auto"/>
        <w:bottom w:val="none" w:sz="0" w:space="0" w:color="auto"/>
        <w:right w:val="none" w:sz="0" w:space="0" w:color="auto"/>
      </w:divBdr>
    </w:div>
    <w:div w:id="680929828">
      <w:bodyDiv w:val="1"/>
      <w:marLeft w:val="0"/>
      <w:marRight w:val="0"/>
      <w:marTop w:val="0"/>
      <w:marBottom w:val="0"/>
      <w:divBdr>
        <w:top w:val="none" w:sz="0" w:space="0" w:color="auto"/>
        <w:left w:val="none" w:sz="0" w:space="0" w:color="auto"/>
        <w:bottom w:val="none" w:sz="0" w:space="0" w:color="auto"/>
        <w:right w:val="none" w:sz="0" w:space="0" w:color="auto"/>
      </w:divBdr>
    </w:div>
    <w:div w:id="706487760">
      <w:bodyDiv w:val="1"/>
      <w:marLeft w:val="0"/>
      <w:marRight w:val="0"/>
      <w:marTop w:val="0"/>
      <w:marBottom w:val="0"/>
      <w:divBdr>
        <w:top w:val="none" w:sz="0" w:space="0" w:color="auto"/>
        <w:left w:val="none" w:sz="0" w:space="0" w:color="auto"/>
        <w:bottom w:val="none" w:sz="0" w:space="0" w:color="auto"/>
        <w:right w:val="none" w:sz="0" w:space="0" w:color="auto"/>
      </w:divBdr>
    </w:div>
    <w:div w:id="726997669">
      <w:bodyDiv w:val="1"/>
      <w:marLeft w:val="0"/>
      <w:marRight w:val="0"/>
      <w:marTop w:val="0"/>
      <w:marBottom w:val="0"/>
      <w:divBdr>
        <w:top w:val="none" w:sz="0" w:space="0" w:color="auto"/>
        <w:left w:val="none" w:sz="0" w:space="0" w:color="auto"/>
        <w:bottom w:val="none" w:sz="0" w:space="0" w:color="auto"/>
        <w:right w:val="none" w:sz="0" w:space="0" w:color="auto"/>
      </w:divBdr>
    </w:div>
    <w:div w:id="731343850">
      <w:bodyDiv w:val="1"/>
      <w:marLeft w:val="0"/>
      <w:marRight w:val="0"/>
      <w:marTop w:val="0"/>
      <w:marBottom w:val="0"/>
      <w:divBdr>
        <w:top w:val="none" w:sz="0" w:space="0" w:color="auto"/>
        <w:left w:val="none" w:sz="0" w:space="0" w:color="auto"/>
        <w:bottom w:val="none" w:sz="0" w:space="0" w:color="auto"/>
        <w:right w:val="none" w:sz="0" w:space="0" w:color="auto"/>
      </w:divBdr>
    </w:div>
    <w:div w:id="734351897">
      <w:bodyDiv w:val="1"/>
      <w:marLeft w:val="0"/>
      <w:marRight w:val="0"/>
      <w:marTop w:val="0"/>
      <w:marBottom w:val="0"/>
      <w:divBdr>
        <w:top w:val="none" w:sz="0" w:space="0" w:color="auto"/>
        <w:left w:val="none" w:sz="0" w:space="0" w:color="auto"/>
        <w:bottom w:val="none" w:sz="0" w:space="0" w:color="auto"/>
        <w:right w:val="none" w:sz="0" w:space="0" w:color="auto"/>
      </w:divBdr>
    </w:div>
    <w:div w:id="742336169">
      <w:bodyDiv w:val="1"/>
      <w:marLeft w:val="0"/>
      <w:marRight w:val="0"/>
      <w:marTop w:val="0"/>
      <w:marBottom w:val="0"/>
      <w:divBdr>
        <w:top w:val="none" w:sz="0" w:space="0" w:color="auto"/>
        <w:left w:val="none" w:sz="0" w:space="0" w:color="auto"/>
        <w:bottom w:val="none" w:sz="0" w:space="0" w:color="auto"/>
        <w:right w:val="none" w:sz="0" w:space="0" w:color="auto"/>
      </w:divBdr>
    </w:div>
    <w:div w:id="751464048">
      <w:bodyDiv w:val="1"/>
      <w:marLeft w:val="0"/>
      <w:marRight w:val="0"/>
      <w:marTop w:val="0"/>
      <w:marBottom w:val="0"/>
      <w:divBdr>
        <w:top w:val="none" w:sz="0" w:space="0" w:color="auto"/>
        <w:left w:val="none" w:sz="0" w:space="0" w:color="auto"/>
        <w:bottom w:val="none" w:sz="0" w:space="0" w:color="auto"/>
        <w:right w:val="none" w:sz="0" w:space="0" w:color="auto"/>
      </w:divBdr>
    </w:div>
    <w:div w:id="756245705">
      <w:bodyDiv w:val="1"/>
      <w:marLeft w:val="0"/>
      <w:marRight w:val="0"/>
      <w:marTop w:val="0"/>
      <w:marBottom w:val="0"/>
      <w:divBdr>
        <w:top w:val="none" w:sz="0" w:space="0" w:color="auto"/>
        <w:left w:val="none" w:sz="0" w:space="0" w:color="auto"/>
        <w:bottom w:val="none" w:sz="0" w:space="0" w:color="auto"/>
        <w:right w:val="none" w:sz="0" w:space="0" w:color="auto"/>
      </w:divBdr>
    </w:div>
    <w:div w:id="760416890">
      <w:bodyDiv w:val="1"/>
      <w:marLeft w:val="0"/>
      <w:marRight w:val="0"/>
      <w:marTop w:val="0"/>
      <w:marBottom w:val="0"/>
      <w:divBdr>
        <w:top w:val="none" w:sz="0" w:space="0" w:color="auto"/>
        <w:left w:val="none" w:sz="0" w:space="0" w:color="auto"/>
        <w:bottom w:val="none" w:sz="0" w:space="0" w:color="auto"/>
        <w:right w:val="none" w:sz="0" w:space="0" w:color="auto"/>
      </w:divBdr>
    </w:div>
    <w:div w:id="768769924">
      <w:bodyDiv w:val="1"/>
      <w:marLeft w:val="0"/>
      <w:marRight w:val="0"/>
      <w:marTop w:val="0"/>
      <w:marBottom w:val="0"/>
      <w:divBdr>
        <w:top w:val="none" w:sz="0" w:space="0" w:color="auto"/>
        <w:left w:val="none" w:sz="0" w:space="0" w:color="auto"/>
        <w:bottom w:val="none" w:sz="0" w:space="0" w:color="auto"/>
        <w:right w:val="none" w:sz="0" w:space="0" w:color="auto"/>
      </w:divBdr>
    </w:div>
    <w:div w:id="799955676">
      <w:bodyDiv w:val="1"/>
      <w:marLeft w:val="0"/>
      <w:marRight w:val="0"/>
      <w:marTop w:val="0"/>
      <w:marBottom w:val="0"/>
      <w:divBdr>
        <w:top w:val="none" w:sz="0" w:space="0" w:color="auto"/>
        <w:left w:val="none" w:sz="0" w:space="0" w:color="auto"/>
        <w:bottom w:val="none" w:sz="0" w:space="0" w:color="auto"/>
        <w:right w:val="none" w:sz="0" w:space="0" w:color="auto"/>
      </w:divBdr>
    </w:div>
    <w:div w:id="807823351">
      <w:bodyDiv w:val="1"/>
      <w:marLeft w:val="0"/>
      <w:marRight w:val="0"/>
      <w:marTop w:val="0"/>
      <w:marBottom w:val="0"/>
      <w:divBdr>
        <w:top w:val="none" w:sz="0" w:space="0" w:color="auto"/>
        <w:left w:val="none" w:sz="0" w:space="0" w:color="auto"/>
        <w:bottom w:val="none" w:sz="0" w:space="0" w:color="auto"/>
        <w:right w:val="none" w:sz="0" w:space="0" w:color="auto"/>
      </w:divBdr>
    </w:div>
    <w:div w:id="834951737">
      <w:bodyDiv w:val="1"/>
      <w:marLeft w:val="0"/>
      <w:marRight w:val="0"/>
      <w:marTop w:val="0"/>
      <w:marBottom w:val="0"/>
      <w:divBdr>
        <w:top w:val="none" w:sz="0" w:space="0" w:color="auto"/>
        <w:left w:val="none" w:sz="0" w:space="0" w:color="auto"/>
        <w:bottom w:val="none" w:sz="0" w:space="0" w:color="auto"/>
        <w:right w:val="none" w:sz="0" w:space="0" w:color="auto"/>
      </w:divBdr>
    </w:div>
    <w:div w:id="842358081">
      <w:bodyDiv w:val="1"/>
      <w:marLeft w:val="0"/>
      <w:marRight w:val="0"/>
      <w:marTop w:val="0"/>
      <w:marBottom w:val="0"/>
      <w:divBdr>
        <w:top w:val="none" w:sz="0" w:space="0" w:color="auto"/>
        <w:left w:val="none" w:sz="0" w:space="0" w:color="auto"/>
        <w:bottom w:val="none" w:sz="0" w:space="0" w:color="auto"/>
        <w:right w:val="none" w:sz="0" w:space="0" w:color="auto"/>
      </w:divBdr>
    </w:div>
    <w:div w:id="851140011">
      <w:bodyDiv w:val="1"/>
      <w:marLeft w:val="0"/>
      <w:marRight w:val="0"/>
      <w:marTop w:val="0"/>
      <w:marBottom w:val="0"/>
      <w:divBdr>
        <w:top w:val="none" w:sz="0" w:space="0" w:color="auto"/>
        <w:left w:val="none" w:sz="0" w:space="0" w:color="auto"/>
        <w:bottom w:val="none" w:sz="0" w:space="0" w:color="auto"/>
        <w:right w:val="none" w:sz="0" w:space="0" w:color="auto"/>
      </w:divBdr>
    </w:div>
    <w:div w:id="871655340">
      <w:bodyDiv w:val="1"/>
      <w:marLeft w:val="0"/>
      <w:marRight w:val="0"/>
      <w:marTop w:val="0"/>
      <w:marBottom w:val="0"/>
      <w:divBdr>
        <w:top w:val="none" w:sz="0" w:space="0" w:color="auto"/>
        <w:left w:val="none" w:sz="0" w:space="0" w:color="auto"/>
        <w:bottom w:val="none" w:sz="0" w:space="0" w:color="auto"/>
        <w:right w:val="none" w:sz="0" w:space="0" w:color="auto"/>
      </w:divBdr>
    </w:div>
    <w:div w:id="875124831">
      <w:bodyDiv w:val="1"/>
      <w:marLeft w:val="0"/>
      <w:marRight w:val="0"/>
      <w:marTop w:val="0"/>
      <w:marBottom w:val="0"/>
      <w:divBdr>
        <w:top w:val="none" w:sz="0" w:space="0" w:color="auto"/>
        <w:left w:val="none" w:sz="0" w:space="0" w:color="auto"/>
        <w:bottom w:val="none" w:sz="0" w:space="0" w:color="auto"/>
        <w:right w:val="none" w:sz="0" w:space="0" w:color="auto"/>
      </w:divBdr>
    </w:div>
    <w:div w:id="895898071">
      <w:bodyDiv w:val="1"/>
      <w:marLeft w:val="0"/>
      <w:marRight w:val="0"/>
      <w:marTop w:val="0"/>
      <w:marBottom w:val="0"/>
      <w:divBdr>
        <w:top w:val="none" w:sz="0" w:space="0" w:color="auto"/>
        <w:left w:val="none" w:sz="0" w:space="0" w:color="auto"/>
        <w:bottom w:val="none" w:sz="0" w:space="0" w:color="auto"/>
        <w:right w:val="none" w:sz="0" w:space="0" w:color="auto"/>
      </w:divBdr>
    </w:div>
    <w:div w:id="914049864">
      <w:bodyDiv w:val="1"/>
      <w:marLeft w:val="0"/>
      <w:marRight w:val="0"/>
      <w:marTop w:val="0"/>
      <w:marBottom w:val="0"/>
      <w:divBdr>
        <w:top w:val="none" w:sz="0" w:space="0" w:color="auto"/>
        <w:left w:val="none" w:sz="0" w:space="0" w:color="auto"/>
        <w:bottom w:val="none" w:sz="0" w:space="0" w:color="auto"/>
        <w:right w:val="none" w:sz="0" w:space="0" w:color="auto"/>
      </w:divBdr>
    </w:div>
    <w:div w:id="920063119">
      <w:bodyDiv w:val="1"/>
      <w:marLeft w:val="0"/>
      <w:marRight w:val="0"/>
      <w:marTop w:val="0"/>
      <w:marBottom w:val="0"/>
      <w:divBdr>
        <w:top w:val="none" w:sz="0" w:space="0" w:color="auto"/>
        <w:left w:val="none" w:sz="0" w:space="0" w:color="auto"/>
        <w:bottom w:val="none" w:sz="0" w:space="0" w:color="auto"/>
        <w:right w:val="none" w:sz="0" w:space="0" w:color="auto"/>
      </w:divBdr>
    </w:div>
    <w:div w:id="951129739">
      <w:bodyDiv w:val="1"/>
      <w:marLeft w:val="0"/>
      <w:marRight w:val="0"/>
      <w:marTop w:val="0"/>
      <w:marBottom w:val="0"/>
      <w:divBdr>
        <w:top w:val="none" w:sz="0" w:space="0" w:color="auto"/>
        <w:left w:val="none" w:sz="0" w:space="0" w:color="auto"/>
        <w:bottom w:val="none" w:sz="0" w:space="0" w:color="auto"/>
        <w:right w:val="none" w:sz="0" w:space="0" w:color="auto"/>
      </w:divBdr>
    </w:div>
    <w:div w:id="985478967">
      <w:bodyDiv w:val="1"/>
      <w:marLeft w:val="0"/>
      <w:marRight w:val="0"/>
      <w:marTop w:val="0"/>
      <w:marBottom w:val="0"/>
      <w:divBdr>
        <w:top w:val="none" w:sz="0" w:space="0" w:color="auto"/>
        <w:left w:val="none" w:sz="0" w:space="0" w:color="auto"/>
        <w:bottom w:val="none" w:sz="0" w:space="0" w:color="auto"/>
        <w:right w:val="none" w:sz="0" w:space="0" w:color="auto"/>
      </w:divBdr>
    </w:div>
    <w:div w:id="1041440622">
      <w:bodyDiv w:val="1"/>
      <w:marLeft w:val="0"/>
      <w:marRight w:val="0"/>
      <w:marTop w:val="0"/>
      <w:marBottom w:val="0"/>
      <w:divBdr>
        <w:top w:val="none" w:sz="0" w:space="0" w:color="auto"/>
        <w:left w:val="none" w:sz="0" w:space="0" w:color="auto"/>
        <w:bottom w:val="none" w:sz="0" w:space="0" w:color="auto"/>
        <w:right w:val="none" w:sz="0" w:space="0" w:color="auto"/>
      </w:divBdr>
    </w:div>
    <w:div w:id="1056314784">
      <w:bodyDiv w:val="1"/>
      <w:marLeft w:val="0"/>
      <w:marRight w:val="0"/>
      <w:marTop w:val="0"/>
      <w:marBottom w:val="0"/>
      <w:divBdr>
        <w:top w:val="none" w:sz="0" w:space="0" w:color="auto"/>
        <w:left w:val="none" w:sz="0" w:space="0" w:color="auto"/>
        <w:bottom w:val="none" w:sz="0" w:space="0" w:color="auto"/>
        <w:right w:val="none" w:sz="0" w:space="0" w:color="auto"/>
      </w:divBdr>
    </w:div>
    <w:div w:id="1080255098">
      <w:bodyDiv w:val="1"/>
      <w:marLeft w:val="0"/>
      <w:marRight w:val="0"/>
      <w:marTop w:val="0"/>
      <w:marBottom w:val="0"/>
      <w:divBdr>
        <w:top w:val="none" w:sz="0" w:space="0" w:color="auto"/>
        <w:left w:val="none" w:sz="0" w:space="0" w:color="auto"/>
        <w:bottom w:val="none" w:sz="0" w:space="0" w:color="auto"/>
        <w:right w:val="none" w:sz="0" w:space="0" w:color="auto"/>
      </w:divBdr>
    </w:div>
    <w:div w:id="1097676753">
      <w:bodyDiv w:val="1"/>
      <w:marLeft w:val="0"/>
      <w:marRight w:val="0"/>
      <w:marTop w:val="0"/>
      <w:marBottom w:val="0"/>
      <w:divBdr>
        <w:top w:val="none" w:sz="0" w:space="0" w:color="auto"/>
        <w:left w:val="none" w:sz="0" w:space="0" w:color="auto"/>
        <w:bottom w:val="none" w:sz="0" w:space="0" w:color="auto"/>
        <w:right w:val="none" w:sz="0" w:space="0" w:color="auto"/>
      </w:divBdr>
    </w:div>
    <w:div w:id="1129857883">
      <w:bodyDiv w:val="1"/>
      <w:marLeft w:val="0"/>
      <w:marRight w:val="0"/>
      <w:marTop w:val="0"/>
      <w:marBottom w:val="0"/>
      <w:divBdr>
        <w:top w:val="none" w:sz="0" w:space="0" w:color="auto"/>
        <w:left w:val="none" w:sz="0" w:space="0" w:color="auto"/>
        <w:bottom w:val="none" w:sz="0" w:space="0" w:color="auto"/>
        <w:right w:val="none" w:sz="0" w:space="0" w:color="auto"/>
      </w:divBdr>
    </w:div>
    <w:div w:id="1142847362">
      <w:bodyDiv w:val="1"/>
      <w:marLeft w:val="0"/>
      <w:marRight w:val="0"/>
      <w:marTop w:val="0"/>
      <w:marBottom w:val="0"/>
      <w:divBdr>
        <w:top w:val="none" w:sz="0" w:space="0" w:color="auto"/>
        <w:left w:val="none" w:sz="0" w:space="0" w:color="auto"/>
        <w:bottom w:val="none" w:sz="0" w:space="0" w:color="auto"/>
        <w:right w:val="none" w:sz="0" w:space="0" w:color="auto"/>
      </w:divBdr>
    </w:div>
    <w:div w:id="1171798530">
      <w:bodyDiv w:val="1"/>
      <w:marLeft w:val="0"/>
      <w:marRight w:val="0"/>
      <w:marTop w:val="0"/>
      <w:marBottom w:val="0"/>
      <w:divBdr>
        <w:top w:val="none" w:sz="0" w:space="0" w:color="auto"/>
        <w:left w:val="none" w:sz="0" w:space="0" w:color="auto"/>
        <w:bottom w:val="none" w:sz="0" w:space="0" w:color="auto"/>
        <w:right w:val="none" w:sz="0" w:space="0" w:color="auto"/>
      </w:divBdr>
    </w:div>
    <w:div w:id="1191459383">
      <w:bodyDiv w:val="1"/>
      <w:marLeft w:val="0"/>
      <w:marRight w:val="0"/>
      <w:marTop w:val="0"/>
      <w:marBottom w:val="0"/>
      <w:divBdr>
        <w:top w:val="none" w:sz="0" w:space="0" w:color="auto"/>
        <w:left w:val="none" w:sz="0" w:space="0" w:color="auto"/>
        <w:bottom w:val="none" w:sz="0" w:space="0" w:color="auto"/>
        <w:right w:val="none" w:sz="0" w:space="0" w:color="auto"/>
      </w:divBdr>
    </w:div>
    <w:div w:id="1207524208">
      <w:bodyDiv w:val="1"/>
      <w:marLeft w:val="0"/>
      <w:marRight w:val="0"/>
      <w:marTop w:val="0"/>
      <w:marBottom w:val="0"/>
      <w:divBdr>
        <w:top w:val="none" w:sz="0" w:space="0" w:color="auto"/>
        <w:left w:val="none" w:sz="0" w:space="0" w:color="auto"/>
        <w:bottom w:val="none" w:sz="0" w:space="0" w:color="auto"/>
        <w:right w:val="none" w:sz="0" w:space="0" w:color="auto"/>
      </w:divBdr>
    </w:div>
    <w:div w:id="1208182252">
      <w:bodyDiv w:val="1"/>
      <w:marLeft w:val="0"/>
      <w:marRight w:val="0"/>
      <w:marTop w:val="0"/>
      <w:marBottom w:val="0"/>
      <w:divBdr>
        <w:top w:val="none" w:sz="0" w:space="0" w:color="auto"/>
        <w:left w:val="none" w:sz="0" w:space="0" w:color="auto"/>
        <w:bottom w:val="none" w:sz="0" w:space="0" w:color="auto"/>
        <w:right w:val="none" w:sz="0" w:space="0" w:color="auto"/>
      </w:divBdr>
    </w:div>
    <w:div w:id="1231841827">
      <w:bodyDiv w:val="1"/>
      <w:marLeft w:val="0"/>
      <w:marRight w:val="0"/>
      <w:marTop w:val="0"/>
      <w:marBottom w:val="0"/>
      <w:divBdr>
        <w:top w:val="none" w:sz="0" w:space="0" w:color="auto"/>
        <w:left w:val="none" w:sz="0" w:space="0" w:color="auto"/>
        <w:bottom w:val="none" w:sz="0" w:space="0" w:color="auto"/>
        <w:right w:val="none" w:sz="0" w:space="0" w:color="auto"/>
      </w:divBdr>
    </w:div>
    <w:div w:id="1248612949">
      <w:bodyDiv w:val="1"/>
      <w:marLeft w:val="0"/>
      <w:marRight w:val="0"/>
      <w:marTop w:val="0"/>
      <w:marBottom w:val="0"/>
      <w:divBdr>
        <w:top w:val="none" w:sz="0" w:space="0" w:color="auto"/>
        <w:left w:val="none" w:sz="0" w:space="0" w:color="auto"/>
        <w:bottom w:val="none" w:sz="0" w:space="0" w:color="auto"/>
        <w:right w:val="none" w:sz="0" w:space="0" w:color="auto"/>
      </w:divBdr>
    </w:div>
    <w:div w:id="1258562927">
      <w:bodyDiv w:val="1"/>
      <w:marLeft w:val="0"/>
      <w:marRight w:val="0"/>
      <w:marTop w:val="0"/>
      <w:marBottom w:val="0"/>
      <w:divBdr>
        <w:top w:val="none" w:sz="0" w:space="0" w:color="auto"/>
        <w:left w:val="none" w:sz="0" w:space="0" w:color="auto"/>
        <w:bottom w:val="none" w:sz="0" w:space="0" w:color="auto"/>
        <w:right w:val="none" w:sz="0" w:space="0" w:color="auto"/>
      </w:divBdr>
    </w:div>
    <w:div w:id="1276980828">
      <w:bodyDiv w:val="1"/>
      <w:marLeft w:val="0"/>
      <w:marRight w:val="0"/>
      <w:marTop w:val="0"/>
      <w:marBottom w:val="0"/>
      <w:divBdr>
        <w:top w:val="none" w:sz="0" w:space="0" w:color="auto"/>
        <w:left w:val="none" w:sz="0" w:space="0" w:color="auto"/>
        <w:bottom w:val="none" w:sz="0" w:space="0" w:color="auto"/>
        <w:right w:val="none" w:sz="0" w:space="0" w:color="auto"/>
      </w:divBdr>
    </w:div>
    <w:div w:id="1293487093">
      <w:bodyDiv w:val="1"/>
      <w:marLeft w:val="0"/>
      <w:marRight w:val="0"/>
      <w:marTop w:val="0"/>
      <w:marBottom w:val="0"/>
      <w:divBdr>
        <w:top w:val="none" w:sz="0" w:space="0" w:color="auto"/>
        <w:left w:val="none" w:sz="0" w:space="0" w:color="auto"/>
        <w:bottom w:val="none" w:sz="0" w:space="0" w:color="auto"/>
        <w:right w:val="none" w:sz="0" w:space="0" w:color="auto"/>
      </w:divBdr>
    </w:div>
    <w:div w:id="1306928821">
      <w:bodyDiv w:val="1"/>
      <w:marLeft w:val="0"/>
      <w:marRight w:val="0"/>
      <w:marTop w:val="0"/>
      <w:marBottom w:val="0"/>
      <w:divBdr>
        <w:top w:val="none" w:sz="0" w:space="0" w:color="auto"/>
        <w:left w:val="none" w:sz="0" w:space="0" w:color="auto"/>
        <w:bottom w:val="none" w:sz="0" w:space="0" w:color="auto"/>
        <w:right w:val="none" w:sz="0" w:space="0" w:color="auto"/>
      </w:divBdr>
    </w:div>
    <w:div w:id="1307004535">
      <w:bodyDiv w:val="1"/>
      <w:marLeft w:val="0"/>
      <w:marRight w:val="0"/>
      <w:marTop w:val="0"/>
      <w:marBottom w:val="0"/>
      <w:divBdr>
        <w:top w:val="none" w:sz="0" w:space="0" w:color="auto"/>
        <w:left w:val="none" w:sz="0" w:space="0" w:color="auto"/>
        <w:bottom w:val="none" w:sz="0" w:space="0" w:color="auto"/>
        <w:right w:val="none" w:sz="0" w:space="0" w:color="auto"/>
      </w:divBdr>
    </w:div>
    <w:div w:id="1312052310">
      <w:bodyDiv w:val="1"/>
      <w:marLeft w:val="0"/>
      <w:marRight w:val="0"/>
      <w:marTop w:val="0"/>
      <w:marBottom w:val="0"/>
      <w:divBdr>
        <w:top w:val="none" w:sz="0" w:space="0" w:color="auto"/>
        <w:left w:val="none" w:sz="0" w:space="0" w:color="auto"/>
        <w:bottom w:val="none" w:sz="0" w:space="0" w:color="auto"/>
        <w:right w:val="none" w:sz="0" w:space="0" w:color="auto"/>
      </w:divBdr>
    </w:div>
    <w:div w:id="1325937818">
      <w:bodyDiv w:val="1"/>
      <w:marLeft w:val="0"/>
      <w:marRight w:val="0"/>
      <w:marTop w:val="0"/>
      <w:marBottom w:val="0"/>
      <w:divBdr>
        <w:top w:val="none" w:sz="0" w:space="0" w:color="auto"/>
        <w:left w:val="none" w:sz="0" w:space="0" w:color="auto"/>
        <w:bottom w:val="none" w:sz="0" w:space="0" w:color="auto"/>
        <w:right w:val="none" w:sz="0" w:space="0" w:color="auto"/>
      </w:divBdr>
    </w:div>
    <w:div w:id="1329140989">
      <w:bodyDiv w:val="1"/>
      <w:marLeft w:val="0"/>
      <w:marRight w:val="0"/>
      <w:marTop w:val="0"/>
      <w:marBottom w:val="0"/>
      <w:divBdr>
        <w:top w:val="none" w:sz="0" w:space="0" w:color="auto"/>
        <w:left w:val="none" w:sz="0" w:space="0" w:color="auto"/>
        <w:bottom w:val="none" w:sz="0" w:space="0" w:color="auto"/>
        <w:right w:val="none" w:sz="0" w:space="0" w:color="auto"/>
      </w:divBdr>
    </w:div>
    <w:div w:id="1335762465">
      <w:bodyDiv w:val="1"/>
      <w:marLeft w:val="0"/>
      <w:marRight w:val="0"/>
      <w:marTop w:val="0"/>
      <w:marBottom w:val="0"/>
      <w:divBdr>
        <w:top w:val="none" w:sz="0" w:space="0" w:color="auto"/>
        <w:left w:val="none" w:sz="0" w:space="0" w:color="auto"/>
        <w:bottom w:val="none" w:sz="0" w:space="0" w:color="auto"/>
        <w:right w:val="none" w:sz="0" w:space="0" w:color="auto"/>
      </w:divBdr>
    </w:div>
    <w:div w:id="1341660770">
      <w:bodyDiv w:val="1"/>
      <w:marLeft w:val="0"/>
      <w:marRight w:val="0"/>
      <w:marTop w:val="0"/>
      <w:marBottom w:val="0"/>
      <w:divBdr>
        <w:top w:val="none" w:sz="0" w:space="0" w:color="auto"/>
        <w:left w:val="none" w:sz="0" w:space="0" w:color="auto"/>
        <w:bottom w:val="none" w:sz="0" w:space="0" w:color="auto"/>
        <w:right w:val="none" w:sz="0" w:space="0" w:color="auto"/>
      </w:divBdr>
    </w:div>
    <w:div w:id="1358966116">
      <w:bodyDiv w:val="1"/>
      <w:marLeft w:val="0"/>
      <w:marRight w:val="0"/>
      <w:marTop w:val="0"/>
      <w:marBottom w:val="0"/>
      <w:divBdr>
        <w:top w:val="none" w:sz="0" w:space="0" w:color="auto"/>
        <w:left w:val="none" w:sz="0" w:space="0" w:color="auto"/>
        <w:bottom w:val="none" w:sz="0" w:space="0" w:color="auto"/>
        <w:right w:val="none" w:sz="0" w:space="0" w:color="auto"/>
      </w:divBdr>
    </w:div>
    <w:div w:id="1359313824">
      <w:bodyDiv w:val="1"/>
      <w:marLeft w:val="0"/>
      <w:marRight w:val="0"/>
      <w:marTop w:val="0"/>
      <w:marBottom w:val="0"/>
      <w:divBdr>
        <w:top w:val="none" w:sz="0" w:space="0" w:color="auto"/>
        <w:left w:val="none" w:sz="0" w:space="0" w:color="auto"/>
        <w:bottom w:val="none" w:sz="0" w:space="0" w:color="auto"/>
        <w:right w:val="none" w:sz="0" w:space="0" w:color="auto"/>
      </w:divBdr>
    </w:div>
    <w:div w:id="1367365363">
      <w:bodyDiv w:val="1"/>
      <w:marLeft w:val="0"/>
      <w:marRight w:val="0"/>
      <w:marTop w:val="0"/>
      <w:marBottom w:val="0"/>
      <w:divBdr>
        <w:top w:val="none" w:sz="0" w:space="0" w:color="auto"/>
        <w:left w:val="none" w:sz="0" w:space="0" w:color="auto"/>
        <w:bottom w:val="none" w:sz="0" w:space="0" w:color="auto"/>
        <w:right w:val="none" w:sz="0" w:space="0" w:color="auto"/>
      </w:divBdr>
    </w:div>
    <w:div w:id="1384213264">
      <w:bodyDiv w:val="1"/>
      <w:marLeft w:val="0"/>
      <w:marRight w:val="0"/>
      <w:marTop w:val="0"/>
      <w:marBottom w:val="0"/>
      <w:divBdr>
        <w:top w:val="none" w:sz="0" w:space="0" w:color="auto"/>
        <w:left w:val="none" w:sz="0" w:space="0" w:color="auto"/>
        <w:bottom w:val="none" w:sz="0" w:space="0" w:color="auto"/>
        <w:right w:val="none" w:sz="0" w:space="0" w:color="auto"/>
      </w:divBdr>
    </w:div>
    <w:div w:id="1386684262">
      <w:bodyDiv w:val="1"/>
      <w:marLeft w:val="0"/>
      <w:marRight w:val="0"/>
      <w:marTop w:val="0"/>
      <w:marBottom w:val="0"/>
      <w:divBdr>
        <w:top w:val="none" w:sz="0" w:space="0" w:color="auto"/>
        <w:left w:val="none" w:sz="0" w:space="0" w:color="auto"/>
        <w:bottom w:val="none" w:sz="0" w:space="0" w:color="auto"/>
        <w:right w:val="none" w:sz="0" w:space="0" w:color="auto"/>
      </w:divBdr>
    </w:div>
    <w:div w:id="1406099570">
      <w:bodyDiv w:val="1"/>
      <w:marLeft w:val="0"/>
      <w:marRight w:val="0"/>
      <w:marTop w:val="0"/>
      <w:marBottom w:val="0"/>
      <w:divBdr>
        <w:top w:val="none" w:sz="0" w:space="0" w:color="auto"/>
        <w:left w:val="none" w:sz="0" w:space="0" w:color="auto"/>
        <w:bottom w:val="none" w:sz="0" w:space="0" w:color="auto"/>
        <w:right w:val="none" w:sz="0" w:space="0" w:color="auto"/>
      </w:divBdr>
    </w:div>
    <w:div w:id="1414084975">
      <w:bodyDiv w:val="1"/>
      <w:marLeft w:val="0"/>
      <w:marRight w:val="0"/>
      <w:marTop w:val="0"/>
      <w:marBottom w:val="0"/>
      <w:divBdr>
        <w:top w:val="none" w:sz="0" w:space="0" w:color="auto"/>
        <w:left w:val="none" w:sz="0" w:space="0" w:color="auto"/>
        <w:bottom w:val="none" w:sz="0" w:space="0" w:color="auto"/>
        <w:right w:val="none" w:sz="0" w:space="0" w:color="auto"/>
      </w:divBdr>
    </w:div>
    <w:div w:id="1421869136">
      <w:bodyDiv w:val="1"/>
      <w:marLeft w:val="0"/>
      <w:marRight w:val="0"/>
      <w:marTop w:val="0"/>
      <w:marBottom w:val="0"/>
      <w:divBdr>
        <w:top w:val="none" w:sz="0" w:space="0" w:color="auto"/>
        <w:left w:val="none" w:sz="0" w:space="0" w:color="auto"/>
        <w:bottom w:val="none" w:sz="0" w:space="0" w:color="auto"/>
        <w:right w:val="none" w:sz="0" w:space="0" w:color="auto"/>
      </w:divBdr>
    </w:div>
    <w:div w:id="1486510913">
      <w:bodyDiv w:val="1"/>
      <w:marLeft w:val="0"/>
      <w:marRight w:val="0"/>
      <w:marTop w:val="0"/>
      <w:marBottom w:val="0"/>
      <w:divBdr>
        <w:top w:val="none" w:sz="0" w:space="0" w:color="auto"/>
        <w:left w:val="none" w:sz="0" w:space="0" w:color="auto"/>
        <w:bottom w:val="none" w:sz="0" w:space="0" w:color="auto"/>
        <w:right w:val="none" w:sz="0" w:space="0" w:color="auto"/>
      </w:divBdr>
    </w:div>
    <w:div w:id="1504083066">
      <w:bodyDiv w:val="1"/>
      <w:marLeft w:val="0"/>
      <w:marRight w:val="0"/>
      <w:marTop w:val="0"/>
      <w:marBottom w:val="0"/>
      <w:divBdr>
        <w:top w:val="none" w:sz="0" w:space="0" w:color="auto"/>
        <w:left w:val="none" w:sz="0" w:space="0" w:color="auto"/>
        <w:bottom w:val="none" w:sz="0" w:space="0" w:color="auto"/>
        <w:right w:val="none" w:sz="0" w:space="0" w:color="auto"/>
      </w:divBdr>
    </w:div>
    <w:div w:id="1521552929">
      <w:bodyDiv w:val="1"/>
      <w:marLeft w:val="0"/>
      <w:marRight w:val="0"/>
      <w:marTop w:val="0"/>
      <w:marBottom w:val="0"/>
      <w:divBdr>
        <w:top w:val="none" w:sz="0" w:space="0" w:color="auto"/>
        <w:left w:val="none" w:sz="0" w:space="0" w:color="auto"/>
        <w:bottom w:val="none" w:sz="0" w:space="0" w:color="auto"/>
        <w:right w:val="none" w:sz="0" w:space="0" w:color="auto"/>
      </w:divBdr>
    </w:div>
    <w:div w:id="1568613855">
      <w:bodyDiv w:val="1"/>
      <w:marLeft w:val="0"/>
      <w:marRight w:val="0"/>
      <w:marTop w:val="0"/>
      <w:marBottom w:val="0"/>
      <w:divBdr>
        <w:top w:val="none" w:sz="0" w:space="0" w:color="auto"/>
        <w:left w:val="none" w:sz="0" w:space="0" w:color="auto"/>
        <w:bottom w:val="none" w:sz="0" w:space="0" w:color="auto"/>
        <w:right w:val="none" w:sz="0" w:space="0" w:color="auto"/>
      </w:divBdr>
    </w:div>
    <w:div w:id="1582181586">
      <w:bodyDiv w:val="1"/>
      <w:marLeft w:val="0"/>
      <w:marRight w:val="0"/>
      <w:marTop w:val="0"/>
      <w:marBottom w:val="0"/>
      <w:divBdr>
        <w:top w:val="none" w:sz="0" w:space="0" w:color="auto"/>
        <w:left w:val="none" w:sz="0" w:space="0" w:color="auto"/>
        <w:bottom w:val="none" w:sz="0" w:space="0" w:color="auto"/>
        <w:right w:val="none" w:sz="0" w:space="0" w:color="auto"/>
      </w:divBdr>
    </w:div>
    <w:div w:id="1587959270">
      <w:bodyDiv w:val="1"/>
      <w:marLeft w:val="0"/>
      <w:marRight w:val="0"/>
      <w:marTop w:val="0"/>
      <w:marBottom w:val="0"/>
      <w:divBdr>
        <w:top w:val="none" w:sz="0" w:space="0" w:color="auto"/>
        <w:left w:val="none" w:sz="0" w:space="0" w:color="auto"/>
        <w:bottom w:val="none" w:sz="0" w:space="0" w:color="auto"/>
        <w:right w:val="none" w:sz="0" w:space="0" w:color="auto"/>
      </w:divBdr>
    </w:div>
    <w:div w:id="1596353782">
      <w:bodyDiv w:val="1"/>
      <w:marLeft w:val="0"/>
      <w:marRight w:val="0"/>
      <w:marTop w:val="0"/>
      <w:marBottom w:val="0"/>
      <w:divBdr>
        <w:top w:val="none" w:sz="0" w:space="0" w:color="auto"/>
        <w:left w:val="none" w:sz="0" w:space="0" w:color="auto"/>
        <w:bottom w:val="none" w:sz="0" w:space="0" w:color="auto"/>
        <w:right w:val="none" w:sz="0" w:space="0" w:color="auto"/>
      </w:divBdr>
    </w:div>
    <w:div w:id="1606571374">
      <w:bodyDiv w:val="1"/>
      <w:marLeft w:val="0"/>
      <w:marRight w:val="0"/>
      <w:marTop w:val="0"/>
      <w:marBottom w:val="0"/>
      <w:divBdr>
        <w:top w:val="none" w:sz="0" w:space="0" w:color="auto"/>
        <w:left w:val="none" w:sz="0" w:space="0" w:color="auto"/>
        <w:bottom w:val="none" w:sz="0" w:space="0" w:color="auto"/>
        <w:right w:val="none" w:sz="0" w:space="0" w:color="auto"/>
      </w:divBdr>
    </w:div>
    <w:div w:id="1606690651">
      <w:bodyDiv w:val="1"/>
      <w:marLeft w:val="0"/>
      <w:marRight w:val="0"/>
      <w:marTop w:val="0"/>
      <w:marBottom w:val="0"/>
      <w:divBdr>
        <w:top w:val="none" w:sz="0" w:space="0" w:color="auto"/>
        <w:left w:val="none" w:sz="0" w:space="0" w:color="auto"/>
        <w:bottom w:val="none" w:sz="0" w:space="0" w:color="auto"/>
        <w:right w:val="none" w:sz="0" w:space="0" w:color="auto"/>
      </w:divBdr>
    </w:div>
    <w:div w:id="1608928864">
      <w:bodyDiv w:val="1"/>
      <w:marLeft w:val="0"/>
      <w:marRight w:val="0"/>
      <w:marTop w:val="0"/>
      <w:marBottom w:val="0"/>
      <w:divBdr>
        <w:top w:val="none" w:sz="0" w:space="0" w:color="auto"/>
        <w:left w:val="none" w:sz="0" w:space="0" w:color="auto"/>
        <w:bottom w:val="none" w:sz="0" w:space="0" w:color="auto"/>
        <w:right w:val="none" w:sz="0" w:space="0" w:color="auto"/>
      </w:divBdr>
    </w:div>
    <w:div w:id="1621230367">
      <w:bodyDiv w:val="1"/>
      <w:marLeft w:val="0"/>
      <w:marRight w:val="0"/>
      <w:marTop w:val="0"/>
      <w:marBottom w:val="0"/>
      <w:divBdr>
        <w:top w:val="none" w:sz="0" w:space="0" w:color="auto"/>
        <w:left w:val="none" w:sz="0" w:space="0" w:color="auto"/>
        <w:bottom w:val="none" w:sz="0" w:space="0" w:color="auto"/>
        <w:right w:val="none" w:sz="0" w:space="0" w:color="auto"/>
      </w:divBdr>
    </w:div>
    <w:div w:id="1627616358">
      <w:bodyDiv w:val="1"/>
      <w:marLeft w:val="0"/>
      <w:marRight w:val="0"/>
      <w:marTop w:val="0"/>
      <w:marBottom w:val="0"/>
      <w:divBdr>
        <w:top w:val="none" w:sz="0" w:space="0" w:color="auto"/>
        <w:left w:val="none" w:sz="0" w:space="0" w:color="auto"/>
        <w:bottom w:val="none" w:sz="0" w:space="0" w:color="auto"/>
        <w:right w:val="none" w:sz="0" w:space="0" w:color="auto"/>
      </w:divBdr>
    </w:div>
    <w:div w:id="1634361039">
      <w:bodyDiv w:val="1"/>
      <w:marLeft w:val="0"/>
      <w:marRight w:val="0"/>
      <w:marTop w:val="0"/>
      <w:marBottom w:val="0"/>
      <w:divBdr>
        <w:top w:val="none" w:sz="0" w:space="0" w:color="auto"/>
        <w:left w:val="none" w:sz="0" w:space="0" w:color="auto"/>
        <w:bottom w:val="none" w:sz="0" w:space="0" w:color="auto"/>
        <w:right w:val="none" w:sz="0" w:space="0" w:color="auto"/>
      </w:divBdr>
      <w:divsChild>
        <w:div w:id="16739717">
          <w:marLeft w:val="0"/>
          <w:marRight w:val="0"/>
          <w:marTop w:val="0"/>
          <w:marBottom w:val="0"/>
          <w:divBdr>
            <w:top w:val="none" w:sz="0" w:space="0" w:color="auto"/>
            <w:left w:val="none" w:sz="0" w:space="0" w:color="auto"/>
            <w:bottom w:val="none" w:sz="0" w:space="0" w:color="auto"/>
            <w:right w:val="none" w:sz="0" w:space="0" w:color="auto"/>
          </w:divBdr>
        </w:div>
        <w:div w:id="512183584">
          <w:marLeft w:val="0"/>
          <w:marRight w:val="0"/>
          <w:marTop w:val="0"/>
          <w:marBottom w:val="0"/>
          <w:divBdr>
            <w:top w:val="none" w:sz="0" w:space="0" w:color="auto"/>
            <w:left w:val="none" w:sz="0" w:space="0" w:color="auto"/>
            <w:bottom w:val="none" w:sz="0" w:space="0" w:color="auto"/>
            <w:right w:val="none" w:sz="0" w:space="0" w:color="auto"/>
          </w:divBdr>
        </w:div>
      </w:divsChild>
    </w:div>
    <w:div w:id="1664242694">
      <w:bodyDiv w:val="1"/>
      <w:marLeft w:val="0"/>
      <w:marRight w:val="0"/>
      <w:marTop w:val="0"/>
      <w:marBottom w:val="0"/>
      <w:divBdr>
        <w:top w:val="none" w:sz="0" w:space="0" w:color="auto"/>
        <w:left w:val="none" w:sz="0" w:space="0" w:color="auto"/>
        <w:bottom w:val="none" w:sz="0" w:space="0" w:color="auto"/>
        <w:right w:val="none" w:sz="0" w:space="0" w:color="auto"/>
      </w:divBdr>
    </w:div>
    <w:div w:id="1666742803">
      <w:bodyDiv w:val="1"/>
      <w:marLeft w:val="0"/>
      <w:marRight w:val="0"/>
      <w:marTop w:val="0"/>
      <w:marBottom w:val="0"/>
      <w:divBdr>
        <w:top w:val="none" w:sz="0" w:space="0" w:color="auto"/>
        <w:left w:val="none" w:sz="0" w:space="0" w:color="auto"/>
        <w:bottom w:val="none" w:sz="0" w:space="0" w:color="auto"/>
        <w:right w:val="none" w:sz="0" w:space="0" w:color="auto"/>
      </w:divBdr>
    </w:div>
    <w:div w:id="1668052036">
      <w:bodyDiv w:val="1"/>
      <w:marLeft w:val="0"/>
      <w:marRight w:val="0"/>
      <w:marTop w:val="0"/>
      <w:marBottom w:val="0"/>
      <w:divBdr>
        <w:top w:val="none" w:sz="0" w:space="0" w:color="auto"/>
        <w:left w:val="none" w:sz="0" w:space="0" w:color="auto"/>
        <w:bottom w:val="none" w:sz="0" w:space="0" w:color="auto"/>
        <w:right w:val="none" w:sz="0" w:space="0" w:color="auto"/>
      </w:divBdr>
    </w:div>
    <w:div w:id="1681391885">
      <w:bodyDiv w:val="1"/>
      <w:marLeft w:val="0"/>
      <w:marRight w:val="0"/>
      <w:marTop w:val="0"/>
      <w:marBottom w:val="0"/>
      <w:divBdr>
        <w:top w:val="none" w:sz="0" w:space="0" w:color="auto"/>
        <w:left w:val="none" w:sz="0" w:space="0" w:color="auto"/>
        <w:bottom w:val="none" w:sz="0" w:space="0" w:color="auto"/>
        <w:right w:val="none" w:sz="0" w:space="0" w:color="auto"/>
      </w:divBdr>
    </w:div>
    <w:div w:id="1682657247">
      <w:bodyDiv w:val="1"/>
      <w:marLeft w:val="0"/>
      <w:marRight w:val="0"/>
      <w:marTop w:val="0"/>
      <w:marBottom w:val="0"/>
      <w:divBdr>
        <w:top w:val="none" w:sz="0" w:space="0" w:color="auto"/>
        <w:left w:val="none" w:sz="0" w:space="0" w:color="auto"/>
        <w:bottom w:val="none" w:sz="0" w:space="0" w:color="auto"/>
        <w:right w:val="none" w:sz="0" w:space="0" w:color="auto"/>
      </w:divBdr>
    </w:div>
    <w:div w:id="1716654896">
      <w:bodyDiv w:val="1"/>
      <w:marLeft w:val="0"/>
      <w:marRight w:val="0"/>
      <w:marTop w:val="0"/>
      <w:marBottom w:val="0"/>
      <w:divBdr>
        <w:top w:val="none" w:sz="0" w:space="0" w:color="auto"/>
        <w:left w:val="none" w:sz="0" w:space="0" w:color="auto"/>
        <w:bottom w:val="none" w:sz="0" w:space="0" w:color="auto"/>
        <w:right w:val="none" w:sz="0" w:space="0" w:color="auto"/>
      </w:divBdr>
    </w:div>
    <w:div w:id="1717386871">
      <w:bodyDiv w:val="1"/>
      <w:marLeft w:val="0"/>
      <w:marRight w:val="0"/>
      <w:marTop w:val="0"/>
      <w:marBottom w:val="0"/>
      <w:divBdr>
        <w:top w:val="none" w:sz="0" w:space="0" w:color="auto"/>
        <w:left w:val="none" w:sz="0" w:space="0" w:color="auto"/>
        <w:bottom w:val="none" w:sz="0" w:space="0" w:color="auto"/>
        <w:right w:val="none" w:sz="0" w:space="0" w:color="auto"/>
      </w:divBdr>
    </w:div>
    <w:div w:id="1721586844">
      <w:bodyDiv w:val="1"/>
      <w:marLeft w:val="0"/>
      <w:marRight w:val="0"/>
      <w:marTop w:val="0"/>
      <w:marBottom w:val="0"/>
      <w:divBdr>
        <w:top w:val="none" w:sz="0" w:space="0" w:color="auto"/>
        <w:left w:val="none" w:sz="0" w:space="0" w:color="auto"/>
        <w:bottom w:val="none" w:sz="0" w:space="0" w:color="auto"/>
        <w:right w:val="none" w:sz="0" w:space="0" w:color="auto"/>
      </w:divBdr>
    </w:div>
    <w:div w:id="1738867587">
      <w:bodyDiv w:val="1"/>
      <w:marLeft w:val="0"/>
      <w:marRight w:val="0"/>
      <w:marTop w:val="0"/>
      <w:marBottom w:val="0"/>
      <w:divBdr>
        <w:top w:val="none" w:sz="0" w:space="0" w:color="auto"/>
        <w:left w:val="none" w:sz="0" w:space="0" w:color="auto"/>
        <w:bottom w:val="none" w:sz="0" w:space="0" w:color="auto"/>
        <w:right w:val="none" w:sz="0" w:space="0" w:color="auto"/>
      </w:divBdr>
    </w:div>
    <w:div w:id="1752576566">
      <w:bodyDiv w:val="1"/>
      <w:marLeft w:val="0"/>
      <w:marRight w:val="0"/>
      <w:marTop w:val="0"/>
      <w:marBottom w:val="0"/>
      <w:divBdr>
        <w:top w:val="none" w:sz="0" w:space="0" w:color="auto"/>
        <w:left w:val="none" w:sz="0" w:space="0" w:color="auto"/>
        <w:bottom w:val="none" w:sz="0" w:space="0" w:color="auto"/>
        <w:right w:val="none" w:sz="0" w:space="0" w:color="auto"/>
      </w:divBdr>
      <w:divsChild>
        <w:div w:id="1268469114">
          <w:marLeft w:val="0"/>
          <w:marRight w:val="0"/>
          <w:marTop w:val="0"/>
          <w:marBottom w:val="0"/>
          <w:divBdr>
            <w:top w:val="none" w:sz="0" w:space="0" w:color="auto"/>
            <w:left w:val="none" w:sz="0" w:space="0" w:color="auto"/>
            <w:bottom w:val="none" w:sz="0" w:space="0" w:color="auto"/>
            <w:right w:val="none" w:sz="0" w:space="0" w:color="auto"/>
          </w:divBdr>
        </w:div>
        <w:div w:id="1622103996">
          <w:marLeft w:val="0"/>
          <w:marRight w:val="0"/>
          <w:marTop w:val="0"/>
          <w:marBottom w:val="0"/>
          <w:divBdr>
            <w:top w:val="none" w:sz="0" w:space="0" w:color="auto"/>
            <w:left w:val="none" w:sz="0" w:space="0" w:color="auto"/>
            <w:bottom w:val="none" w:sz="0" w:space="0" w:color="auto"/>
            <w:right w:val="none" w:sz="0" w:space="0" w:color="auto"/>
          </w:divBdr>
        </w:div>
      </w:divsChild>
    </w:div>
    <w:div w:id="1795320812">
      <w:bodyDiv w:val="1"/>
      <w:marLeft w:val="0"/>
      <w:marRight w:val="0"/>
      <w:marTop w:val="0"/>
      <w:marBottom w:val="0"/>
      <w:divBdr>
        <w:top w:val="none" w:sz="0" w:space="0" w:color="auto"/>
        <w:left w:val="none" w:sz="0" w:space="0" w:color="auto"/>
        <w:bottom w:val="none" w:sz="0" w:space="0" w:color="auto"/>
        <w:right w:val="none" w:sz="0" w:space="0" w:color="auto"/>
      </w:divBdr>
    </w:div>
    <w:div w:id="1811825248">
      <w:bodyDiv w:val="1"/>
      <w:marLeft w:val="0"/>
      <w:marRight w:val="0"/>
      <w:marTop w:val="0"/>
      <w:marBottom w:val="0"/>
      <w:divBdr>
        <w:top w:val="none" w:sz="0" w:space="0" w:color="auto"/>
        <w:left w:val="none" w:sz="0" w:space="0" w:color="auto"/>
        <w:bottom w:val="none" w:sz="0" w:space="0" w:color="auto"/>
        <w:right w:val="none" w:sz="0" w:space="0" w:color="auto"/>
      </w:divBdr>
    </w:div>
    <w:div w:id="1827161261">
      <w:bodyDiv w:val="1"/>
      <w:marLeft w:val="0"/>
      <w:marRight w:val="0"/>
      <w:marTop w:val="0"/>
      <w:marBottom w:val="0"/>
      <w:divBdr>
        <w:top w:val="none" w:sz="0" w:space="0" w:color="auto"/>
        <w:left w:val="none" w:sz="0" w:space="0" w:color="auto"/>
        <w:bottom w:val="none" w:sz="0" w:space="0" w:color="auto"/>
        <w:right w:val="none" w:sz="0" w:space="0" w:color="auto"/>
      </w:divBdr>
    </w:div>
    <w:div w:id="1845851564">
      <w:bodyDiv w:val="1"/>
      <w:marLeft w:val="0"/>
      <w:marRight w:val="0"/>
      <w:marTop w:val="0"/>
      <w:marBottom w:val="0"/>
      <w:divBdr>
        <w:top w:val="none" w:sz="0" w:space="0" w:color="auto"/>
        <w:left w:val="none" w:sz="0" w:space="0" w:color="auto"/>
        <w:bottom w:val="none" w:sz="0" w:space="0" w:color="auto"/>
        <w:right w:val="none" w:sz="0" w:space="0" w:color="auto"/>
      </w:divBdr>
    </w:div>
    <w:div w:id="1851025346">
      <w:bodyDiv w:val="1"/>
      <w:marLeft w:val="0"/>
      <w:marRight w:val="0"/>
      <w:marTop w:val="0"/>
      <w:marBottom w:val="0"/>
      <w:divBdr>
        <w:top w:val="none" w:sz="0" w:space="0" w:color="auto"/>
        <w:left w:val="none" w:sz="0" w:space="0" w:color="auto"/>
        <w:bottom w:val="none" w:sz="0" w:space="0" w:color="auto"/>
        <w:right w:val="none" w:sz="0" w:space="0" w:color="auto"/>
      </w:divBdr>
    </w:div>
    <w:div w:id="1877228603">
      <w:bodyDiv w:val="1"/>
      <w:marLeft w:val="0"/>
      <w:marRight w:val="0"/>
      <w:marTop w:val="0"/>
      <w:marBottom w:val="0"/>
      <w:divBdr>
        <w:top w:val="none" w:sz="0" w:space="0" w:color="auto"/>
        <w:left w:val="none" w:sz="0" w:space="0" w:color="auto"/>
        <w:bottom w:val="none" w:sz="0" w:space="0" w:color="auto"/>
        <w:right w:val="none" w:sz="0" w:space="0" w:color="auto"/>
      </w:divBdr>
    </w:div>
    <w:div w:id="1881701395">
      <w:bodyDiv w:val="1"/>
      <w:marLeft w:val="0"/>
      <w:marRight w:val="0"/>
      <w:marTop w:val="0"/>
      <w:marBottom w:val="0"/>
      <w:divBdr>
        <w:top w:val="none" w:sz="0" w:space="0" w:color="auto"/>
        <w:left w:val="none" w:sz="0" w:space="0" w:color="auto"/>
        <w:bottom w:val="none" w:sz="0" w:space="0" w:color="auto"/>
        <w:right w:val="none" w:sz="0" w:space="0" w:color="auto"/>
      </w:divBdr>
    </w:div>
    <w:div w:id="1900554397">
      <w:bodyDiv w:val="1"/>
      <w:marLeft w:val="0"/>
      <w:marRight w:val="0"/>
      <w:marTop w:val="0"/>
      <w:marBottom w:val="0"/>
      <w:divBdr>
        <w:top w:val="none" w:sz="0" w:space="0" w:color="auto"/>
        <w:left w:val="none" w:sz="0" w:space="0" w:color="auto"/>
        <w:bottom w:val="none" w:sz="0" w:space="0" w:color="auto"/>
        <w:right w:val="none" w:sz="0" w:space="0" w:color="auto"/>
      </w:divBdr>
    </w:div>
    <w:div w:id="1901599403">
      <w:bodyDiv w:val="1"/>
      <w:marLeft w:val="0"/>
      <w:marRight w:val="0"/>
      <w:marTop w:val="0"/>
      <w:marBottom w:val="0"/>
      <w:divBdr>
        <w:top w:val="none" w:sz="0" w:space="0" w:color="auto"/>
        <w:left w:val="none" w:sz="0" w:space="0" w:color="auto"/>
        <w:bottom w:val="none" w:sz="0" w:space="0" w:color="auto"/>
        <w:right w:val="none" w:sz="0" w:space="0" w:color="auto"/>
      </w:divBdr>
    </w:div>
    <w:div w:id="1928150633">
      <w:bodyDiv w:val="1"/>
      <w:marLeft w:val="0"/>
      <w:marRight w:val="0"/>
      <w:marTop w:val="0"/>
      <w:marBottom w:val="0"/>
      <w:divBdr>
        <w:top w:val="none" w:sz="0" w:space="0" w:color="auto"/>
        <w:left w:val="none" w:sz="0" w:space="0" w:color="auto"/>
        <w:bottom w:val="none" w:sz="0" w:space="0" w:color="auto"/>
        <w:right w:val="none" w:sz="0" w:space="0" w:color="auto"/>
      </w:divBdr>
    </w:div>
    <w:div w:id="1936281510">
      <w:bodyDiv w:val="1"/>
      <w:marLeft w:val="0"/>
      <w:marRight w:val="0"/>
      <w:marTop w:val="0"/>
      <w:marBottom w:val="0"/>
      <w:divBdr>
        <w:top w:val="none" w:sz="0" w:space="0" w:color="auto"/>
        <w:left w:val="none" w:sz="0" w:space="0" w:color="auto"/>
        <w:bottom w:val="none" w:sz="0" w:space="0" w:color="auto"/>
        <w:right w:val="none" w:sz="0" w:space="0" w:color="auto"/>
      </w:divBdr>
    </w:div>
    <w:div w:id="1956448892">
      <w:bodyDiv w:val="1"/>
      <w:marLeft w:val="0"/>
      <w:marRight w:val="0"/>
      <w:marTop w:val="0"/>
      <w:marBottom w:val="0"/>
      <w:divBdr>
        <w:top w:val="none" w:sz="0" w:space="0" w:color="auto"/>
        <w:left w:val="none" w:sz="0" w:space="0" w:color="auto"/>
        <w:bottom w:val="none" w:sz="0" w:space="0" w:color="auto"/>
        <w:right w:val="none" w:sz="0" w:space="0" w:color="auto"/>
      </w:divBdr>
      <w:divsChild>
        <w:div w:id="208303350">
          <w:marLeft w:val="0"/>
          <w:marRight w:val="0"/>
          <w:marTop w:val="0"/>
          <w:marBottom w:val="0"/>
          <w:divBdr>
            <w:top w:val="none" w:sz="0" w:space="0" w:color="auto"/>
            <w:left w:val="none" w:sz="0" w:space="0" w:color="auto"/>
            <w:bottom w:val="none" w:sz="0" w:space="0" w:color="auto"/>
            <w:right w:val="none" w:sz="0" w:space="0" w:color="auto"/>
          </w:divBdr>
        </w:div>
        <w:div w:id="216627425">
          <w:marLeft w:val="0"/>
          <w:marRight w:val="0"/>
          <w:marTop w:val="0"/>
          <w:marBottom w:val="0"/>
          <w:divBdr>
            <w:top w:val="none" w:sz="0" w:space="0" w:color="auto"/>
            <w:left w:val="none" w:sz="0" w:space="0" w:color="auto"/>
            <w:bottom w:val="none" w:sz="0" w:space="0" w:color="auto"/>
            <w:right w:val="none" w:sz="0" w:space="0" w:color="auto"/>
          </w:divBdr>
        </w:div>
        <w:div w:id="486240734">
          <w:marLeft w:val="0"/>
          <w:marRight w:val="0"/>
          <w:marTop w:val="0"/>
          <w:marBottom w:val="0"/>
          <w:divBdr>
            <w:top w:val="none" w:sz="0" w:space="0" w:color="auto"/>
            <w:left w:val="none" w:sz="0" w:space="0" w:color="auto"/>
            <w:bottom w:val="none" w:sz="0" w:space="0" w:color="auto"/>
            <w:right w:val="none" w:sz="0" w:space="0" w:color="auto"/>
          </w:divBdr>
        </w:div>
        <w:div w:id="1949699233">
          <w:marLeft w:val="0"/>
          <w:marRight w:val="0"/>
          <w:marTop w:val="0"/>
          <w:marBottom w:val="0"/>
          <w:divBdr>
            <w:top w:val="none" w:sz="0" w:space="0" w:color="auto"/>
            <w:left w:val="none" w:sz="0" w:space="0" w:color="auto"/>
            <w:bottom w:val="none" w:sz="0" w:space="0" w:color="auto"/>
            <w:right w:val="none" w:sz="0" w:space="0" w:color="auto"/>
          </w:divBdr>
        </w:div>
      </w:divsChild>
    </w:div>
    <w:div w:id="1988434809">
      <w:bodyDiv w:val="1"/>
      <w:marLeft w:val="0"/>
      <w:marRight w:val="0"/>
      <w:marTop w:val="0"/>
      <w:marBottom w:val="0"/>
      <w:divBdr>
        <w:top w:val="none" w:sz="0" w:space="0" w:color="auto"/>
        <w:left w:val="none" w:sz="0" w:space="0" w:color="auto"/>
        <w:bottom w:val="none" w:sz="0" w:space="0" w:color="auto"/>
        <w:right w:val="none" w:sz="0" w:space="0" w:color="auto"/>
      </w:divBdr>
      <w:divsChild>
        <w:div w:id="2035840215">
          <w:marLeft w:val="30"/>
          <w:marRight w:val="0"/>
          <w:marTop w:val="0"/>
          <w:marBottom w:val="0"/>
          <w:divBdr>
            <w:top w:val="none" w:sz="0" w:space="0" w:color="auto"/>
            <w:left w:val="none" w:sz="0" w:space="0" w:color="auto"/>
            <w:bottom w:val="none" w:sz="0" w:space="0" w:color="auto"/>
            <w:right w:val="none" w:sz="0" w:space="0" w:color="auto"/>
          </w:divBdr>
        </w:div>
      </w:divsChild>
    </w:div>
    <w:div w:id="1997341373">
      <w:bodyDiv w:val="1"/>
      <w:marLeft w:val="0"/>
      <w:marRight w:val="0"/>
      <w:marTop w:val="0"/>
      <w:marBottom w:val="0"/>
      <w:divBdr>
        <w:top w:val="none" w:sz="0" w:space="0" w:color="auto"/>
        <w:left w:val="none" w:sz="0" w:space="0" w:color="auto"/>
        <w:bottom w:val="none" w:sz="0" w:space="0" w:color="auto"/>
        <w:right w:val="none" w:sz="0" w:space="0" w:color="auto"/>
      </w:divBdr>
    </w:div>
    <w:div w:id="1997419050">
      <w:bodyDiv w:val="1"/>
      <w:marLeft w:val="0"/>
      <w:marRight w:val="0"/>
      <w:marTop w:val="0"/>
      <w:marBottom w:val="0"/>
      <w:divBdr>
        <w:top w:val="none" w:sz="0" w:space="0" w:color="auto"/>
        <w:left w:val="none" w:sz="0" w:space="0" w:color="auto"/>
        <w:bottom w:val="none" w:sz="0" w:space="0" w:color="auto"/>
        <w:right w:val="none" w:sz="0" w:space="0" w:color="auto"/>
      </w:divBdr>
    </w:div>
    <w:div w:id="1998268621">
      <w:bodyDiv w:val="1"/>
      <w:marLeft w:val="0"/>
      <w:marRight w:val="0"/>
      <w:marTop w:val="0"/>
      <w:marBottom w:val="0"/>
      <w:divBdr>
        <w:top w:val="none" w:sz="0" w:space="0" w:color="auto"/>
        <w:left w:val="none" w:sz="0" w:space="0" w:color="auto"/>
        <w:bottom w:val="none" w:sz="0" w:space="0" w:color="auto"/>
        <w:right w:val="none" w:sz="0" w:space="0" w:color="auto"/>
      </w:divBdr>
    </w:div>
    <w:div w:id="2023319171">
      <w:bodyDiv w:val="1"/>
      <w:marLeft w:val="0"/>
      <w:marRight w:val="0"/>
      <w:marTop w:val="0"/>
      <w:marBottom w:val="0"/>
      <w:divBdr>
        <w:top w:val="none" w:sz="0" w:space="0" w:color="auto"/>
        <w:left w:val="none" w:sz="0" w:space="0" w:color="auto"/>
        <w:bottom w:val="none" w:sz="0" w:space="0" w:color="auto"/>
        <w:right w:val="none" w:sz="0" w:space="0" w:color="auto"/>
      </w:divBdr>
    </w:div>
    <w:div w:id="2036803900">
      <w:bodyDiv w:val="1"/>
      <w:marLeft w:val="0"/>
      <w:marRight w:val="0"/>
      <w:marTop w:val="0"/>
      <w:marBottom w:val="0"/>
      <w:divBdr>
        <w:top w:val="none" w:sz="0" w:space="0" w:color="auto"/>
        <w:left w:val="none" w:sz="0" w:space="0" w:color="auto"/>
        <w:bottom w:val="none" w:sz="0" w:space="0" w:color="auto"/>
        <w:right w:val="none" w:sz="0" w:space="0" w:color="auto"/>
      </w:divBdr>
    </w:div>
    <w:div w:id="2047752532">
      <w:bodyDiv w:val="1"/>
      <w:marLeft w:val="0"/>
      <w:marRight w:val="0"/>
      <w:marTop w:val="0"/>
      <w:marBottom w:val="0"/>
      <w:divBdr>
        <w:top w:val="none" w:sz="0" w:space="0" w:color="auto"/>
        <w:left w:val="none" w:sz="0" w:space="0" w:color="auto"/>
        <w:bottom w:val="none" w:sz="0" w:space="0" w:color="auto"/>
        <w:right w:val="none" w:sz="0" w:space="0" w:color="auto"/>
      </w:divBdr>
    </w:div>
    <w:div w:id="2091271654">
      <w:bodyDiv w:val="1"/>
      <w:marLeft w:val="0"/>
      <w:marRight w:val="0"/>
      <w:marTop w:val="0"/>
      <w:marBottom w:val="0"/>
      <w:divBdr>
        <w:top w:val="none" w:sz="0" w:space="0" w:color="auto"/>
        <w:left w:val="none" w:sz="0" w:space="0" w:color="auto"/>
        <w:bottom w:val="none" w:sz="0" w:space="0" w:color="auto"/>
        <w:right w:val="none" w:sz="0" w:space="0" w:color="auto"/>
      </w:divBdr>
    </w:div>
    <w:div w:id="2109960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oleObject" Target="embeddings/oleObject32.bin"/><Relationship Id="rId21" Type="http://schemas.openxmlformats.org/officeDocument/2006/relationships/image" Target="media/image10.png"/><Relationship Id="rId42" Type="http://schemas.openxmlformats.org/officeDocument/2006/relationships/oleObject" Target="embeddings/oleObject8.bin"/><Relationship Id="rId47" Type="http://schemas.openxmlformats.org/officeDocument/2006/relationships/image" Target="media/image27.emf"/><Relationship Id="rId63" Type="http://schemas.openxmlformats.org/officeDocument/2006/relationships/image" Target="media/image38.emf"/><Relationship Id="rId68" Type="http://schemas.openxmlformats.org/officeDocument/2006/relationships/image" Target="media/image41.png"/><Relationship Id="rId84" Type="http://schemas.openxmlformats.org/officeDocument/2006/relationships/image" Target="media/image52.png"/><Relationship Id="rId89" Type="http://schemas.openxmlformats.org/officeDocument/2006/relationships/image" Target="media/image57.emf"/><Relationship Id="rId112" Type="http://schemas.openxmlformats.org/officeDocument/2006/relationships/image" Target="media/image72.emf"/><Relationship Id="rId16" Type="http://schemas.openxmlformats.org/officeDocument/2006/relationships/image" Target="media/image5.png"/><Relationship Id="rId107" Type="http://schemas.openxmlformats.org/officeDocument/2006/relationships/image" Target="media/image68.emf"/><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image" Target="media/image31.png"/><Relationship Id="rId58" Type="http://schemas.openxmlformats.org/officeDocument/2006/relationships/image" Target="media/image34.jpeg"/><Relationship Id="rId74" Type="http://schemas.openxmlformats.org/officeDocument/2006/relationships/image" Target="media/image45.jpg"/><Relationship Id="rId79" Type="http://schemas.openxmlformats.org/officeDocument/2006/relationships/image" Target="media/image49.emf"/><Relationship Id="rId102" Type="http://schemas.openxmlformats.org/officeDocument/2006/relationships/oleObject" Target="embeddings/oleObject27.bin"/><Relationship Id="rId5" Type="http://schemas.openxmlformats.org/officeDocument/2006/relationships/webSettings" Target="webSettings.xml"/><Relationship Id="rId90" Type="http://schemas.openxmlformats.org/officeDocument/2006/relationships/oleObject" Target="embeddings/oleObject22.bin"/><Relationship Id="rId95" Type="http://schemas.openxmlformats.org/officeDocument/2006/relationships/image" Target="media/image60.emf"/><Relationship Id="rId22" Type="http://schemas.openxmlformats.org/officeDocument/2006/relationships/image" Target="media/image11.emf"/><Relationship Id="rId27" Type="http://schemas.openxmlformats.org/officeDocument/2006/relationships/oleObject" Target="embeddings/oleObject3.bin"/><Relationship Id="rId43" Type="http://schemas.openxmlformats.org/officeDocument/2006/relationships/image" Target="media/image24.png"/><Relationship Id="rId48" Type="http://schemas.openxmlformats.org/officeDocument/2006/relationships/oleObject" Target="embeddings/oleObject10.bin"/><Relationship Id="rId64" Type="http://schemas.openxmlformats.org/officeDocument/2006/relationships/oleObject" Target="embeddings/oleObject15.bin"/><Relationship Id="rId69" Type="http://schemas.openxmlformats.org/officeDocument/2006/relationships/image" Target="media/image42.emf"/><Relationship Id="rId113" Type="http://schemas.openxmlformats.org/officeDocument/2006/relationships/oleObject" Target="embeddings/oleObject30.bin"/><Relationship Id="rId118" Type="http://schemas.openxmlformats.org/officeDocument/2006/relationships/header" Target="header1.xml"/><Relationship Id="rId80" Type="http://schemas.openxmlformats.org/officeDocument/2006/relationships/oleObject" Target="embeddings/oleObject20.bin"/><Relationship Id="rId85" Type="http://schemas.openxmlformats.org/officeDocument/2006/relationships/image" Target="media/image53.png"/><Relationship Id="rId12" Type="http://schemas.microsoft.com/office/2011/relationships/commentsExtended" Target="commentsExtended.xml"/><Relationship Id="rId17" Type="http://schemas.openxmlformats.org/officeDocument/2006/relationships/image" Target="media/image6.png"/><Relationship Id="rId33" Type="http://schemas.openxmlformats.org/officeDocument/2006/relationships/image" Target="media/image18.emf"/><Relationship Id="rId38" Type="http://schemas.openxmlformats.org/officeDocument/2006/relationships/image" Target="media/image21.png"/><Relationship Id="rId59" Type="http://schemas.openxmlformats.org/officeDocument/2006/relationships/image" Target="media/image35.png"/><Relationship Id="rId103" Type="http://schemas.openxmlformats.org/officeDocument/2006/relationships/image" Target="media/image65.png"/><Relationship Id="rId108" Type="http://schemas.openxmlformats.org/officeDocument/2006/relationships/oleObject" Target="embeddings/oleObject29.bin"/><Relationship Id="rId54" Type="http://schemas.openxmlformats.org/officeDocument/2006/relationships/image" Target="media/image32.emf"/><Relationship Id="rId70" Type="http://schemas.openxmlformats.org/officeDocument/2006/relationships/oleObject" Target="embeddings/oleObject17.bin"/><Relationship Id="rId75" Type="http://schemas.openxmlformats.org/officeDocument/2006/relationships/image" Target="media/image46.png"/><Relationship Id="rId91" Type="http://schemas.openxmlformats.org/officeDocument/2006/relationships/image" Target="media/image58.emf"/><Relationship Id="rId96" Type="http://schemas.openxmlformats.org/officeDocument/2006/relationships/oleObject" Target="embeddings/oleObject25.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1.bin"/><Relationship Id="rId28" Type="http://schemas.openxmlformats.org/officeDocument/2006/relationships/image" Target="media/image14.png"/><Relationship Id="rId49" Type="http://schemas.openxmlformats.org/officeDocument/2006/relationships/image" Target="media/image28.png"/><Relationship Id="rId114" Type="http://schemas.openxmlformats.org/officeDocument/2006/relationships/image" Target="media/image73.emf"/><Relationship Id="rId119" Type="http://schemas.openxmlformats.org/officeDocument/2006/relationships/footer" Target="footer1.xml"/><Relationship Id="rId44" Type="http://schemas.openxmlformats.org/officeDocument/2006/relationships/image" Target="media/image25.png"/><Relationship Id="rId60" Type="http://schemas.openxmlformats.org/officeDocument/2006/relationships/image" Target="media/image36.emf"/><Relationship Id="rId65" Type="http://schemas.openxmlformats.org/officeDocument/2006/relationships/image" Target="media/image39.png"/><Relationship Id="rId81" Type="http://schemas.openxmlformats.org/officeDocument/2006/relationships/image" Target="media/image50.emf"/><Relationship Id="rId86"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2.emf"/><Relationship Id="rId109" Type="http://schemas.openxmlformats.org/officeDocument/2006/relationships/image" Target="media/image69.png"/><Relationship Id="rId34" Type="http://schemas.openxmlformats.org/officeDocument/2006/relationships/oleObject" Target="embeddings/oleObject5.bin"/><Relationship Id="rId50" Type="http://schemas.openxmlformats.org/officeDocument/2006/relationships/image" Target="media/image29.emf"/><Relationship Id="rId55" Type="http://schemas.openxmlformats.org/officeDocument/2006/relationships/oleObject" Target="embeddings/oleObject12.bin"/><Relationship Id="rId76" Type="http://schemas.openxmlformats.org/officeDocument/2006/relationships/image" Target="media/image47.png"/><Relationship Id="rId97" Type="http://schemas.openxmlformats.org/officeDocument/2006/relationships/image" Target="media/image61.emf"/><Relationship Id="rId104" Type="http://schemas.openxmlformats.org/officeDocument/2006/relationships/image" Target="media/image6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oleObject" Target="embeddings/oleObject23.bin"/><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2.emf"/><Relationship Id="rId40" Type="http://schemas.openxmlformats.org/officeDocument/2006/relationships/oleObject" Target="embeddings/oleObject7.bin"/><Relationship Id="rId45" Type="http://schemas.openxmlformats.org/officeDocument/2006/relationships/image" Target="media/image26.emf"/><Relationship Id="rId66" Type="http://schemas.openxmlformats.org/officeDocument/2006/relationships/image" Target="media/image40.emf"/><Relationship Id="rId87" Type="http://schemas.openxmlformats.org/officeDocument/2006/relationships/image" Target="media/image55.png"/><Relationship Id="rId110" Type="http://schemas.openxmlformats.org/officeDocument/2006/relationships/image" Target="media/image70.png"/><Relationship Id="rId115" Type="http://schemas.openxmlformats.org/officeDocument/2006/relationships/oleObject" Target="embeddings/oleObject31.bin"/><Relationship Id="rId61" Type="http://schemas.openxmlformats.org/officeDocument/2006/relationships/oleObject" Target="embeddings/oleObject14.bin"/><Relationship Id="rId82" Type="http://schemas.openxmlformats.org/officeDocument/2006/relationships/oleObject" Target="embeddings/oleObject21.bin"/><Relationship Id="rId19" Type="http://schemas.openxmlformats.org/officeDocument/2006/relationships/image" Target="media/image8.png"/><Relationship Id="rId14" Type="http://schemas.microsoft.com/office/2018/08/relationships/commentsExtensible" Target="commentsExtensible.xml"/><Relationship Id="rId30" Type="http://schemas.openxmlformats.org/officeDocument/2006/relationships/oleObject" Target="embeddings/oleObject4.bin"/><Relationship Id="rId35" Type="http://schemas.openxmlformats.org/officeDocument/2006/relationships/image" Target="media/image19.emf"/><Relationship Id="rId56" Type="http://schemas.openxmlformats.org/officeDocument/2006/relationships/image" Target="media/image33.emf"/><Relationship Id="rId77" Type="http://schemas.openxmlformats.org/officeDocument/2006/relationships/image" Target="media/image48.emf"/><Relationship Id="rId100" Type="http://schemas.openxmlformats.org/officeDocument/2006/relationships/image" Target="media/image63.png"/><Relationship Id="rId105" Type="http://schemas.openxmlformats.org/officeDocument/2006/relationships/image" Target="media/image67.emf"/><Relationship Id="rId8" Type="http://schemas.openxmlformats.org/officeDocument/2006/relationships/image" Target="media/image1.png"/><Relationship Id="rId51" Type="http://schemas.openxmlformats.org/officeDocument/2006/relationships/oleObject" Target="embeddings/oleObject11.bin"/><Relationship Id="rId72" Type="http://schemas.openxmlformats.org/officeDocument/2006/relationships/image" Target="media/image44.emf"/><Relationship Id="rId93" Type="http://schemas.openxmlformats.org/officeDocument/2006/relationships/image" Target="media/image59.emf"/><Relationship Id="rId98" Type="http://schemas.openxmlformats.org/officeDocument/2006/relationships/oleObject" Target="embeddings/oleObject26.bin"/><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oleObject" Target="embeddings/oleObject2.bin"/><Relationship Id="rId46" Type="http://schemas.openxmlformats.org/officeDocument/2006/relationships/oleObject" Target="embeddings/oleObject9.bin"/><Relationship Id="rId67" Type="http://schemas.openxmlformats.org/officeDocument/2006/relationships/oleObject" Target="embeddings/oleObject16.bin"/><Relationship Id="rId116" Type="http://schemas.openxmlformats.org/officeDocument/2006/relationships/image" Target="media/image74.emf"/><Relationship Id="rId20" Type="http://schemas.openxmlformats.org/officeDocument/2006/relationships/image" Target="media/image9.jpg"/><Relationship Id="rId41" Type="http://schemas.openxmlformats.org/officeDocument/2006/relationships/image" Target="media/image23.emf"/><Relationship Id="rId62" Type="http://schemas.openxmlformats.org/officeDocument/2006/relationships/image" Target="media/image37.png"/><Relationship Id="rId83" Type="http://schemas.openxmlformats.org/officeDocument/2006/relationships/image" Target="media/image51.jpeg"/><Relationship Id="rId88" Type="http://schemas.openxmlformats.org/officeDocument/2006/relationships/image" Target="media/image56.png"/><Relationship Id="rId111" Type="http://schemas.openxmlformats.org/officeDocument/2006/relationships/image" Target="media/image71.png"/><Relationship Id="rId15" Type="http://schemas.openxmlformats.org/officeDocument/2006/relationships/image" Target="media/image4.png"/><Relationship Id="rId36" Type="http://schemas.openxmlformats.org/officeDocument/2006/relationships/oleObject" Target="embeddings/oleObject6.bin"/><Relationship Id="rId57" Type="http://schemas.openxmlformats.org/officeDocument/2006/relationships/oleObject" Target="embeddings/oleObject13.bin"/><Relationship Id="rId106" Type="http://schemas.openxmlformats.org/officeDocument/2006/relationships/oleObject" Target="embeddings/oleObject28.bin"/><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0.png"/><Relationship Id="rId73" Type="http://schemas.openxmlformats.org/officeDocument/2006/relationships/oleObject" Target="embeddings/oleObject18.bin"/><Relationship Id="rId78" Type="http://schemas.openxmlformats.org/officeDocument/2006/relationships/oleObject" Target="embeddings/oleObject19.bin"/><Relationship Id="rId94" Type="http://schemas.openxmlformats.org/officeDocument/2006/relationships/oleObject" Target="embeddings/oleObject24.bin"/><Relationship Id="rId99" Type="http://schemas.openxmlformats.org/officeDocument/2006/relationships/image" Target="media/image62.jpeg"/><Relationship Id="rId101" Type="http://schemas.openxmlformats.org/officeDocument/2006/relationships/image" Target="media/image64.emf"/><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3E3D4F-A1A1-4024-83CF-9E8FF5ACDF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154</Pages>
  <Words>15904</Words>
  <Characters>113239</Characters>
  <Application>Microsoft Office Word</Application>
  <DocSecurity>0</DocSecurity>
  <Lines>14154</Lines>
  <Paragraphs>6796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MUBIYARTO WIBISONO</dc:creator>
  <cp:keywords/>
  <dc:description/>
  <cp:lastModifiedBy>Yi Jie NEO (URA)</cp:lastModifiedBy>
  <cp:revision>6</cp:revision>
  <dcterms:created xsi:type="dcterms:W3CDTF">2025-12-16T09:52:00Z</dcterms:created>
  <dcterms:modified xsi:type="dcterms:W3CDTF">2025-12-16T10:01:00Z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53db910-0838-4c35-bb3a-1ee21aa199ac_Enabled">
    <vt:lpwstr>true</vt:lpwstr>
  </property>
  <property fmtid="{D5CDD505-2E9C-101B-9397-08002B2CF9AE}" pid="3" name="MSIP_Label_153db910-0838-4c35-bb3a-1ee21aa199ac_SetDate">
    <vt:lpwstr>2025-08-15T11:17:49Z</vt:lpwstr>
  </property>
  <property fmtid="{D5CDD505-2E9C-101B-9397-08002B2CF9AE}" pid="4" name="MSIP_Label_153db910-0838-4c35-bb3a-1ee21aa199ac_Method">
    <vt:lpwstr>Privileged</vt:lpwstr>
  </property>
  <property fmtid="{D5CDD505-2E9C-101B-9397-08002B2CF9AE}" pid="5" name="MSIP_Label_153db910-0838-4c35-bb3a-1ee21aa199ac_Name">
    <vt:lpwstr>Sensitive Normal</vt:lpwstr>
  </property>
  <property fmtid="{D5CDD505-2E9C-101B-9397-08002B2CF9AE}" pid="6" name="MSIP_Label_153db910-0838-4c35-bb3a-1ee21aa199ac_SiteId">
    <vt:lpwstr>0b11c524-9a1c-4e1b-84cb-6336aefc2243</vt:lpwstr>
  </property>
  <property fmtid="{D5CDD505-2E9C-101B-9397-08002B2CF9AE}" pid="7" name="MSIP_Label_153db910-0838-4c35-bb3a-1ee21aa199ac_ActionId">
    <vt:lpwstr>8659909a-9ae9-4a20-bc87-2e45e9358015</vt:lpwstr>
  </property>
  <property fmtid="{D5CDD505-2E9C-101B-9397-08002B2CF9AE}" pid="8" name="MSIP_Label_153db910-0838-4c35-bb3a-1ee21aa199ac_ContentBits">
    <vt:lpwstr>0</vt:lpwstr>
  </property>
  <property fmtid="{D5CDD505-2E9C-101B-9397-08002B2CF9AE}" pid="9" name="MSIP_Label_153db910-0838-4c35-bb3a-1ee21aa199ac_Tag">
    <vt:lpwstr>10, 0, 1, 1</vt:lpwstr>
  </property>
</Properties>
</file>